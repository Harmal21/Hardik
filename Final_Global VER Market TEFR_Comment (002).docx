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drawings/drawing2.xml" ContentType="application/vnd.openxmlformats-officedocument.drawingml.chartshapes+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drawings/drawing3.xml" ContentType="application/vnd.openxmlformats-officedocument.drawingml.chartshapes+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290.xml" ContentType="application/vnd.openxmlformats-officedocument.drawingml.chart+xml"/>
  <Override PartName="/word/charts/colors290.xml" ContentType="application/vnd.ms-office.chartcolorstyle+xml"/>
  <Override PartName="/word/charts/style29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575855B" w:rsidR="00A14586" w:rsidRPr="002B5730" w:rsidRDefault="00984D26" w:rsidP="007E73F7">
      <w:pPr>
        <w:pStyle w:val="NoSpacing"/>
      </w:pPr>
      <w:r>
        <w:rPr>
          <w:noProof/>
        </w:rPr>
        <w:drawing>
          <wp:anchor distT="0" distB="0" distL="114300" distR="114300" simplePos="0" relativeHeight="251654140" behindDoc="0" locked="0" layoutInCell="1" allowOverlap="1" wp14:anchorId="59FA2D1F" wp14:editId="45BEAF7E">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0" w:name="_Hlk82083980"/>
      <w:bookmarkEnd w:id="0"/>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52FB9625" w:rsidR="00932517" w:rsidRPr="002B5730" w:rsidRDefault="006601A8"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0356C836">
                <wp:simplePos x="0" y="0"/>
                <wp:positionH relativeFrom="column">
                  <wp:posOffset>-135890</wp:posOffset>
                </wp:positionH>
                <wp:positionV relativeFrom="paragraph">
                  <wp:posOffset>3033868</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6C00D7"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238.9pt" to="516.9pt,2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18BBE921">
                <wp:simplePos x="0" y="0"/>
                <wp:positionH relativeFrom="margin">
                  <wp:align>center</wp:align>
                </wp:positionH>
                <wp:positionV relativeFrom="paragraph">
                  <wp:posOffset>617220</wp:posOffset>
                </wp:positionV>
                <wp:extent cx="6942455" cy="267906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679404"/>
                        </a:xfrm>
                        <a:prstGeom prst="rect">
                          <a:avLst/>
                        </a:prstGeom>
                        <a:noFill/>
                        <a:ln w="9525">
                          <a:noFill/>
                          <a:miter lim="800000"/>
                          <a:headEnd/>
                          <a:tailEnd/>
                        </a:ln>
                      </wps:spPr>
                      <wps:txbx>
                        <w:txbxContent>
                          <w:p w14:paraId="10CC66B5" w14:textId="77777777" w:rsidR="004D08D3" w:rsidRPr="00E23B7C" w:rsidRDefault="004D08D3"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4D08D3" w:rsidRPr="00E23B7C" w:rsidRDefault="004D08D3"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386DC50B" w:rsidR="004D08D3" w:rsidRPr="00E23B7C" w:rsidRDefault="004D08D3"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w:t>
                            </w:r>
                            <w:r>
                              <w:rPr>
                                <w:b/>
                                <w:bCs/>
                                <w:color w:val="404040" w:themeColor="text1" w:themeTint="BF"/>
                                <w:sz w:val="72"/>
                                <w:szCs w:val="72"/>
                              </w:rPr>
                              <w:t>2015-</w:t>
                            </w:r>
                            <w:r w:rsidRPr="00E23B7C">
                              <w:rPr>
                                <w:b/>
                                <w:bCs/>
                                <w:color w:val="404040" w:themeColor="text1" w:themeTint="BF"/>
                                <w:sz w:val="72"/>
                                <w:szCs w:val="72"/>
                              </w:rPr>
                              <w:t>2030</w:t>
                            </w:r>
                          </w:p>
                          <w:p w14:paraId="6EC40F98" w14:textId="1C5CE75F" w:rsidR="004D08D3" w:rsidRPr="00E23B7C" w:rsidRDefault="004D08D3"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210.9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" filled="f" stroked="f">
                <v:textbox>
                  <w:txbxContent>
                    <w:p w14:paraId="10CC66B5" w14:textId="77777777" w:rsidR="004D08D3" w:rsidRPr="00E23B7C" w:rsidRDefault="004D08D3"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4D08D3" w:rsidRPr="00E23B7C" w:rsidRDefault="004D08D3"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386DC50B" w:rsidR="004D08D3" w:rsidRPr="00E23B7C" w:rsidRDefault="004D08D3"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w:t>
                      </w:r>
                      <w:r>
                        <w:rPr>
                          <w:b/>
                          <w:bCs/>
                          <w:color w:val="404040" w:themeColor="text1" w:themeTint="BF"/>
                          <w:sz w:val="72"/>
                          <w:szCs w:val="72"/>
                        </w:rPr>
                        <w:t>2015-</w:t>
                      </w:r>
                      <w:r w:rsidRPr="00E23B7C">
                        <w:rPr>
                          <w:b/>
                          <w:bCs/>
                          <w:color w:val="404040" w:themeColor="text1" w:themeTint="BF"/>
                          <w:sz w:val="72"/>
                          <w:szCs w:val="72"/>
                        </w:rPr>
                        <w:t>2030</w:t>
                      </w:r>
                    </w:p>
                    <w:p w14:paraId="6EC40F98" w14:textId="1C5CE75F" w:rsidR="004D08D3" w:rsidRPr="00E23B7C" w:rsidRDefault="004D08D3" w:rsidP="00040724">
                      <w:pPr>
                        <w:spacing w:after="0"/>
                        <w:jc w:val="center"/>
                        <w:rPr>
                          <w:color w:val="404040" w:themeColor="text1" w:themeTint="BF"/>
                          <w:sz w:val="28"/>
                          <w:szCs w:val="28"/>
                        </w:rPr>
                      </w:pPr>
                    </w:p>
                  </w:txbxContent>
                </v:textbox>
                <w10:wrap type="square" anchorx="margin"/>
              </v:shape>
            </w:pict>
          </mc:Fallback>
        </mc:AlternateContent>
      </w:r>
    </w:p>
    <w:p w14:paraId="65F776EC" w14:textId="3649AC2A" w:rsidR="00932517" w:rsidRPr="002B5730" w:rsidRDefault="006601A8"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0A52B55A">
                <wp:simplePos x="0" y="0"/>
                <wp:positionH relativeFrom="column">
                  <wp:posOffset>-121063</wp:posOffset>
                </wp:positionH>
                <wp:positionV relativeFrom="paragraph">
                  <wp:posOffset>3053450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4D08D3" w:rsidRPr="00B02DE3" w:rsidRDefault="004D08D3"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PUBLISHED: September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9.55pt;margin-top:240.4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" filled="f" stroked="f">
                <v:textbox style="mso-fit-shape-to-text:t">
                  <w:txbxContent>
                    <w:p w14:paraId="019D42F6" w14:textId="635A0C30" w:rsidR="004D08D3" w:rsidRPr="00B02DE3" w:rsidRDefault="004D08D3"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PUBLISHED: September 2021</w:t>
                      </w:r>
                    </w:p>
                  </w:txbxContent>
                </v:textbox>
              </v:shape>
            </w:pict>
          </mc:Fallback>
        </mc:AlternateContent>
      </w:r>
    </w:p>
    <w:bookmarkStart w:id="1" w:name="_Hlk85760564"/>
    <w:bookmarkEnd w:id="1"/>
    <w:p w14:paraId="73BB2636" w14:textId="2889B3AD" w:rsidR="00932517" w:rsidRPr="002B5730" w:rsidRDefault="006601A8"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593ACE7A">
                <wp:simplePos x="0" y="0"/>
                <wp:positionH relativeFrom="column">
                  <wp:posOffset>-41113</wp:posOffset>
                </wp:positionH>
                <wp:positionV relativeFrom="paragraph">
                  <wp:posOffset>384810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BC200"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30.3pt" to="275.7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" strokecolor="black [3200]" strokeweight=".5pt">
                <v:stroke joinstyle="miter"/>
                <o:lock v:ext="edit" shapetype="f"/>
              </v:line>
            </w:pict>
          </mc:Fallback>
        </mc:AlternateContent>
      </w:r>
      <w:r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40889575">
                <wp:simplePos x="0" y="0"/>
                <wp:positionH relativeFrom="column">
                  <wp:posOffset>-104436</wp:posOffset>
                </wp:positionH>
                <wp:positionV relativeFrom="paragraph">
                  <wp:posOffset>156889</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4D08D3" w:rsidRPr="00B02DE3" w:rsidRDefault="004D08D3"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8.2pt;margin-top:12.3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" filled="f" stroked="f">
                <v:textbox style="mso-fit-shape-to-text:t">
                  <w:txbxContent>
                    <w:p w14:paraId="01C893D7" w14:textId="0097D50A" w:rsidR="004D08D3" w:rsidRPr="00B02DE3" w:rsidRDefault="004D08D3"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r w:rsidR="003C6DF1">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2CC590C7">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p>
    <w:p w14:paraId="3F7AFBC3" w14:textId="792D4D19" w:rsidR="009B3664" w:rsidRDefault="009B3664" w:rsidP="00110D4F">
      <w:pPr>
        <w:pStyle w:val="BodyText"/>
        <w:spacing w:line="360" w:lineRule="auto"/>
        <w:rPr>
          <w:rFonts w:ascii="Verdana" w:hAnsi="Verdana"/>
          <w:b/>
          <w:color w:val="000000" w:themeColor="text1"/>
          <w:sz w:val="20"/>
          <w:szCs w:val="20"/>
          <w:lang w:val="en-IN"/>
        </w:rPr>
      </w:pPr>
      <w:bookmarkStart w:id="2" w:name="_Hlk82606546"/>
    </w:p>
    <w:p w14:paraId="59F39E5C" w14:textId="720F0703" w:rsidR="00C75366" w:rsidRDefault="00C75366" w:rsidP="00110D4F">
      <w:pPr>
        <w:pStyle w:val="BodyText"/>
        <w:spacing w:line="360" w:lineRule="auto"/>
        <w:rPr>
          <w:rFonts w:ascii="Verdana" w:hAnsi="Verdana"/>
          <w:b/>
          <w:color w:val="000000" w:themeColor="text1"/>
          <w:sz w:val="20"/>
          <w:szCs w:val="20"/>
          <w:lang w:val="en-IN"/>
        </w:rPr>
      </w:pPr>
    </w:p>
    <w:tbl>
      <w:tblPr>
        <w:tblStyle w:val="TableGrid"/>
        <w:tblW w:w="959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5"/>
        <w:gridCol w:w="983"/>
        <w:gridCol w:w="950"/>
        <w:gridCol w:w="10"/>
        <w:gridCol w:w="5958"/>
        <w:gridCol w:w="986"/>
      </w:tblGrid>
      <w:tr w:rsidR="0046512F" w:rsidRPr="002A2D14" w14:paraId="1CFD7AB0" w14:textId="77777777" w:rsidTr="00E80F8C">
        <w:trPr>
          <w:trHeight w:val="723"/>
        </w:trPr>
        <w:tc>
          <w:tcPr>
            <w:tcW w:w="705" w:type="dxa"/>
            <w:tcBorders>
              <w:top w:val="single" w:sz="4" w:space="0" w:color="000000"/>
              <w:left w:val="single" w:sz="4" w:space="0" w:color="000000"/>
              <w:bottom w:val="single" w:sz="4" w:space="0" w:color="000000"/>
              <w:right w:val="single" w:sz="4" w:space="0" w:color="000000"/>
            </w:tcBorders>
            <w:hideMark/>
          </w:tcPr>
          <w:p w14:paraId="4D5799CD" w14:textId="77777777" w:rsidR="0046512F" w:rsidRPr="002A2D14" w:rsidRDefault="0046512F" w:rsidP="00E80F8C">
            <w:pPr>
              <w:pStyle w:val="BodyText"/>
              <w:jc w:val="center"/>
              <w:rPr>
                <w:b/>
                <w:color w:val="000000" w:themeColor="text1"/>
                <w:sz w:val="20"/>
                <w:szCs w:val="20"/>
                <w:lang w:val="en-IN"/>
              </w:rPr>
            </w:pPr>
            <w:r w:rsidRPr="002A2D14">
              <w:rPr>
                <w:b/>
                <w:color w:val="000000" w:themeColor="text1"/>
                <w:sz w:val="20"/>
                <w:szCs w:val="20"/>
                <w:lang w:val="en-IN"/>
              </w:rPr>
              <w:t>S. No.</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4B42750" w14:textId="77777777" w:rsidR="0046512F" w:rsidRPr="002A2D14" w:rsidRDefault="0046512F" w:rsidP="00E80F8C">
            <w:pPr>
              <w:pStyle w:val="BodyText"/>
              <w:jc w:val="center"/>
              <w:rPr>
                <w:b/>
                <w:color w:val="000000" w:themeColor="text1"/>
                <w:sz w:val="20"/>
                <w:szCs w:val="20"/>
                <w:lang w:val="en-IN"/>
              </w:rPr>
            </w:pPr>
            <w:r w:rsidRPr="002A2D14">
              <w:rPr>
                <w:b/>
                <w:color w:val="000000" w:themeColor="text1"/>
                <w:sz w:val="20"/>
                <w:szCs w:val="20"/>
                <w:lang w:val="en-IN"/>
              </w:rPr>
              <w:t>Contents</w:t>
            </w:r>
          </w:p>
        </w:tc>
        <w:tc>
          <w:tcPr>
            <w:tcW w:w="986" w:type="dxa"/>
            <w:tcBorders>
              <w:top w:val="single" w:sz="4" w:space="0" w:color="000000"/>
              <w:left w:val="single" w:sz="4" w:space="0" w:color="000000"/>
              <w:bottom w:val="single" w:sz="4" w:space="0" w:color="000000"/>
              <w:right w:val="single" w:sz="4" w:space="0" w:color="000000"/>
            </w:tcBorders>
            <w:hideMark/>
          </w:tcPr>
          <w:p w14:paraId="7E54F9BB" w14:textId="77777777" w:rsidR="0046512F" w:rsidRPr="002A2D14" w:rsidRDefault="0046512F" w:rsidP="00E80F8C">
            <w:pPr>
              <w:pStyle w:val="BodyText"/>
              <w:jc w:val="center"/>
              <w:rPr>
                <w:b/>
                <w:color w:val="000000" w:themeColor="text1"/>
                <w:sz w:val="20"/>
                <w:szCs w:val="20"/>
                <w:lang w:val="en-IN"/>
              </w:rPr>
            </w:pPr>
            <w:r w:rsidRPr="002A2D14">
              <w:rPr>
                <w:b/>
                <w:color w:val="000000" w:themeColor="text1"/>
                <w:sz w:val="20"/>
                <w:szCs w:val="20"/>
                <w:lang w:val="en-IN"/>
              </w:rPr>
              <w:t>Page No.</w:t>
            </w:r>
          </w:p>
        </w:tc>
      </w:tr>
      <w:tr w:rsidR="0046512F" w:rsidRPr="002A2D14" w14:paraId="61382F42"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4358803D" w14:textId="77777777" w:rsidR="0046512F" w:rsidRPr="002A2D14" w:rsidRDefault="0046512F" w:rsidP="00E80F8C">
            <w:pPr>
              <w:pStyle w:val="BodyText"/>
              <w:jc w:val="center"/>
              <w:rPr>
                <w:b/>
                <w:color w:val="000000" w:themeColor="text1"/>
                <w:sz w:val="20"/>
                <w:szCs w:val="20"/>
                <w:lang w:val="en-IN"/>
              </w:rPr>
            </w:pPr>
            <w:r w:rsidRPr="002A2D14">
              <w:rPr>
                <w:b/>
                <w:color w:val="000000" w:themeColor="text1"/>
                <w:sz w:val="20"/>
                <w:szCs w:val="20"/>
                <w:lang w:val="en-IN"/>
              </w:rPr>
              <w:t>1.</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53C76E2"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 xml:space="preserve">Executive Summary </w:t>
            </w:r>
          </w:p>
        </w:tc>
        <w:tc>
          <w:tcPr>
            <w:tcW w:w="986" w:type="dxa"/>
            <w:tcBorders>
              <w:top w:val="single" w:sz="4" w:space="0" w:color="000000"/>
              <w:left w:val="single" w:sz="4" w:space="0" w:color="000000"/>
              <w:bottom w:val="single" w:sz="4" w:space="0" w:color="000000"/>
              <w:right w:val="single" w:sz="4" w:space="0" w:color="000000"/>
            </w:tcBorders>
            <w:hideMark/>
          </w:tcPr>
          <w:p w14:paraId="6BA983F5" w14:textId="77777777" w:rsidR="0046512F" w:rsidRPr="002A2D14" w:rsidRDefault="0046512F" w:rsidP="00E80F8C">
            <w:pPr>
              <w:pStyle w:val="BodyText"/>
              <w:jc w:val="center"/>
              <w:rPr>
                <w:b/>
                <w:color w:val="000000" w:themeColor="text1"/>
                <w:sz w:val="20"/>
                <w:szCs w:val="20"/>
                <w:lang w:val="en-IN"/>
              </w:rPr>
            </w:pPr>
            <w:r>
              <w:rPr>
                <w:b/>
                <w:color w:val="000000" w:themeColor="text1"/>
                <w:sz w:val="20"/>
                <w:szCs w:val="20"/>
                <w:lang w:val="en-IN"/>
              </w:rPr>
              <w:t>5</w:t>
            </w:r>
          </w:p>
        </w:tc>
      </w:tr>
      <w:tr w:rsidR="0046512F" w:rsidRPr="002A2D14" w14:paraId="15390674"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4379EE7D"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7BF0063" w14:textId="77777777" w:rsidR="0046512F" w:rsidRPr="002A2D14" w:rsidRDefault="0046512F" w:rsidP="00E80F8C">
            <w:pPr>
              <w:pStyle w:val="BodyText"/>
              <w:jc w:val="center"/>
              <w:rPr>
                <w:bCs/>
                <w:color w:val="000000" w:themeColor="text1"/>
                <w:sz w:val="20"/>
                <w:szCs w:val="20"/>
                <w:lang w:val="en-IN"/>
              </w:rPr>
            </w:pPr>
            <w:r w:rsidRPr="002A2D14">
              <w:rPr>
                <w:bCs/>
                <w:color w:val="000000" w:themeColor="text1"/>
                <w:sz w:val="20"/>
                <w:szCs w:val="20"/>
                <w:lang w:val="en-IN"/>
              </w:rPr>
              <w:t>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57E9AA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Overview of the Company</w:t>
            </w:r>
          </w:p>
        </w:tc>
        <w:tc>
          <w:tcPr>
            <w:tcW w:w="986" w:type="dxa"/>
            <w:tcBorders>
              <w:top w:val="single" w:sz="4" w:space="0" w:color="000000"/>
              <w:left w:val="single" w:sz="4" w:space="0" w:color="000000"/>
              <w:bottom w:val="single" w:sz="4" w:space="0" w:color="000000"/>
              <w:right w:val="single" w:sz="4" w:space="0" w:color="000000"/>
            </w:tcBorders>
          </w:tcPr>
          <w:p w14:paraId="5500A7FA" w14:textId="77777777" w:rsidR="0046512F" w:rsidRPr="002A2D14" w:rsidRDefault="0046512F" w:rsidP="00E80F8C">
            <w:pPr>
              <w:pStyle w:val="BodyText"/>
              <w:jc w:val="center"/>
              <w:rPr>
                <w:bCs/>
                <w:color w:val="000000" w:themeColor="text1"/>
                <w:sz w:val="20"/>
                <w:szCs w:val="20"/>
                <w:lang w:val="en-IN"/>
              </w:rPr>
            </w:pPr>
          </w:p>
        </w:tc>
      </w:tr>
      <w:tr w:rsidR="0046512F" w:rsidRPr="002A2D14" w14:paraId="0B50AF11"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47B9417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91079D3" w14:textId="77777777" w:rsidR="0046512F" w:rsidRPr="002A2D14" w:rsidRDefault="0046512F" w:rsidP="00E80F8C">
            <w:pPr>
              <w:pStyle w:val="BodyText"/>
              <w:jc w:val="center"/>
              <w:rPr>
                <w:bCs/>
                <w:color w:val="000000" w:themeColor="text1"/>
                <w:sz w:val="20"/>
                <w:szCs w:val="20"/>
                <w:lang w:val="en-IN"/>
              </w:rPr>
            </w:pPr>
            <w:r w:rsidRPr="002A2D14">
              <w:rPr>
                <w:bCs/>
                <w:color w:val="000000" w:themeColor="text1"/>
                <w:sz w:val="20"/>
                <w:szCs w:val="20"/>
                <w:lang w:val="en-IN"/>
              </w:rPr>
              <w:t xml:space="preserve">1.2 </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81E4B19"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Brief Profile of Board of Directors</w:t>
            </w:r>
          </w:p>
        </w:tc>
        <w:tc>
          <w:tcPr>
            <w:tcW w:w="986" w:type="dxa"/>
            <w:tcBorders>
              <w:top w:val="single" w:sz="4" w:space="0" w:color="000000"/>
              <w:left w:val="single" w:sz="4" w:space="0" w:color="000000"/>
              <w:bottom w:val="single" w:sz="4" w:space="0" w:color="000000"/>
              <w:right w:val="single" w:sz="4" w:space="0" w:color="000000"/>
            </w:tcBorders>
          </w:tcPr>
          <w:p w14:paraId="3D33E7CE" w14:textId="77777777" w:rsidR="0046512F" w:rsidRPr="002A2D14" w:rsidRDefault="0046512F" w:rsidP="00E80F8C">
            <w:pPr>
              <w:pStyle w:val="BodyText"/>
              <w:jc w:val="center"/>
              <w:rPr>
                <w:bCs/>
                <w:color w:val="000000" w:themeColor="text1"/>
                <w:sz w:val="20"/>
                <w:szCs w:val="20"/>
                <w:lang w:val="en-IN"/>
              </w:rPr>
            </w:pPr>
          </w:p>
        </w:tc>
      </w:tr>
      <w:tr w:rsidR="0046512F" w:rsidRPr="002A2D14" w14:paraId="388441F2"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3158E1DD"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9DDA816" w14:textId="77777777" w:rsidR="0046512F" w:rsidRPr="002A2D14" w:rsidRDefault="0046512F" w:rsidP="00E80F8C">
            <w:pPr>
              <w:pStyle w:val="BodyText"/>
              <w:jc w:val="center"/>
              <w:rPr>
                <w:bCs/>
                <w:color w:val="000000" w:themeColor="text1"/>
                <w:sz w:val="20"/>
                <w:szCs w:val="20"/>
                <w:lang w:val="en-IN"/>
              </w:rPr>
            </w:pPr>
            <w:r w:rsidRPr="002A2D14">
              <w:rPr>
                <w:bCs/>
                <w:color w:val="000000" w:themeColor="text1"/>
                <w:sz w:val="20"/>
                <w:szCs w:val="20"/>
                <w:lang w:val="en-IN"/>
              </w:rPr>
              <w:t>1.3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78634CE"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Brief Project summary </w:t>
            </w:r>
          </w:p>
        </w:tc>
        <w:tc>
          <w:tcPr>
            <w:tcW w:w="986" w:type="dxa"/>
            <w:tcBorders>
              <w:top w:val="single" w:sz="4" w:space="0" w:color="000000"/>
              <w:left w:val="single" w:sz="4" w:space="0" w:color="000000"/>
              <w:bottom w:val="single" w:sz="4" w:space="0" w:color="000000"/>
              <w:right w:val="single" w:sz="4" w:space="0" w:color="000000"/>
            </w:tcBorders>
          </w:tcPr>
          <w:p w14:paraId="42A46A06"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C487CBB"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44E2AB9E"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6DEA9E9" w14:textId="77777777" w:rsidR="0046512F" w:rsidRPr="002A2D14" w:rsidRDefault="0046512F" w:rsidP="00E80F8C">
            <w:pPr>
              <w:pStyle w:val="BodyText"/>
              <w:jc w:val="center"/>
              <w:rPr>
                <w:bCs/>
                <w:color w:val="000000" w:themeColor="text1"/>
                <w:sz w:val="20"/>
                <w:szCs w:val="20"/>
                <w:lang w:val="en-IN"/>
              </w:rPr>
            </w:pPr>
            <w:r w:rsidRPr="002A2D14">
              <w:rPr>
                <w:bCs/>
                <w:color w:val="000000" w:themeColor="text1"/>
                <w:sz w:val="20"/>
                <w:szCs w:val="20"/>
                <w:lang w:val="en-IN"/>
              </w:rPr>
              <w:t>1.4.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7291D7E"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Key Highlights of The Project</w:t>
            </w:r>
          </w:p>
        </w:tc>
        <w:tc>
          <w:tcPr>
            <w:tcW w:w="986" w:type="dxa"/>
            <w:tcBorders>
              <w:top w:val="single" w:sz="4" w:space="0" w:color="000000"/>
              <w:left w:val="single" w:sz="4" w:space="0" w:color="000000"/>
              <w:bottom w:val="single" w:sz="4" w:space="0" w:color="000000"/>
              <w:right w:val="single" w:sz="4" w:space="0" w:color="000000"/>
            </w:tcBorders>
          </w:tcPr>
          <w:p w14:paraId="2F5D606A"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1039C84"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73E5CA94" w14:textId="77777777" w:rsidR="0046512F" w:rsidRPr="002A2D14" w:rsidRDefault="0046512F" w:rsidP="00E80F8C">
            <w:pPr>
              <w:pStyle w:val="BodyText"/>
              <w:jc w:val="center"/>
              <w:rPr>
                <w:b/>
                <w:color w:val="000000" w:themeColor="text1"/>
                <w:sz w:val="20"/>
                <w:szCs w:val="20"/>
                <w:lang w:val="en-IN"/>
              </w:rPr>
            </w:pPr>
            <w:r w:rsidRPr="002A2D14">
              <w:rPr>
                <w:b/>
                <w:color w:val="000000" w:themeColor="text1"/>
                <w:sz w:val="20"/>
                <w:szCs w:val="20"/>
                <w:lang w:val="en-IN"/>
              </w:rPr>
              <w:t xml:space="preserve">2.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519975E4"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 xml:space="preserve">Product Profile </w:t>
            </w:r>
          </w:p>
        </w:tc>
        <w:tc>
          <w:tcPr>
            <w:tcW w:w="986" w:type="dxa"/>
            <w:tcBorders>
              <w:top w:val="single" w:sz="4" w:space="0" w:color="000000"/>
              <w:left w:val="single" w:sz="4" w:space="0" w:color="000000"/>
              <w:bottom w:val="single" w:sz="4" w:space="0" w:color="000000"/>
              <w:right w:val="single" w:sz="4" w:space="0" w:color="000000"/>
            </w:tcBorders>
            <w:hideMark/>
          </w:tcPr>
          <w:p w14:paraId="074C9BDA" w14:textId="77777777" w:rsidR="0046512F" w:rsidRPr="002A2D14" w:rsidRDefault="0046512F" w:rsidP="00E80F8C">
            <w:pPr>
              <w:pStyle w:val="BodyText"/>
              <w:jc w:val="center"/>
              <w:rPr>
                <w:b/>
                <w:color w:val="000000" w:themeColor="text1"/>
                <w:sz w:val="20"/>
                <w:szCs w:val="20"/>
                <w:lang w:val="en-IN"/>
              </w:rPr>
            </w:pPr>
            <w:r>
              <w:rPr>
                <w:b/>
                <w:color w:val="000000" w:themeColor="text1"/>
                <w:sz w:val="20"/>
                <w:szCs w:val="20"/>
                <w:lang w:val="en-IN"/>
              </w:rPr>
              <w:t>9</w:t>
            </w:r>
          </w:p>
        </w:tc>
      </w:tr>
      <w:tr w:rsidR="0046512F" w:rsidRPr="002A2D14" w14:paraId="4CD4A49F"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hideMark/>
          </w:tcPr>
          <w:p w14:paraId="22982EC6" w14:textId="77777777" w:rsidR="0046512F" w:rsidRPr="002A2D14" w:rsidRDefault="0046512F" w:rsidP="00E80F8C">
            <w:pPr>
              <w:pStyle w:val="BodyText"/>
              <w:jc w:val="center"/>
              <w:rPr>
                <w:b/>
                <w:color w:val="000000" w:themeColor="text1"/>
                <w:sz w:val="20"/>
                <w:szCs w:val="20"/>
                <w:lang w:val="en-IN"/>
              </w:rPr>
            </w:pPr>
            <w:r w:rsidRPr="002A2D14">
              <w:rPr>
                <w:b/>
                <w:color w:val="000000" w:themeColor="text1"/>
                <w:sz w:val="20"/>
                <w:szCs w:val="20"/>
                <w:lang w:val="en-IN"/>
              </w:rPr>
              <w:t xml:space="preserve">3.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43472BF5"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Market Outlook and Relevance of the Project</w:t>
            </w:r>
          </w:p>
        </w:tc>
        <w:tc>
          <w:tcPr>
            <w:tcW w:w="986" w:type="dxa"/>
            <w:tcBorders>
              <w:top w:val="single" w:sz="4" w:space="0" w:color="000000"/>
              <w:left w:val="single" w:sz="4" w:space="0" w:color="000000"/>
              <w:bottom w:val="single" w:sz="4" w:space="0" w:color="000000"/>
              <w:right w:val="single" w:sz="4" w:space="0" w:color="000000"/>
            </w:tcBorders>
          </w:tcPr>
          <w:p w14:paraId="1C6E4187" w14:textId="77777777" w:rsidR="0046512F" w:rsidRPr="002A2D14" w:rsidRDefault="0046512F" w:rsidP="00E80F8C">
            <w:pPr>
              <w:pStyle w:val="BodyText"/>
              <w:jc w:val="center"/>
              <w:rPr>
                <w:b/>
                <w:color w:val="000000" w:themeColor="text1"/>
                <w:sz w:val="20"/>
                <w:szCs w:val="20"/>
                <w:lang w:val="en-IN"/>
              </w:rPr>
            </w:pPr>
          </w:p>
        </w:tc>
      </w:tr>
      <w:tr w:rsidR="0046512F" w:rsidRPr="002A2D14" w14:paraId="6BCE58F0"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14BC33AB"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1316DAAD"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3.1</w:t>
            </w:r>
          </w:p>
        </w:tc>
        <w:tc>
          <w:tcPr>
            <w:tcW w:w="6918" w:type="dxa"/>
            <w:gridSpan w:val="3"/>
            <w:tcBorders>
              <w:top w:val="single" w:sz="4" w:space="0" w:color="000000"/>
              <w:left w:val="single" w:sz="4" w:space="0" w:color="000000"/>
              <w:bottom w:val="single" w:sz="4" w:space="0" w:color="000000"/>
              <w:right w:val="single" w:sz="4" w:space="0" w:color="000000"/>
            </w:tcBorders>
            <w:hideMark/>
          </w:tcPr>
          <w:p w14:paraId="6ECFD11F"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 xml:space="preserve">Demand Supply Outlook – Global </w:t>
            </w:r>
            <w:r>
              <w:rPr>
                <w:b/>
                <w:color w:val="000000" w:themeColor="text1"/>
                <w:sz w:val="20"/>
                <w:szCs w:val="20"/>
                <w:lang w:val="en-IN"/>
              </w:rPr>
              <w:t>Vinyl Ester Resin</w:t>
            </w:r>
            <w:r w:rsidRPr="002A2D14">
              <w:rPr>
                <w:b/>
                <w:color w:val="000000" w:themeColor="text1"/>
                <w:sz w:val="20"/>
                <w:szCs w:val="20"/>
                <w:lang w:val="en-IN"/>
              </w:rPr>
              <w:t xml:space="preserve"> Market</w:t>
            </w:r>
          </w:p>
        </w:tc>
        <w:tc>
          <w:tcPr>
            <w:tcW w:w="986" w:type="dxa"/>
            <w:tcBorders>
              <w:top w:val="single" w:sz="4" w:space="0" w:color="000000"/>
              <w:left w:val="single" w:sz="4" w:space="0" w:color="000000"/>
              <w:bottom w:val="single" w:sz="4" w:space="0" w:color="000000"/>
              <w:right w:val="single" w:sz="4" w:space="0" w:color="000000"/>
            </w:tcBorders>
            <w:hideMark/>
          </w:tcPr>
          <w:p w14:paraId="35968DE5" w14:textId="43173B52" w:rsidR="0046512F" w:rsidRPr="002A2D14" w:rsidRDefault="0046512F" w:rsidP="00E80F8C">
            <w:pPr>
              <w:pStyle w:val="BodyText"/>
              <w:jc w:val="center"/>
              <w:rPr>
                <w:b/>
                <w:color w:val="000000" w:themeColor="text1"/>
                <w:sz w:val="20"/>
                <w:szCs w:val="20"/>
                <w:lang w:val="en-IN"/>
              </w:rPr>
            </w:pPr>
            <w:r w:rsidRPr="002A2D14">
              <w:rPr>
                <w:b/>
                <w:color w:val="000000" w:themeColor="text1"/>
                <w:sz w:val="20"/>
                <w:szCs w:val="20"/>
                <w:lang w:val="en-IN"/>
              </w:rPr>
              <w:t>1</w:t>
            </w:r>
            <w:r w:rsidR="00E63464">
              <w:rPr>
                <w:b/>
                <w:color w:val="000000" w:themeColor="text1"/>
                <w:sz w:val="20"/>
                <w:szCs w:val="20"/>
                <w:lang w:val="en-IN"/>
              </w:rPr>
              <w:t>8</w:t>
            </w:r>
          </w:p>
        </w:tc>
      </w:tr>
      <w:tr w:rsidR="0046512F" w:rsidRPr="002A2D14" w14:paraId="21ABE4E8"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6636EBB7"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3FDC77C"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DAD17E"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3.1.1.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A38265"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Capacity By Company &amp; Location</w:t>
            </w:r>
          </w:p>
        </w:tc>
        <w:tc>
          <w:tcPr>
            <w:tcW w:w="986" w:type="dxa"/>
            <w:tcBorders>
              <w:top w:val="single" w:sz="4" w:space="0" w:color="000000"/>
              <w:left w:val="single" w:sz="4" w:space="0" w:color="000000"/>
              <w:bottom w:val="single" w:sz="4" w:space="0" w:color="000000"/>
              <w:right w:val="single" w:sz="4" w:space="0" w:color="000000"/>
            </w:tcBorders>
          </w:tcPr>
          <w:p w14:paraId="6DCE62A9"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46C2710"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5A796754"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E7DF38E"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0F579F5"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3.1.2.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454911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Production By Company</w:t>
            </w:r>
          </w:p>
        </w:tc>
        <w:tc>
          <w:tcPr>
            <w:tcW w:w="986" w:type="dxa"/>
            <w:tcBorders>
              <w:top w:val="single" w:sz="4" w:space="0" w:color="000000"/>
              <w:left w:val="single" w:sz="4" w:space="0" w:color="000000"/>
              <w:bottom w:val="single" w:sz="4" w:space="0" w:color="000000"/>
              <w:right w:val="single" w:sz="4" w:space="0" w:color="000000"/>
            </w:tcBorders>
          </w:tcPr>
          <w:p w14:paraId="5B4EADBE"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F35D5E3"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7423973B"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46DAD8B"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EA771C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3.1.3.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8C3E52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E3B2CE2" w14:textId="77777777" w:rsidR="0046512F" w:rsidRPr="002A2D14" w:rsidRDefault="0046512F" w:rsidP="00E80F8C">
            <w:pPr>
              <w:pStyle w:val="BodyText"/>
              <w:jc w:val="center"/>
              <w:rPr>
                <w:bCs/>
                <w:color w:val="000000" w:themeColor="text1"/>
                <w:sz w:val="20"/>
                <w:szCs w:val="20"/>
                <w:lang w:val="en-IN"/>
              </w:rPr>
            </w:pPr>
          </w:p>
        </w:tc>
      </w:tr>
      <w:tr w:rsidR="0046512F" w:rsidRPr="002A2D14" w14:paraId="34CB113B"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6F5B1BA3"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5402292"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87AF34F"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3.1.4.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FD50758"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A87BF85" w14:textId="77777777" w:rsidR="0046512F" w:rsidRPr="002A2D14" w:rsidRDefault="0046512F" w:rsidP="00E80F8C">
            <w:pPr>
              <w:pStyle w:val="BodyText"/>
              <w:jc w:val="center"/>
              <w:rPr>
                <w:bCs/>
                <w:color w:val="000000" w:themeColor="text1"/>
                <w:sz w:val="20"/>
                <w:szCs w:val="20"/>
                <w:lang w:val="en-IN"/>
              </w:rPr>
            </w:pPr>
          </w:p>
        </w:tc>
      </w:tr>
      <w:tr w:rsidR="0046512F" w:rsidRPr="002A2D14" w14:paraId="5BC359E9"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6D60DBF3"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7E2D91D"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4AFED4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5</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C2F6C8E"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Supply Gap</w:t>
            </w:r>
          </w:p>
        </w:tc>
        <w:tc>
          <w:tcPr>
            <w:tcW w:w="986" w:type="dxa"/>
            <w:tcBorders>
              <w:top w:val="single" w:sz="4" w:space="0" w:color="000000"/>
              <w:left w:val="single" w:sz="4" w:space="0" w:color="000000"/>
              <w:bottom w:val="single" w:sz="4" w:space="0" w:color="000000"/>
              <w:right w:val="single" w:sz="4" w:space="0" w:color="000000"/>
            </w:tcBorders>
          </w:tcPr>
          <w:p w14:paraId="0264454D" w14:textId="77777777" w:rsidR="0046512F" w:rsidRPr="002A2D14" w:rsidRDefault="0046512F" w:rsidP="00E80F8C">
            <w:pPr>
              <w:pStyle w:val="BodyText"/>
              <w:jc w:val="center"/>
              <w:rPr>
                <w:bCs/>
                <w:color w:val="000000" w:themeColor="text1"/>
                <w:sz w:val="20"/>
                <w:szCs w:val="20"/>
                <w:lang w:val="en-IN"/>
              </w:rPr>
            </w:pPr>
          </w:p>
        </w:tc>
      </w:tr>
      <w:tr w:rsidR="0046512F" w:rsidRPr="002A2D14" w14:paraId="3CF78F98"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705D2FA9"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FA6C71"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F1F033E"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6</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CC3359"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6BDA9E4B"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51DDBEA"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004C86E0"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2DEEBE3"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D0C12E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3DC293"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135E5635"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2BCCE74"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058A5D6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2CFCA6"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0E53EC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5A717C9"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064867A5" w14:textId="77777777" w:rsidR="0046512F" w:rsidRPr="002A2D14" w:rsidRDefault="0046512F" w:rsidP="00E80F8C">
            <w:pPr>
              <w:pStyle w:val="BodyText"/>
              <w:jc w:val="center"/>
              <w:rPr>
                <w:bCs/>
                <w:color w:val="000000" w:themeColor="text1"/>
                <w:sz w:val="20"/>
                <w:szCs w:val="20"/>
                <w:lang w:val="en-IN"/>
              </w:rPr>
            </w:pPr>
          </w:p>
        </w:tc>
      </w:tr>
      <w:tr w:rsidR="0046512F" w:rsidRPr="002A2D14" w14:paraId="41EA4627"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404903BE"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21746D"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A7C62B9"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w:t>
            </w:r>
            <w:r>
              <w:rPr>
                <w:bCs/>
                <w:color w:val="000000" w:themeColor="text1"/>
                <w:sz w:val="20"/>
                <w:szCs w:val="20"/>
                <w:lang w:val="en-IN"/>
              </w:rPr>
              <w:t>1.9.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0E426F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Region- Global</w:t>
            </w:r>
          </w:p>
        </w:tc>
        <w:tc>
          <w:tcPr>
            <w:tcW w:w="986" w:type="dxa"/>
            <w:tcBorders>
              <w:top w:val="single" w:sz="4" w:space="0" w:color="000000"/>
              <w:left w:val="single" w:sz="4" w:space="0" w:color="000000"/>
              <w:bottom w:val="single" w:sz="4" w:space="0" w:color="000000"/>
              <w:right w:val="single" w:sz="4" w:space="0" w:color="000000"/>
            </w:tcBorders>
          </w:tcPr>
          <w:p w14:paraId="5BB82181"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898DC9F"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53921C69"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758C49C"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37B4DB2"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APAC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7C6061E7" w14:textId="37660682" w:rsidR="0046512F" w:rsidRPr="002A2D14" w:rsidRDefault="00E63464" w:rsidP="00E80F8C">
            <w:pPr>
              <w:pStyle w:val="BodyText"/>
              <w:jc w:val="center"/>
              <w:rPr>
                <w:b/>
                <w:color w:val="000000" w:themeColor="text1"/>
                <w:sz w:val="20"/>
                <w:szCs w:val="20"/>
                <w:lang w:val="en-IN"/>
              </w:rPr>
            </w:pPr>
            <w:r>
              <w:rPr>
                <w:b/>
                <w:color w:val="000000" w:themeColor="text1"/>
                <w:sz w:val="20"/>
                <w:szCs w:val="20"/>
                <w:lang w:val="en-IN"/>
              </w:rPr>
              <w:t>32</w:t>
            </w:r>
          </w:p>
        </w:tc>
      </w:tr>
      <w:tr w:rsidR="0046512F" w:rsidRPr="002A2D14" w14:paraId="35E9E445"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3B54836C"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42A0E6" w14:textId="77777777" w:rsidR="0046512F" w:rsidRPr="002A2D14" w:rsidRDefault="0046512F" w:rsidP="00E80F8C">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B23692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3.2.1.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885CF98"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APAC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6079A633" w14:textId="77777777" w:rsidR="0046512F" w:rsidRPr="002A2D14" w:rsidRDefault="0046512F" w:rsidP="00E80F8C">
            <w:pPr>
              <w:pStyle w:val="BodyText"/>
              <w:jc w:val="center"/>
              <w:rPr>
                <w:bCs/>
                <w:color w:val="000000" w:themeColor="text1"/>
                <w:sz w:val="20"/>
                <w:szCs w:val="20"/>
                <w:lang w:val="en-IN"/>
              </w:rPr>
            </w:pPr>
          </w:p>
        </w:tc>
      </w:tr>
      <w:tr w:rsidR="0046512F" w:rsidRPr="002A2D14" w14:paraId="5B8D3763"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68E6FA90"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275BCE" w14:textId="77777777" w:rsidR="0046512F" w:rsidRPr="002A2D14" w:rsidRDefault="0046512F" w:rsidP="00E80F8C">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0F99A1F"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3.2.2.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29A5828"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76349D8E"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DC416CB"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5392C9F9"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5B3CB5" w14:textId="77777777" w:rsidR="0046512F" w:rsidRPr="002A2D14" w:rsidRDefault="0046512F" w:rsidP="00E80F8C">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434D12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3.2.3.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947D5F9"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APAC </w:t>
            </w: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Borders>
              <w:top w:val="single" w:sz="4" w:space="0" w:color="000000"/>
              <w:left w:val="single" w:sz="4" w:space="0" w:color="000000"/>
              <w:bottom w:val="single" w:sz="4" w:space="0" w:color="000000"/>
              <w:right w:val="single" w:sz="4" w:space="0" w:color="000000"/>
            </w:tcBorders>
          </w:tcPr>
          <w:p w14:paraId="33E89C61"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196E87B"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66AB569D"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26C264" w14:textId="77777777" w:rsidR="0046512F" w:rsidRPr="002A2D14" w:rsidRDefault="0046512F" w:rsidP="00E80F8C">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7FC4BC0"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3.2.4.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4F2BAE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EF9D616" w14:textId="77777777" w:rsidR="0046512F" w:rsidRPr="002A2D14" w:rsidRDefault="0046512F" w:rsidP="00E80F8C">
            <w:pPr>
              <w:pStyle w:val="BodyText"/>
              <w:jc w:val="center"/>
              <w:rPr>
                <w:bCs/>
                <w:color w:val="000000" w:themeColor="text1"/>
                <w:sz w:val="20"/>
                <w:szCs w:val="20"/>
                <w:lang w:val="en-IN"/>
              </w:rPr>
            </w:pPr>
          </w:p>
        </w:tc>
      </w:tr>
      <w:tr w:rsidR="0046512F" w:rsidRPr="002A2D14" w14:paraId="655BE19F"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65616C08"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57A5555" w14:textId="77777777" w:rsidR="0046512F" w:rsidRPr="002A2D14" w:rsidRDefault="0046512F" w:rsidP="00E80F8C">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28835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3.2.5.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A432B79"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6DE78165" w14:textId="77777777" w:rsidR="0046512F" w:rsidRPr="002A2D14" w:rsidRDefault="0046512F" w:rsidP="00E80F8C">
            <w:pPr>
              <w:pStyle w:val="BodyText"/>
              <w:jc w:val="center"/>
              <w:rPr>
                <w:bCs/>
                <w:color w:val="000000" w:themeColor="text1"/>
                <w:sz w:val="20"/>
                <w:szCs w:val="20"/>
                <w:lang w:val="en-IN"/>
              </w:rPr>
            </w:pPr>
          </w:p>
        </w:tc>
      </w:tr>
      <w:tr w:rsidR="0046512F" w:rsidRPr="002A2D14" w14:paraId="4B591A1D"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10EB7A30"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BB4CB8" w14:textId="77777777" w:rsidR="0046512F" w:rsidRPr="002A2D14" w:rsidRDefault="0046512F" w:rsidP="00E80F8C">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07AFB0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3.2.6.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8FDCAC8"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1B59492E"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2DB1B9A"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344BB16A"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E1F20B" w14:textId="77777777" w:rsidR="0046512F" w:rsidRPr="002A2D14" w:rsidRDefault="0046512F" w:rsidP="00E80F8C">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50F753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D10F4C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APAC Demand Supply Gap</w:t>
            </w:r>
          </w:p>
        </w:tc>
        <w:tc>
          <w:tcPr>
            <w:tcW w:w="986" w:type="dxa"/>
            <w:tcBorders>
              <w:top w:val="single" w:sz="4" w:space="0" w:color="000000"/>
              <w:left w:val="single" w:sz="4" w:space="0" w:color="000000"/>
              <w:bottom w:val="single" w:sz="4" w:space="0" w:color="000000"/>
              <w:right w:val="single" w:sz="4" w:space="0" w:color="000000"/>
            </w:tcBorders>
          </w:tcPr>
          <w:p w14:paraId="7E8A8346"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AAF7A6F"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4ABEB07F"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85D1E7"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8D2559E"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82B924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A975547"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5DFE541"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58F8AEB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752A93F"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33B3C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F847D4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8C62E02"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41294CB"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296AE959"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586C331"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DFAE9B2"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Europe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DE422A9" w14:textId="57B4CC0D" w:rsidR="0046512F" w:rsidRPr="002A2D14" w:rsidRDefault="00E63464" w:rsidP="00E80F8C">
            <w:pPr>
              <w:pStyle w:val="BodyText"/>
              <w:jc w:val="center"/>
              <w:rPr>
                <w:b/>
                <w:color w:val="000000" w:themeColor="text1"/>
                <w:sz w:val="20"/>
                <w:szCs w:val="20"/>
                <w:lang w:val="en-IN"/>
              </w:rPr>
            </w:pPr>
            <w:r>
              <w:rPr>
                <w:b/>
                <w:color w:val="000000" w:themeColor="text1"/>
                <w:sz w:val="20"/>
                <w:szCs w:val="20"/>
                <w:lang w:val="en-IN"/>
              </w:rPr>
              <w:t>43</w:t>
            </w:r>
          </w:p>
        </w:tc>
      </w:tr>
      <w:tr w:rsidR="0046512F" w:rsidRPr="002A2D14" w14:paraId="2DFBB06F"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07E3231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FC4E545"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F9C5458"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3.3.1.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B5C8A5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Europe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4834D5D2" w14:textId="77777777" w:rsidR="0046512F" w:rsidRPr="002A2D14" w:rsidRDefault="0046512F" w:rsidP="00E80F8C">
            <w:pPr>
              <w:pStyle w:val="BodyText"/>
              <w:jc w:val="center"/>
              <w:rPr>
                <w:bCs/>
                <w:color w:val="000000" w:themeColor="text1"/>
                <w:sz w:val="20"/>
                <w:szCs w:val="20"/>
                <w:lang w:val="en-IN"/>
              </w:rPr>
            </w:pPr>
          </w:p>
        </w:tc>
      </w:tr>
      <w:tr w:rsidR="0046512F" w:rsidRPr="002A2D14" w14:paraId="382C50E9"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2BAC4F5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C6BAAB9"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813BF3"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3.3.2.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DE58A5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39F99DED"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CAA4825"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1728BCE2"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E2F376"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DA2A2A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3.3.3.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3479227" w14:textId="77777777" w:rsidR="0046512F" w:rsidRPr="002A2D14" w:rsidRDefault="0046512F" w:rsidP="00E80F8C">
            <w:pPr>
              <w:pStyle w:val="BodyText"/>
              <w:rPr>
                <w:bCs/>
                <w:color w:val="000000" w:themeColor="text1"/>
                <w:sz w:val="20"/>
                <w:szCs w:val="20"/>
                <w:lang w:val="en-IN"/>
              </w:rPr>
            </w:pP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Borders>
              <w:top w:val="single" w:sz="4" w:space="0" w:color="000000"/>
              <w:left w:val="single" w:sz="4" w:space="0" w:color="000000"/>
              <w:bottom w:val="single" w:sz="4" w:space="0" w:color="000000"/>
              <w:right w:val="single" w:sz="4" w:space="0" w:color="000000"/>
            </w:tcBorders>
          </w:tcPr>
          <w:p w14:paraId="3BBEAAC6"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F84DB54"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4B9E8197"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ADE6901"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16F1B7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3.3.4.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E7D5E5F"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2A9A60EB"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66EF828"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26DF1C0E"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8440659"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4B46630"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3.3.5.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7C121D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273B3BB9" w14:textId="77777777" w:rsidR="0046512F" w:rsidRPr="002A2D14" w:rsidRDefault="0046512F" w:rsidP="00E80F8C">
            <w:pPr>
              <w:pStyle w:val="BodyText"/>
              <w:jc w:val="center"/>
              <w:rPr>
                <w:bCs/>
                <w:color w:val="000000" w:themeColor="text1"/>
                <w:sz w:val="20"/>
                <w:szCs w:val="20"/>
                <w:lang w:val="en-IN"/>
              </w:rPr>
            </w:pPr>
          </w:p>
        </w:tc>
      </w:tr>
      <w:tr w:rsidR="0046512F" w:rsidRPr="002A2D14" w14:paraId="47DCE707"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0A32E91B"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256ABA"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C7C4B1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3.3.6.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758C1C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130F2A78" w14:textId="77777777" w:rsidR="0046512F" w:rsidRPr="002A2D14" w:rsidRDefault="0046512F" w:rsidP="00E80F8C">
            <w:pPr>
              <w:pStyle w:val="BodyText"/>
              <w:jc w:val="center"/>
              <w:rPr>
                <w:bCs/>
                <w:color w:val="000000" w:themeColor="text1"/>
                <w:sz w:val="20"/>
                <w:szCs w:val="20"/>
                <w:lang w:val="en-IN"/>
              </w:rPr>
            </w:pPr>
          </w:p>
        </w:tc>
      </w:tr>
      <w:tr w:rsidR="0046512F" w:rsidRPr="002A2D14" w14:paraId="45D7E794"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0097E28B"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DAB0A8"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9B805C9"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3.3.7.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3C2AC6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Europe Demand Supply Gap</w:t>
            </w:r>
          </w:p>
        </w:tc>
        <w:tc>
          <w:tcPr>
            <w:tcW w:w="986" w:type="dxa"/>
            <w:tcBorders>
              <w:top w:val="single" w:sz="4" w:space="0" w:color="000000"/>
              <w:left w:val="single" w:sz="4" w:space="0" w:color="000000"/>
              <w:bottom w:val="single" w:sz="4" w:space="0" w:color="000000"/>
              <w:right w:val="single" w:sz="4" w:space="0" w:color="000000"/>
            </w:tcBorders>
          </w:tcPr>
          <w:p w14:paraId="2E5D216C"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0BC913D"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06DBED37"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E27FF4B"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F79AF73"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3.3.8.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4C8208"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42529AD" w14:textId="77777777" w:rsidR="0046512F" w:rsidRPr="002A2D14" w:rsidRDefault="0046512F" w:rsidP="00E80F8C">
            <w:pPr>
              <w:pStyle w:val="BodyText"/>
              <w:jc w:val="center"/>
              <w:rPr>
                <w:bCs/>
                <w:color w:val="000000" w:themeColor="text1"/>
                <w:sz w:val="20"/>
                <w:szCs w:val="20"/>
                <w:lang w:val="en-IN"/>
              </w:rPr>
            </w:pPr>
          </w:p>
        </w:tc>
      </w:tr>
      <w:tr w:rsidR="0046512F" w:rsidRPr="002A2D14" w14:paraId="6491D5FC"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7D1C9E42"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DF046A8"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5D37E77"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3.3.</w:t>
            </w:r>
            <w:r>
              <w:rPr>
                <w:bCs/>
                <w:color w:val="000000" w:themeColor="text1"/>
                <w:sz w:val="20"/>
                <w:szCs w:val="20"/>
                <w:lang w:val="en-IN"/>
              </w:rPr>
              <w:t>9</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DA7502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6B9E4F8"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C0395B3"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49CB00DC"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BECC95F"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5F60600"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North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1A50E23A" w14:textId="29AD41F3" w:rsidR="0046512F" w:rsidRPr="002A2D14" w:rsidRDefault="00E63464" w:rsidP="00E80F8C">
            <w:pPr>
              <w:pStyle w:val="BodyText"/>
              <w:jc w:val="center"/>
              <w:rPr>
                <w:b/>
                <w:color w:val="000000" w:themeColor="text1"/>
                <w:sz w:val="20"/>
                <w:szCs w:val="20"/>
                <w:lang w:val="en-IN"/>
              </w:rPr>
            </w:pPr>
            <w:r>
              <w:rPr>
                <w:b/>
                <w:color w:val="000000" w:themeColor="text1"/>
                <w:sz w:val="20"/>
                <w:szCs w:val="20"/>
                <w:lang w:val="en-IN"/>
              </w:rPr>
              <w:t>50</w:t>
            </w:r>
          </w:p>
        </w:tc>
      </w:tr>
      <w:tr w:rsidR="0046512F" w:rsidRPr="002A2D14" w14:paraId="2DC413A5"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2092CA92"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721503"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59CE2F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3.4.1.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EBCE804"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201DAEB5" w14:textId="77777777" w:rsidR="0046512F" w:rsidRPr="002A2D14" w:rsidRDefault="0046512F" w:rsidP="00E80F8C">
            <w:pPr>
              <w:pStyle w:val="BodyText"/>
              <w:jc w:val="center"/>
              <w:rPr>
                <w:bCs/>
                <w:color w:val="000000" w:themeColor="text1"/>
                <w:sz w:val="20"/>
                <w:szCs w:val="20"/>
                <w:lang w:val="en-IN"/>
              </w:rPr>
            </w:pPr>
          </w:p>
        </w:tc>
      </w:tr>
      <w:tr w:rsidR="0046512F" w:rsidRPr="002A2D14" w14:paraId="0F63347B"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56327C2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9D0D9FF"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C480DF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3.4.2.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34B8528"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4340289F"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973C260"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6BE1088E"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312206E"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972E4B7"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3.4.3.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7BD28A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1ECC94C3" w14:textId="77777777" w:rsidR="0046512F" w:rsidRPr="002A2D14" w:rsidRDefault="0046512F" w:rsidP="00E80F8C">
            <w:pPr>
              <w:pStyle w:val="BodyText"/>
              <w:jc w:val="center"/>
              <w:rPr>
                <w:bCs/>
                <w:color w:val="000000" w:themeColor="text1"/>
                <w:sz w:val="20"/>
                <w:szCs w:val="20"/>
                <w:lang w:val="en-IN"/>
              </w:rPr>
            </w:pPr>
          </w:p>
        </w:tc>
      </w:tr>
      <w:tr w:rsidR="0046512F" w:rsidRPr="002A2D14" w14:paraId="3BFEF561"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58F4A5EE"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C8E791F"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0C9760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3.4.4.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BC297C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344A872" w14:textId="77777777" w:rsidR="0046512F" w:rsidRPr="002A2D14" w:rsidRDefault="0046512F" w:rsidP="00E80F8C">
            <w:pPr>
              <w:pStyle w:val="BodyText"/>
              <w:jc w:val="center"/>
              <w:rPr>
                <w:bCs/>
                <w:color w:val="000000" w:themeColor="text1"/>
                <w:sz w:val="20"/>
                <w:szCs w:val="20"/>
                <w:lang w:val="en-IN"/>
              </w:rPr>
            </w:pPr>
          </w:p>
        </w:tc>
      </w:tr>
      <w:tr w:rsidR="0046512F" w:rsidRPr="002A2D14" w14:paraId="6C5C39BB"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3F186D85"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72E54A5"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77202C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3.4.5.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BE2498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32C0F85" w14:textId="77777777" w:rsidR="0046512F" w:rsidRPr="002A2D14" w:rsidRDefault="0046512F" w:rsidP="00E80F8C">
            <w:pPr>
              <w:pStyle w:val="BodyText"/>
              <w:jc w:val="center"/>
              <w:rPr>
                <w:bCs/>
                <w:color w:val="000000" w:themeColor="text1"/>
                <w:sz w:val="20"/>
                <w:szCs w:val="20"/>
                <w:lang w:val="en-IN"/>
              </w:rPr>
            </w:pPr>
          </w:p>
        </w:tc>
      </w:tr>
      <w:tr w:rsidR="0046512F" w:rsidRPr="002A2D14" w14:paraId="30C3E396"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291FA1A9"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D89AB6F"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5828F6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3.4.6.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CC4203B"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6B157204" w14:textId="77777777" w:rsidR="0046512F" w:rsidRPr="002A2D14" w:rsidRDefault="0046512F" w:rsidP="00E80F8C">
            <w:pPr>
              <w:pStyle w:val="BodyText"/>
              <w:jc w:val="center"/>
              <w:rPr>
                <w:bCs/>
                <w:color w:val="000000" w:themeColor="text1"/>
                <w:sz w:val="20"/>
                <w:szCs w:val="20"/>
                <w:lang w:val="en-IN"/>
              </w:rPr>
            </w:pPr>
          </w:p>
        </w:tc>
      </w:tr>
      <w:tr w:rsidR="0046512F" w:rsidRPr="002A2D14" w14:paraId="68334E57"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65FECD2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B104A72"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B04E0F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382134"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55E92D2" w14:textId="77777777" w:rsidR="0046512F" w:rsidRPr="002A2D14" w:rsidRDefault="0046512F" w:rsidP="00E80F8C">
            <w:pPr>
              <w:pStyle w:val="BodyText"/>
              <w:jc w:val="center"/>
              <w:rPr>
                <w:bCs/>
                <w:color w:val="000000" w:themeColor="text1"/>
                <w:sz w:val="20"/>
                <w:szCs w:val="20"/>
                <w:lang w:val="en-IN"/>
              </w:rPr>
            </w:pPr>
          </w:p>
        </w:tc>
      </w:tr>
      <w:tr w:rsidR="0046512F" w:rsidRPr="002A2D14" w14:paraId="45ECBB0C"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13514776"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02F23E7"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B812AF0"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5900BE"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027E64C6"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33142FF"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25D0A144"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FC77961"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3.5.</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288699D"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South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6486AAD" w14:textId="0972FD67" w:rsidR="0046512F" w:rsidRPr="002A2D14" w:rsidRDefault="0046512F" w:rsidP="00E80F8C">
            <w:pPr>
              <w:pStyle w:val="BodyText"/>
              <w:jc w:val="center"/>
              <w:rPr>
                <w:b/>
                <w:color w:val="000000" w:themeColor="text1"/>
                <w:sz w:val="20"/>
                <w:szCs w:val="20"/>
                <w:lang w:val="en-IN"/>
              </w:rPr>
            </w:pPr>
            <w:r>
              <w:rPr>
                <w:b/>
                <w:color w:val="000000" w:themeColor="text1"/>
                <w:sz w:val="20"/>
                <w:szCs w:val="20"/>
                <w:lang w:val="en-IN"/>
              </w:rPr>
              <w:t>5</w:t>
            </w:r>
            <w:r w:rsidR="00E63464">
              <w:rPr>
                <w:b/>
                <w:color w:val="000000" w:themeColor="text1"/>
                <w:sz w:val="20"/>
                <w:szCs w:val="20"/>
                <w:lang w:val="en-IN"/>
              </w:rPr>
              <w:t>9</w:t>
            </w:r>
          </w:p>
        </w:tc>
      </w:tr>
      <w:tr w:rsidR="0046512F" w:rsidRPr="002A2D14" w14:paraId="0FF915B3"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63E3E370"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8991F5F"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55557A0"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3.5.1.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60F8658"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6CA1A30D" w14:textId="77777777" w:rsidR="0046512F" w:rsidRPr="002A2D14" w:rsidRDefault="0046512F" w:rsidP="00E80F8C">
            <w:pPr>
              <w:pStyle w:val="BodyText"/>
              <w:jc w:val="center"/>
              <w:rPr>
                <w:bCs/>
                <w:color w:val="000000" w:themeColor="text1"/>
                <w:sz w:val="20"/>
                <w:szCs w:val="20"/>
                <w:lang w:val="en-IN"/>
              </w:rPr>
            </w:pPr>
          </w:p>
        </w:tc>
      </w:tr>
      <w:tr w:rsidR="0046512F" w:rsidRPr="002A2D14" w14:paraId="3826935B"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61C21DC3"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EFCA258"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CED085F"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3.5.2.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C670ED5"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78B0F7FD"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068594A"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3AEFDA02"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E8B514D"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1BAB0E4"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3.5.3.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2210454"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7AFDAC3" w14:textId="77777777" w:rsidR="0046512F" w:rsidRPr="002A2D14" w:rsidRDefault="0046512F" w:rsidP="00E80F8C">
            <w:pPr>
              <w:pStyle w:val="BodyText"/>
              <w:jc w:val="center"/>
              <w:rPr>
                <w:bCs/>
                <w:color w:val="000000" w:themeColor="text1"/>
                <w:sz w:val="20"/>
                <w:szCs w:val="20"/>
                <w:lang w:val="en-IN"/>
              </w:rPr>
            </w:pPr>
          </w:p>
        </w:tc>
      </w:tr>
      <w:tr w:rsidR="0046512F" w:rsidRPr="002A2D14" w14:paraId="0B854775"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0E361552"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DCAF6C"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C42AAC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3.5.4.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49DBD3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2713183"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FC8B8FB"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1313175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7240A9"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027831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3.5.5.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6DDC2B4"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6483650E"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21C2632"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726D486D"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580763B"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C44A05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3.5.6.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FC8A49E"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F6007E9" w14:textId="77777777" w:rsidR="0046512F" w:rsidRPr="002A2D14" w:rsidRDefault="0046512F" w:rsidP="00E80F8C">
            <w:pPr>
              <w:pStyle w:val="BodyText"/>
              <w:jc w:val="center"/>
              <w:rPr>
                <w:bCs/>
                <w:color w:val="000000" w:themeColor="text1"/>
                <w:sz w:val="20"/>
                <w:szCs w:val="20"/>
                <w:lang w:val="en-IN"/>
              </w:rPr>
            </w:pPr>
          </w:p>
        </w:tc>
      </w:tr>
      <w:tr w:rsidR="0046512F" w:rsidRPr="002A2D14" w14:paraId="098ECD9F"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3CF240FA"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B3978E"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8C9E92B"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502F48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7D6AE98D"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ECC4A9F"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467308EE"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62A66D5"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3B7C115"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B773C5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851A24D" w14:textId="77777777" w:rsidR="0046512F" w:rsidRPr="002A2D14" w:rsidRDefault="0046512F" w:rsidP="00E80F8C">
            <w:pPr>
              <w:pStyle w:val="BodyText"/>
              <w:jc w:val="center"/>
              <w:rPr>
                <w:bCs/>
                <w:color w:val="000000" w:themeColor="text1"/>
                <w:sz w:val="20"/>
                <w:szCs w:val="20"/>
                <w:lang w:val="en-IN"/>
              </w:rPr>
            </w:pPr>
          </w:p>
        </w:tc>
      </w:tr>
      <w:tr w:rsidR="0046512F" w:rsidRPr="002A2D14" w14:paraId="5F1759A9"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7E57B01E"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50C6092"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3.6.</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6E16348"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Middle East &amp; Africa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4FAA9B5F" w14:textId="2538CDD2"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67</w:t>
            </w:r>
          </w:p>
        </w:tc>
      </w:tr>
      <w:tr w:rsidR="0046512F" w:rsidRPr="002A2D14" w14:paraId="5691F5F0"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1DD7938B"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2440B97"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77DA6B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3.6.1.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A72059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Middle East &amp; Africa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334E1BEC"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7CD7A50"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3894E3C9"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F36991"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F25A77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3.6.2.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2960DCB"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Middle East &amp; Africa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419BF9DD" w14:textId="77777777" w:rsidR="0046512F" w:rsidRPr="002A2D14" w:rsidRDefault="0046512F" w:rsidP="00E80F8C">
            <w:pPr>
              <w:pStyle w:val="BodyText"/>
              <w:jc w:val="center"/>
              <w:rPr>
                <w:bCs/>
                <w:color w:val="000000" w:themeColor="text1"/>
                <w:sz w:val="20"/>
                <w:szCs w:val="20"/>
                <w:lang w:val="en-IN"/>
              </w:rPr>
            </w:pPr>
          </w:p>
        </w:tc>
      </w:tr>
      <w:tr w:rsidR="0046512F" w:rsidRPr="002A2D14" w14:paraId="3770D9F1"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40DA1F89"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AF8A7C2"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04880EB"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3.6.3.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88656C3"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4BB7B2A" w14:textId="77777777" w:rsidR="0046512F" w:rsidRPr="002A2D14" w:rsidRDefault="0046512F" w:rsidP="00E80F8C">
            <w:pPr>
              <w:pStyle w:val="BodyText"/>
              <w:jc w:val="center"/>
              <w:rPr>
                <w:bCs/>
                <w:color w:val="000000" w:themeColor="text1"/>
                <w:sz w:val="20"/>
                <w:szCs w:val="20"/>
                <w:lang w:val="en-IN"/>
              </w:rPr>
            </w:pPr>
          </w:p>
        </w:tc>
      </w:tr>
      <w:tr w:rsidR="0046512F" w:rsidRPr="002A2D14" w14:paraId="510E54D4"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7F65CAAA"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F1CCCF9"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EF057F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3.6.4.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56C04D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0C02589E" w14:textId="77777777" w:rsidR="0046512F" w:rsidRPr="002A2D14" w:rsidRDefault="0046512F" w:rsidP="00E80F8C">
            <w:pPr>
              <w:pStyle w:val="BodyText"/>
              <w:jc w:val="center"/>
              <w:rPr>
                <w:bCs/>
                <w:color w:val="000000" w:themeColor="text1"/>
                <w:sz w:val="20"/>
                <w:szCs w:val="20"/>
                <w:lang w:val="en-IN"/>
              </w:rPr>
            </w:pPr>
          </w:p>
        </w:tc>
      </w:tr>
      <w:tr w:rsidR="0046512F" w:rsidRPr="002A2D14" w14:paraId="50FC018F"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2DD92208"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DFB5EA6"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F6B0D07"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3.6.5.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8DF8FC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39C5F2C"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36CA7E9"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6ED4BE69"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299BED3"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F3A881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3.6.6.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38368F7"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35EB5AD" w14:textId="77777777" w:rsidR="0046512F" w:rsidRPr="002A2D14" w:rsidRDefault="0046512F" w:rsidP="00E80F8C">
            <w:pPr>
              <w:pStyle w:val="BodyText"/>
              <w:jc w:val="center"/>
              <w:rPr>
                <w:bCs/>
                <w:color w:val="000000" w:themeColor="text1"/>
                <w:sz w:val="20"/>
                <w:szCs w:val="20"/>
                <w:lang w:val="en-IN"/>
              </w:rPr>
            </w:pPr>
          </w:p>
        </w:tc>
      </w:tr>
      <w:tr w:rsidR="0046512F" w:rsidRPr="002A2D14" w14:paraId="035C4DC3"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4A724513"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CD0C2EB"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FD2831F"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9FCF64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Middle East &amp; Africa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8800C15"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1F28497"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071FD3F0"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B124419"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6CB6FD7"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58E4F37"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2F81CF17" w14:textId="77777777" w:rsidR="0046512F" w:rsidRPr="002A2D14" w:rsidRDefault="0046512F" w:rsidP="00E80F8C">
            <w:pPr>
              <w:pStyle w:val="BodyText"/>
              <w:jc w:val="center"/>
              <w:rPr>
                <w:bCs/>
                <w:color w:val="000000" w:themeColor="text1"/>
                <w:sz w:val="20"/>
                <w:szCs w:val="20"/>
                <w:lang w:val="en-IN"/>
              </w:rPr>
            </w:pPr>
          </w:p>
        </w:tc>
      </w:tr>
      <w:tr w:rsidR="0046512F" w:rsidRPr="002A2D14" w14:paraId="5149A973"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6FD56986"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93E1D42" w14:textId="77777777" w:rsidR="0046512F" w:rsidRPr="002A2D14" w:rsidRDefault="0046512F" w:rsidP="00E80F8C">
            <w:pPr>
              <w:pStyle w:val="BodyText"/>
              <w:rPr>
                <w:bCs/>
                <w:color w:val="000000" w:themeColor="text1"/>
                <w:sz w:val="20"/>
                <w:szCs w:val="20"/>
                <w:lang w:val="en-IN"/>
              </w:rPr>
            </w:pPr>
            <w:r w:rsidRPr="002A2D14">
              <w:rPr>
                <w:b/>
                <w:color w:val="000000" w:themeColor="text1"/>
                <w:sz w:val="20"/>
                <w:szCs w:val="20"/>
                <w:lang w:val="en-IN"/>
              </w:rPr>
              <w:t>3.7.</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EF55641" w14:textId="77777777" w:rsidR="0046512F" w:rsidRPr="002A2D14" w:rsidRDefault="0046512F" w:rsidP="00E80F8C">
            <w:pPr>
              <w:pStyle w:val="BodyText"/>
              <w:rPr>
                <w:bCs/>
                <w:color w:val="000000" w:themeColor="text1"/>
                <w:sz w:val="20"/>
                <w:szCs w:val="20"/>
                <w:lang w:val="en-IN"/>
              </w:rPr>
            </w:pPr>
            <w:r w:rsidRPr="002A2D14">
              <w:rPr>
                <w:b/>
                <w:color w:val="000000" w:themeColor="text1"/>
                <w:sz w:val="20"/>
                <w:szCs w:val="20"/>
                <w:lang w:val="en-IN"/>
              </w:rPr>
              <w:t>India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74FAB6F4" w14:textId="3126B16D"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74</w:t>
            </w:r>
          </w:p>
        </w:tc>
      </w:tr>
      <w:tr w:rsidR="0046512F" w:rsidRPr="002A2D14" w14:paraId="1ADCD321"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11F66F88"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6216436"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A0E411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3.7.1.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FE4B2AD"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India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13A77915" w14:textId="77777777" w:rsidR="0046512F" w:rsidRPr="002A2D14" w:rsidRDefault="0046512F" w:rsidP="00E80F8C">
            <w:pPr>
              <w:pStyle w:val="BodyText"/>
              <w:jc w:val="center"/>
              <w:rPr>
                <w:bCs/>
                <w:color w:val="000000" w:themeColor="text1"/>
                <w:sz w:val="20"/>
                <w:szCs w:val="20"/>
                <w:lang w:val="en-IN"/>
              </w:rPr>
            </w:pPr>
          </w:p>
        </w:tc>
      </w:tr>
      <w:tr w:rsidR="0046512F" w:rsidRPr="002A2D14" w14:paraId="014E634F"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249C4AD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AEF05C0"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EBC57B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3.7.2.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7DCD76"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47401ABB" w14:textId="77777777" w:rsidR="0046512F" w:rsidRPr="002A2D14" w:rsidRDefault="0046512F" w:rsidP="00E80F8C">
            <w:pPr>
              <w:pStyle w:val="BodyText"/>
              <w:jc w:val="center"/>
              <w:rPr>
                <w:bCs/>
                <w:color w:val="000000" w:themeColor="text1"/>
                <w:sz w:val="20"/>
                <w:szCs w:val="20"/>
                <w:lang w:val="en-IN"/>
              </w:rPr>
            </w:pPr>
          </w:p>
        </w:tc>
      </w:tr>
      <w:tr w:rsidR="0046512F" w:rsidRPr="002A2D14" w14:paraId="2C5B77D3"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37448C57"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BC8B9C0"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E8ADF6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3.7.3.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0A863E7" w14:textId="77777777" w:rsidR="0046512F" w:rsidRPr="002A2D14" w:rsidRDefault="0046512F" w:rsidP="00E80F8C">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070D82B1"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F968F04"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4C10A3FB"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56FB537"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987E170"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3.7.4.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CE05318"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Type</w:t>
            </w:r>
          </w:p>
        </w:tc>
        <w:tc>
          <w:tcPr>
            <w:tcW w:w="986" w:type="dxa"/>
            <w:tcBorders>
              <w:top w:val="single" w:sz="4" w:space="0" w:color="000000"/>
              <w:left w:val="single" w:sz="4" w:space="0" w:color="000000"/>
              <w:bottom w:val="single" w:sz="4" w:space="0" w:color="000000"/>
              <w:right w:val="single" w:sz="4" w:space="0" w:color="000000"/>
            </w:tcBorders>
          </w:tcPr>
          <w:p w14:paraId="14E06530" w14:textId="77777777" w:rsidR="0046512F" w:rsidRPr="002A2D14" w:rsidRDefault="0046512F" w:rsidP="00E80F8C">
            <w:pPr>
              <w:pStyle w:val="BodyText"/>
              <w:jc w:val="center"/>
              <w:rPr>
                <w:bCs/>
                <w:color w:val="000000" w:themeColor="text1"/>
                <w:sz w:val="20"/>
                <w:szCs w:val="20"/>
                <w:lang w:val="en-IN"/>
              </w:rPr>
            </w:pPr>
          </w:p>
        </w:tc>
      </w:tr>
      <w:tr w:rsidR="0046512F" w:rsidRPr="002A2D14" w14:paraId="0441408F"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4DF98F94"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A05F5CE"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1B3E64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3.7.5.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7D9546B8" w14:textId="77777777" w:rsidR="0046512F" w:rsidRPr="002A2D14" w:rsidRDefault="0046512F" w:rsidP="00E80F8C">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Demand Supply Gap</w:t>
            </w:r>
          </w:p>
        </w:tc>
        <w:tc>
          <w:tcPr>
            <w:tcW w:w="986" w:type="dxa"/>
            <w:tcBorders>
              <w:top w:val="single" w:sz="4" w:space="0" w:color="000000"/>
              <w:left w:val="single" w:sz="4" w:space="0" w:color="000000"/>
              <w:bottom w:val="single" w:sz="4" w:space="0" w:color="000000"/>
              <w:right w:val="single" w:sz="4" w:space="0" w:color="000000"/>
            </w:tcBorders>
          </w:tcPr>
          <w:p w14:paraId="62C6EB64" w14:textId="77777777" w:rsidR="0046512F" w:rsidRPr="002A2D14" w:rsidRDefault="0046512F" w:rsidP="00E80F8C">
            <w:pPr>
              <w:pStyle w:val="BodyText"/>
              <w:jc w:val="center"/>
              <w:rPr>
                <w:bCs/>
                <w:color w:val="000000" w:themeColor="text1"/>
                <w:sz w:val="20"/>
                <w:szCs w:val="20"/>
                <w:lang w:val="en-IN"/>
              </w:rPr>
            </w:pPr>
          </w:p>
        </w:tc>
      </w:tr>
      <w:tr w:rsidR="0046512F" w:rsidRPr="002A2D14" w14:paraId="090D40ED" w14:textId="77777777" w:rsidTr="00E80F8C">
        <w:trPr>
          <w:trHeight w:val="370"/>
        </w:trPr>
        <w:tc>
          <w:tcPr>
            <w:tcW w:w="705" w:type="dxa"/>
            <w:tcBorders>
              <w:top w:val="single" w:sz="4" w:space="0" w:color="000000"/>
              <w:left w:val="single" w:sz="4" w:space="0" w:color="000000"/>
              <w:bottom w:val="single" w:sz="4" w:space="0" w:color="000000"/>
              <w:right w:val="single" w:sz="4" w:space="0" w:color="000000"/>
            </w:tcBorders>
          </w:tcPr>
          <w:p w14:paraId="565670A2"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D2BEA04" w14:textId="77777777" w:rsidR="0046512F" w:rsidRPr="002A2D14" w:rsidRDefault="0046512F" w:rsidP="00E80F8C">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8BD7C43"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3.7.6.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854E3E5"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Application</w:t>
            </w:r>
          </w:p>
        </w:tc>
        <w:tc>
          <w:tcPr>
            <w:tcW w:w="986" w:type="dxa"/>
            <w:tcBorders>
              <w:top w:val="single" w:sz="4" w:space="0" w:color="000000"/>
              <w:left w:val="single" w:sz="4" w:space="0" w:color="000000"/>
              <w:bottom w:val="single" w:sz="4" w:space="0" w:color="000000"/>
              <w:right w:val="single" w:sz="4" w:space="0" w:color="000000"/>
            </w:tcBorders>
          </w:tcPr>
          <w:p w14:paraId="3BB77B98"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DFB4BCB"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5C807B3E"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804EDBD"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3.8.</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0213AF0"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Market Dynamics</w:t>
            </w:r>
          </w:p>
        </w:tc>
        <w:tc>
          <w:tcPr>
            <w:tcW w:w="986" w:type="dxa"/>
            <w:tcBorders>
              <w:top w:val="single" w:sz="4" w:space="0" w:color="000000"/>
              <w:left w:val="single" w:sz="4" w:space="0" w:color="000000"/>
              <w:bottom w:val="single" w:sz="4" w:space="0" w:color="000000"/>
              <w:right w:val="single" w:sz="4" w:space="0" w:color="000000"/>
            </w:tcBorders>
            <w:hideMark/>
          </w:tcPr>
          <w:p w14:paraId="15DEC369" w14:textId="7A63C3B3"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8</w:t>
            </w:r>
            <w:r w:rsidR="0046512F">
              <w:rPr>
                <w:b/>
                <w:color w:val="000000" w:themeColor="text1"/>
                <w:sz w:val="20"/>
                <w:szCs w:val="20"/>
                <w:lang w:val="en-IN"/>
              </w:rPr>
              <w:t>3</w:t>
            </w:r>
          </w:p>
        </w:tc>
      </w:tr>
      <w:tr w:rsidR="0046512F" w:rsidRPr="002A2D14" w14:paraId="614787CD"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4C9778E1"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A051C63"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3.9.</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11EFB32"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Market Trends and Developments</w:t>
            </w:r>
          </w:p>
        </w:tc>
        <w:tc>
          <w:tcPr>
            <w:tcW w:w="986" w:type="dxa"/>
            <w:tcBorders>
              <w:top w:val="single" w:sz="4" w:space="0" w:color="000000"/>
              <w:left w:val="single" w:sz="4" w:space="0" w:color="000000"/>
              <w:bottom w:val="single" w:sz="4" w:space="0" w:color="000000"/>
              <w:right w:val="single" w:sz="4" w:space="0" w:color="000000"/>
            </w:tcBorders>
            <w:hideMark/>
          </w:tcPr>
          <w:p w14:paraId="7C97A951" w14:textId="0D6B1C72"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8</w:t>
            </w:r>
            <w:r w:rsidR="0046512F">
              <w:rPr>
                <w:b/>
                <w:color w:val="000000" w:themeColor="text1"/>
                <w:sz w:val="20"/>
                <w:szCs w:val="20"/>
                <w:lang w:val="en-IN"/>
              </w:rPr>
              <w:t>6</w:t>
            </w:r>
          </w:p>
        </w:tc>
      </w:tr>
      <w:tr w:rsidR="0046512F" w:rsidRPr="002A2D14" w14:paraId="16F4CE16"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1031BB96"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F6237C"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3.10.</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23BC3C84"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Technology Evaluation</w:t>
            </w:r>
          </w:p>
        </w:tc>
        <w:tc>
          <w:tcPr>
            <w:tcW w:w="986" w:type="dxa"/>
            <w:tcBorders>
              <w:top w:val="single" w:sz="4" w:space="0" w:color="000000"/>
              <w:left w:val="single" w:sz="4" w:space="0" w:color="000000"/>
              <w:bottom w:val="single" w:sz="4" w:space="0" w:color="000000"/>
              <w:right w:val="single" w:sz="4" w:space="0" w:color="000000"/>
            </w:tcBorders>
            <w:hideMark/>
          </w:tcPr>
          <w:p w14:paraId="076A6016" w14:textId="428537F8"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88</w:t>
            </w:r>
          </w:p>
        </w:tc>
      </w:tr>
      <w:tr w:rsidR="0046512F" w:rsidRPr="002A2D14" w14:paraId="310E54CE"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4892EE45"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7CBA375"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A4AA9E6"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Pricing Analysis</w:t>
            </w:r>
          </w:p>
        </w:tc>
        <w:tc>
          <w:tcPr>
            <w:tcW w:w="986" w:type="dxa"/>
            <w:tcBorders>
              <w:top w:val="single" w:sz="4" w:space="0" w:color="000000"/>
              <w:left w:val="single" w:sz="4" w:space="0" w:color="000000"/>
              <w:bottom w:val="single" w:sz="4" w:space="0" w:color="000000"/>
              <w:right w:val="single" w:sz="4" w:space="0" w:color="000000"/>
            </w:tcBorders>
            <w:hideMark/>
          </w:tcPr>
          <w:p w14:paraId="4D64DA0F" w14:textId="37F3FD9A"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89</w:t>
            </w:r>
          </w:p>
        </w:tc>
      </w:tr>
      <w:tr w:rsidR="0046512F" w:rsidRPr="002A2D14" w14:paraId="27E931A2"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0DD83722"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AC7D417"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3.12.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F204DCD"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Value Chain Analysis</w:t>
            </w:r>
          </w:p>
        </w:tc>
        <w:tc>
          <w:tcPr>
            <w:tcW w:w="986" w:type="dxa"/>
            <w:tcBorders>
              <w:top w:val="single" w:sz="4" w:space="0" w:color="000000"/>
              <w:left w:val="single" w:sz="4" w:space="0" w:color="000000"/>
              <w:bottom w:val="single" w:sz="4" w:space="0" w:color="000000"/>
              <w:right w:val="single" w:sz="4" w:space="0" w:color="000000"/>
            </w:tcBorders>
            <w:hideMark/>
          </w:tcPr>
          <w:p w14:paraId="355563FA" w14:textId="4EC4927B"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93</w:t>
            </w:r>
          </w:p>
        </w:tc>
      </w:tr>
      <w:tr w:rsidR="0046512F" w:rsidRPr="002A2D14" w14:paraId="00B6E25A"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28CCAA57"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EAF9DE0" w14:textId="6ED67F5C"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3.1</w:t>
            </w:r>
            <w:r w:rsidR="00F20C11">
              <w:rPr>
                <w:b/>
                <w:color w:val="000000" w:themeColor="text1"/>
                <w:sz w:val="20"/>
                <w:szCs w:val="20"/>
                <w:lang w:val="en-IN"/>
              </w:rPr>
              <w:t>3</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2488526"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Customer Analysis</w:t>
            </w:r>
          </w:p>
        </w:tc>
        <w:tc>
          <w:tcPr>
            <w:tcW w:w="986" w:type="dxa"/>
            <w:tcBorders>
              <w:top w:val="single" w:sz="4" w:space="0" w:color="000000"/>
              <w:left w:val="single" w:sz="4" w:space="0" w:color="000000"/>
              <w:bottom w:val="single" w:sz="4" w:space="0" w:color="000000"/>
              <w:right w:val="single" w:sz="4" w:space="0" w:color="000000"/>
            </w:tcBorders>
            <w:hideMark/>
          </w:tcPr>
          <w:p w14:paraId="7328D66C" w14:textId="3AC6455F"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97</w:t>
            </w:r>
          </w:p>
        </w:tc>
      </w:tr>
      <w:tr w:rsidR="0046512F" w:rsidRPr="002A2D14" w14:paraId="767C90CD"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03164694"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89E51DE" w14:textId="110DA603"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3.1</w:t>
            </w:r>
            <w:r w:rsidR="00F20C11">
              <w:rPr>
                <w:b/>
                <w:color w:val="000000" w:themeColor="text1"/>
                <w:sz w:val="20"/>
                <w:szCs w:val="20"/>
                <w:lang w:val="en-IN"/>
              </w:rPr>
              <w:t>4</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CB7762B"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Global Foreign Trade Analysis</w:t>
            </w:r>
          </w:p>
        </w:tc>
        <w:tc>
          <w:tcPr>
            <w:tcW w:w="986" w:type="dxa"/>
            <w:tcBorders>
              <w:top w:val="single" w:sz="4" w:space="0" w:color="000000"/>
              <w:left w:val="single" w:sz="4" w:space="0" w:color="000000"/>
              <w:bottom w:val="single" w:sz="4" w:space="0" w:color="000000"/>
              <w:right w:val="single" w:sz="4" w:space="0" w:color="000000"/>
            </w:tcBorders>
            <w:hideMark/>
          </w:tcPr>
          <w:p w14:paraId="653D29E1" w14:textId="2FC63550"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99</w:t>
            </w:r>
          </w:p>
        </w:tc>
      </w:tr>
      <w:tr w:rsidR="0046512F" w:rsidRPr="002A2D14" w14:paraId="1E11E547"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23CBF02D"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1C9B0CF" w14:textId="3254618D"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3.1</w:t>
            </w:r>
            <w:r w:rsidR="00F20C11">
              <w:rPr>
                <w:b/>
                <w:color w:val="000000" w:themeColor="text1"/>
                <w:sz w:val="20"/>
                <w:szCs w:val="20"/>
                <w:lang w:val="en-IN"/>
              </w:rPr>
              <w:t>5</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190D376"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Suggested Capacities</w:t>
            </w:r>
          </w:p>
        </w:tc>
        <w:tc>
          <w:tcPr>
            <w:tcW w:w="986" w:type="dxa"/>
            <w:tcBorders>
              <w:top w:val="single" w:sz="4" w:space="0" w:color="000000"/>
              <w:left w:val="single" w:sz="4" w:space="0" w:color="000000"/>
              <w:bottom w:val="single" w:sz="4" w:space="0" w:color="000000"/>
              <w:right w:val="single" w:sz="4" w:space="0" w:color="000000"/>
            </w:tcBorders>
            <w:hideMark/>
          </w:tcPr>
          <w:p w14:paraId="7C0D1CAC" w14:textId="5EA7624C"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101</w:t>
            </w:r>
          </w:p>
        </w:tc>
      </w:tr>
      <w:tr w:rsidR="0046512F" w:rsidRPr="002A2D14" w14:paraId="7129A955"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2F9592C3" w14:textId="77777777" w:rsidR="0046512F" w:rsidRPr="002A2D14" w:rsidRDefault="0046512F" w:rsidP="00E80F8C">
            <w:pPr>
              <w:pStyle w:val="BodyText"/>
              <w:jc w:val="center"/>
              <w:rPr>
                <w:b/>
                <w:color w:val="000000" w:themeColor="text1"/>
                <w:sz w:val="20"/>
                <w:szCs w:val="20"/>
                <w:lang w:val="en-IN"/>
              </w:rPr>
            </w:pPr>
            <w:r w:rsidRPr="002A2D14">
              <w:rPr>
                <w:b/>
                <w:color w:val="000000" w:themeColor="text1"/>
                <w:sz w:val="20"/>
                <w:szCs w:val="20"/>
                <w:lang w:val="en-IN"/>
              </w:rPr>
              <w:t>4.</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182BFEA3"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Project Description</w:t>
            </w:r>
          </w:p>
        </w:tc>
        <w:tc>
          <w:tcPr>
            <w:tcW w:w="986" w:type="dxa"/>
            <w:tcBorders>
              <w:top w:val="single" w:sz="4" w:space="0" w:color="000000"/>
              <w:left w:val="single" w:sz="4" w:space="0" w:color="000000"/>
              <w:bottom w:val="single" w:sz="4" w:space="0" w:color="000000"/>
              <w:right w:val="single" w:sz="4" w:space="0" w:color="000000"/>
            </w:tcBorders>
            <w:hideMark/>
          </w:tcPr>
          <w:p w14:paraId="6AD464BD" w14:textId="1BBC0E56" w:rsidR="0046512F" w:rsidRPr="002A2D14" w:rsidRDefault="00F20C11" w:rsidP="00E80F8C">
            <w:pPr>
              <w:pStyle w:val="BodyText"/>
              <w:jc w:val="center"/>
              <w:rPr>
                <w:b/>
                <w:color w:val="000000" w:themeColor="text1"/>
                <w:sz w:val="20"/>
                <w:szCs w:val="20"/>
                <w:lang w:val="en-IN"/>
              </w:rPr>
            </w:pPr>
            <w:r>
              <w:rPr>
                <w:b/>
                <w:color w:val="000000" w:themeColor="text1"/>
                <w:sz w:val="20"/>
                <w:szCs w:val="20"/>
                <w:lang w:val="en-IN"/>
              </w:rPr>
              <w:t>105</w:t>
            </w:r>
          </w:p>
        </w:tc>
      </w:tr>
      <w:tr w:rsidR="0046512F" w:rsidRPr="002A2D14" w14:paraId="172C6B76"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665219B0"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6B05FDB" w14:textId="77777777" w:rsidR="0046512F" w:rsidRPr="002A2D14" w:rsidRDefault="0046512F" w:rsidP="00E80F8C">
            <w:pPr>
              <w:pStyle w:val="BodyText"/>
              <w:rPr>
                <w:b/>
                <w:color w:val="000000" w:themeColor="text1"/>
                <w:sz w:val="20"/>
                <w:szCs w:val="20"/>
                <w:lang w:val="en-IN"/>
              </w:rPr>
            </w:pPr>
            <w:r w:rsidRPr="002A2D14">
              <w:rPr>
                <w:b/>
                <w:color w:val="000000" w:themeColor="text1"/>
                <w:sz w:val="20"/>
                <w:szCs w:val="20"/>
                <w:lang w:val="en-IN"/>
              </w:rPr>
              <w:t>4.1.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75A5C7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Setup related details</w:t>
            </w:r>
          </w:p>
        </w:tc>
        <w:tc>
          <w:tcPr>
            <w:tcW w:w="986" w:type="dxa"/>
            <w:tcBorders>
              <w:top w:val="single" w:sz="4" w:space="0" w:color="000000"/>
              <w:left w:val="single" w:sz="4" w:space="0" w:color="000000"/>
              <w:bottom w:val="single" w:sz="4" w:space="0" w:color="000000"/>
              <w:right w:val="single" w:sz="4" w:space="0" w:color="000000"/>
            </w:tcBorders>
          </w:tcPr>
          <w:p w14:paraId="109AA158"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DA96A16"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1E235414"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5D3E4F" w14:textId="77777777" w:rsidR="0046512F" w:rsidRPr="002A2D14" w:rsidRDefault="0046512F" w:rsidP="00E80F8C">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02C3BA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4.1.1.</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BF89503"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Target End-Use Application</w:t>
            </w:r>
          </w:p>
        </w:tc>
        <w:tc>
          <w:tcPr>
            <w:tcW w:w="986" w:type="dxa"/>
            <w:tcBorders>
              <w:top w:val="single" w:sz="4" w:space="0" w:color="000000"/>
              <w:left w:val="single" w:sz="4" w:space="0" w:color="000000"/>
              <w:bottom w:val="single" w:sz="4" w:space="0" w:color="000000"/>
              <w:right w:val="single" w:sz="4" w:space="0" w:color="000000"/>
            </w:tcBorders>
          </w:tcPr>
          <w:p w14:paraId="7A7961CA"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3E73662"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07579075"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4D9067" w14:textId="77777777" w:rsidR="0046512F" w:rsidRPr="002A2D14" w:rsidRDefault="0046512F" w:rsidP="00E80F8C">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4BA9863A"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4.1.2.</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18F2B7F"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Plant Process Description</w:t>
            </w:r>
          </w:p>
        </w:tc>
        <w:tc>
          <w:tcPr>
            <w:tcW w:w="986" w:type="dxa"/>
            <w:tcBorders>
              <w:top w:val="single" w:sz="4" w:space="0" w:color="000000"/>
              <w:left w:val="single" w:sz="4" w:space="0" w:color="000000"/>
              <w:bottom w:val="single" w:sz="4" w:space="0" w:color="000000"/>
              <w:right w:val="single" w:sz="4" w:space="0" w:color="000000"/>
            </w:tcBorders>
          </w:tcPr>
          <w:p w14:paraId="2C848B78"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ED23062"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081E4BDC"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50ECF3" w14:textId="77777777" w:rsidR="0046512F" w:rsidRPr="002A2D14" w:rsidRDefault="0046512F" w:rsidP="00E80F8C">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49ED854"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4.1.3.</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0CDDF53F"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Process Flow Diagram &amp; Technology Licensor</w:t>
            </w:r>
          </w:p>
        </w:tc>
        <w:tc>
          <w:tcPr>
            <w:tcW w:w="986" w:type="dxa"/>
            <w:tcBorders>
              <w:top w:val="single" w:sz="4" w:space="0" w:color="000000"/>
              <w:left w:val="single" w:sz="4" w:space="0" w:color="000000"/>
              <w:bottom w:val="single" w:sz="4" w:space="0" w:color="000000"/>
              <w:right w:val="single" w:sz="4" w:space="0" w:color="000000"/>
            </w:tcBorders>
          </w:tcPr>
          <w:p w14:paraId="3A162690" w14:textId="77777777" w:rsidR="0046512F" w:rsidRPr="002A2D14" w:rsidRDefault="0046512F" w:rsidP="00E80F8C">
            <w:pPr>
              <w:pStyle w:val="BodyText"/>
              <w:jc w:val="center"/>
              <w:rPr>
                <w:bCs/>
                <w:color w:val="000000" w:themeColor="text1"/>
                <w:sz w:val="20"/>
                <w:szCs w:val="20"/>
                <w:lang w:val="en-IN"/>
              </w:rPr>
            </w:pPr>
          </w:p>
        </w:tc>
      </w:tr>
      <w:tr w:rsidR="0046512F" w:rsidRPr="002A2D14" w14:paraId="3E67770B"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60972A24"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238A1BD" w14:textId="77777777" w:rsidR="0046512F" w:rsidRPr="002A2D14" w:rsidRDefault="0046512F" w:rsidP="00E80F8C">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1A19065"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4.1.4.</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E2D707F"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Major Equipment List</w:t>
            </w:r>
          </w:p>
        </w:tc>
        <w:tc>
          <w:tcPr>
            <w:tcW w:w="986" w:type="dxa"/>
            <w:tcBorders>
              <w:top w:val="single" w:sz="4" w:space="0" w:color="000000"/>
              <w:left w:val="single" w:sz="4" w:space="0" w:color="000000"/>
              <w:bottom w:val="single" w:sz="4" w:space="0" w:color="000000"/>
              <w:right w:val="single" w:sz="4" w:space="0" w:color="000000"/>
            </w:tcBorders>
          </w:tcPr>
          <w:p w14:paraId="10419114" w14:textId="77777777" w:rsidR="0046512F" w:rsidRPr="002A2D14" w:rsidRDefault="0046512F" w:rsidP="00E80F8C">
            <w:pPr>
              <w:pStyle w:val="BodyText"/>
              <w:jc w:val="center"/>
              <w:rPr>
                <w:bCs/>
                <w:color w:val="000000" w:themeColor="text1"/>
                <w:sz w:val="20"/>
                <w:szCs w:val="20"/>
                <w:lang w:val="en-IN"/>
              </w:rPr>
            </w:pPr>
          </w:p>
        </w:tc>
      </w:tr>
      <w:tr w:rsidR="0046512F" w:rsidRPr="002A2D14" w14:paraId="6DA131D5"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224EC57A"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FAA30D" w14:textId="77777777" w:rsidR="0046512F" w:rsidRPr="002A2D14" w:rsidRDefault="0046512F" w:rsidP="00E80F8C">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244DF960"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4.1.5.</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E648E92"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Technology Licensor</w:t>
            </w:r>
          </w:p>
        </w:tc>
        <w:tc>
          <w:tcPr>
            <w:tcW w:w="986" w:type="dxa"/>
            <w:tcBorders>
              <w:top w:val="single" w:sz="4" w:space="0" w:color="000000"/>
              <w:left w:val="single" w:sz="4" w:space="0" w:color="000000"/>
              <w:bottom w:val="single" w:sz="4" w:space="0" w:color="000000"/>
              <w:right w:val="single" w:sz="4" w:space="0" w:color="000000"/>
            </w:tcBorders>
          </w:tcPr>
          <w:p w14:paraId="52BE67CE" w14:textId="77777777" w:rsidR="0046512F" w:rsidRPr="002A2D14" w:rsidRDefault="0046512F" w:rsidP="00E80F8C">
            <w:pPr>
              <w:pStyle w:val="BodyText"/>
              <w:jc w:val="center"/>
              <w:rPr>
                <w:bCs/>
                <w:color w:val="000000" w:themeColor="text1"/>
                <w:sz w:val="20"/>
                <w:szCs w:val="20"/>
                <w:lang w:val="en-IN"/>
              </w:rPr>
            </w:pPr>
          </w:p>
        </w:tc>
      </w:tr>
      <w:tr w:rsidR="0046512F" w:rsidRPr="002A2D14" w14:paraId="175FC8B4"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5C01BD13"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9BF761E" w14:textId="77777777" w:rsidR="0046512F" w:rsidRPr="002A2D14" w:rsidRDefault="0046512F" w:rsidP="00E80F8C">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51232C2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4.1.6.</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D62749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Utilities Overview</w:t>
            </w:r>
          </w:p>
        </w:tc>
        <w:tc>
          <w:tcPr>
            <w:tcW w:w="986" w:type="dxa"/>
            <w:tcBorders>
              <w:top w:val="single" w:sz="4" w:space="0" w:color="000000"/>
              <w:left w:val="single" w:sz="4" w:space="0" w:color="000000"/>
              <w:bottom w:val="single" w:sz="4" w:space="0" w:color="000000"/>
              <w:right w:val="single" w:sz="4" w:space="0" w:color="000000"/>
            </w:tcBorders>
          </w:tcPr>
          <w:p w14:paraId="551EBDAF" w14:textId="77777777" w:rsidR="0046512F" w:rsidRPr="002A2D14" w:rsidRDefault="0046512F" w:rsidP="00E80F8C">
            <w:pPr>
              <w:pStyle w:val="BodyText"/>
              <w:jc w:val="center"/>
              <w:rPr>
                <w:bCs/>
                <w:color w:val="000000" w:themeColor="text1"/>
                <w:sz w:val="20"/>
                <w:szCs w:val="20"/>
                <w:lang w:val="en-IN"/>
              </w:rPr>
            </w:pPr>
          </w:p>
        </w:tc>
      </w:tr>
      <w:tr w:rsidR="0046512F" w:rsidRPr="002A2D14" w14:paraId="71A287CC"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50A36AF8" w14:textId="77777777" w:rsidR="0046512F" w:rsidRPr="002A2D14" w:rsidRDefault="0046512F" w:rsidP="00E80F8C">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4B942C" w14:textId="77777777" w:rsidR="0046512F" w:rsidRPr="002A2D14" w:rsidRDefault="0046512F" w:rsidP="00E80F8C">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6801AEC"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4.1.7.</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B95BFC1" w14:textId="77777777" w:rsidR="0046512F" w:rsidRPr="002A2D14" w:rsidRDefault="0046512F" w:rsidP="00E80F8C">
            <w:pPr>
              <w:pStyle w:val="BodyText"/>
              <w:rPr>
                <w:bCs/>
                <w:color w:val="000000" w:themeColor="text1"/>
                <w:sz w:val="20"/>
                <w:szCs w:val="20"/>
                <w:lang w:val="en-IN"/>
              </w:rPr>
            </w:pPr>
            <w:r w:rsidRPr="002A2D14">
              <w:rPr>
                <w:bCs/>
                <w:color w:val="000000" w:themeColor="text1"/>
                <w:sz w:val="20"/>
                <w:szCs w:val="20"/>
                <w:lang w:val="en-IN"/>
              </w:rPr>
              <w:t xml:space="preserve">Waste generation, </w:t>
            </w:r>
            <w:proofErr w:type="gramStart"/>
            <w:r w:rsidRPr="002A2D14">
              <w:rPr>
                <w:bCs/>
                <w:color w:val="000000" w:themeColor="text1"/>
                <w:sz w:val="20"/>
                <w:szCs w:val="20"/>
                <w:lang w:val="en-IN"/>
              </w:rPr>
              <w:t>management</w:t>
            </w:r>
            <w:proofErr w:type="gramEnd"/>
            <w:r w:rsidRPr="002A2D14">
              <w:rPr>
                <w:bCs/>
                <w:color w:val="000000" w:themeColor="text1"/>
                <w:sz w:val="20"/>
                <w:szCs w:val="20"/>
                <w:lang w:val="en-IN"/>
              </w:rPr>
              <w:t xml:space="preserve"> and disposal</w:t>
            </w:r>
          </w:p>
        </w:tc>
        <w:tc>
          <w:tcPr>
            <w:tcW w:w="986" w:type="dxa"/>
            <w:tcBorders>
              <w:top w:val="single" w:sz="4" w:space="0" w:color="000000"/>
              <w:left w:val="single" w:sz="4" w:space="0" w:color="000000"/>
              <w:bottom w:val="single" w:sz="4" w:space="0" w:color="000000"/>
              <w:right w:val="single" w:sz="4" w:space="0" w:color="000000"/>
            </w:tcBorders>
          </w:tcPr>
          <w:p w14:paraId="2AEA17DF" w14:textId="77777777" w:rsidR="0046512F" w:rsidRPr="002A2D14" w:rsidRDefault="0046512F" w:rsidP="00E80F8C">
            <w:pPr>
              <w:pStyle w:val="BodyText"/>
              <w:jc w:val="center"/>
              <w:rPr>
                <w:bCs/>
                <w:color w:val="000000" w:themeColor="text1"/>
                <w:sz w:val="20"/>
                <w:szCs w:val="20"/>
                <w:lang w:val="en-IN"/>
              </w:rPr>
            </w:pPr>
          </w:p>
        </w:tc>
      </w:tr>
      <w:tr w:rsidR="00D22F7A" w:rsidRPr="002A2D14" w14:paraId="1AEA6680"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03408963" w14:textId="77777777" w:rsidR="00D22F7A" w:rsidRPr="002A2D14" w:rsidRDefault="00D22F7A" w:rsidP="00D22F7A">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E33A35" w14:textId="77777777" w:rsidR="00D22F7A" w:rsidRPr="002A2D14" w:rsidRDefault="00D22F7A" w:rsidP="00D22F7A">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13CF9A4" w14:textId="77937200"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4.1.8.</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B41F91F" w14:textId="77777777"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Raw material required</w:t>
            </w:r>
          </w:p>
        </w:tc>
        <w:tc>
          <w:tcPr>
            <w:tcW w:w="986" w:type="dxa"/>
            <w:tcBorders>
              <w:top w:val="single" w:sz="4" w:space="0" w:color="000000"/>
              <w:left w:val="single" w:sz="4" w:space="0" w:color="000000"/>
              <w:bottom w:val="single" w:sz="4" w:space="0" w:color="000000"/>
              <w:right w:val="single" w:sz="4" w:space="0" w:color="000000"/>
            </w:tcBorders>
          </w:tcPr>
          <w:p w14:paraId="3CFEED82" w14:textId="77777777" w:rsidR="00D22F7A" w:rsidRPr="002A2D14" w:rsidRDefault="00D22F7A" w:rsidP="00D22F7A">
            <w:pPr>
              <w:pStyle w:val="BodyText"/>
              <w:jc w:val="center"/>
              <w:rPr>
                <w:bCs/>
                <w:color w:val="000000" w:themeColor="text1"/>
                <w:sz w:val="20"/>
                <w:szCs w:val="20"/>
                <w:lang w:val="en-IN"/>
              </w:rPr>
            </w:pPr>
          </w:p>
        </w:tc>
      </w:tr>
      <w:tr w:rsidR="00D22F7A" w:rsidRPr="002A2D14" w14:paraId="0A0F546B"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1744ADDB" w14:textId="77777777" w:rsidR="00D22F7A" w:rsidRPr="002A2D14" w:rsidRDefault="00D22F7A" w:rsidP="00D22F7A">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CE61EF" w14:textId="77777777" w:rsidR="00D22F7A" w:rsidRPr="002A2D14" w:rsidRDefault="00D22F7A" w:rsidP="00D22F7A">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tcPr>
          <w:p w14:paraId="488FD5B8" w14:textId="158CC487"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4.1.</w:t>
            </w:r>
            <w:r>
              <w:rPr>
                <w:bCs/>
                <w:color w:val="000000" w:themeColor="text1"/>
                <w:sz w:val="20"/>
                <w:szCs w:val="20"/>
                <w:lang w:val="en-IN"/>
              </w:rPr>
              <w:t>9</w:t>
            </w:r>
            <w:r w:rsidRPr="002A2D14">
              <w:rPr>
                <w:bCs/>
                <w:color w:val="000000" w:themeColor="text1"/>
                <w:sz w:val="20"/>
                <w:szCs w:val="20"/>
                <w:lang w:val="en-IN"/>
              </w:rPr>
              <w:t>.</w:t>
            </w:r>
          </w:p>
        </w:tc>
        <w:tc>
          <w:tcPr>
            <w:tcW w:w="5958" w:type="dxa"/>
            <w:tcBorders>
              <w:top w:val="single" w:sz="4" w:space="0" w:color="000000"/>
              <w:left w:val="single" w:sz="4" w:space="0" w:color="000000"/>
              <w:bottom w:val="single" w:sz="4" w:space="0" w:color="000000"/>
              <w:right w:val="single" w:sz="4" w:space="0" w:color="000000"/>
            </w:tcBorders>
            <w:vAlign w:val="center"/>
          </w:tcPr>
          <w:p w14:paraId="5106C55D" w14:textId="1AEFDA74" w:rsidR="00D22F7A" w:rsidRPr="002A2D14" w:rsidRDefault="00D22F7A" w:rsidP="00D22F7A">
            <w:pPr>
              <w:pStyle w:val="BodyText"/>
              <w:rPr>
                <w:bCs/>
                <w:color w:val="000000" w:themeColor="text1"/>
                <w:sz w:val="20"/>
                <w:szCs w:val="20"/>
                <w:lang w:val="en-IN"/>
              </w:rPr>
            </w:pPr>
            <w:r>
              <w:rPr>
                <w:bCs/>
                <w:color w:val="000000" w:themeColor="text1"/>
                <w:sz w:val="20"/>
                <w:szCs w:val="20"/>
                <w:lang w:val="en-IN"/>
              </w:rPr>
              <w:t>Upcoming Developments in Technology</w:t>
            </w:r>
          </w:p>
        </w:tc>
        <w:tc>
          <w:tcPr>
            <w:tcW w:w="986" w:type="dxa"/>
            <w:tcBorders>
              <w:top w:val="single" w:sz="4" w:space="0" w:color="000000"/>
              <w:left w:val="single" w:sz="4" w:space="0" w:color="000000"/>
              <w:bottom w:val="single" w:sz="4" w:space="0" w:color="000000"/>
              <w:right w:val="single" w:sz="4" w:space="0" w:color="000000"/>
            </w:tcBorders>
          </w:tcPr>
          <w:p w14:paraId="0BCE729B" w14:textId="77777777" w:rsidR="00D22F7A" w:rsidRPr="002A2D14" w:rsidRDefault="00D22F7A" w:rsidP="00D22F7A">
            <w:pPr>
              <w:pStyle w:val="BodyText"/>
              <w:jc w:val="center"/>
              <w:rPr>
                <w:bCs/>
                <w:color w:val="000000" w:themeColor="text1"/>
                <w:sz w:val="20"/>
                <w:szCs w:val="20"/>
                <w:lang w:val="en-IN"/>
              </w:rPr>
            </w:pPr>
          </w:p>
        </w:tc>
      </w:tr>
      <w:tr w:rsidR="00D22F7A" w:rsidRPr="002A2D14" w14:paraId="312C0962"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2D6B00E9" w14:textId="77777777"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5.</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7D0EBE43" w14:textId="77777777" w:rsidR="00D22F7A" w:rsidRPr="002A2D14" w:rsidRDefault="00D22F7A" w:rsidP="00D22F7A">
            <w:pPr>
              <w:pStyle w:val="BodyText"/>
              <w:rPr>
                <w:b/>
                <w:color w:val="000000" w:themeColor="text1"/>
                <w:sz w:val="20"/>
                <w:szCs w:val="20"/>
                <w:lang w:val="en-IN"/>
              </w:rPr>
            </w:pPr>
            <w:r w:rsidRPr="002A2D14">
              <w:rPr>
                <w:b/>
                <w:color w:val="000000" w:themeColor="text1"/>
                <w:sz w:val="20"/>
                <w:szCs w:val="20"/>
                <w:lang w:val="en-IN"/>
              </w:rPr>
              <w:t>Economic Evaluation</w:t>
            </w:r>
          </w:p>
        </w:tc>
        <w:tc>
          <w:tcPr>
            <w:tcW w:w="986" w:type="dxa"/>
            <w:tcBorders>
              <w:top w:val="single" w:sz="4" w:space="0" w:color="000000"/>
              <w:left w:val="single" w:sz="4" w:space="0" w:color="000000"/>
              <w:bottom w:val="single" w:sz="4" w:space="0" w:color="000000"/>
              <w:right w:val="single" w:sz="4" w:space="0" w:color="000000"/>
            </w:tcBorders>
            <w:hideMark/>
          </w:tcPr>
          <w:p w14:paraId="39A60574" w14:textId="61C512EB"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1</w:t>
            </w:r>
            <w:r w:rsidR="00270086">
              <w:rPr>
                <w:b/>
                <w:color w:val="000000" w:themeColor="text1"/>
                <w:sz w:val="20"/>
                <w:szCs w:val="20"/>
                <w:lang w:val="en-IN"/>
              </w:rPr>
              <w:t>21</w:t>
            </w:r>
          </w:p>
        </w:tc>
      </w:tr>
      <w:tr w:rsidR="00270086" w:rsidRPr="002A2D14" w14:paraId="59A79344"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tcPr>
          <w:p w14:paraId="0DF1A4E8" w14:textId="7A61110B" w:rsidR="00270086" w:rsidRPr="002A2D14" w:rsidRDefault="00270086" w:rsidP="00D22F7A">
            <w:pPr>
              <w:pStyle w:val="BodyText"/>
              <w:jc w:val="center"/>
              <w:rPr>
                <w:b/>
                <w:color w:val="000000" w:themeColor="text1"/>
                <w:sz w:val="20"/>
                <w:szCs w:val="20"/>
                <w:lang w:val="en-IN"/>
              </w:rPr>
            </w:pPr>
            <w:r>
              <w:rPr>
                <w:b/>
                <w:color w:val="000000" w:themeColor="text1"/>
                <w:sz w:val="20"/>
                <w:szCs w:val="20"/>
                <w:lang w:val="en-IN"/>
              </w:rPr>
              <w:t>6.</w:t>
            </w:r>
          </w:p>
        </w:tc>
        <w:tc>
          <w:tcPr>
            <w:tcW w:w="7901" w:type="dxa"/>
            <w:gridSpan w:val="4"/>
            <w:tcBorders>
              <w:top w:val="single" w:sz="4" w:space="0" w:color="000000"/>
              <w:left w:val="single" w:sz="4" w:space="0" w:color="000000"/>
              <w:bottom w:val="single" w:sz="4" w:space="0" w:color="000000"/>
              <w:right w:val="single" w:sz="4" w:space="0" w:color="000000"/>
            </w:tcBorders>
          </w:tcPr>
          <w:p w14:paraId="0A5011FB" w14:textId="1749F8DE" w:rsidR="00270086" w:rsidRPr="002A2D14" w:rsidRDefault="00270086" w:rsidP="00D22F7A">
            <w:pPr>
              <w:pStyle w:val="BodyText"/>
              <w:rPr>
                <w:b/>
                <w:color w:val="000000" w:themeColor="text1"/>
                <w:sz w:val="20"/>
                <w:szCs w:val="20"/>
                <w:lang w:val="en-IN"/>
              </w:rPr>
            </w:pPr>
            <w:r>
              <w:rPr>
                <w:b/>
                <w:color w:val="000000" w:themeColor="text1"/>
                <w:sz w:val="20"/>
                <w:szCs w:val="20"/>
                <w:lang w:val="en-IN"/>
              </w:rPr>
              <w:t>Project Schedule</w:t>
            </w:r>
          </w:p>
        </w:tc>
        <w:tc>
          <w:tcPr>
            <w:tcW w:w="986" w:type="dxa"/>
            <w:tcBorders>
              <w:top w:val="single" w:sz="4" w:space="0" w:color="000000"/>
              <w:left w:val="single" w:sz="4" w:space="0" w:color="000000"/>
              <w:bottom w:val="single" w:sz="4" w:space="0" w:color="000000"/>
              <w:right w:val="single" w:sz="4" w:space="0" w:color="000000"/>
            </w:tcBorders>
          </w:tcPr>
          <w:p w14:paraId="3CCE83EB" w14:textId="73A34A58" w:rsidR="00270086" w:rsidRPr="002A2D14" w:rsidRDefault="00270086" w:rsidP="00D22F7A">
            <w:pPr>
              <w:pStyle w:val="BodyText"/>
              <w:jc w:val="center"/>
              <w:rPr>
                <w:b/>
                <w:color w:val="000000" w:themeColor="text1"/>
                <w:sz w:val="20"/>
                <w:szCs w:val="20"/>
                <w:lang w:val="en-IN"/>
              </w:rPr>
            </w:pPr>
            <w:r>
              <w:rPr>
                <w:b/>
                <w:color w:val="000000" w:themeColor="text1"/>
                <w:sz w:val="20"/>
                <w:szCs w:val="20"/>
                <w:lang w:val="en-IN"/>
              </w:rPr>
              <w:t>127</w:t>
            </w:r>
          </w:p>
        </w:tc>
      </w:tr>
      <w:tr w:rsidR="00D22F7A" w:rsidRPr="002A2D14" w14:paraId="653B8E5E" w14:textId="77777777" w:rsidTr="00E80F8C">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0170D111" w14:textId="3E7DA23B" w:rsidR="00D22F7A" w:rsidRPr="002A2D14" w:rsidRDefault="00270086" w:rsidP="00D22F7A">
            <w:pPr>
              <w:pStyle w:val="BodyText"/>
              <w:jc w:val="center"/>
              <w:rPr>
                <w:b/>
                <w:color w:val="000000" w:themeColor="text1"/>
                <w:sz w:val="20"/>
                <w:szCs w:val="20"/>
                <w:lang w:val="en-IN"/>
              </w:rPr>
            </w:pPr>
            <w:r>
              <w:rPr>
                <w:b/>
                <w:color w:val="000000" w:themeColor="text1"/>
                <w:sz w:val="20"/>
                <w:szCs w:val="20"/>
                <w:lang w:val="en-IN"/>
              </w:rPr>
              <w:t>7</w:t>
            </w:r>
            <w:r w:rsidR="00D22F7A" w:rsidRPr="002A2D14">
              <w:rPr>
                <w:b/>
                <w:color w:val="000000" w:themeColor="text1"/>
                <w:sz w:val="20"/>
                <w:szCs w:val="20"/>
                <w:lang w:val="en-IN"/>
              </w:rPr>
              <w:t>.</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0113232" w14:textId="0DD21A74" w:rsidR="00D22F7A" w:rsidRPr="002A2D14" w:rsidRDefault="00270086" w:rsidP="00D22F7A">
            <w:pPr>
              <w:pStyle w:val="BodyText"/>
              <w:rPr>
                <w:b/>
                <w:color w:val="000000" w:themeColor="text1"/>
                <w:sz w:val="20"/>
                <w:szCs w:val="20"/>
                <w:lang w:val="en-IN"/>
              </w:rPr>
            </w:pPr>
            <w:r>
              <w:rPr>
                <w:b/>
                <w:color w:val="000000" w:themeColor="text1"/>
                <w:sz w:val="20"/>
                <w:szCs w:val="20"/>
                <w:lang w:val="en-IN"/>
              </w:rPr>
              <w:t>Annexures</w:t>
            </w:r>
          </w:p>
        </w:tc>
        <w:tc>
          <w:tcPr>
            <w:tcW w:w="986" w:type="dxa"/>
            <w:tcBorders>
              <w:top w:val="single" w:sz="4" w:space="0" w:color="000000"/>
              <w:left w:val="single" w:sz="4" w:space="0" w:color="000000"/>
              <w:bottom w:val="single" w:sz="4" w:space="0" w:color="000000"/>
              <w:right w:val="single" w:sz="4" w:space="0" w:color="000000"/>
            </w:tcBorders>
            <w:hideMark/>
          </w:tcPr>
          <w:p w14:paraId="0EBF8AC6" w14:textId="1087B074"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1</w:t>
            </w:r>
            <w:r w:rsidR="00270086">
              <w:rPr>
                <w:b/>
                <w:color w:val="000000" w:themeColor="text1"/>
                <w:sz w:val="20"/>
                <w:szCs w:val="20"/>
                <w:lang w:val="en-IN"/>
              </w:rPr>
              <w:t>29</w:t>
            </w:r>
          </w:p>
        </w:tc>
      </w:tr>
    </w:tbl>
    <w:p w14:paraId="458CE4E4" w14:textId="4935E0C2" w:rsidR="00C75366" w:rsidRDefault="00C75366" w:rsidP="00110D4F">
      <w:pPr>
        <w:pStyle w:val="BodyText"/>
        <w:spacing w:line="360" w:lineRule="auto"/>
        <w:rPr>
          <w:rFonts w:ascii="Verdana" w:hAnsi="Verdana"/>
          <w:b/>
          <w:color w:val="000000" w:themeColor="text1"/>
          <w:sz w:val="20"/>
          <w:szCs w:val="20"/>
          <w:lang w:val="en-IN"/>
        </w:rPr>
      </w:pPr>
    </w:p>
    <w:p w14:paraId="32FC5BD4" w14:textId="165B9654" w:rsidR="00C75366" w:rsidRDefault="00C75366" w:rsidP="00110D4F">
      <w:pPr>
        <w:pStyle w:val="BodyText"/>
        <w:spacing w:line="360" w:lineRule="auto"/>
        <w:rPr>
          <w:rFonts w:ascii="Verdana" w:hAnsi="Verdana"/>
          <w:b/>
          <w:color w:val="000000" w:themeColor="text1"/>
          <w:sz w:val="20"/>
          <w:szCs w:val="20"/>
          <w:lang w:val="en-IN"/>
        </w:rPr>
      </w:pPr>
    </w:p>
    <w:p w14:paraId="52A2E4D7" w14:textId="4E31DB27" w:rsidR="00C75366" w:rsidRDefault="00C75366" w:rsidP="00110D4F">
      <w:pPr>
        <w:pStyle w:val="BodyText"/>
        <w:spacing w:line="360" w:lineRule="auto"/>
        <w:rPr>
          <w:rFonts w:ascii="Verdana" w:hAnsi="Verdana"/>
          <w:b/>
          <w:color w:val="000000" w:themeColor="text1"/>
          <w:sz w:val="20"/>
          <w:szCs w:val="20"/>
          <w:lang w:val="en-IN"/>
        </w:rPr>
      </w:pPr>
    </w:p>
    <w:p w14:paraId="69B15935" w14:textId="53B831A0" w:rsidR="00C75366" w:rsidRDefault="00C75366" w:rsidP="00110D4F">
      <w:pPr>
        <w:pStyle w:val="BodyText"/>
        <w:spacing w:line="360" w:lineRule="auto"/>
        <w:rPr>
          <w:rFonts w:ascii="Verdana" w:hAnsi="Verdana"/>
          <w:b/>
          <w:color w:val="000000" w:themeColor="text1"/>
          <w:sz w:val="20"/>
          <w:szCs w:val="20"/>
          <w:lang w:val="en-IN"/>
        </w:rPr>
      </w:pPr>
    </w:p>
    <w:p w14:paraId="5C54AC20" w14:textId="375C4222" w:rsidR="00C75366" w:rsidRDefault="00C75366" w:rsidP="00110D4F">
      <w:pPr>
        <w:pStyle w:val="BodyText"/>
        <w:spacing w:line="360" w:lineRule="auto"/>
        <w:rPr>
          <w:rFonts w:ascii="Verdana" w:hAnsi="Verdana"/>
          <w:b/>
          <w:color w:val="000000" w:themeColor="text1"/>
          <w:sz w:val="20"/>
          <w:szCs w:val="20"/>
          <w:lang w:val="en-IN"/>
        </w:rPr>
      </w:pPr>
    </w:p>
    <w:p w14:paraId="6961EB84" w14:textId="6C9506A2" w:rsidR="00C75366" w:rsidRDefault="00C75366" w:rsidP="00110D4F">
      <w:pPr>
        <w:pStyle w:val="BodyText"/>
        <w:spacing w:line="360" w:lineRule="auto"/>
        <w:rPr>
          <w:rFonts w:ascii="Verdana" w:hAnsi="Verdana"/>
          <w:b/>
          <w:color w:val="000000" w:themeColor="text1"/>
          <w:sz w:val="20"/>
          <w:szCs w:val="20"/>
          <w:lang w:val="en-IN"/>
        </w:rPr>
      </w:pPr>
    </w:p>
    <w:p w14:paraId="2C2C7355" w14:textId="40514EBC" w:rsidR="00C75366" w:rsidRDefault="00C75366" w:rsidP="00110D4F">
      <w:pPr>
        <w:pStyle w:val="BodyText"/>
        <w:spacing w:line="360" w:lineRule="auto"/>
        <w:rPr>
          <w:rFonts w:ascii="Verdana" w:hAnsi="Verdana"/>
          <w:b/>
          <w:color w:val="000000" w:themeColor="text1"/>
          <w:sz w:val="20"/>
          <w:szCs w:val="20"/>
          <w:lang w:val="en-IN"/>
        </w:rPr>
      </w:pPr>
    </w:p>
    <w:p w14:paraId="0A464762" w14:textId="452D4036" w:rsidR="00C75366" w:rsidRDefault="00C75366" w:rsidP="00110D4F">
      <w:pPr>
        <w:pStyle w:val="BodyText"/>
        <w:spacing w:line="360" w:lineRule="auto"/>
        <w:rPr>
          <w:rFonts w:ascii="Verdana" w:hAnsi="Verdana"/>
          <w:b/>
          <w:color w:val="000000" w:themeColor="text1"/>
          <w:sz w:val="20"/>
          <w:szCs w:val="20"/>
          <w:lang w:val="en-IN"/>
        </w:rPr>
      </w:pPr>
    </w:p>
    <w:p w14:paraId="740527A3" w14:textId="04CE981F" w:rsidR="00C75366" w:rsidRDefault="00C75366" w:rsidP="00110D4F">
      <w:pPr>
        <w:pStyle w:val="BodyText"/>
        <w:spacing w:line="360" w:lineRule="auto"/>
        <w:rPr>
          <w:rFonts w:ascii="Verdana" w:hAnsi="Verdana"/>
          <w:b/>
          <w:color w:val="000000" w:themeColor="text1"/>
          <w:sz w:val="20"/>
          <w:szCs w:val="20"/>
          <w:lang w:val="en-IN"/>
        </w:rPr>
      </w:pPr>
    </w:p>
    <w:p w14:paraId="04AE9324" w14:textId="384F7032" w:rsidR="00C75366" w:rsidRDefault="00C75366" w:rsidP="00110D4F">
      <w:pPr>
        <w:pStyle w:val="BodyText"/>
        <w:spacing w:line="360" w:lineRule="auto"/>
        <w:rPr>
          <w:rFonts w:ascii="Verdana" w:hAnsi="Verdana"/>
          <w:b/>
          <w:color w:val="000000" w:themeColor="text1"/>
          <w:sz w:val="20"/>
          <w:szCs w:val="20"/>
          <w:lang w:val="en-IN"/>
        </w:rPr>
      </w:pPr>
    </w:p>
    <w:p w14:paraId="5A8FF6C5" w14:textId="5FFABDC7" w:rsidR="00C75366" w:rsidRDefault="00C75366" w:rsidP="00110D4F">
      <w:pPr>
        <w:pStyle w:val="BodyText"/>
        <w:spacing w:line="360" w:lineRule="auto"/>
        <w:rPr>
          <w:rFonts w:ascii="Verdana" w:hAnsi="Verdana"/>
          <w:b/>
          <w:color w:val="000000" w:themeColor="text1"/>
          <w:sz w:val="20"/>
          <w:szCs w:val="20"/>
          <w:lang w:val="en-IN"/>
        </w:rPr>
      </w:pPr>
    </w:p>
    <w:p w14:paraId="314F6FCF" w14:textId="4F811CFC" w:rsidR="00C75366" w:rsidRDefault="00C75366" w:rsidP="00110D4F">
      <w:pPr>
        <w:pStyle w:val="BodyText"/>
        <w:spacing w:line="360" w:lineRule="auto"/>
        <w:rPr>
          <w:rFonts w:ascii="Verdana" w:hAnsi="Verdana"/>
          <w:b/>
          <w:color w:val="000000" w:themeColor="text1"/>
          <w:sz w:val="20"/>
          <w:szCs w:val="20"/>
          <w:lang w:val="en-IN"/>
        </w:rPr>
      </w:pPr>
    </w:p>
    <w:p w14:paraId="2741BFA6" w14:textId="2061FD74" w:rsidR="00C75366" w:rsidRDefault="00C75366" w:rsidP="00110D4F">
      <w:pPr>
        <w:pStyle w:val="BodyText"/>
        <w:spacing w:line="360" w:lineRule="auto"/>
        <w:rPr>
          <w:rFonts w:ascii="Verdana" w:hAnsi="Verdana"/>
          <w:b/>
          <w:color w:val="000000" w:themeColor="text1"/>
          <w:sz w:val="20"/>
          <w:szCs w:val="20"/>
          <w:lang w:val="en-IN"/>
        </w:rPr>
      </w:pPr>
    </w:p>
    <w:p w14:paraId="6A44FCD1" w14:textId="73A3C82C" w:rsidR="00C75366" w:rsidRDefault="00C75366" w:rsidP="00110D4F">
      <w:pPr>
        <w:pStyle w:val="BodyText"/>
        <w:spacing w:line="360" w:lineRule="auto"/>
        <w:rPr>
          <w:rFonts w:ascii="Verdana" w:hAnsi="Verdana"/>
          <w:b/>
          <w:color w:val="000000" w:themeColor="text1"/>
          <w:sz w:val="20"/>
          <w:szCs w:val="20"/>
          <w:lang w:val="en-IN"/>
        </w:rPr>
      </w:pPr>
    </w:p>
    <w:p w14:paraId="6D432F8D" w14:textId="45841FE5" w:rsidR="00C75366" w:rsidRDefault="00C75366" w:rsidP="00110D4F">
      <w:pPr>
        <w:pStyle w:val="BodyText"/>
        <w:spacing w:line="360" w:lineRule="auto"/>
        <w:rPr>
          <w:rFonts w:ascii="Verdana" w:hAnsi="Verdana"/>
          <w:b/>
          <w:color w:val="000000" w:themeColor="text1"/>
          <w:sz w:val="20"/>
          <w:szCs w:val="20"/>
          <w:lang w:val="en-IN"/>
        </w:rPr>
      </w:pPr>
    </w:p>
    <w:p w14:paraId="14D4DD5E" w14:textId="77777777" w:rsidR="0046512F" w:rsidRDefault="0046512F" w:rsidP="0046512F">
      <w:pPr>
        <w:pStyle w:val="BodyText"/>
        <w:spacing w:line="360" w:lineRule="auto"/>
        <w:rPr>
          <w:rFonts w:ascii="Verdana" w:hAnsi="Verdana"/>
          <w:b/>
          <w:color w:val="000000" w:themeColor="text1"/>
          <w:sz w:val="20"/>
          <w:szCs w:val="20"/>
          <w:lang w:val="en-IN"/>
        </w:rPr>
      </w:pPr>
    </w:p>
    <w:p w14:paraId="55A6B746" w14:textId="77777777" w:rsidR="0046512F" w:rsidRDefault="0046512F" w:rsidP="009B3664">
      <w:pPr>
        <w:pStyle w:val="BodyText"/>
        <w:spacing w:line="360" w:lineRule="auto"/>
        <w:jc w:val="center"/>
        <w:rPr>
          <w:rFonts w:ascii="Verdana" w:hAnsi="Verdana"/>
          <w:b/>
          <w:color w:val="000000" w:themeColor="text1"/>
          <w:sz w:val="20"/>
          <w:szCs w:val="20"/>
          <w:lang w:val="en-IN"/>
        </w:rPr>
      </w:pPr>
    </w:p>
    <w:p w14:paraId="523D2BE4" w14:textId="453D244F" w:rsidR="00110D4F" w:rsidRDefault="00110D4F" w:rsidP="009B3664">
      <w:pPr>
        <w:pStyle w:val="BodyText"/>
        <w:spacing w:line="360" w:lineRule="auto"/>
        <w:jc w:val="center"/>
        <w:rPr>
          <w:rFonts w:ascii="Verdana" w:hAnsi="Verdana"/>
          <w:b/>
          <w:color w:val="000000" w:themeColor="text1"/>
          <w:sz w:val="20"/>
          <w:szCs w:val="20"/>
          <w:lang w:val="en-IN"/>
        </w:rPr>
      </w:pPr>
      <w:r>
        <w:rPr>
          <w:rFonts w:ascii="Verdana" w:hAnsi="Verdana"/>
          <w:b/>
          <w:color w:val="000000" w:themeColor="text1"/>
          <w:sz w:val="20"/>
          <w:szCs w:val="20"/>
          <w:lang w:val="en-IN"/>
        </w:rPr>
        <w:t>Executive Summary</w:t>
      </w:r>
    </w:p>
    <w:p w14:paraId="3EEC7D14" w14:textId="77777777" w:rsidR="00110D4F" w:rsidRDefault="00110D4F" w:rsidP="00110D4F">
      <w:pPr>
        <w:pStyle w:val="BodyText"/>
        <w:spacing w:line="360" w:lineRule="auto"/>
        <w:rPr>
          <w:rFonts w:ascii="Verdana" w:hAnsi="Verdana"/>
          <w:b/>
          <w:color w:val="000000" w:themeColor="text1"/>
          <w:sz w:val="20"/>
          <w:szCs w:val="20"/>
          <w:lang w:val="en-IN"/>
        </w:rPr>
      </w:pPr>
    </w:p>
    <w:p w14:paraId="710B971A" w14:textId="442ECB61" w:rsidR="00B03E75" w:rsidRDefault="00B03E75" w:rsidP="00110D4F">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Brief insight about the company and project: </w:t>
      </w:r>
    </w:p>
    <w:p w14:paraId="64B0A945" w14:textId="43AC3F8F"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ab/>
        <w:t xml:space="preserve">               </w:t>
      </w:r>
      <w:r w:rsidR="00C75366">
        <w:rPr>
          <w:rFonts w:ascii="Verdana" w:hAnsi="Verdana"/>
          <w:b/>
          <w:color w:val="000000" w:themeColor="text1"/>
          <w:sz w:val="20"/>
          <w:szCs w:val="20"/>
          <w:lang w:val="en-IN"/>
        </w:rPr>
        <w:tab/>
      </w:r>
      <w:r w:rsidR="00C75366">
        <w:rPr>
          <w:rFonts w:ascii="Verdana" w:hAnsi="Verdana"/>
          <w:b/>
          <w:color w:val="000000" w:themeColor="text1"/>
          <w:sz w:val="20"/>
          <w:szCs w:val="20"/>
          <w:lang w:val="en-IN"/>
        </w:rPr>
        <w:tab/>
      </w:r>
      <w:r>
        <w:rPr>
          <w:rFonts w:ascii="Verdana" w:hAnsi="Verdana"/>
          <w:b/>
          <w:color w:val="000000" w:themeColor="text1"/>
          <w:sz w:val="20"/>
          <w:szCs w:val="20"/>
          <w:lang w:val="en-IN"/>
        </w:rPr>
        <w:t xml:space="preserve">       </w:t>
      </w:r>
      <w:r w:rsidR="00C75366">
        <w:rPr>
          <w:rFonts w:ascii="Verdana" w:hAnsi="Verdana"/>
          <w:b/>
          <w:noProof/>
          <w:color w:val="000000" w:themeColor="text1"/>
          <w:sz w:val="20"/>
          <w:szCs w:val="20"/>
          <w:lang w:val="en-IN"/>
        </w:rPr>
        <w:drawing>
          <wp:inline distT="0" distB="0" distL="0" distR="0" wp14:anchorId="0C7A4AD0" wp14:editId="4A94C59C">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p>
    <w:p w14:paraId="685A9A66" w14:textId="77777777"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Established - 1973          Turnover (Consolidated) - INR 5,39,238 Crore (FY Year 2020-21)                   </w:t>
      </w:r>
    </w:p>
    <w:p w14:paraId="76E22F31" w14:textId="77777777" w:rsidR="00B03E75" w:rsidRDefault="00B03E75" w:rsidP="00B03E75">
      <w:pPr>
        <w:pStyle w:val="BodyText"/>
        <w:spacing w:line="360" w:lineRule="auto"/>
        <w:rPr>
          <w:rFonts w:ascii="Verdana" w:hAnsi="Verdana"/>
          <w:b/>
          <w:color w:val="000000" w:themeColor="text1"/>
          <w:sz w:val="20"/>
          <w:szCs w:val="20"/>
          <w:lang w:val="en-IN"/>
        </w:rPr>
      </w:pPr>
    </w:p>
    <w:p w14:paraId="5E395978" w14:textId="77777777" w:rsidR="00B03E75" w:rsidRDefault="00B03E75" w:rsidP="00F14E20">
      <w:pPr>
        <w:pStyle w:val="BodyText"/>
        <w:numPr>
          <w:ilvl w:val="1"/>
          <w:numId w:val="20"/>
        </w:numPr>
        <w:spacing w:line="360" w:lineRule="auto"/>
        <w:rPr>
          <w:rFonts w:ascii="Verdana" w:hAnsi="Verdana"/>
          <w:b/>
          <w:color w:val="000000" w:themeColor="text1"/>
          <w:sz w:val="20"/>
          <w:szCs w:val="20"/>
        </w:rPr>
      </w:pPr>
      <w:r>
        <w:rPr>
          <w:rFonts w:ascii="Verdana" w:hAnsi="Verdana"/>
          <w:b/>
          <w:color w:val="000000" w:themeColor="text1"/>
          <w:sz w:val="20"/>
          <w:szCs w:val="20"/>
        </w:rPr>
        <w:t xml:space="preserve">Overview of the Company:  </w:t>
      </w:r>
    </w:p>
    <w:p w14:paraId="535D7359" w14:textId="77777777" w:rsidR="00A03ADD" w:rsidRDefault="00A03ADD" w:rsidP="002B5226">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 xml:space="preserve">India based Reliance Industries Limited, one of the well-known MNCs which manufacture and sale diverse range of products including polymers, aromatics, elastomers etc. globally. </w:t>
      </w:r>
    </w:p>
    <w:p w14:paraId="434E631D" w14:textId="2C8A5EA4"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caters customers and various industries viz., healthcare, automotive, packaging etc across over 70 countries worldwide.</w:t>
      </w:r>
    </w:p>
    <w:p w14:paraId="2E07A24A" w14:textId="77777777" w:rsidR="00A03ADD" w:rsidRDefault="00A03ADD" w:rsidP="00E80F8C">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company’s total production capacity of PE, PP and PVC is 2.3, 2.9 and 0.7 million MT per annum, respectively as of 2019.</w:t>
      </w:r>
    </w:p>
    <w:p w14:paraId="14298560" w14:textId="279F86EB" w:rsidR="00B03E75" w:rsidRPr="00A03ADD" w:rsidRDefault="00B03E75" w:rsidP="00E80F8C">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 exported 1.1 million MT of polymers globally in 2019.</w:t>
      </w:r>
    </w:p>
    <w:p w14:paraId="17EE7032" w14:textId="77777777"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has 6 state-of-the-art manufacturing facilities to produce polymers.</w:t>
      </w:r>
    </w:p>
    <w:p w14:paraId="0E98C2B5" w14:textId="027E7ADE" w:rsidR="00DE31A8" w:rsidRPr="002E02DE" w:rsidRDefault="00F6018B" w:rsidP="00F42DBE">
      <w:pPr>
        <w:spacing w:line="360" w:lineRule="auto"/>
        <w:jc w:val="both"/>
        <w:rPr>
          <w:rFonts w:ascii="Verdana" w:eastAsia="Verdana" w:hAnsi="Verdana" w:cs="Arial"/>
          <w:b/>
          <w:bCs/>
          <w:color w:val="000000" w:themeColor="text1"/>
          <w:kern w:val="24"/>
          <w:sz w:val="20"/>
          <w:szCs w:val="20"/>
        </w:rPr>
      </w:pPr>
      <w:r>
        <w:rPr>
          <w:rFonts w:ascii="Verdana" w:eastAsia="Verdana" w:hAnsi="Verdana" w:cs="Arial"/>
          <w:b/>
          <w:bCs/>
          <w:color w:val="000000" w:themeColor="text1"/>
          <w:kern w:val="24"/>
          <w:sz w:val="20"/>
          <w:szCs w:val="20"/>
        </w:rPr>
        <w:t xml:space="preserve">1.2 </w:t>
      </w:r>
      <w:r w:rsidR="00DE31A8" w:rsidRPr="002E02DE">
        <w:rPr>
          <w:rFonts w:ascii="Verdana" w:eastAsia="Verdana" w:hAnsi="Verdana" w:cs="Arial"/>
          <w:b/>
          <w:bCs/>
          <w:color w:val="000000" w:themeColor="text1"/>
          <w:kern w:val="24"/>
          <w:sz w:val="20"/>
          <w:szCs w:val="20"/>
        </w:rPr>
        <w:t>Brief Profile of Board of Directors:</w:t>
      </w:r>
    </w:p>
    <w:p w14:paraId="2752CA67" w14:textId="77777777" w:rsidR="00376389" w:rsidRDefault="00376389" w:rsidP="004D184B">
      <w:pPr>
        <w:spacing w:line="360" w:lineRule="auto"/>
        <w:jc w:val="both"/>
        <w:rPr>
          <w:rFonts w:ascii="Arial" w:eastAsia="Verdana" w:hAnsi="Arial" w:cs="Arial"/>
          <w:b/>
          <w:bCs/>
          <w:color w:val="000000" w:themeColor="text1"/>
          <w:kern w:val="24"/>
          <w:sz w:val="24"/>
          <w:szCs w:val="24"/>
        </w:rPr>
        <w:sectPr w:rsidR="00376389" w:rsidSect="00600A5E">
          <w:headerReference w:type="default" r:id="rId12"/>
          <w:footerReference w:type="default" r:id="rId1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BB9254" w14:textId="6F6F992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Mukesh Ambani: </w:t>
      </w:r>
      <w:r w:rsidRPr="00DE31A8">
        <w:rPr>
          <w:rFonts w:ascii="Arial" w:eastAsia="Verdana" w:hAnsi="Arial" w:cs="Arial"/>
          <w:color w:val="000000" w:themeColor="text1"/>
          <w:kern w:val="24"/>
          <w:sz w:val="24"/>
          <w:szCs w:val="24"/>
        </w:rPr>
        <w:t>Mr. Mukesh D. Ambani (DIN 00001695) is a Chemical Engineer from the Institute of Chemical Technology, Mumbai (erstwhile the University Department of Chemical Technology, University of Mumbai). He pursued an MBA from Stanford University in the US. He has been on the Board of Reliance since 1977.</w:t>
      </w:r>
    </w:p>
    <w:p w14:paraId="17E986F2" w14:textId="77777777"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Nita M. Ambani: </w:t>
      </w:r>
      <w:r w:rsidRPr="00DE31A8">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74EAB100" w14:textId="17A7A146" w:rsidR="00DE31A8" w:rsidRDefault="00DE31A8" w:rsidP="004D184B">
      <w:pPr>
        <w:spacing w:line="360" w:lineRule="auto"/>
        <w:jc w:val="both"/>
        <w:rPr>
          <w:rFonts w:ascii="Arial" w:eastAsia="Verdana" w:hAnsi="Arial" w:cs="Arial"/>
          <w:color w:val="000000" w:themeColor="text1"/>
          <w:kern w:val="24"/>
          <w:sz w:val="24"/>
          <w:szCs w:val="24"/>
        </w:rPr>
      </w:pPr>
      <w:proofErr w:type="spellStart"/>
      <w:r w:rsidRPr="00DE31A8">
        <w:rPr>
          <w:rFonts w:ascii="Arial" w:eastAsia="Verdana" w:hAnsi="Arial" w:cs="Arial"/>
          <w:b/>
          <w:bCs/>
          <w:color w:val="000000" w:themeColor="text1"/>
          <w:kern w:val="24"/>
          <w:sz w:val="24"/>
          <w:szCs w:val="24"/>
        </w:rPr>
        <w:t>Hital</w:t>
      </w:r>
      <w:proofErr w:type="spellEnd"/>
      <w:r w:rsidRPr="00DE31A8">
        <w:rPr>
          <w:rFonts w:ascii="Arial" w:eastAsia="Verdana" w:hAnsi="Arial" w:cs="Arial"/>
          <w:b/>
          <w:bCs/>
          <w:color w:val="000000" w:themeColor="text1"/>
          <w:kern w:val="24"/>
          <w:sz w:val="24"/>
          <w:szCs w:val="24"/>
        </w:rPr>
        <w:t xml:space="preserve"> R. </w:t>
      </w:r>
      <w:proofErr w:type="spellStart"/>
      <w:r w:rsidRPr="00DE31A8">
        <w:rPr>
          <w:rFonts w:ascii="Arial" w:eastAsia="Verdana" w:hAnsi="Arial" w:cs="Arial"/>
          <w:b/>
          <w:bCs/>
          <w:color w:val="000000" w:themeColor="text1"/>
          <w:kern w:val="24"/>
          <w:sz w:val="24"/>
          <w:szCs w:val="24"/>
        </w:rPr>
        <w:t>Meswani</w:t>
      </w:r>
      <w:proofErr w:type="spellEnd"/>
      <w:r w:rsidRPr="00DE31A8">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Mr. </w:t>
      </w:r>
      <w:proofErr w:type="spellStart"/>
      <w:r w:rsidRPr="00DE31A8">
        <w:rPr>
          <w:rFonts w:ascii="Arial" w:eastAsia="Verdana" w:hAnsi="Arial" w:cs="Arial"/>
          <w:color w:val="000000" w:themeColor="text1"/>
          <w:kern w:val="24"/>
          <w:sz w:val="24"/>
          <w:szCs w:val="24"/>
        </w:rPr>
        <w:t>Hital</w:t>
      </w:r>
      <w:proofErr w:type="spellEnd"/>
      <w:r w:rsidRPr="00DE31A8">
        <w:rPr>
          <w:rFonts w:ascii="Arial" w:eastAsia="Verdana" w:hAnsi="Arial" w:cs="Arial"/>
          <w:color w:val="000000" w:themeColor="text1"/>
          <w:kern w:val="24"/>
          <w:sz w:val="24"/>
          <w:szCs w:val="24"/>
        </w:rPr>
        <w:t xml:space="preserve"> R.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(DIN 00001623) is a Management &amp;</w:t>
      </w:r>
      <w:r>
        <w:rPr>
          <w:rFonts w:ascii="Arial" w:eastAsia="Verdana" w:hAnsi="Arial" w:cs="Arial"/>
          <w:color w:val="000000" w:themeColor="text1"/>
          <w:kern w:val="24"/>
          <w:sz w:val="24"/>
          <w:szCs w:val="24"/>
        </w:rPr>
        <w:t xml:space="preserve"> </w:t>
      </w:r>
      <w:r w:rsidRPr="00DE31A8">
        <w:rPr>
          <w:rFonts w:ascii="Arial" w:eastAsia="Verdana" w:hAnsi="Arial" w:cs="Arial"/>
          <w:color w:val="000000" w:themeColor="text1"/>
          <w:kern w:val="24"/>
          <w:sz w:val="24"/>
          <w:szCs w:val="24"/>
        </w:rPr>
        <w:t>Technology graduate from the University of Pennsylvania (UPenn) in the USA.</w:t>
      </w:r>
    </w:p>
    <w:p w14:paraId="30033E28" w14:textId="63706BF4"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Nikhil R. </w:t>
      </w:r>
      <w:proofErr w:type="spellStart"/>
      <w:r w:rsidRPr="00DE31A8">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w:t>
      </w:r>
      <w:r w:rsidRPr="00DE31A8">
        <w:t xml:space="preserve"> </w:t>
      </w:r>
      <w:r w:rsidRPr="00DE31A8">
        <w:rPr>
          <w:rFonts w:ascii="Arial" w:eastAsia="Verdana" w:hAnsi="Arial" w:cs="Arial"/>
          <w:color w:val="000000" w:themeColor="text1"/>
          <w:kern w:val="24"/>
          <w:sz w:val="24"/>
          <w:szCs w:val="24"/>
        </w:rPr>
        <w:t xml:space="preserve">Nikhil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 </w:t>
      </w:r>
    </w:p>
    <w:p w14:paraId="6AEA6593" w14:textId="537CE29D"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P.M.S. Prasad</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PMS Prasad is an Executive Director at Reliance and one of the longest serving </w:t>
      </w:r>
      <w:r w:rsidRPr="00DE31A8">
        <w:rPr>
          <w:rFonts w:ascii="Arial" w:eastAsia="Verdana" w:hAnsi="Arial" w:cs="Arial"/>
          <w:color w:val="000000" w:themeColor="text1"/>
          <w:kern w:val="24"/>
          <w:sz w:val="24"/>
          <w:szCs w:val="24"/>
        </w:rPr>
        <w:lastRenderedPageBreak/>
        <w:t>members on the Board and the company.</w:t>
      </w:r>
    </w:p>
    <w:p w14:paraId="790E8FDA" w14:textId="392B771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P.K. Kapil</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5775CBC5" w14:textId="795A278B" w:rsidR="00DE31A8" w:rsidRPr="00DE31A8" w:rsidRDefault="00F42DBE" w:rsidP="004D184B">
      <w:pPr>
        <w:spacing w:line="360" w:lineRule="auto"/>
        <w:jc w:val="both"/>
        <w:rPr>
          <w:rFonts w:ascii="Arial" w:eastAsia="Verdana" w:hAnsi="Arial" w:cs="Arial"/>
          <w:b/>
          <w:bCs/>
          <w:color w:val="000000" w:themeColor="text1"/>
          <w:kern w:val="24"/>
          <w:sz w:val="24"/>
          <w:szCs w:val="24"/>
        </w:rPr>
      </w:pPr>
      <w:r w:rsidRPr="00F42DBE">
        <w:rPr>
          <w:rFonts w:ascii="Arial" w:eastAsia="Verdana" w:hAnsi="Arial" w:cs="Arial"/>
          <w:b/>
          <w:bCs/>
          <w:color w:val="000000" w:themeColor="text1"/>
          <w:kern w:val="24"/>
          <w:sz w:val="24"/>
          <w:szCs w:val="24"/>
        </w:rPr>
        <w:t xml:space="preserve">R.A. </w:t>
      </w:r>
      <w:proofErr w:type="spellStart"/>
      <w:r w:rsidRPr="00F42DBE">
        <w:rPr>
          <w:rFonts w:ascii="Arial" w:eastAsia="Verdana" w:hAnsi="Arial" w:cs="Arial"/>
          <w:b/>
          <w:bCs/>
          <w:color w:val="000000" w:themeColor="text1"/>
          <w:kern w:val="24"/>
          <w:sz w:val="24"/>
          <w:szCs w:val="24"/>
        </w:rPr>
        <w:t>Mashelkar</w:t>
      </w:r>
      <w:proofErr w:type="spellEnd"/>
      <w:r>
        <w:rPr>
          <w:rFonts w:ascii="Arial" w:eastAsia="Verdana" w:hAnsi="Arial" w:cs="Arial"/>
          <w:b/>
          <w:bCs/>
          <w:color w:val="000000" w:themeColor="text1"/>
          <w:kern w:val="24"/>
          <w:sz w:val="24"/>
          <w:szCs w:val="24"/>
        </w:rPr>
        <w:t xml:space="preserve">: </w:t>
      </w:r>
      <w:r w:rsidRPr="00F42DBE">
        <w:rPr>
          <w:rFonts w:ascii="Arial" w:eastAsia="Verdana" w:hAnsi="Arial" w:cs="Arial"/>
          <w:color w:val="000000" w:themeColor="text1"/>
          <w:kern w:val="24"/>
          <w:sz w:val="24"/>
          <w:szCs w:val="24"/>
        </w:rPr>
        <w:t>R</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A</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 xml:space="preserve"> </w:t>
      </w:r>
      <w:proofErr w:type="spellStart"/>
      <w:r w:rsidRPr="00F42DBE">
        <w:rPr>
          <w:rFonts w:ascii="Arial" w:eastAsia="Verdana" w:hAnsi="Arial" w:cs="Arial"/>
          <w:color w:val="000000" w:themeColor="text1"/>
          <w:kern w:val="24"/>
          <w:sz w:val="24"/>
          <w:szCs w:val="24"/>
        </w:rPr>
        <w:t>Mashelkar</w:t>
      </w:r>
      <w:proofErr w:type="spellEnd"/>
      <w:r w:rsidRPr="00F42DBE">
        <w:rPr>
          <w:rFonts w:ascii="Arial" w:eastAsia="Verdana" w:hAnsi="Arial" w:cs="Arial"/>
          <w:color w:val="000000" w:themeColor="text1"/>
          <w:kern w:val="24"/>
          <w:sz w:val="24"/>
          <w:szCs w:val="24"/>
        </w:rPr>
        <w:t xml:space="preserve"> is an independent Director on the Board of Reliance. An eminent scientist and champion of the Innovation Movement in India, he is the Chairman of Reliance Innovation Council.</w:t>
      </w:r>
    </w:p>
    <w:p w14:paraId="5A5A3CBF" w14:textId="0B794E04"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 xml:space="preserve">Adil </w:t>
      </w:r>
      <w:proofErr w:type="spellStart"/>
      <w:r w:rsidRPr="00F42DBE">
        <w:rPr>
          <w:rFonts w:eastAsia="Verdana"/>
          <w:b/>
          <w:bCs/>
          <w:color w:val="000000" w:themeColor="text1"/>
          <w:kern w:val="24"/>
          <w:lang w:val="en-IN"/>
        </w:rPr>
        <w:t>Zainulbhai</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Adil </w:t>
      </w:r>
      <w:proofErr w:type="spellStart"/>
      <w:r w:rsidRPr="00F42DBE">
        <w:rPr>
          <w:rFonts w:eastAsia="Verdana"/>
          <w:color w:val="000000" w:themeColor="text1"/>
          <w:kern w:val="24"/>
          <w:lang w:val="en-IN"/>
        </w:rPr>
        <w:t>Zainulbhai</w:t>
      </w:r>
      <w:proofErr w:type="spellEnd"/>
      <w:r w:rsidRPr="00F42DBE">
        <w:rPr>
          <w:rFonts w:eastAsia="Verdana"/>
          <w:color w:val="000000" w:themeColor="text1"/>
          <w:kern w:val="24"/>
          <w:lang w:val="en-IN"/>
        </w:rPr>
        <w:t xml:space="preserve"> is an independent Director on the Board of Reliance. One of the world’s foremost consultants, he is a mechanical engineering graduate from IIT and holds an MBA from Harvard.</w:t>
      </w:r>
    </w:p>
    <w:p w14:paraId="47B2A52D" w14:textId="77777777" w:rsidR="00F42DBE" w:rsidRPr="00F42DBE" w:rsidRDefault="00F42DBE" w:rsidP="00F42DBE">
      <w:pPr>
        <w:pStyle w:val="BodyText"/>
        <w:spacing w:line="360" w:lineRule="auto"/>
        <w:rPr>
          <w:rFonts w:eastAsia="Verdana"/>
          <w:b/>
          <w:bCs/>
          <w:color w:val="000000" w:themeColor="text1"/>
          <w:kern w:val="24"/>
          <w:lang w:val="en-IN"/>
        </w:rPr>
      </w:pPr>
    </w:p>
    <w:p w14:paraId="76555BD0" w14:textId="278ED05D" w:rsidR="00984D26" w:rsidRDefault="00F42DBE" w:rsidP="004D184B">
      <w:pPr>
        <w:pStyle w:val="BodyText"/>
        <w:spacing w:line="360" w:lineRule="auto"/>
        <w:jc w:val="both"/>
        <w:rPr>
          <w:rFonts w:eastAsia="Verdana"/>
          <w:color w:val="000000" w:themeColor="text1"/>
          <w:kern w:val="24"/>
          <w:lang w:val="en-IN"/>
        </w:rPr>
      </w:pPr>
      <w:proofErr w:type="spellStart"/>
      <w:r w:rsidRPr="00F42DBE">
        <w:rPr>
          <w:rFonts w:eastAsia="Verdana"/>
          <w:b/>
          <w:bCs/>
          <w:color w:val="000000" w:themeColor="text1"/>
          <w:kern w:val="24"/>
          <w:lang w:val="en-IN"/>
        </w:rPr>
        <w:t>Mansingh</w:t>
      </w:r>
      <w:proofErr w:type="spellEnd"/>
      <w:r w:rsidRPr="00F42DBE">
        <w:rPr>
          <w:rFonts w:eastAsia="Verdana"/>
          <w:b/>
          <w:bCs/>
          <w:color w:val="000000" w:themeColor="text1"/>
          <w:kern w:val="24"/>
          <w:lang w:val="en-IN"/>
        </w:rPr>
        <w:t xml:space="preserve"> L. Bhakta</w:t>
      </w:r>
      <w:r>
        <w:rPr>
          <w:rFonts w:eastAsia="Verdana"/>
          <w:b/>
          <w:bCs/>
          <w:color w:val="000000" w:themeColor="text1"/>
          <w:kern w:val="24"/>
          <w:lang w:val="en-IN"/>
        </w:rPr>
        <w:t xml:space="preserve">: </w:t>
      </w:r>
      <w:proofErr w:type="spellStart"/>
      <w:r w:rsidRPr="00F42DBE">
        <w:rPr>
          <w:rFonts w:eastAsia="Verdana"/>
          <w:color w:val="000000" w:themeColor="text1"/>
          <w:kern w:val="24"/>
          <w:lang w:val="en-IN"/>
        </w:rPr>
        <w:t>Mansingh</w:t>
      </w:r>
      <w:proofErr w:type="spellEnd"/>
      <w:r w:rsidRPr="00F42DBE">
        <w:rPr>
          <w:rFonts w:eastAsia="Verdana"/>
          <w:color w:val="000000" w:themeColor="text1"/>
          <w:kern w:val="24"/>
          <w:lang w:val="en-IN"/>
        </w:rPr>
        <w:t xml:space="preserve"> Bhakta is an independent Director on the Board of Reliance. An advocate par excellence, he has almost six decades of experience.</w:t>
      </w:r>
    </w:p>
    <w:p w14:paraId="2CDC528C" w14:textId="77777777" w:rsidR="00F42DBE" w:rsidRPr="00F42DBE" w:rsidRDefault="00F42DBE" w:rsidP="004D184B">
      <w:pPr>
        <w:pStyle w:val="BodyText"/>
        <w:spacing w:line="360" w:lineRule="auto"/>
        <w:jc w:val="both"/>
        <w:rPr>
          <w:rFonts w:eastAsia="Verdana"/>
          <w:color w:val="000000" w:themeColor="text1"/>
          <w:kern w:val="24"/>
          <w:lang w:val="en-IN"/>
        </w:rPr>
      </w:pPr>
    </w:p>
    <w:p w14:paraId="5B74DB65" w14:textId="40E32582"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Dipak C. Jain</w:t>
      </w:r>
      <w:r>
        <w:rPr>
          <w:rFonts w:eastAsia="Verdana"/>
          <w:b/>
          <w:bCs/>
          <w:color w:val="000000" w:themeColor="text1"/>
          <w:kern w:val="24"/>
          <w:lang w:val="en-IN"/>
        </w:rPr>
        <w:t xml:space="preserve">: </w:t>
      </w:r>
      <w:r w:rsidRPr="00F42DBE">
        <w:rPr>
          <w:rFonts w:eastAsia="Verdana"/>
          <w:color w:val="000000" w:themeColor="text1"/>
          <w:kern w:val="24"/>
          <w:lang w:val="en-IN"/>
        </w:rPr>
        <w:t>Dipak Jain is an independent Director on the Board of Reliance. One of the world’s top educationalists, he is a former Dean of Kellogg School of Management and INSEAD.</w:t>
      </w:r>
    </w:p>
    <w:p w14:paraId="6522C431" w14:textId="01CD6F16" w:rsidR="00F42DBE" w:rsidRDefault="00F42DBE" w:rsidP="004D184B">
      <w:pPr>
        <w:pStyle w:val="BodyText"/>
        <w:spacing w:line="360" w:lineRule="auto"/>
        <w:jc w:val="both"/>
        <w:rPr>
          <w:rFonts w:eastAsia="Verdana"/>
          <w:color w:val="000000" w:themeColor="text1"/>
          <w:kern w:val="24"/>
          <w:lang w:val="en-IN"/>
        </w:rPr>
      </w:pPr>
    </w:p>
    <w:p w14:paraId="1536D12D" w14:textId="4BBD082D"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 xml:space="preserve">Dharam </w:t>
      </w:r>
      <w:proofErr w:type="spellStart"/>
      <w:r w:rsidRPr="00F42DBE">
        <w:rPr>
          <w:rFonts w:eastAsia="Verdana"/>
          <w:b/>
          <w:bCs/>
          <w:color w:val="000000" w:themeColor="text1"/>
          <w:kern w:val="24"/>
          <w:lang w:val="en-IN"/>
        </w:rPr>
        <w:t>Vir</w:t>
      </w:r>
      <w:proofErr w:type="spellEnd"/>
      <w:r w:rsidRPr="00F42DBE">
        <w:rPr>
          <w:rFonts w:eastAsia="Verdana"/>
          <w:b/>
          <w:bCs/>
          <w:color w:val="000000" w:themeColor="text1"/>
          <w:kern w:val="24"/>
          <w:lang w:val="en-IN"/>
        </w:rPr>
        <w:t xml:space="preserve"> </w:t>
      </w:r>
      <w:proofErr w:type="spellStart"/>
      <w:r w:rsidRPr="00F42DBE">
        <w:rPr>
          <w:rFonts w:eastAsia="Verdana"/>
          <w:b/>
          <w:bCs/>
          <w:color w:val="000000" w:themeColor="text1"/>
          <w:kern w:val="24"/>
          <w:lang w:val="en-IN"/>
        </w:rPr>
        <w:t>Kapur</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Dharam </w:t>
      </w:r>
      <w:proofErr w:type="spellStart"/>
      <w:r w:rsidRPr="00F42DBE">
        <w:rPr>
          <w:rFonts w:eastAsia="Verdana"/>
          <w:color w:val="000000" w:themeColor="text1"/>
          <w:kern w:val="24"/>
          <w:lang w:val="en-IN"/>
        </w:rPr>
        <w:t>Vir</w:t>
      </w:r>
      <w:proofErr w:type="spellEnd"/>
      <w:r w:rsidRPr="00F42DBE">
        <w:rPr>
          <w:rFonts w:eastAsia="Verdana"/>
          <w:color w:val="000000" w:themeColor="text1"/>
          <w:kern w:val="24"/>
          <w:lang w:val="en-IN"/>
        </w:rPr>
        <w:t xml:space="preserve"> </w:t>
      </w:r>
      <w:proofErr w:type="spellStart"/>
      <w:r w:rsidRPr="00F42DBE">
        <w:rPr>
          <w:rFonts w:eastAsia="Verdana"/>
          <w:color w:val="000000" w:themeColor="text1"/>
          <w:kern w:val="24"/>
          <w:lang w:val="en-IN"/>
        </w:rPr>
        <w:t>Kapur</w:t>
      </w:r>
      <w:proofErr w:type="spellEnd"/>
      <w:r w:rsidRPr="00F42DBE">
        <w:rPr>
          <w:rFonts w:eastAsia="Verdana"/>
          <w:color w:val="000000" w:themeColor="text1"/>
          <w:kern w:val="24"/>
          <w:lang w:val="en-IN"/>
        </w:rPr>
        <w:t xml:space="preserve"> is an independent Director on the Board of Reliance. A technology, industrial </w:t>
      </w:r>
      <w:r w:rsidR="006B261A" w:rsidRPr="00F42DBE">
        <w:rPr>
          <w:rFonts w:eastAsia="Verdana"/>
          <w:color w:val="000000" w:themeColor="text1"/>
          <w:kern w:val="24"/>
          <w:lang w:val="en-IN"/>
        </w:rPr>
        <w:t>development,</w:t>
      </w:r>
      <w:r w:rsidRPr="00F42DBE">
        <w:rPr>
          <w:rFonts w:eastAsia="Verdana"/>
          <w:color w:val="000000" w:themeColor="text1"/>
          <w:kern w:val="24"/>
          <w:lang w:val="en-IN"/>
        </w:rPr>
        <w:t xml:space="preserve"> and project implementation expert, he has a long and illustrious career in the Indian government.</w:t>
      </w:r>
    </w:p>
    <w:p w14:paraId="33B48526" w14:textId="77777777" w:rsidR="00F42DBE" w:rsidRDefault="00F42DBE" w:rsidP="004D184B">
      <w:pPr>
        <w:pStyle w:val="BodyText"/>
        <w:spacing w:line="360" w:lineRule="auto"/>
        <w:jc w:val="both"/>
        <w:rPr>
          <w:rFonts w:eastAsia="Verdana"/>
          <w:color w:val="000000" w:themeColor="text1"/>
          <w:kern w:val="24"/>
          <w:lang w:val="en-IN"/>
        </w:rPr>
      </w:pPr>
    </w:p>
    <w:p w14:paraId="3F4C06B1" w14:textId="77777777" w:rsidR="00376389" w:rsidRDefault="00376389" w:rsidP="004D184B">
      <w:pPr>
        <w:pStyle w:val="BodyText"/>
        <w:spacing w:line="360" w:lineRule="auto"/>
        <w:jc w:val="both"/>
        <w:rPr>
          <w:rFonts w:eastAsia="Verdana"/>
          <w:b/>
          <w:bCs/>
          <w:color w:val="000000" w:themeColor="text1"/>
          <w:kern w:val="24"/>
          <w:lang w:val="en-IN"/>
        </w:rPr>
      </w:pPr>
    </w:p>
    <w:p w14:paraId="2DA2C817" w14:textId="5C302D70" w:rsidR="00F42DBE" w:rsidRP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Mahesh P. Modi</w:t>
      </w:r>
      <w:r>
        <w:rPr>
          <w:rFonts w:eastAsia="Verdana"/>
          <w:b/>
          <w:bCs/>
          <w:color w:val="000000" w:themeColor="text1"/>
          <w:kern w:val="24"/>
          <w:lang w:val="en-IN"/>
        </w:rPr>
        <w:t xml:space="preserve">: </w:t>
      </w:r>
      <w:r w:rsidRPr="00F42DBE">
        <w:rPr>
          <w:rFonts w:eastAsia="Verdana"/>
          <w:color w:val="000000" w:themeColor="text1"/>
          <w:kern w:val="24"/>
          <w:lang w:val="en-IN"/>
        </w:rPr>
        <w:t xml:space="preserve">Mahesh Modi is an independent Director on the Board of Reliance. He has in-depth management experience in the petrochemical, telecommunications, </w:t>
      </w:r>
      <w:r w:rsidR="006B261A" w:rsidRPr="00F42DBE">
        <w:rPr>
          <w:rFonts w:eastAsia="Verdana"/>
          <w:color w:val="000000" w:themeColor="text1"/>
          <w:kern w:val="24"/>
          <w:lang w:val="en-IN"/>
        </w:rPr>
        <w:t>energy,</w:t>
      </w:r>
      <w:r w:rsidRPr="00F42DBE">
        <w:rPr>
          <w:rFonts w:eastAsia="Verdana"/>
          <w:color w:val="000000" w:themeColor="text1"/>
          <w:kern w:val="24"/>
          <w:lang w:val="en-IN"/>
        </w:rPr>
        <w:t xml:space="preserve"> and insurance industries.</w:t>
      </w:r>
    </w:p>
    <w:p w14:paraId="1191A3F3" w14:textId="6850372D" w:rsidR="00F42DBE" w:rsidRDefault="00F42DBE" w:rsidP="004D184B">
      <w:pPr>
        <w:pStyle w:val="BodyText"/>
        <w:spacing w:line="360" w:lineRule="auto"/>
        <w:jc w:val="both"/>
        <w:rPr>
          <w:rFonts w:eastAsia="Verdana"/>
          <w:b/>
          <w:bCs/>
          <w:color w:val="000000" w:themeColor="text1"/>
          <w:kern w:val="24"/>
          <w:lang w:val="en-IN"/>
        </w:rPr>
      </w:pPr>
    </w:p>
    <w:p w14:paraId="6861AB16" w14:textId="7447325A" w:rsid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Yogendra P. Trivedi</w:t>
      </w:r>
      <w:r>
        <w:rPr>
          <w:rFonts w:eastAsia="Verdana"/>
          <w:b/>
          <w:bCs/>
          <w:color w:val="000000" w:themeColor="text1"/>
          <w:kern w:val="24"/>
          <w:lang w:val="en-IN"/>
        </w:rPr>
        <w:t xml:space="preserve">: </w:t>
      </w:r>
      <w:r w:rsidRPr="00F42DBE">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6A638A6C" w14:textId="07C24873" w:rsidR="00F42DBE" w:rsidRDefault="00F42DBE" w:rsidP="004D184B">
      <w:pPr>
        <w:pStyle w:val="BodyText"/>
        <w:spacing w:line="360" w:lineRule="auto"/>
        <w:jc w:val="both"/>
        <w:rPr>
          <w:rFonts w:eastAsia="Verdana"/>
          <w:color w:val="000000" w:themeColor="text1"/>
          <w:kern w:val="24"/>
          <w:lang w:val="en-IN"/>
        </w:rPr>
      </w:pPr>
    </w:p>
    <w:p w14:paraId="436216E1" w14:textId="5EE3A5D2" w:rsidR="00F42DBE" w:rsidRDefault="00F42DBE" w:rsidP="004D184B">
      <w:pPr>
        <w:pStyle w:val="BodyText"/>
        <w:spacing w:line="360" w:lineRule="auto"/>
        <w:jc w:val="both"/>
        <w:rPr>
          <w:rFonts w:eastAsia="Verdana"/>
          <w:b/>
          <w:bCs/>
          <w:color w:val="000000" w:themeColor="text1"/>
          <w:kern w:val="24"/>
          <w:lang w:val="en-IN"/>
        </w:rPr>
      </w:pPr>
      <w:r w:rsidRPr="00F42DBE">
        <w:rPr>
          <w:rFonts w:eastAsia="Verdana"/>
          <w:b/>
          <w:bCs/>
          <w:color w:val="000000" w:themeColor="text1"/>
          <w:kern w:val="24"/>
          <w:lang w:val="en-IN"/>
        </w:rPr>
        <w:t xml:space="preserve">Ashok </w:t>
      </w:r>
      <w:proofErr w:type="spellStart"/>
      <w:r w:rsidRPr="00F42DBE">
        <w:rPr>
          <w:rFonts w:eastAsia="Verdana"/>
          <w:b/>
          <w:bCs/>
          <w:color w:val="000000" w:themeColor="text1"/>
          <w:kern w:val="24"/>
          <w:lang w:val="en-IN"/>
        </w:rPr>
        <w:t>Misra</w:t>
      </w:r>
      <w:proofErr w:type="spellEnd"/>
      <w:r>
        <w:rPr>
          <w:rFonts w:eastAsia="Verdana"/>
          <w:b/>
          <w:bCs/>
          <w:color w:val="000000" w:themeColor="text1"/>
          <w:kern w:val="24"/>
          <w:lang w:val="en-IN"/>
        </w:rPr>
        <w:t>:</w:t>
      </w:r>
      <w:r w:rsidRPr="00F42DBE">
        <w:t xml:space="preserve"> </w:t>
      </w:r>
      <w:r w:rsidRPr="00F42DBE">
        <w:rPr>
          <w:rFonts w:eastAsia="Verdana"/>
          <w:color w:val="000000" w:themeColor="text1"/>
          <w:kern w:val="24"/>
          <w:lang w:val="en-IN"/>
        </w:rPr>
        <w:t xml:space="preserve">Ashok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is an independent Director on the Board of Reliance. An IIT Director from 2000-2008,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was the driving force behind its transformation into a leading research and development institute.</w:t>
      </w:r>
      <w:r>
        <w:rPr>
          <w:rFonts w:eastAsia="Verdana"/>
          <w:b/>
          <w:bCs/>
          <w:color w:val="000000" w:themeColor="text1"/>
          <w:kern w:val="24"/>
          <w:lang w:val="en-IN"/>
        </w:rPr>
        <w:t xml:space="preserve"> </w:t>
      </w:r>
    </w:p>
    <w:p w14:paraId="644FC80B" w14:textId="77777777" w:rsidR="006B261A" w:rsidRDefault="006B261A" w:rsidP="00F42DBE">
      <w:pPr>
        <w:pStyle w:val="BodyText"/>
        <w:spacing w:line="360" w:lineRule="auto"/>
        <w:rPr>
          <w:rFonts w:eastAsia="Verdana"/>
          <w:b/>
          <w:bCs/>
          <w:color w:val="000000" w:themeColor="text1"/>
          <w:kern w:val="24"/>
          <w:lang w:val="en-IN"/>
        </w:rPr>
        <w:sectPr w:rsidR="006B261A" w:rsidSect="0037638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docGrid w:linePitch="360"/>
        </w:sectPr>
      </w:pPr>
    </w:p>
    <w:p w14:paraId="0130A3C6" w14:textId="549526D0" w:rsidR="00884E69" w:rsidRDefault="00884E69" w:rsidP="00AF0610">
      <w:pPr>
        <w:pStyle w:val="BodyText"/>
        <w:spacing w:line="360" w:lineRule="auto"/>
        <w:rPr>
          <w:rFonts w:ascii="Verdana" w:hAnsi="Verdana"/>
          <w:b/>
          <w:color w:val="000000" w:themeColor="text1"/>
        </w:rPr>
      </w:pPr>
    </w:p>
    <w:p w14:paraId="78FED546" w14:textId="0B9E7C75" w:rsidR="0003629E" w:rsidRDefault="0003629E" w:rsidP="00AF0610">
      <w:pPr>
        <w:pStyle w:val="BodyText"/>
        <w:spacing w:line="360" w:lineRule="auto"/>
        <w:rPr>
          <w:rFonts w:ascii="Verdana" w:hAnsi="Verdana"/>
          <w:b/>
          <w:color w:val="000000" w:themeColor="text1"/>
        </w:rPr>
      </w:pPr>
    </w:p>
    <w:p w14:paraId="5A195218" w14:textId="186F4866" w:rsidR="001211F4" w:rsidRDefault="001211F4" w:rsidP="00AF0610">
      <w:pPr>
        <w:pStyle w:val="BodyText"/>
        <w:spacing w:line="360" w:lineRule="auto"/>
        <w:rPr>
          <w:rFonts w:ascii="Verdana" w:hAnsi="Verdana"/>
          <w:b/>
          <w:color w:val="000000" w:themeColor="text1"/>
        </w:rPr>
      </w:pPr>
    </w:p>
    <w:p w14:paraId="3FBCCA83" w14:textId="77777777" w:rsidR="006B261A" w:rsidRDefault="006B261A" w:rsidP="00477C5A">
      <w:pPr>
        <w:pStyle w:val="BodyText"/>
        <w:spacing w:line="360" w:lineRule="auto"/>
        <w:ind w:left="720"/>
        <w:rPr>
          <w:rFonts w:ascii="Verdana" w:eastAsia="Verdana" w:hAnsi="Verdana"/>
          <w:b/>
          <w:bCs/>
          <w:color w:val="000000" w:themeColor="text1"/>
          <w:kern w:val="24"/>
          <w:sz w:val="20"/>
          <w:szCs w:val="20"/>
          <w:lang w:val="en-IN"/>
        </w:rPr>
      </w:pPr>
    </w:p>
    <w:p w14:paraId="6630A21E" w14:textId="1E911AC5" w:rsidR="00477C5A" w:rsidRPr="00AF0610" w:rsidRDefault="00477C5A" w:rsidP="00477C5A">
      <w:pPr>
        <w:pStyle w:val="BodyText"/>
        <w:spacing w:line="360" w:lineRule="auto"/>
        <w:ind w:left="720"/>
        <w:rPr>
          <w:rFonts w:ascii="Verdana" w:eastAsia="Verdana" w:hAnsi="Verdana"/>
          <w:b/>
          <w:bCs/>
          <w:color w:val="000000" w:themeColor="text1"/>
          <w:kern w:val="24"/>
          <w:sz w:val="20"/>
          <w:szCs w:val="20"/>
          <w:lang w:val="en-IN"/>
        </w:rPr>
        <w:sectPr w:rsidR="00477C5A" w:rsidRPr="00AF0610"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921567" w14:textId="77777777" w:rsidR="00477C5A" w:rsidRDefault="00477C5A" w:rsidP="00477C5A">
      <w:pPr>
        <w:spacing w:line="360" w:lineRule="auto"/>
        <w:jc w:val="both"/>
        <w:rPr>
          <w:rFonts w:ascii="Verdana" w:hAnsi="Verdana" w:cs="Arial"/>
          <w:b/>
          <w:bCs/>
          <w:sz w:val="20"/>
          <w:szCs w:val="20"/>
        </w:rPr>
      </w:pPr>
      <w:bookmarkStart w:id="3" w:name="_Hlk82606483"/>
      <w:bookmarkEnd w:id="2"/>
      <w:r>
        <w:rPr>
          <w:rFonts w:ascii="Verdana" w:hAnsi="Verdana" w:cs="Arial"/>
          <w:b/>
          <w:bCs/>
          <w:sz w:val="20"/>
          <w:szCs w:val="20"/>
        </w:rPr>
        <w:t>1.3</w:t>
      </w:r>
      <w:r>
        <w:rPr>
          <w:rFonts w:ascii="Verdana" w:hAnsi="Verdana" w:cs="Arial"/>
          <w:b/>
          <w:bCs/>
          <w:sz w:val="20"/>
          <w:szCs w:val="20"/>
        </w:rPr>
        <w:tab/>
      </w:r>
      <w:r w:rsidRPr="00E270BC">
        <w:rPr>
          <w:rFonts w:ascii="Verdana" w:hAnsi="Verdana" w:cs="Arial"/>
          <w:b/>
          <w:bCs/>
          <w:sz w:val="20"/>
          <w:szCs w:val="20"/>
        </w:rPr>
        <w:t>Brief Project Summary</w:t>
      </w:r>
      <w:r>
        <w:rPr>
          <w:rFonts w:ascii="Verdana" w:hAnsi="Verdana" w:cs="Arial"/>
          <w:b/>
          <w:bCs/>
          <w:sz w:val="20"/>
          <w:szCs w:val="20"/>
        </w:rPr>
        <w:t>:</w:t>
      </w:r>
    </w:p>
    <w:p w14:paraId="0C8B7BB3" w14:textId="34682072" w:rsidR="005B086A" w:rsidRDefault="006601A8" w:rsidP="006601A8">
      <w:pPr>
        <w:spacing w:line="360" w:lineRule="auto"/>
        <w:jc w:val="both"/>
        <w:rPr>
          <w:rFonts w:ascii="Arial" w:hAnsi="Arial" w:cs="Arial"/>
          <w:sz w:val="24"/>
          <w:szCs w:val="24"/>
        </w:rPr>
      </w:pPr>
      <w:r>
        <w:rPr>
          <w:rFonts w:ascii="Arial" w:hAnsi="Arial" w:cs="Arial"/>
          <w:sz w:val="24"/>
          <w:szCs w:val="24"/>
        </w:rPr>
        <w:t xml:space="preserve">The client intends to establish </w:t>
      </w:r>
      <w:r w:rsidR="005B086A">
        <w:rPr>
          <w:rFonts w:ascii="Arial" w:hAnsi="Arial" w:cs="Arial"/>
          <w:sz w:val="24"/>
          <w:szCs w:val="24"/>
        </w:rPr>
        <w:t xml:space="preserve">a manufacturing facility or the production of vinyl ester resin to cater the potential demand in domestic market as well as export sales in neighbouring regions. To assess this opportunity the </w:t>
      </w:r>
      <w:r w:rsidR="00EB1E2D">
        <w:rPr>
          <w:rFonts w:ascii="Arial" w:hAnsi="Arial" w:cs="Arial"/>
          <w:sz w:val="24"/>
          <w:szCs w:val="24"/>
        </w:rPr>
        <w:t>client</w:t>
      </w:r>
      <w:r w:rsidR="005B086A">
        <w:rPr>
          <w:rFonts w:ascii="Arial" w:hAnsi="Arial" w:cs="Arial"/>
          <w:sz w:val="24"/>
          <w:szCs w:val="24"/>
        </w:rPr>
        <w:t xml:space="preserve"> has thus requested TechSci Research for </w:t>
      </w:r>
      <w:r w:rsidR="00EB1E2D">
        <w:rPr>
          <w:rFonts w:ascii="Arial" w:hAnsi="Arial" w:cs="Arial"/>
          <w:sz w:val="24"/>
          <w:szCs w:val="24"/>
        </w:rPr>
        <w:t>undertaking</w:t>
      </w:r>
      <w:r w:rsidR="005B086A">
        <w:rPr>
          <w:rFonts w:ascii="Arial" w:hAnsi="Arial" w:cs="Arial"/>
          <w:sz w:val="24"/>
          <w:szCs w:val="24"/>
        </w:rPr>
        <w:t xml:space="preserve"> feasibility study covering the following datapoints:</w:t>
      </w:r>
    </w:p>
    <w:p w14:paraId="33E4EEE1" w14:textId="19840964" w:rsidR="00B46B4C" w:rsidRDefault="005B086A" w:rsidP="005B086A">
      <w:pPr>
        <w:pStyle w:val="ListParagraph"/>
        <w:numPr>
          <w:ilvl w:val="0"/>
          <w:numId w:val="31"/>
        </w:numPr>
        <w:spacing w:line="360" w:lineRule="auto"/>
        <w:jc w:val="both"/>
        <w:rPr>
          <w:sz w:val="24"/>
          <w:szCs w:val="24"/>
        </w:rPr>
      </w:pPr>
      <w:r>
        <w:rPr>
          <w:sz w:val="24"/>
          <w:szCs w:val="24"/>
        </w:rPr>
        <w:t xml:space="preserve">Market </w:t>
      </w:r>
      <w:r w:rsidR="0048315B">
        <w:rPr>
          <w:sz w:val="24"/>
          <w:szCs w:val="24"/>
        </w:rPr>
        <w:t>Analysis and Forecast 2015 – 2030F (By Application, By Type, By Sales Channel)</w:t>
      </w:r>
    </w:p>
    <w:p w14:paraId="4CD8DBF0" w14:textId="77E76527" w:rsidR="0048315B" w:rsidRDefault="0048315B" w:rsidP="005B086A">
      <w:pPr>
        <w:pStyle w:val="ListParagraph"/>
        <w:numPr>
          <w:ilvl w:val="0"/>
          <w:numId w:val="31"/>
        </w:numPr>
        <w:spacing w:line="360" w:lineRule="auto"/>
        <w:jc w:val="both"/>
        <w:rPr>
          <w:sz w:val="24"/>
          <w:szCs w:val="24"/>
        </w:rPr>
      </w:pPr>
      <w:r>
        <w:rPr>
          <w:sz w:val="24"/>
          <w:szCs w:val="24"/>
        </w:rPr>
        <w:t>Regions – Asia Pacific, Europe, North America, South America, Middle East &amp; Africa.</w:t>
      </w:r>
    </w:p>
    <w:p w14:paraId="4F621819" w14:textId="77777777" w:rsidR="00EB1E2D" w:rsidRDefault="0048315B" w:rsidP="005B086A">
      <w:pPr>
        <w:pStyle w:val="ListParagraph"/>
        <w:numPr>
          <w:ilvl w:val="0"/>
          <w:numId w:val="31"/>
        </w:numPr>
        <w:spacing w:line="360" w:lineRule="auto"/>
        <w:jc w:val="both"/>
        <w:rPr>
          <w:sz w:val="24"/>
          <w:szCs w:val="24"/>
        </w:rPr>
      </w:pPr>
      <w:r>
        <w:rPr>
          <w:sz w:val="24"/>
          <w:szCs w:val="24"/>
        </w:rPr>
        <w:t>Customer Analysis</w:t>
      </w:r>
    </w:p>
    <w:p w14:paraId="1C42A754" w14:textId="3A75942C" w:rsidR="00EB1E2D" w:rsidRPr="00EB1E2D" w:rsidRDefault="0048315B" w:rsidP="00EB1E2D">
      <w:pPr>
        <w:pStyle w:val="ListParagraph"/>
        <w:numPr>
          <w:ilvl w:val="0"/>
          <w:numId w:val="31"/>
        </w:numPr>
        <w:spacing w:line="360" w:lineRule="auto"/>
        <w:jc w:val="both"/>
        <w:rPr>
          <w:sz w:val="24"/>
          <w:szCs w:val="24"/>
        </w:rPr>
      </w:pPr>
      <w:r>
        <w:rPr>
          <w:sz w:val="24"/>
          <w:szCs w:val="24"/>
        </w:rPr>
        <w:t>Production Process</w:t>
      </w:r>
      <w:r w:rsidR="00EB1E2D">
        <w:rPr>
          <w:sz w:val="24"/>
          <w:szCs w:val="24"/>
        </w:rPr>
        <w:t xml:space="preserve"> Overview, Technology Evaluation and Cost Tear Analysis by Component. </w:t>
      </w:r>
    </w:p>
    <w:p w14:paraId="6418156E" w14:textId="5434A6A8" w:rsidR="0048315B" w:rsidRDefault="00EB1E2D" w:rsidP="005B086A">
      <w:pPr>
        <w:pStyle w:val="ListParagraph"/>
        <w:numPr>
          <w:ilvl w:val="0"/>
          <w:numId w:val="31"/>
        </w:numPr>
        <w:spacing w:line="360" w:lineRule="auto"/>
        <w:jc w:val="both"/>
        <w:rPr>
          <w:sz w:val="24"/>
          <w:szCs w:val="24"/>
        </w:rPr>
      </w:pPr>
      <w:r>
        <w:rPr>
          <w:sz w:val="24"/>
          <w:szCs w:val="24"/>
        </w:rPr>
        <w:t xml:space="preserve">Project </w:t>
      </w:r>
      <w:r w:rsidR="0048315B">
        <w:rPr>
          <w:sz w:val="24"/>
          <w:szCs w:val="24"/>
        </w:rPr>
        <w:t>Economic Evaluation</w:t>
      </w:r>
    </w:p>
    <w:p w14:paraId="5851C345" w14:textId="77777777" w:rsidR="00EB1E2D" w:rsidRDefault="00EB1E2D" w:rsidP="00EB1E2D">
      <w:pPr>
        <w:pStyle w:val="ListParagraph"/>
        <w:numPr>
          <w:ilvl w:val="0"/>
          <w:numId w:val="31"/>
        </w:numPr>
        <w:spacing w:line="360" w:lineRule="auto"/>
        <w:rPr>
          <w:sz w:val="24"/>
          <w:szCs w:val="24"/>
        </w:rPr>
      </w:pPr>
      <w:r>
        <w:rPr>
          <w:sz w:val="24"/>
          <w:szCs w:val="24"/>
        </w:rPr>
        <w:t>Strategic Recommendations</w:t>
      </w:r>
    </w:p>
    <w:p w14:paraId="11A63B54" w14:textId="004E5FD8" w:rsidR="00EB1E2D" w:rsidRPr="005B086A" w:rsidRDefault="00EB1E2D" w:rsidP="00EB1E2D">
      <w:pPr>
        <w:pStyle w:val="ListParagraph"/>
        <w:numPr>
          <w:ilvl w:val="0"/>
          <w:numId w:val="31"/>
        </w:numPr>
        <w:spacing w:line="360" w:lineRule="auto"/>
        <w:rPr>
          <w:sz w:val="24"/>
          <w:szCs w:val="24"/>
        </w:rPr>
      </w:pPr>
      <w:r>
        <w:rPr>
          <w:sz w:val="24"/>
          <w:szCs w:val="24"/>
        </w:rPr>
        <w:t>Other Value-Added Data such as carbon footprint overview, Pricing Analysis, Market Trends and Development.</w:t>
      </w:r>
      <w:r>
        <w:rPr>
          <w:sz w:val="24"/>
          <w:szCs w:val="24"/>
        </w:rPr>
        <w:br/>
      </w:r>
    </w:p>
    <w:p w14:paraId="764BF99D" w14:textId="0FBADC94" w:rsidR="00477C5A" w:rsidRDefault="00477C5A" w:rsidP="00F56843">
      <w:pPr>
        <w:spacing w:line="360" w:lineRule="auto"/>
        <w:jc w:val="both"/>
        <w:rPr>
          <w:rFonts w:ascii="Arial" w:hAnsi="Arial" w:cs="Arial"/>
          <w:sz w:val="24"/>
          <w:szCs w:val="24"/>
        </w:rPr>
      </w:pPr>
      <w:r w:rsidRPr="00182ED2">
        <w:rPr>
          <w:rFonts w:ascii="Arial" w:hAnsi="Arial" w:cs="Arial"/>
          <w:sz w:val="24"/>
          <w:szCs w:val="24"/>
        </w:rPr>
        <w:t>Vinyl ester resins (VERs) are high-performance unsaturated resins derived by the addition reaction of various epoxide resins with unsaturated carboxylic acids. These resins have been classified under unsaturated polyester resins</w:t>
      </w:r>
      <w:r>
        <w:rPr>
          <w:rFonts w:ascii="Arial" w:hAnsi="Arial" w:cs="Arial"/>
          <w:sz w:val="24"/>
          <w:szCs w:val="24"/>
        </w:rPr>
        <w:t xml:space="preserve"> &amp; comes with different grades such as </w:t>
      </w:r>
      <w:r w:rsidRPr="00182ED2">
        <w:rPr>
          <w:rFonts w:ascii="Arial" w:hAnsi="Arial" w:cs="Arial"/>
          <w:sz w:val="24"/>
          <w:szCs w:val="24"/>
        </w:rPr>
        <w:t>Bisphenol</w:t>
      </w:r>
      <w:r w:rsidRPr="00DB6B8E">
        <w:rPr>
          <w:rFonts w:ascii="Arial" w:hAnsi="Arial" w:cs="Arial"/>
          <w:sz w:val="24"/>
          <w:szCs w:val="24"/>
        </w:rPr>
        <w:t>-A Epoxy Resin</w:t>
      </w:r>
      <w:r w:rsidRPr="00182ED2">
        <w:rPr>
          <w:rFonts w:ascii="Arial" w:hAnsi="Arial" w:cs="Arial"/>
          <w:sz w:val="24"/>
          <w:szCs w:val="24"/>
        </w:rPr>
        <w:t xml:space="preserve">, </w:t>
      </w:r>
      <w:r w:rsidRPr="00DB6B8E">
        <w:rPr>
          <w:rFonts w:ascii="Arial" w:hAnsi="Arial" w:cs="Arial"/>
          <w:sz w:val="24"/>
          <w:szCs w:val="24"/>
        </w:rPr>
        <w:t>Low styrene Monomer Bisphenol-A</w:t>
      </w:r>
      <w:r>
        <w:rPr>
          <w:rFonts w:ascii="Arial" w:hAnsi="Arial" w:cs="Arial"/>
          <w:sz w:val="24"/>
          <w:szCs w:val="24"/>
        </w:rPr>
        <w:t xml:space="preserve"> Resin</w:t>
      </w:r>
      <w:r w:rsidRPr="00182ED2">
        <w:rPr>
          <w:rFonts w:ascii="Arial" w:hAnsi="Arial" w:cs="Arial"/>
          <w:sz w:val="24"/>
          <w:szCs w:val="24"/>
        </w:rPr>
        <w:t xml:space="preserve">, </w:t>
      </w:r>
      <w:proofErr w:type="spellStart"/>
      <w:r w:rsidRPr="00DB6B8E">
        <w:rPr>
          <w:rFonts w:ascii="Arial" w:hAnsi="Arial" w:cs="Arial"/>
          <w:sz w:val="24"/>
          <w:szCs w:val="24"/>
        </w:rPr>
        <w:t>Novolac</w:t>
      </w:r>
      <w:proofErr w:type="spellEnd"/>
      <w:r w:rsidRPr="00DB6B8E">
        <w:rPr>
          <w:rFonts w:ascii="Arial" w:hAnsi="Arial" w:cs="Arial"/>
          <w:sz w:val="24"/>
          <w:szCs w:val="24"/>
        </w:rPr>
        <w:t xml:space="preserve"> Based Epoxy Resin</w:t>
      </w:r>
      <w:r>
        <w:rPr>
          <w:rFonts w:ascii="Arial" w:hAnsi="Arial" w:cs="Arial"/>
          <w:sz w:val="24"/>
          <w:szCs w:val="24"/>
        </w:rPr>
        <w:t xml:space="preserve">, </w:t>
      </w:r>
      <w:r w:rsidRPr="00DB6B8E">
        <w:rPr>
          <w:rFonts w:ascii="Arial" w:hAnsi="Arial" w:cs="Arial"/>
          <w:sz w:val="24"/>
          <w:szCs w:val="24"/>
        </w:rPr>
        <w:t xml:space="preserve">Brominated Epoxy </w:t>
      </w:r>
      <w:r>
        <w:rPr>
          <w:rFonts w:ascii="Arial" w:hAnsi="Arial" w:cs="Arial"/>
          <w:sz w:val="24"/>
          <w:szCs w:val="24"/>
        </w:rPr>
        <w:t>R</w:t>
      </w:r>
      <w:r w:rsidRPr="00DB6B8E">
        <w:rPr>
          <w:rFonts w:ascii="Arial" w:hAnsi="Arial" w:cs="Arial"/>
          <w:sz w:val="24"/>
          <w:szCs w:val="24"/>
        </w:rPr>
        <w:t>esin,</w:t>
      </w:r>
      <w:r w:rsidRPr="00182ED2">
        <w:rPr>
          <w:rFonts w:ascii="Arial" w:hAnsi="Arial" w:cs="Arial"/>
          <w:sz w:val="24"/>
          <w:szCs w:val="24"/>
        </w:rPr>
        <w:t xml:space="preserve"> and multifunctional epoxy resins</w:t>
      </w:r>
      <w:r>
        <w:rPr>
          <w:rFonts w:ascii="Arial" w:hAnsi="Arial" w:cs="Arial"/>
          <w:sz w:val="24"/>
          <w:szCs w:val="24"/>
        </w:rPr>
        <w:t xml:space="preserve">.  </w:t>
      </w:r>
    </w:p>
    <w:p w14:paraId="5BB3FD23" w14:textId="77777777" w:rsidR="00477C5A" w:rsidRDefault="00477C5A" w:rsidP="00477C5A">
      <w:pPr>
        <w:spacing w:line="360" w:lineRule="auto"/>
        <w:jc w:val="both"/>
        <w:rPr>
          <w:rFonts w:ascii="Arial" w:hAnsi="Arial" w:cs="Arial"/>
          <w:sz w:val="24"/>
          <w:szCs w:val="24"/>
        </w:rPr>
      </w:pPr>
      <w:r>
        <w:rPr>
          <w:rFonts w:ascii="Arial" w:hAnsi="Arial" w:cs="Arial"/>
          <w:sz w:val="24"/>
          <w:szCs w:val="24"/>
        </w:rPr>
        <w:t xml:space="preserve">Vinyl ester resin </w:t>
      </w:r>
      <w:r w:rsidRPr="00601F80">
        <w:rPr>
          <w:rFonts w:ascii="Arial" w:hAnsi="Arial" w:cs="Arial"/>
          <w:sz w:val="24"/>
          <w:szCs w:val="24"/>
        </w:rPr>
        <w:t>are easy to manufacture</w:t>
      </w:r>
      <w:r>
        <w:rPr>
          <w:rFonts w:ascii="Arial" w:hAnsi="Arial" w:cs="Arial"/>
          <w:sz w:val="24"/>
          <w:szCs w:val="24"/>
        </w:rPr>
        <w:t xml:space="preserve"> as process is simple and all raw materials are available. </w:t>
      </w:r>
      <w:r w:rsidRPr="00601F80">
        <w:rPr>
          <w:rFonts w:ascii="Arial" w:hAnsi="Arial" w:cs="Arial"/>
          <w:sz w:val="24"/>
          <w:szCs w:val="24"/>
        </w:rPr>
        <w:t xml:space="preserve"> </w:t>
      </w:r>
      <w:r w:rsidRPr="00732EC7">
        <w:rPr>
          <w:rFonts w:ascii="Arial" w:hAnsi="Arial" w:cs="Arial"/>
          <w:sz w:val="24"/>
          <w:szCs w:val="24"/>
        </w:rPr>
        <w:t xml:space="preserve">Backward integration into raw materials such as </w:t>
      </w:r>
      <w:r>
        <w:rPr>
          <w:rFonts w:ascii="Arial" w:hAnsi="Arial" w:cs="Arial"/>
          <w:sz w:val="24"/>
          <w:szCs w:val="24"/>
        </w:rPr>
        <w:t>Epoxy Resin, Styrene and Methacrylic Acid will a</w:t>
      </w:r>
      <w:r w:rsidRPr="00732EC7">
        <w:rPr>
          <w:rFonts w:ascii="Arial" w:hAnsi="Arial" w:cs="Arial"/>
          <w:sz w:val="24"/>
          <w:szCs w:val="24"/>
        </w:rPr>
        <w:t xml:space="preserve">llow consistent supply and competitive pricing of </w:t>
      </w:r>
      <w:r>
        <w:rPr>
          <w:rFonts w:ascii="Arial" w:hAnsi="Arial" w:cs="Arial"/>
          <w:sz w:val="24"/>
          <w:szCs w:val="24"/>
        </w:rPr>
        <w:t>vinyl ester resin</w:t>
      </w:r>
      <w:r w:rsidRPr="00732EC7">
        <w:rPr>
          <w:rFonts w:ascii="Arial" w:hAnsi="Arial" w:cs="Arial"/>
          <w:sz w:val="24"/>
          <w:szCs w:val="24"/>
        </w:rPr>
        <w:t>.</w:t>
      </w:r>
    </w:p>
    <w:p w14:paraId="2EC7B664" w14:textId="77777777" w:rsidR="006B261A" w:rsidRDefault="006B261A" w:rsidP="006B261A">
      <w:pPr>
        <w:pStyle w:val="BodyText"/>
        <w:rPr>
          <w:rFonts w:ascii="Verdana" w:hAnsi="Verdana"/>
          <w:b/>
          <w:color w:val="000000" w:themeColor="text1"/>
        </w:rPr>
      </w:pPr>
    </w:p>
    <w:p w14:paraId="05B18BAC" w14:textId="2F6810B0" w:rsidR="00477C5A" w:rsidRDefault="00477C5A" w:rsidP="00477C5A">
      <w:pPr>
        <w:spacing w:line="360" w:lineRule="auto"/>
        <w:jc w:val="both"/>
      </w:pPr>
      <w:r>
        <w:rPr>
          <w:rFonts w:ascii="Verdana" w:hAnsi="Verdana" w:cs="Arial"/>
          <w:b/>
          <w:bCs/>
          <w:sz w:val="20"/>
          <w:szCs w:val="20"/>
        </w:rPr>
        <w:t>1.4</w:t>
      </w:r>
      <w:r>
        <w:rPr>
          <w:rFonts w:ascii="Verdana" w:hAnsi="Verdana" w:cs="Arial"/>
          <w:b/>
          <w:bCs/>
          <w:sz w:val="20"/>
          <w:szCs w:val="20"/>
        </w:rPr>
        <w:tab/>
        <w:t>Key Highlights of the projects</w:t>
      </w:r>
    </w:p>
    <w:p w14:paraId="7477944E" w14:textId="38A7EC84" w:rsidR="00477C5A" w:rsidRPr="00AA2E1A" w:rsidRDefault="00477C5A" w:rsidP="00477C5A">
      <w:pPr>
        <w:spacing w:line="360" w:lineRule="auto"/>
        <w:jc w:val="both"/>
        <w:rPr>
          <w:rFonts w:ascii="Arial" w:hAnsi="Arial" w:cs="Arial"/>
          <w:sz w:val="24"/>
          <w:szCs w:val="24"/>
        </w:rPr>
      </w:pPr>
      <w:r w:rsidRPr="00F61C25">
        <w:rPr>
          <w:rFonts w:ascii="Arial" w:hAnsi="Arial" w:cs="Arial"/>
          <w:sz w:val="24"/>
          <w:szCs w:val="24"/>
        </w:rPr>
        <w:t>Reliance Industries Limited</w:t>
      </w:r>
      <w:r>
        <w:rPr>
          <w:rFonts w:ascii="Arial" w:hAnsi="Arial" w:cs="Arial"/>
          <w:sz w:val="24"/>
          <w:szCs w:val="24"/>
        </w:rPr>
        <w:t xml:space="preserve"> (RIL)</w:t>
      </w:r>
      <w:r w:rsidRPr="00F61C25">
        <w:rPr>
          <w:rFonts w:ascii="Arial" w:hAnsi="Arial" w:cs="Arial"/>
          <w:sz w:val="24"/>
          <w:szCs w:val="24"/>
        </w:rPr>
        <w:t xml:space="preserve"> proposes to enter Vinyl Ester </w:t>
      </w:r>
      <w:r>
        <w:rPr>
          <w:rFonts w:ascii="Arial" w:hAnsi="Arial" w:cs="Arial"/>
          <w:sz w:val="24"/>
          <w:szCs w:val="24"/>
        </w:rPr>
        <w:t>R</w:t>
      </w:r>
      <w:r w:rsidRPr="00F61C25">
        <w:rPr>
          <w:rFonts w:ascii="Arial" w:hAnsi="Arial" w:cs="Arial"/>
          <w:sz w:val="24"/>
          <w:szCs w:val="24"/>
        </w:rPr>
        <w:t>esin business.</w:t>
      </w:r>
      <w:r>
        <w:rPr>
          <w:rFonts w:ascii="Arial" w:hAnsi="Arial" w:cs="Arial"/>
          <w:sz w:val="24"/>
          <w:szCs w:val="24"/>
        </w:rPr>
        <w:t xml:space="preserve"> </w:t>
      </w:r>
      <w:r w:rsidRPr="00F61C25">
        <w:rPr>
          <w:rFonts w:ascii="Arial" w:hAnsi="Arial" w:cs="Arial"/>
          <w:sz w:val="24"/>
          <w:szCs w:val="24"/>
        </w:rPr>
        <w:t xml:space="preserve">With the increasing demand </w:t>
      </w:r>
      <w:r>
        <w:rPr>
          <w:rFonts w:ascii="Arial" w:hAnsi="Arial" w:cs="Arial"/>
          <w:sz w:val="24"/>
          <w:szCs w:val="24"/>
        </w:rPr>
        <w:t>within</w:t>
      </w:r>
      <w:r w:rsidRPr="00F61C25">
        <w:rPr>
          <w:rFonts w:ascii="Arial" w:hAnsi="Arial" w:cs="Arial"/>
          <w:sz w:val="24"/>
          <w:szCs w:val="24"/>
        </w:rPr>
        <w:t xml:space="preserve"> India and across the globe, there is </w:t>
      </w:r>
      <w:r>
        <w:rPr>
          <w:rFonts w:ascii="Arial" w:hAnsi="Arial" w:cs="Arial"/>
          <w:sz w:val="24"/>
          <w:szCs w:val="24"/>
        </w:rPr>
        <w:t>a great opportunity to enter in this</w:t>
      </w:r>
      <w:r w:rsidRPr="00F61C25">
        <w:rPr>
          <w:rFonts w:ascii="Arial" w:hAnsi="Arial" w:cs="Arial"/>
          <w:sz w:val="24"/>
          <w:szCs w:val="24"/>
        </w:rPr>
        <w:t xml:space="preserve"> manufacturing </w:t>
      </w:r>
      <w:r>
        <w:rPr>
          <w:rFonts w:ascii="Arial" w:hAnsi="Arial" w:cs="Arial"/>
          <w:sz w:val="24"/>
          <w:szCs w:val="24"/>
        </w:rPr>
        <w:t>business</w:t>
      </w:r>
      <w:r w:rsidRPr="00F61C25">
        <w:rPr>
          <w:rFonts w:ascii="Arial" w:hAnsi="Arial" w:cs="Arial"/>
          <w:sz w:val="24"/>
          <w:szCs w:val="24"/>
        </w:rPr>
        <w:t>.</w:t>
      </w:r>
      <w:r>
        <w:rPr>
          <w:rFonts w:ascii="Arial" w:hAnsi="Arial" w:cs="Arial"/>
          <w:sz w:val="24"/>
          <w:szCs w:val="24"/>
        </w:rPr>
        <w:t xml:space="preserve"> </w:t>
      </w:r>
      <w:r w:rsidR="00A03ADD" w:rsidRPr="00A03ADD">
        <w:rPr>
          <w:rFonts w:ascii="Arial" w:hAnsi="Arial" w:cs="Arial"/>
          <w:sz w:val="24"/>
          <w:szCs w:val="24"/>
        </w:rPr>
        <w:t>The company’s total production capacity of PE, PP and PVC is 2.3, 2.9 and 0.7 million MT per annum, respectively as of 2019.</w:t>
      </w:r>
      <w:r w:rsidRPr="00AA2E1A">
        <w:rPr>
          <w:rFonts w:ascii="Arial" w:hAnsi="Arial" w:cs="Arial"/>
          <w:sz w:val="24"/>
          <w:szCs w:val="24"/>
        </w:rPr>
        <w:t xml:space="preserve">Success for the </w:t>
      </w:r>
      <w:r>
        <w:rPr>
          <w:rFonts w:ascii="Arial" w:hAnsi="Arial" w:cs="Arial"/>
          <w:sz w:val="24"/>
          <w:szCs w:val="24"/>
        </w:rPr>
        <w:t xml:space="preserve">greenfield </w:t>
      </w:r>
      <w:r w:rsidRPr="00AA2E1A">
        <w:rPr>
          <w:rFonts w:ascii="Arial" w:hAnsi="Arial" w:cs="Arial"/>
          <w:sz w:val="24"/>
          <w:szCs w:val="24"/>
        </w:rPr>
        <w:t xml:space="preserve">project </w:t>
      </w:r>
      <w:r>
        <w:rPr>
          <w:rFonts w:ascii="Arial" w:hAnsi="Arial" w:cs="Arial"/>
          <w:sz w:val="24"/>
          <w:szCs w:val="24"/>
        </w:rPr>
        <w:t>is mainly due to</w:t>
      </w:r>
      <w:r w:rsidRPr="00AA2E1A">
        <w:rPr>
          <w:rFonts w:ascii="Arial" w:hAnsi="Arial" w:cs="Arial"/>
          <w:sz w:val="24"/>
          <w:szCs w:val="24"/>
        </w:rPr>
        <w:t>:</w:t>
      </w:r>
    </w:p>
    <w:p w14:paraId="2A815D03" w14:textId="1D6D0DDF"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lastRenderedPageBreak/>
        <w:t>Cost Competitiveness</w:t>
      </w:r>
      <w:r>
        <w:rPr>
          <w:sz w:val="24"/>
          <w:szCs w:val="24"/>
        </w:rPr>
        <w:t xml:space="preserve"> against all major companies operating in the market</w:t>
      </w:r>
    </w:p>
    <w:p w14:paraId="3FDA0C7D" w14:textId="6B0D4047"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Pr>
          <w:sz w:val="24"/>
          <w:szCs w:val="24"/>
        </w:rPr>
        <w:t xml:space="preserve">Early Adaptation of 5G Technology </w:t>
      </w:r>
      <w:r w:rsidR="00CF60F6">
        <w:rPr>
          <w:sz w:val="24"/>
          <w:szCs w:val="24"/>
        </w:rPr>
        <w:t>by telecom sector</w:t>
      </w:r>
    </w:p>
    <w:p w14:paraId="2B1DED6E" w14:textId="7667CEDD" w:rsidR="00477C5A" w:rsidRPr="00383BFD"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India being the Top 10 preference for FDI Inflows in the country.</w:t>
      </w:r>
    </w:p>
    <w:p w14:paraId="362A5C85" w14:textId="0777E3DB"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India being the 4th largest producer of Chemicals</w:t>
      </w:r>
      <w:r>
        <w:rPr>
          <w:sz w:val="24"/>
          <w:szCs w:val="24"/>
        </w:rPr>
        <w:t xml:space="preserve"> </w:t>
      </w:r>
      <w:r w:rsidRPr="00AA2E1A">
        <w:rPr>
          <w:sz w:val="24"/>
          <w:szCs w:val="24"/>
        </w:rPr>
        <w:t>in Asia Pacific region.</w:t>
      </w:r>
    </w:p>
    <w:p w14:paraId="122C1FB4" w14:textId="7E5B5DA2" w:rsidR="00477C5A" w:rsidRPr="004102C9"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w:t>
      </w:r>
      <w:proofErr w:type="spellStart"/>
      <w:r w:rsidRPr="00AA2E1A">
        <w:rPr>
          <w:sz w:val="24"/>
          <w:szCs w:val="24"/>
        </w:rPr>
        <w:t>AatmaNirbhar</w:t>
      </w:r>
      <w:proofErr w:type="spellEnd"/>
      <w:r w:rsidRPr="00AA2E1A">
        <w:rPr>
          <w:sz w:val="24"/>
          <w:szCs w:val="24"/>
        </w:rPr>
        <w:t xml:space="preserve"> Bharat” and “Make in India” policies are </w:t>
      </w:r>
      <w:r w:rsidR="00A03ADD" w:rsidRPr="00A03ADD">
        <w:rPr>
          <w:sz w:val="24"/>
          <w:szCs w:val="24"/>
        </w:rPr>
        <w:t xml:space="preserve">further incentivizing </w:t>
      </w:r>
      <w:r w:rsidR="0008641D" w:rsidRPr="00A03ADD">
        <w:rPr>
          <w:sz w:val="24"/>
          <w:szCs w:val="24"/>
        </w:rPr>
        <w:t xml:space="preserve">domestic </w:t>
      </w:r>
      <w:r w:rsidR="0008641D" w:rsidRPr="00AA2E1A">
        <w:rPr>
          <w:sz w:val="24"/>
          <w:szCs w:val="24"/>
        </w:rPr>
        <w:t>manufacturer</w:t>
      </w:r>
      <w:r w:rsidRPr="00AA2E1A">
        <w:rPr>
          <w:sz w:val="24"/>
          <w:szCs w:val="24"/>
        </w:rPr>
        <w:t xml:space="preserve"> to come up with green field capacity.</w:t>
      </w:r>
    </w:p>
    <w:p w14:paraId="41C8F782" w14:textId="63CBAA3E" w:rsidR="00477C5A" w:rsidRDefault="00A03ADD" w:rsidP="00477C5A">
      <w:pPr>
        <w:spacing w:line="360" w:lineRule="auto"/>
        <w:jc w:val="both"/>
        <w:rPr>
          <w:rFonts w:ascii="Arial" w:hAnsi="Arial" w:cs="Arial"/>
          <w:sz w:val="24"/>
          <w:szCs w:val="24"/>
        </w:rPr>
      </w:pPr>
      <w:r w:rsidRPr="00A03ADD">
        <w:rPr>
          <w:rFonts w:ascii="Arial" w:hAnsi="Arial" w:cs="Arial"/>
          <w:sz w:val="24"/>
          <w:szCs w:val="24"/>
        </w:rPr>
        <w:t xml:space="preserve">Demand for vinyl ester resin has been </w:t>
      </w:r>
      <w:r w:rsidR="0039737B">
        <w:rPr>
          <w:rFonts w:ascii="Arial" w:hAnsi="Arial" w:cs="Arial"/>
          <w:sz w:val="24"/>
          <w:szCs w:val="24"/>
        </w:rPr>
        <w:t xml:space="preserve">predicted </w:t>
      </w:r>
      <w:r w:rsidRPr="00A03ADD">
        <w:rPr>
          <w:rFonts w:ascii="Arial" w:hAnsi="Arial" w:cs="Arial"/>
          <w:sz w:val="24"/>
          <w:szCs w:val="24"/>
        </w:rPr>
        <w:t>to have double digit growth in India due to the robust growth in end user industries. India’s Fiberglass Reinforced Plastics (FRP) coating and lining Industry has been witnessing high growth numbers due to increasing inclination towards corrosion resistant products and other technological advancements.  Vinyl ester resin is also finding its wide applications majorly in materials for pipe</w:t>
      </w:r>
      <w:r>
        <w:rPr>
          <w:rFonts w:ascii="Arial" w:hAnsi="Arial" w:cs="Arial"/>
          <w:sz w:val="24"/>
          <w:szCs w:val="24"/>
        </w:rPr>
        <w:t xml:space="preserve"> </w:t>
      </w:r>
      <w:r w:rsidR="00477C5A" w:rsidRPr="00F10B84">
        <w:rPr>
          <w:rFonts w:ascii="Arial" w:hAnsi="Arial" w:cs="Arial"/>
          <w:sz w:val="24"/>
          <w:szCs w:val="24"/>
        </w:rPr>
        <w:t>linings, steel and concrete linings, secondary containment, and to fabricate FRP (Fiberglass Reinforced Plastics) storage tanks. Vinyl ester resin prevents the hydrolysis induced osmotic blistering by the formation of skin between the gel coat and the glass/polyester laminate or over the gel coat. It can be used for the entire lamination of boats which provides greater flexibility and toughness than polyester.</w:t>
      </w:r>
    </w:p>
    <w:p w14:paraId="07F5AFD1" w14:textId="291BE909" w:rsidR="00477C5A" w:rsidRDefault="00477C5A" w:rsidP="006B261A">
      <w:pPr>
        <w:pStyle w:val="BodyText"/>
        <w:rPr>
          <w:rFonts w:ascii="Verdana" w:hAnsi="Verdana"/>
          <w:b/>
          <w:color w:val="000000" w:themeColor="text1"/>
        </w:rPr>
        <w:sectPr w:rsidR="00477C5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26615" w14:textId="77777777" w:rsidR="006B261A" w:rsidRDefault="006B261A" w:rsidP="006B261A">
      <w:pPr>
        <w:pStyle w:val="BodyText"/>
        <w:rPr>
          <w:rFonts w:ascii="Verdana" w:hAnsi="Verdana"/>
          <w:b/>
          <w:color w:val="000000" w:themeColor="text1"/>
        </w:rPr>
      </w:pPr>
      <w:bookmarkStart w:id="4" w:name="_Ref83655239"/>
    </w:p>
    <w:p w14:paraId="47CC01E8" w14:textId="77777777" w:rsidR="006B261A" w:rsidRDefault="006B261A" w:rsidP="006B261A">
      <w:pPr>
        <w:pStyle w:val="BodyText"/>
        <w:rPr>
          <w:rFonts w:ascii="Verdana" w:hAnsi="Verdana"/>
          <w:b/>
          <w:color w:val="000000" w:themeColor="text1"/>
        </w:rPr>
      </w:pPr>
    </w:p>
    <w:bookmarkEnd w:id="3"/>
    <w:bookmarkEnd w:id="4"/>
    <w:p w14:paraId="79312A4E" w14:textId="0B2FB0E7" w:rsidR="00CF60F6" w:rsidRDefault="00CF60F6" w:rsidP="00CF60F6">
      <w:pPr>
        <w:spacing w:line="360" w:lineRule="auto"/>
        <w:rPr>
          <w:rFonts w:ascii="Arial" w:eastAsia="Verdana" w:hAnsi="Arial" w:cs="Arial"/>
          <w:b/>
          <w:bCs/>
          <w:color w:val="000000"/>
          <w:kern w:val="24"/>
          <w:sz w:val="24"/>
          <w:szCs w:val="24"/>
        </w:rPr>
      </w:pPr>
      <w:r w:rsidRPr="00CF60F6">
        <w:rPr>
          <w:rFonts w:ascii="Arial" w:eastAsia="Verdana" w:hAnsi="Arial" w:cs="Arial"/>
          <w:b/>
          <w:bCs/>
          <w:color w:val="000000"/>
          <w:kern w:val="24"/>
          <w:sz w:val="24"/>
          <w:szCs w:val="24"/>
        </w:rPr>
        <w:t>Growth Drivers for India Vinyl Ester Market</w:t>
      </w:r>
    </w:p>
    <w:tbl>
      <w:tblPr>
        <w:tblW w:w="10464" w:type="dxa"/>
        <w:tblLook w:val="0420" w:firstRow="1" w:lastRow="0" w:firstColumn="0" w:lastColumn="0" w:noHBand="0" w:noVBand="1"/>
      </w:tblPr>
      <w:tblGrid>
        <w:gridCol w:w="2616"/>
        <w:gridCol w:w="2616"/>
        <w:gridCol w:w="2616"/>
        <w:gridCol w:w="2616"/>
      </w:tblGrid>
      <w:tr w:rsidR="00CF60F6" w:rsidRPr="000E7563" w14:paraId="4C074105" w14:textId="77777777" w:rsidTr="00996FDB">
        <w:trPr>
          <w:trHeight w:val="816"/>
        </w:trPr>
        <w:tc>
          <w:tcPr>
            <w:tcW w:w="2616"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58823C2F" w14:textId="77777777" w:rsidR="00CF60F6" w:rsidRPr="000E7563" w:rsidRDefault="00CF60F6" w:rsidP="00E80F8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 xml:space="preserve">Name of the Product </w:t>
            </w:r>
          </w:p>
        </w:tc>
        <w:tc>
          <w:tcPr>
            <w:tcW w:w="2616" w:type="dxa"/>
            <w:tcBorders>
              <w:top w:val="single" w:sz="8" w:space="0" w:color="FFC000"/>
              <w:left w:val="nil"/>
              <w:bottom w:val="single" w:sz="12" w:space="0" w:color="FFC000"/>
              <w:right w:val="single" w:sz="8" w:space="0" w:color="FFC000"/>
            </w:tcBorders>
            <w:shd w:val="clear" w:color="auto" w:fill="auto"/>
            <w:vAlign w:val="center"/>
            <w:hideMark/>
          </w:tcPr>
          <w:p w14:paraId="174BBD0E" w14:textId="77777777" w:rsidR="00CF60F6" w:rsidRPr="000E7563" w:rsidRDefault="00CF60F6" w:rsidP="00E80F8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Domestic Demand Market</w:t>
            </w:r>
          </w:p>
        </w:tc>
        <w:tc>
          <w:tcPr>
            <w:tcW w:w="2616" w:type="dxa"/>
            <w:tcBorders>
              <w:top w:val="single" w:sz="8" w:space="0" w:color="FFC000"/>
              <w:left w:val="nil"/>
              <w:bottom w:val="single" w:sz="12" w:space="0" w:color="FFC000"/>
              <w:right w:val="single" w:sz="8" w:space="0" w:color="FFC000"/>
            </w:tcBorders>
            <w:shd w:val="clear" w:color="auto" w:fill="auto"/>
            <w:vAlign w:val="center"/>
            <w:hideMark/>
          </w:tcPr>
          <w:p w14:paraId="4FA07DBA" w14:textId="77777777" w:rsidR="00CF60F6" w:rsidRPr="000E7563" w:rsidRDefault="00CF60F6" w:rsidP="00E80F8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Export Potential</w:t>
            </w:r>
          </w:p>
        </w:tc>
        <w:tc>
          <w:tcPr>
            <w:tcW w:w="2616" w:type="dxa"/>
            <w:tcBorders>
              <w:top w:val="single" w:sz="8" w:space="0" w:color="FFC000"/>
              <w:left w:val="nil"/>
              <w:bottom w:val="single" w:sz="12" w:space="0" w:color="FFC000"/>
              <w:right w:val="single" w:sz="8" w:space="0" w:color="FFC000"/>
            </w:tcBorders>
            <w:shd w:val="clear" w:color="auto" w:fill="auto"/>
            <w:vAlign w:val="center"/>
            <w:hideMark/>
          </w:tcPr>
          <w:p w14:paraId="5B0438E3" w14:textId="77777777" w:rsidR="00CF60F6" w:rsidRPr="000E7563" w:rsidRDefault="00CF60F6" w:rsidP="00E80F8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Import Substitution</w:t>
            </w:r>
          </w:p>
        </w:tc>
      </w:tr>
      <w:tr w:rsidR="00CF60F6" w:rsidRPr="000E7563" w14:paraId="3410C2B5"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000000" w:fill="FFF4E7"/>
            <w:vAlign w:val="center"/>
            <w:hideMark/>
          </w:tcPr>
          <w:p w14:paraId="4D562D84" w14:textId="77777777" w:rsidR="00CF60F6" w:rsidRPr="000E7563" w:rsidRDefault="00CF60F6" w:rsidP="00E80F8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FRP (Pipes and Tanks)</w:t>
            </w:r>
          </w:p>
        </w:tc>
        <w:tc>
          <w:tcPr>
            <w:tcW w:w="2616" w:type="dxa"/>
            <w:tcBorders>
              <w:top w:val="nil"/>
              <w:left w:val="nil"/>
              <w:bottom w:val="single" w:sz="8" w:space="0" w:color="FFC000"/>
              <w:right w:val="single" w:sz="8" w:space="0" w:color="FFC000"/>
            </w:tcBorders>
            <w:shd w:val="clear" w:color="000000" w:fill="FFF4E7"/>
            <w:vAlign w:val="center"/>
            <w:hideMark/>
          </w:tcPr>
          <w:p w14:paraId="7E1CEC7A"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36A9081F" w14:textId="77777777" w:rsidR="00CF60F6" w:rsidRPr="000E7563" w:rsidRDefault="00CF60F6" w:rsidP="00E80F8C">
            <w:pPr>
              <w:spacing w:after="0" w:line="240" w:lineRule="auto"/>
              <w:jc w:val="center"/>
              <w:rPr>
                <w:rFonts w:ascii="Arial" w:eastAsia="Times New Roman" w:hAnsi="Arial" w:cs="Arial"/>
                <w:sz w:val="36"/>
                <w:szCs w:val="36"/>
                <w:lang w:val="en-US"/>
              </w:rPr>
            </w:pPr>
            <w:r>
              <w:rPr>
                <w:noProof/>
              </w:rPr>
              <mc:AlternateContent>
                <mc:Choice Requires="wpg">
                  <w:drawing>
                    <wp:anchor distT="0" distB="0" distL="114300" distR="114300" simplePos="0" relativeHeight="252567552" behindDoc="0" locked="0" layoutInCell="1" allowOverlap="1" wp14:anchorId="15DA105B" wp14:editId="69B23EBC">
                      <wp:simplePos x="0" y="0"/>
                      <wp:positionH relativeFrom="column">
                        <wp:posOffset>-1132205</wp:posOffset>
                      </wp:positionH>
                      <wp:positionV relativeFrom="paragraph">
                        <wp:posOffset>88265</wp:posOffset>
                      </wp:positionV>
                      <wp:extent cx="3710305" cy="3284855"/>
                      <wp:effectExtent l="0" t="0" r="4445" b="0"/>
                      <wp:wrapNone/>
                      <wp:docPr id="2213" name="Group 3"/>
                      <wp:cNvGraphicFramePr/>
                      <a:graphic xmlns:a="http://schemas.openxmlformats.org/drawingml/2006/main">
                        <a:graphicData uri="http://schemas.microsoft.com/office/word/2010/wordprocessingGroup">
                          <wpg:wgp>
                            <wpg:cNvGrpSpPr/>
                            <wpg:grpSpPr>
                              <a:xfrm>
                                <a:off x="0" y="0"/>
                                <a:ext cx="3710305" cy="3284855"/>
                                <a:chOff x="0" y="0"/>
                                <a:chExt cx="3709357" cy="2728108"/>
                              </a:xfrm>
                            </wpg:grpSpPr>
                            <pic:pic xmlns:pic="http://schemas.openxmlformats.org/drawingml/2006/picture">
                              <pic:nvPicPr>
                                <pic:cNvPr id="2214" name="Graphic 6"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0"/>
                                  <a:ext cx="549965" cy="354496"/>
                                </a:xfrm>
                                <a:prstGeom prst="rect">
                                  <a:avLst/>
                                </a:prstGeom>
                              </pic:spPr>
                            </pic:pic>
                            <pic:pic xmlns:pic="http://schemas.openxmlformats.org/drawingml/2006/picture">
                              <pic:nvPicPr>
                                <pic:cNvPr id="2215" name="Graphic 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 y="1840029"/>
                                  <a:ext cx="549965" cy="354496"/>
                                </a:xfrm>
                                <a:prstGeom prst="rect">
                                  <a:avLst/>
                                </a:prstGeom>
                              </pic:spPr>
                            </pic:pic>
                            <pic:pic xmlns:pic="http://schemas.openxmlformats.org/drawingml/2006/picture">
                              <pic:nvPicPr>
                                <pic:cNvPr id="2216" name="Graphic 8"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2139" y="1875182"/>
                                  <a:ext cx="549965" cy="354496"/>
                                </a:xfrm>
                                <a:prstGeom prst="rect">
                                  <a:avLst/>
                                </a:prstGeom>
                              </pic:spPr>
                            </pic:pic>
                            <pic:pic xmlns:pic="http://schemas.openxmlformats.org/drawingml/2006/picture">
                              <pic:nvPicPr>
                                <pic:cNvPr id="2217" name="Graphic 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901783"/>
                                  <a:ext cx="549965" cy="354496"/>
                                </a:xfrm>
                                <a:prstGeom prst="rect">
                                  <a:avLst/>
                                </a:prstGeom>
                              </pic:spPr>
                            </pic:pic>
                            <pic:pic xmlns:pic="http://schemas.openxmlformats.org/drawingml/2006/picture">
                              <pic:nvPicPr>
                                <pic:cNvPr id="2218" name="Graphic 1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1359454"/>
                                  <a:ext cx="549965" cy="354496"/>
                                </a:xfrm>
                                <a:prstGeom prst="rect">
                                  <a:avLst/>
                                </a:prstGeom>
                              </pic:spPr>
                            </pic:pic>
                            <pic:pic xmlns:pic="http://schemas.openxmlformats.org/drawingml/2006/picture">
                              <pic:nvPicPr>
                                <pic:cNvPr id="2219" name="Graphic 13"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59392" y="2345912"/>
                                  <a:ext cx="549965" cy="354496"/>
                                </a:xfrm>
                                <a:prstGeom prst="rect">
                                  <a:avLst/>
                                </a:prstGeom>
                              </pic:spPr>
                            </pic:pic>
                            <pic:pic xmlns:pic="http://schemas.openxmlformats.org/drawingml/2006/picture">
                              <pic:nvPicPr>
                                <pic:cNvPr id="2220" name="Graphic 14"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0084" y="17243"/>
                                  <a:ext cx="549965" cy="354496"/>
                                </a:xfrm>
                                <a:prstGeom prst="rect">
                                  <a:avLst/>
                                </a:prstGeom>
                              </pic:spPr>
                            </pic:pic>
                            <pic:pic xmlns:pic="http://schemas.openxmlformats.org/drawingml/2006/picture">
                              <pic:nvPicPr>
                                <pic:cNvPr id="2221" name="Graphic 15"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2205" y="1388732"/>
                                  <a:ext cx="549965" cy="354496"/>
                                </a:xfrm>
                                <a:prstGeom prst="rect">
                                  <a:avLst/>
                                </a:prstGeom>
                              </pic:spPr>
                            </pic:pic>
                            <pic:pic xmlns:pic="http://schemas.openxmlformats.org/drawingml/2006/picture">
                              <pic:nvPicPr>
                                <pic:cNvPr id="2222" name="Graphic 1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2373612"/>
                                  <a:ext cx="549965" cy="354496"/>
                                </a:xfrm>
                                <a:prstGeom prst="rect">
                                  <a:avLst/>
                                </a:prstGeom>
                              </pic:spPr>
                            </pic:pic>
                            <pic:pic xmlns:pic="http://schemas.openxmlformats.org/drawingml/2006/picture">
                              <pic:nvPicPr>
                                <pic:cNvPr id="2223" name="Graphic 1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6628" y="469446"/>
                                  <a:ext cx="549965" cy="354496"/>
                                </a:xfrm>
                                <a:prstGeom prst="rect">
                                  <a:avLst/>
                                </a:prstGeom>
                              </pic:spPr>
                            </pic:pic>
                            <pic:pic xmlns:pic="http://schemas.openxmlformats.org/drawingml/2006/picture">
                              <pic:nvPicPr>
                                <pic:cNvPr id="2224" name="Graphic 2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12205" y="447719"/>
                                  <a:ext cx="549965" cy="354496"/>
                                </a:xfrm>
                                <a:prstGeom prst="rect">
                                  <a:avLst/>
                                </a:prstGeom>
                              </pic:spPr>
                            </pic:pic>
                            <pic:pic xmlns:pic="http://schemas.openxmlformats.org/drawingml/2006/picture">
                              <pic:nvPicPr>
                                <pic:cNvPr id="2225" name="Graphic 21"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8766" y="447399"/>
                                  <a:ext cx="549965" cy="354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F12F85" id="Group 3" o:spid="_x0000_s1026" style="position:absolute;margin-left:-89.15pt;margin-top:6.95pt;width:292.15pt;height:258.65pt;z-index:252567552;mso-width-relative:margin;mso-height-relative:margin" coordsize="37093,27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27" type="#_x0000_t75" alt="Badge Tick1 with solid fill" style="position:absolute;width:5499;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">
                        <v:imagedata r:id="rId20" o:title="Badge Tick1 with solid fill"/>
                      </v:shape>
                      <v:shape id="Graphic 7" o:spid="_x0000_s1028" type="#_x0000_t75" alt="Badge Tick1 with solid fill" style="position:absolute;top:18400;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">
                        <v:imagedata r:id="rId20" o:title="Badge Tick1 with solid fill"/>
                      </v:shape>
                      <v:shape id="Graphic 8" o:spid="_x0000_s1029" type="#_x0000_t75" alt="Badge Tick1 with solid fill" style="position:absolute;left:31421;top:18751;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">
                        <v:imagedata r:id="rId20" o:title="Badge Tick1 with solid fill"/>
                      </v:shape>
                      <v:shape id="Graphic 9" o:spid="_x0000_s1030" type="#_x0000_t75" alt="Badge Tick1 with solid fill" style="position:absolute;top:901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">
                        <v:imagedata r:id="rId20" o:title="Badge Tick1 with solid fill"/>
                      </v:shape>
                      <v:shape id="Graphic 10" o:spid="_x0000_s1031" type="#_x0000_t75" alt="Badge Tick1 with solid fill" style="position:absolute;top:135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">
                        <v:imagedata r:id="rId20" o:title="Badge Tick1 with solid fill"/>
                      </v:shape>
                      <v:shape id="Graphic 13" o:spid="_x0000_s1032" type="#_x0000_t75" alt="Badge Tick1 with solid fill" style="position:absolute;left:31593;top:23459;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">
                        <v:imagedata r:id="rId20" o:title="Badge Tick1 with solid fill"/>
                      </v:shape>
                      <v:shape id="Graphic 14" o:spid="_x0000_s1033" type="#_x0000_t75" alt="Badge Tick1 with solid fill" style="position:absolute;left:16400;top:172;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">
                        <v:imagedata r:id="rId20" o:title="Badge Tick1 with solid fill"/>
                      </v:shape>
                      <v:shape id="Graphic 15" o:spid="_x0000_s1034" type="#_x0000_t75" alt="Badge Tick1 with solid fill" style="position:absolute;left:16422;top:1388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">
                        <v:imagedata r:id="rId20" o:title="Badge Tick1 with solid fill"/>
                      </v:shape>
                      <v:shape id="Graphic 17" o:spid="_x0000_s1035" type="#_x0000_t75" alt="Badge Tick1 with solid fill" style="position:absolute;top:23736;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">
                        <v:imagedata r:id="rId20" o:title="Badge Tick1 with solid fill"/>
                      </v:shape>
                      <v:shape id="Graphic 19" o:spid="_x0000_s1036" type="#_x0000_t75" alt="Badge Tick1 with solid fill" style="position:absolute;left:66;top:46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gjzxAAAAN0AAAAPAAAAZHJzL2Rvd25yZXYueG1sRI9Bi8Iw&#10;FITvC/6H8IS9rakRRK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K3uCPPEAAAA3QAAAA8A&#10;AAAAAAAAAAAAAAAABwIAAGRycy9kb3ducmV2LnhtbFBLBQYAAAAAAwADALcAAAD4AgAAAAA=&#10;">
                        <v:imagedata r:id="rId20" o:title="Badge Tick1 with solid fill"/>
                      </v:shape>
                      <v:shape id="Graphic 20" o:spid="_x0000_s1037" type="#_x0000_t75" alt="Badge Tick1 with solid fill" style="position:absolute;left:16122;top:447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5CHxAAAAN0AAAAPAAAAZHJzL2Rvd25yZXYueG1sRI9Bi8Iw&#10;FITvC/6H8IS9ralBRK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CIHkIfEAAAA3QAAAA8A&#10;AAAAAAAAAAAAAAAABwIAAGRycy9kb3ducmV2LnhtbFBLBQYAAAAAAwADALcAAAD4AgAAAAA=&#10;">
                        <v:imagedata r:id="rId20" o:title="Badge Tick1 with solid fill"/>
                      </v:shape>
                      <v:shape id="Graphic 21" o:spid="_x0000_s1038" type="#_x0000_t75" alt="Badge Tick1 with solid fill" style="position:absolute;left:31487;top:4473;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UcxAAAAN0AAAAPAAAAZHJzL2Rvd25yZXYueG1sRI9Bi8Iw&#10;FITvC/6H8IS9rakBRa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E1LNRzEAAAA3QAAAA8A&#10;AAAAAAAAAAAAAAAABwIAAGRycy9kb3ducmV2LnhtbFBLBQYAAAAAAwADALcAAAD4AgAAAAA=&#10;">
                        <v:imagedata r:id="rId20" o:title="Badge Tick1 with solid fill"/>
                      </v:shape>
                    </v:group>
                  </w:pict>
                </mc:Fallback>
              </mc:AlternateContent>
            </w: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0DA95439"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48AA8B28"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auto" w:fill="auto"/>
            <w:vAlign w:val="center"/>
            <w:hideMark/>
          </w:tcPr>
          <w:p w14:paraId="020A75D8" w14:textId="77777777" w:rsidR="00CF60F6" w:rsidRPr="000E7563" w:rsidRDefault="00CF60F6" w:rsidP="00E80F8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Electronics and Telecommunication</w:t>
            </w:r>
          </w:p>
        </w:tc>
        <w:tc>
          <w:tcPr>
            <w:tcW w:w="2616" w:type="dxa"/>
            <w:tcBorders>
              <w:top w:val="nil"/>
              <w:left w:val="nil"/>
              <w:bottom w:val="single" w:sz="8" w:space="0" w:color="FFC000"/>
              <w:right w:val="single" w:sz="8" w:space="0" w:color="FFC000"/>
            </w:tcBorders>
            <w:shd w:val="clear" w:color="auto" w:fill="auto"/>
            <w:vAlign w:val="center"/>
            <w:hideMark/>
          </w:tcPr>
          <w:p w14:paraId="66579C02"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4A08EFF1"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53E9BAA7"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310A4B72"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000000" w:fill="FFF4E7"/>
            <w:vAlign w:val="center"/>
            <w:hideMark/>
          </w:tcPr>
          <w:p w14:paraId="51A96C59" w14:textId="77777777" w:rsidR="00CF60F6" w:rsidRPr="000E7563" w:rsidRDefault="00CF60F6" w:rsidP="00E80F8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Marine Components</w:t>
            </w:r>
          </w:p>
        </w:tc>
        <w:tc>
          <w:tcPr>
            <w:tcW w:w="2616" w:type="dxa"/>
            <w:tcBorders>
              <w:top w:val="nil"/>
              <w:left w:val="nil"/>
              <w:bottom w:val="single" w:sz="8" w:space="0" w:color="FFC000"/>
              <w:right w:val="single" w:sz="8" w:space="0" w:color="FFC000"/>
            </w:tcBorders>
            <w:shd w:val="clear" w:color="000000" w:fill="FFF4E7"/>
            <w:vAlign w:val="center"/>
            <w:hideMark/>
          </w:tcPr>
          <w:p w14:paraId="6BAE84F8"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21301ADA"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4D82E14E"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190F7EFD"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auto" w:fill="auto"/>
            <w:vAlign w:val="center"/>
            <w:hideMark/>
          </w:tcPr>
          <w:p w14:paraId="72FD33A5" w14:textId="77777777" w:rsidR="00CF60F6" w:rsidRPr="000E7563" w:rsidRDefault="00CF60F6" w:rsidP="00E80F8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Renewable Energy (Wind)</w:t>
            </w:r>
          </w:p>
        </w:tc>
        <w:tc>
          <w:tcPr>
            <w:tcW w:w="2616" w:type="dxa"/>
            <w:tcBorders>
              <w:top w:val="nil"/>
              <w:left w:val="nil"/>
              <w:bottom w:val="single" w:sz="8" w:space="0" w:color="FFC000"/>
              <w:right w:val="single" w:sz="8" w:space="0" w:color="FFC000"/>
            </w:tcBorders>
            <w:shd w:val="clear" w:color="auto" w:fill="auto"/>
            <w:vAlign w:val="center"/>
            <w:hideMark/>
          </w:tcPr>
          <w:p w14:paraId="76B33BF8"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5510A330"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7A513948"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057945AF"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000000" w:fill="FFF4E7"/>
            <w:vAlign w:val="center"/>
            <w:hideMark/>
          </w:tcPr>
          <w:p w14:paraId="02875EE5" w14:textId="77777777" w:rsidR="00CF60F6" w:rsidRPr="000E7563" w:rsidRDefault="00CF60F6" w:rsidP="00E80F8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Aerospace and Defense</w:t>
            </w:r>
          </w:p>
        </w:tc>
        <w:tc>
          <w:tcPr>
            <w:tcW w:w="2616" w:type="dxa"/>
            <w:tcBorders>
              <w:top w:val="nil"/>
              <w:left w:val="nil"/>
              <w:bottom w:val="single" w:sz="8" w:space="0" w:color="FFC000"/>
              <w:right w:val="single" w:sz="8" w:space="0" w:color="FFC000"/>
            </w:tcBorders>
            <w:shd w:val="clear" w:color="000000" w:fill="FFF4E7"/>
            <w:vAlign w:val="center"/>
            <w:hideMark/>
          </w:tcPr>
          <w:p w14:paraId="1E502666"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03DDDB2C"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000000" w:fill="FFF4E7"/>
            <w:vAlign w:val="center"/>
            <w:hideMark/>
          </w:tcPr>
          <w:p w14:paraId="712DCF5E"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675DD5A5" w14:textId="77777777" w:rsidTr="00996FDB">
        <w:trPr>
          <w:trHeight w:val="863"/>
        </w:trPr>
        <w:tc>
          <w:tcPr>
            <w:tcW w:w="2616" w:type="dxa"/>
            <w:tcBorders>
              <w:top w:val="nil"/>
              <w:left w:val="single" w:sz="8" w:space="0" w:color="FFC000"/>
              <w:bottom w:val="single" w:sz="8" w:space="0" w:color="FFC000"/>
              <w:right w:val="single" w:sz="8" w:space="0" w:color="FFC000"/>
            </w:tcBorders>
            <w:shd w:val="clear" w:color="auto" w:fill="auto"/>
            <w:vAlign w:val="center"/>
            <w:hideMark/>
          </w:tcPr>
          <w:p w14:paraId="1872F9DB" w14:textId="2934693E" w:rsidR="00CF60F6" w:rsidRPr="000E7563" w:rsidRDefault="00CF60F6" w:rsidP="00E80F8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Chemical</w:t>
            </w:r>
            <w:r w:rsidR="007F2D45">
              <w:rPr>
                <w:rFonts w:ascii="Verdana" w:eastAsia="Times New Roman" w:hAnsi="Verdana" w:cs="Times New Roman"/>
                <w:color w:val="000000"/>
                <w:sz w:val="20"/>
                <w:szCs w:val="20"/>
                <w:lang w:val="en-US"/>
              </w:rPr>
              <w:t xml:space="preserve"> Storage</w:t>
            </w:r>
          </w:p>
        </w:tc>
        <w:tc>
          <w:tcPr>
            <w:tcW w:w="2616" w:type="dxa"/>
            <w:tcBorders>
              <w:top w:val="nil"/>
              <w:left w:val="nil"/>
              <w:bottom w:val="single" w:sz="8" w:space="0" w:color="FFC000"/>
              <w:right w:val="single" w:sz="8" w:space="0" w:color="FFC000"/>
            </w:tcBorders>
            <w:shd w:val="clear" w:color="auto" w:fill="auto"/>
            <w:vAlign w:val="center"/>
            <w:hideMark/>
          </w:tcPr>
          <w:p w14:paraId="0DE811A4"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1AF97435"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616" w:type="dxa"/>
            <w:tcBorders>
              <w:top w:val="nil"/>
              <w:left w:val="nil"/>
              <w:bottom w:val="single" w:sz="8" w:space="0" w:color="FFC000"/>
              <w:right w:val="single" w:sz="8" w:space="0" w:color="FFC000"/>
            </w:tcBorders>
            <w:shd w:val="clear" w:color="auto" w:fill="auto"/>
            <w:vAlign w:val="center"/>
            <w:hideMark/>
          </w:tcPr>
          <w:p w14:paraId="6EEBCE7F" w14:textId="77777777" w:rsidR="00CF60F6" w:rsidRPr="000E7563" w:rsidRDefault="00CF60F6" w:rsidP="00E80F8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bl>
    <w:p w14:paraId="19551EE8" w14:textId="19E4E445" w:rsidR="00F310FA" w:rsidRDefault="00110D4F" w:rsidP="00AF0610">
      <w:pPr>
        <w:spacing w:line="360" w:lineRule="auto"/>
        <w:jc w:val="both"/>
        <w:rPr>
          <w:rFonts w:ascii="Verdana" w:hAnsi="Verdana"/>
          <w:b/>
          <w:bCs/>
          <w:sz w:val="20"/>
          <w:szCs w:val="20"/>
        </w:rPr>
      </w:pPr>
      <w:r>
        <w:rPr>
          <w:rFonts w:ascii="Verdana" w:hAnsi="Verdana"/>
          <w:b/>
          <w:bCs/>
          <w:sz w:val="20"/>
          <w:szCs w:val="20"/>
        </w:rPr>
        <w:lastRenderedPageBreak/>
        <w:tab/>
      </w:r>
      <w:r>
        <w:rPr>
          <w:rFonts w:ascii="Verdana" w:hAnsi="Verdana"/>
          <w:b/>
          <w:bCs/>
          <w:sz w:val="20"/>
          <w:szCs w:val="20"/>
        </w:rPr>
        <w:tab/>
      </w:r>
      <w:r>
        <w:rPr>
          <w:rFonts w:ascii="Verdana" w:hAnsi="Verdana"/>
          <w:b/>
          <w:bCs/>
          <w:sz w:val="20"/>
          <w:szCs w:val="20"/>
        </w:rPr>
        <w:tab/>
      </w:r>
    </w:p>
    <w:p w14:paraId="00B63DB1" w14:textId="31D419E7" w:rsidR="00905DCB" w:rsidRPr="00153617" w:rsidRDefault="00110D4F" w:rsidP="00F310FA">
      <w:pPr>
        <w:spacing w:line="360" w:lineRule="auto"/>
        <w:jc w:val="center"/>
        <w:rPr>
          <w:rFonts w:ascii="Arial" w:hAnsi="Arial" w:cs="Arial"/>
          <w:b/>
          <w:bCs/>
          <w:sz w:val="24"/>
          <w:szCs w:val="24"/>
        </w:rPr>
      </w:pPr>
      <w:r w:rsidRPr="00153617">
        <w:rPr>
          <w:rFonts w:ascii="Arial" w:hAnsi="Arial" w:cs="Arial"/>
          <w:b/>
          <w:bCs/>
          <w:sz w:val="24"/>
          <w:szCs w:val="24"/>
        </w:rPr>
        <w:t>Product Profile</w:t>
      </w:r>
    </w:p>
    <w:p w14:paraId="5138A56C" w14:textId="08F68177" w:rsidR="00AF0610" w:rsidRPr="00153617" w:rsidRDefault="00AF0610" w:rsidP="00AF0610">
      <w:pPr>
        <w:spacing w:line="360" w:lineRule="auto"/>
        <w:jc w:val="both"/>
        <w:rPr>
          <w:rFonts w:ascii="Arial" w:hAnsi="Arial" w:cs="Arial"/>
          <w:b/>
          <w:bCs/>
          <w:sz w:val="24"/>
          <w:szCs w:val="24"/>
        </w:rPr>
      </w:pPr>
      <w:r w:rsidRPr="00153617">
        <w:rPr>
          <w:rFonts w:ascii="Arial" w:hAnsi="Arial" w:cs="Arial"/>
          <w:b/>
          <w:bCs/>
          <w:sz w:val="24"/>
          <w:szCs w:val="24"/>
        </w:rPr>
        <w:t xml:space="preserve">2.1. Product Overview (Introduction and Characteristics): </w:t>
      </w:r>
    </w:p>
    <w:p w14:paraId="052F0BE9"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 xml:space="preserve">Vinyl Ester Resins are intermediate between polyester and epoxy resin specifically designed for greater resistance to vibrational loads. They are thermosetting group of resins derived from the reaction of </w:t>
      </w:r>
      <w:r>
        <w:rPr>
          <w:rFonts w:ascii="Arial" w:hAnsi="Arial" w:cs="Arial"/>
          <w:sz w:val="24"/>
          <w:szCs w:val="24"/>
        </w:rPr>
        <w:t>e</w:t>
      </w:r>
      <w:r w:rsidRPr="00C64897">
        <w:rPr>
          <w:rFonts w:ascii="Arial" w:hAnsi="Arial" w:cs="Arial"/>
          <w:sz w:val="24"/>
          <w:szCs w:val="24"/>
        </w:rPr>
        <w:t xml:space="preserve">poxy </w:t>
      </w:r>
      <w:r>
        <w:rPr>
          <w:rFonts w:ascii="Arial" w:hAnsi="Arial" w:cs="Arial"/>
          <w:sz w:val="24"/>
          <w:szCs w:val="24"/>
        </w:rPr>
        <w:t>r</w:t>
      </w:r>
      <w:r w:rsidRPr="00C64897">
        <w:rPr>
          <w:rFonts w:ascii="Arial" w:hAnsi="Arial" w:cs="Arial"/>
          <w:sz w:val="24"/>
          <w:szCs w:val="24"/>
        </w:rPr>
        <w:t xml:space="preserve">esin and unsaturated carboxylic acid group such as </w:t>
      </w:r>
      <w:r>
        <w:rPr>
          <w:rFonts w:ascii="Arial" w:hAnsi="Arial" w:cs="Arial"/>
          <w:sz w:val="24"/>
          <w:szCs w:val="24"/>
        </w:rPr>
        <w:t>m</w:t>
      </w:r>
      <w:r w:rsidRPr="00C64897">
        <w:rPr>
          <w:rFonts w:ascii="Arial" w:hAnsi="Arial" w:cs="Arial"/>
          <w:sz w:val="24"/>
          <w:szCs w:val="24"/>
        </w:rPr>
        <w:t xml:space="preserve">ethacrylic or acrylic acid. </w:t>
      </w:r>
    </w:p>
    <w:p w14:paraId="78E89DCB"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Vinyl Ester Resin forms cross linking between epoxy backbone and functional side groups leaving fewer area to attach water molecule which means these resins are very resistant to water and other chemicals. As they are less susceptible to damage by hydrolysis, therefore find applications in pipes and chemical storage tanks, marine, recreation industries etc. This type of side group cross linking also provides vinyl ester resin with excellent thermal stability and are frequently found in applications such as semiconductor encapsulation, electronics, and communication, construction, and automobile industries.</w:t>
      </w:r>
    </w:p>
    <w:p w14:paraId="0EFA5EC6" w14:textId="77777777" w:rsidR="00AF0610" w:rsidRDefault="00AF0610" w:rsidP="00AF0610">
      <w:pPr>
        <w:spacing w:line="360" w:lineRule="auto"/>
        <w:jc w:val="both"/>
        <w:rPr>
          <w:rFonts w:ascii="Arial" w:hAnsi="Arial" w:cs="Arial"/>
          <w:sz w:val="24"/>
          <w:szCs w:val="24"/>
        </w:rPr>
      </w:pPr>
      <w:r>
        <w:rPr>
          <w:rFonts w:ascii="Arial" w:hAnsi="Arial" w:cs="Arial"/>
          <w:sz w:val="24"/>
          <w:szCs w:val="24"/>
        </w:rPr>
        <w:t>Few globally used grades of vinyl ester resin are described below</w:t>
      </w:r>
    </w:p>
    <w:tbl>
      <w:tblPr>
        <w:tblW w:w="9880" w:type="dxa"/>
        <w:tblLook w:val="04A0" w:firstRow="1" w:lastRow="0" w:firstColumn="1" w:lastColumn="0" w:noHBand="0" w:noVBand="1"/>
      </w:tblPr>
      <w:tblGrid>
        <w:gridCol w:w="800"/>
        <w:gridCol w:w="2640"/>
        <w:gridCol w:w="6440"/>
      </w:tblGrid>
      <w:tr w:rsidR="00410F8C" w:rsidRPr="00410F8C" w14:paraId="51167AAE" w14:textId="77777777" w:rsidTr="00410F8C">
        <w:trPr>
          <w:trHeight w:val="315"/>
        </w:trPr>
        <w:tc>
          <w:tcPr>
            <w:tcW w:w="80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03D8562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S. No</w:t>
            </w:r>
          </w:p>
        </w:tc>
        <w:tc>
          <w:tcPr>
            <w:tcW w:w="2640" w:type="dxa"/>
            <w:tcBorders>
              <w:top w:val="single" w:sz="8" w:space="0" w:color="auto"/>
              <w:left w:val="nil"/>
              <w:bottom w:val="single" w:sz="8" w:space="0" w:color="auto"/>
              <w:right w:val="single" w:sz="8" w:space="0" w:color="auto"/>
            </w:tcBorders>
            <w:shd w:val="clear" w:color="000000" w:fill="9BC2E6"/>
            <w:vAlign w:val="center"/>
            <w:hideMark/>
          </w:tcPr>
          <w:p w14:paraId="1D6CDF32"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Grade</w:t>
            </w:r>
          </w:p>
        </w:tc>
        <w:tc>
          <w:tcPr>
            <w:tcW w:w="6440" w:type="dxa"/>
            <w:tcBorders>
              <w:top w:val="single" w:sz="8" w:space="0" w:color="auto"/>
              <w:left w:val="nil"/>
              <w:bottom w:val="single" w:sz="8" w:space="0" w:color="auto"/>
              <w:right w:val="single" w:sz="8" w:space="0" w:color="auto"/>
            </w:tcBorders>
            <w:shd w:val="clear" w:color="000000" w:fill="9BC2E6"/>
            <w:vAlign w:val="center"/>
            <w:hideMark/>
          </w:tcPr>
          <w:p w14:paraId="74BB50C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Application</w:t>
            </w:r>
          </w:p>
        </w:tc>
      </w:tr>
      <w:tr w:rsidR="00410F8C" w:rsidRPr="00410F8C" w14:paraId="62ACDFB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66D5706"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1</w:t>
            </w:r>
          </w:p>
        </w:tc>
        <w:tc>
          <w:tcPr>
            <w:tcW w:w="2640" w:type="dxa"/>
            <w:tcBorders>
              <w:top w:val="nil"/>
              <w:left w:val="nil"/>
              <w:bottom w:val="single" w:sz="8" w:space="0" w:color="auto"/>
              <w:right w:val="single" w:sz="8" w:space="0" w:color="auto"/>
            </w:tcBorders>
            <w:shd w:val="clear" w:color="000000" w:fill="A9D08E"/>
            <w:vAlign w:val="center"/>
            <w:hideMark/>
          </w:tcPr>
          <w:p w14:paraId="0BB07E04" w14:textId="0CBC4740" w:rsidR="00410F8C" w:rsidRPr="00410F8C" w:rsidRDefault="00410F8C" w:rsidP="00410F8C">
            <w:pPr>
              <w:spacing w:after="0" w:line="240" w:lineRule="auto"/>
              <w:rPr>
                <w:rFonts w:ascii="Arial" w:eastAsia="Times New Roman" w:hAnsi="Arial" w:cs="Arial"/>
                <w:b/>
                <w:bCs/>
                <w:color w:val="000000"/>
                <w:sz w:val="20"/>
                <w:szCs w:val="20"/>
                <w:lang w:val="en-US"/>
              </w:rPr>
            </w:pPr>
            <w:bookmarkStart w:id="5" w:name="RANGE!C4"/>
            <w:r w:rsidRPr="00410F8C">
              <w:rPr>
                <w:rFonts w:ascii="Arial" w:eastAsia="Times New Roman" w:hAnsi="Arial" w:cs="Arial"/>
                <w:b/>
                <w:bCs/>
                <w:color w:val="000000"/>
                <w:sz w:val="20"/>
                <w:szCs w:val="20"/>
              </w:rPr>
              <w:t>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5"/>
          </w:p>
        </w:tc>
        <w:tc>
          <w:tcPr>
            <w:tcW w:w="6440" w:type="dxa"/>
            <w:tcBorders>
              <w:top w:val="nil"/>
              <w:left w:val="nil"/>
              <w:bottom w:val="single" w:sz="8" w:space="0" w:color="auto"/>
              <w:right w:val="single" w:sz="8" w:space="0" w:color="auto"/>
            </w:tcBorders>
            <w:shd w:val="clear" w:color="auto" w:fill="auto"/>
            <w:vAlign w:val="center"/>
            <w:hideMark/>
          </w:tcPr>
          <w:p w14:paraId="0CDF041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6" w:name="RANGE!D4"/>
            <w:r w:rsidRPr="00410F8C">
              <w:rPr>
                <w:rFonts w:ascii="Arial" w:eastAsia="Times New Roman" w:hAnsi="Arial" w:cs="Arial"/>
                <w:b/>
                <w:bCs/>
                <w:color w:val="000000"/>
                <w:sz w:val="20"/>
                <w:szCs w:val="20"/>
              </w:rPr>
              <w:t>Provide Resistance to acid, alkalis, solvents, excellent toughness, and fatigue resistance</w:t>
            </w:r>
            <w:bookmarkEnd w:id="6"/>
          </w:p>
        </w:tc>
      </w:tr>
      <w:tr w:rsidR="00410F8C" w:rsidRPr="00410F8C" w14:paraId="667383D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D103964"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2</w:t>
            </w:r>
          </w:p>
        </w:tc>
        <w:tc>
          <w:tcPr>
            <w:tcW w:w="2640" w:type="dxa"/>
            <w:tcBorders>
              <w:top w:val="nil"/>
              <w:left w:val="nil"/>
              <w:bottom w:val="single" w:sz="8" w:space="0" w:color="auto"/>
              <w:right w:val="single" w:sz="8" w:space="0" w:color="auto"/>
            </w:tcBorders>
            <w:shd w:val="clear" w:color="000000" w:fill="A9D08E"/>
            <w:vAlign w:val="center"/>
            <w:hideMark/>
          </w:tcPr>
          <w:p w14:paraId="1276821B" w14:textId="0AC577CC" w:rsidR="00410F8C" w:rsidRPr="00410F8C" w:rsidRDefault="00410F8C" w:rsidP="00410F8C">
            <w:pPr>
              <w:spacing w:after="0" w:line="240" w:lineRule="auto"/>
              <w:rPr>
                <w:rFonts w:ascii="Arial" w:eastAsia="Times New Roman" w:hAnsi="Arial" w:cs="Arial"/>
                <w:b/>
                <w:bCs/>
                <w:color w:val="000000"/>
                <w:sz w:val="20"/>
                <w:szCs w:val="20"/>
                <w:lang w:val="en-US"/>
              </w:rPr>
            </w:pPr>
            <w:bookmarkStart w:id="7" w:name="RANGE!C5"/>
            <w:r w:rsidRPr="00410F8C">
              <w:rPr>
                <w:rFonts w:ascii="Arial" w:eastAsia="Times New Roman" w:hAnsi="Arial" w:cs="Arial"/>
                <w:b/>
                <w:bCs/>
                <w:color w:val="000000"/>
                <w:sz w:val="20"/>
                <w:szCs w:val="20"/>
              </w:rPr>
              <w:t xml:space="preserve">Low styrene Monomer Bisphenol-A </w:t>
            </w:r>
            <w:r w:rsidR="00863CA8">
              <w:rPr>
                <w:rFonts w:ascii="Arial" w:eastAsia="Times New Roman" w:hAnsi="Arial" w:cs="Arial"/>
                <w:b/>
                <w:bCs/>
                <w:color w:val="000000"/>
                <w:sz w:val="20"/>
                <w:szCs w:val="20"/>
              </w:rPr>
              <w:t xml:space="preserve">Vinyl Ester </w:t>
            </w:r>
            <w:r w:rsidRPr="00410F8C">
              <w:rPr>
                <w:rFonts w:ascii="Arial" w:eastAsia="Times New Roman" w:hAnsi="Arial" w:cs="Arial"/>
                <w:b/>
                <w:bCs/>
                <w:color w:val="000000"/>
                <w:sz w:val="20"/>
                <w:szCs w:val="20"/>
              </w:rPr>
              <w:t>Resin</w:t>
            </w:r>
            <w:bookmarkEnd w:id="7"/>
          </w:p>
        </w:tc>
        <w:tc>
          <w:tcPr>
            <w:tcW w:w="6440" w:type="dxa"/>
            <w:tcBorders>
              <w:top w:val="nil"/>
              <w:left w:val="nil"/>
              <w:bottom w:val="single" w:sz="8" w:space="0" w:color="auto"/>
              <w:right w:val="single" w:sz="8" w:space="0" w:color="auto"/>
            </w:tcBorders>
            <w:shd w:val="clear" w:color="auto" w:fill="auto"/>
            <w:vAlign w:val="center"/>
            <w:hideMark/>
          </w:tcPr>
          <w:p w14:paraId="6769F1F0"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8" w:name="RANGE!D5"/>
            <w:r w:rsidRPr="00410F8C">
              <w:rPr>
                <w:rFonts w:ascii="Arial" w:eastAsia="Times New Roman" w:hAnsi="Arial" w:cs="Arial"/>
                <w:b/>
                <w:bCs/>
                <w:color w:val="000000"/>
                <w:sz w:val="20"/>
                <w:szCs w:val="20"/>
              </w:rPr>
              <w:t>Chemical reaction vessels</w:t>
            </w:r>
            <w:bookmarkEnd w:id="8"/>
          </w:p>
        </w:tc>
      </w:tr>
      <w:tr w:rsidR="00410F8C" w:rsidRPr="00410F8C" w14:paraId="2F077C80"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7896A2E7"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3</w:t>
            </w:r>
          </w:p>
        </w:tc>
        <w:tc>
          <w:tcPr>
            <w:tcW w:w="2640" w:type="dxa"/>
            <w:tcBorders>
              <w:top w:val="nil"/>
              <w:left w:val="nil"/>
              <w:bottom w:val="single" w:sz="8" w:space="0" w:color="auto"/>
              <w:right w:val="single" w:sz="8" w:space="0" w:color="auto"/>
            </w:tcBorders>
            <w:shd w:val="clear" w:color="000000" w:fill="A9D08E"/>
            <w:vAlign w:val="center"/>
            <w:hideMark/>
          </w:tcPr>
          <w:p w14:paraId="45F46E28" w14:textId="0D80C70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9" w:name="RANGE!C6"/>
            <w:proofErr w:type="spellStart"/>
            <w:r w:rsidRPr="00410F8C">
              <w:rPr>
                <w:rFonts w:ascii="Arial" w:eastAsia="Times New Roman" w:hAnsi="Arial" w:cs="Arial"/>
                <w:b/>
                <w:bCs/>
                <w:color w:val="000000"/>
                <w:sz w:val="20"/>
                <w:szCs w:val="20"/>
              </w:rPr>
              <w:t>Novolac</w:t>
            </w:r>
            <w:proofErr w:type="spellEnd"/>
            <w:r w:rsidRPr="00410F8C">
              <w:rPr>
                <w:rFonts w:ascii="Arial" w:eastAsia="Times New Roman" w:hAnsi="Arial" w:cs="Arial"/>
                <w:b/>
                <w:bCs/>
                <w:color w:val="000000"/>
                <w:sz w:val="20"/>
                <w:szCs w:val="20"/>
              </w:rPr>
              <w:t xml:space="preserve"> Based Epoxy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9"/>
          </w:p>
        </w:tc>
        <w:tc>
          <w:tcPr>
            <w:tcW w:w="6440" w:type="dxa"/>
            <w:tcBorders>
              <w:top w:val="nil"/>
              <w:left w:val="nil"/>
              <w:bottom w:val="single" w:sz="8" w:space="0" w:color="auto"/>
              <w:right w:val="single" w:sz="8" w:space="0" w:color="auto"/>
            </w:tcBorders>
            <w:shd w:val="clear" w:color="auto" w:fill="auto"/>
            <w:vAlign w:val="center"/>
            <w:hideMark/>
          </w:tcPr>
          <w:p w14:paraId="4D32C04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0" w:name="RANGE!D6"/>
            <w:r w:rsidRPr="00410F8C">
              <w:rPr>
                <w:rFonts w:ascii="Arial" w:eastAsia="Times New Roman" w:hAnsi="Arial" w:cs="Arial"/>
                <w:b/>
                <w:bCs/>
                <w:color w:val="000000"/>
                <w:sz w:val="20"/>
                <w:szCs w:val="20"/>
              </w:rPr>
              <w:t>Excellent, thermal, and chemical resistance, resistance to solvents, acids</w:t>
            </w:r>
            <w:bookmarkEnd w:id="10"/>
          </w:p>
        </w:tc>
      </w:tr>
      <w:tr w:rsidR="00410F8C" w:rsidRPr="00410F8C" w14:paraId="5D6BA48B"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4D3FF50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4</w:t>
            </w:r>
          </w:p>
        </w:tc>
        <w:tc>
          <w:tcPr>
            <w:tcW w:w="2640" w:type="dxa"/>
            <w:tcBorders>
              <w:top w:val="nil"/>
              <w:left w:val="nil"/>
              <w:bottom w:val="single" w:sz="8" w:space="0" w:color="auto"/>
              <w:right w:val="single" w:sz="8" w:space="0" w:color="auto"/>
            </w:tcBorders>
            <w:shd w:val="clear" w:color="000000" w:fill="A9D08E"/>
            <w:vAlign w:val="center"/>
            <w:hideMark/>
          </w:tcPr>
          <w:p w14:paraId="29A79556" w14:textId="7797BC23"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1" w:name="RANGE!C7"/>
            <w:r w:rsidRPr="00410F8C">
              <w:rPr>
                <w:rFonts w:ascii="Arial" w:eastAsia="Times New Roman" w:hAnsi="Arial" w:cs="Arial"/>
                <w:b/>
                <w:bCs/>
                <w:color w:val="000000"/>
                <w:sz w:val="20"/>
                <w:szCs w:val="20"/>
              </w:rPr>
              <w:t>Brominated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11"/>
          </w:p>
        </w:tc>
        <w:tc>
          <w:tcPr>
            <w:tcW w:w="6440" w:type="dxa"/>
            <w:tcBorders>
              <w:top w:val="nil"/>
              <w:left w:val="nil"/>
              <w:bottom w:val="single" w:sz="8" w:space="0" w:color="auto"/>
              <w:right w:val="single" w:sz="8" w:space="0" w:color="auto"/>
            </w:tcBorders>
            <w:shd w:val="clear" w:color="auto" w:fill="auto"/>
            <w:vAlign w:val="center"/>
            <w:hideMark/>
          </w:tcPr>
          <w:p w14:paraId="1D18D9E3"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2" w:name="RANGE!D7"/>
            <w:r w:rsidRPr="00410F8C">
              <w:rPr>
                <w:rFonts w:ascii="Arial" w:eastAsia="Times New Roman" w:hAnsi="Arial" w:cs="Arial"/>
                <w:b/>
                <w:bCs/>
                <w:color w:val="000000"/>
                <w:sz w:val="20"/>
                <w:szCs w:val="20"/>
              </w:rPr>
              <w:t>High degree of fire retardance, resistance to chemical, tougher and fatigue resistant</w:t>
            </w:r>
            <w:bookmarkEnd w:id="12"/>
          </w:p>
        </w:tc>
      </w:tr>
      <w:tr w:rsidR="00410F8C" w:rsidRPr="00410F8C" w14:paraId="016057B1"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0594427D"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5</w:t>
            </w:r>
          </w:p>
        </w:tc>
        <w:tc>
          <w:tcPr>
            <w:tcW w:w="2640" w:type="dxa"/>
            <w:tcBorders>
              <w:top w:val="nil"/>
              <w:left w:val="nil"/>
              <w:bottom w:val="single" w:sz="8" w:space="0" w:color="auto"/>
              <w:right w:val="single" w:sz="8" w:space="0" w:color="auto"/>
            </w:tcBorders>
            <w:shd w:val="clear" w:color="000000" w:fill="A9D08E"/>
            <w:vAlign w:val="center"/>
            <w:hideMark/>
          </w:tcPr>
          <w:p w14:paraId="23C76EA8" w14:textId="2D64961A"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3" w:name="RANGE!C8"/>
            <w:r w:rsidRPr="00410F8C">
              <w:rPr>
                <w:rFonts w:ascii="Arial" w:eastAsia="Times New Roman" w:hAnsi="Arial" w:cs="Arial"/>
                <w:b/>
                <w:bCs/>
                <w:color w:val="000000"/>
                <w:sz w:val="20"/>
                <w:szCs w:val="20"/>
              </w:rPr>
              <w:t xml:space="preserve">Brominated </w:t>
            </w:r>
            <w:proofErr w:type="spellStart"/>
            <w:r w:rsidRPr="00410F8C">
              <w:rPr>
                <w:rFonts w:ascii="Arial" w:eastAsia="Times New Roman" w:hAnsi="Arial" w:cs="Arial"/>
                <w:b/>
                <w:bCs/>
                <w:color w:val="000000"/>
                <w:sz w:val="20"/>
                <w:szCs w:val="20"/>
              </w:rPr>
              <w:t>Novolac</w:t>
            </w:r>
            <w:proofErr w:type="spellEnd"/>
            <w:r w:rsidRPr="00410F8C">
              <w:rPr>
                <w:rFonts w:ascii="Arial" w:eastAsia="Times New Roman" w:hAnsi="Arial" w:cs="Arial"/>
                <w:b/>
                <w:bCs/>
                <w:color w:val="000000"/>
                <w:sz w:val="20"/>
                <w:szCs w:val="20"/>
              </w:rPr>
              <w:t xml:space="preserve">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3"/>
          </w:p>
        </w:tc>
        <w:tc>
          <w:tcPr>
            <w:tcW w:w="6440" w:type="dxa"/>
            <w:tcBorders>
              <w:top w:val="nil"/>
              <w:left w:val="nil"/>
              <w:bottom w:val="single" w:sz="8" w:space="0" w:color="auto"/>
              <w:right w:val="single" w:sz="8" w:space="0" w:color="auto"/>
            </w:tcBorders>
            <w:shd w:val="clear" w:color="auto" w:fill="auto"/>
            <w:vAlign w:val="center"/>
            <w:hideMark/>
          </w:tcPr>
          <w:p w14:paraId="34ECF42E"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4" w:name="RANGE!D8"/>
            <w:r w:rsidRPr="00410F8C">
              <w:rPr>
                <w:rFonts w:ascii="Arial" w:eastAsia="Times New Roman" w:hAnsi="Arial" w:cs="Arial"/>
                <w:b/>
                <w:bCs/>
                <w:color w:val="000000"/>
                <w:sz w:val="20"/>
                <w:szCs w:val="20"/>
              </w:rPr>
              <w:t>Moderate degree of retardance, application in hot, wet flue gas environment</w:t>
            </w:r>
            <w:bookmarkEnd w:id="14"/>
          </w:p>
        </w:tc>
      </w:tr>
      <w:tr w:rsidR="00410F8C" w:rsidRPr="00410F8C" w14:paraId="18694E86" w14:textId="77777777" w:rsidTr="00410F8C">
        <w:trPr>
          <w:trHeight w:val="780"/>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810BFA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6</w:t>
            </w:r>
          </w:p>
        </w:tc>
        <w:tc>
          <w:tcPr>
            <w:tcW w:w="2640" w:type="dxa"/>
            <w:tcBorders>
              <w:top w:val="nil"/>
              <w:left w:val="nil"/>
              <w:bottom w:val="single" w:sz="8" w:space="0" w:color="auto"/>
              <w:right w:val="single" w:sz="8" w:space="0" w:color="auto"/>
            </w:tcBorders>
            <w:shd w:val="clear" w:color="000000" w:fill="A9D08E"/>
            <w:vAlign w:val="center"/>
            <w:hideMark/>
          </w:tcPr>
          <w:p w14:paraId="65950C6F" w14:textId="1D1C4522"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5" w:name="RANGE!C9"/>
            <w:r w:rsidRPr="00410F8C">
              <w:rPr>
                <w:rFonts w:ascii="Arial" w:eastAsia="Times New Roman" w:hAnsi="Arial" w:cs="Arial"/>
                <w:b/>
                <w:bCs/>
                <w:color w:val="000000"/>
                <w:sz w:val="20"/>
                <w:szCs w:val="20"/>
              </w:rPr>
              <w:t>Elastomer-modified 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5"/>
          </w:p>
        </w:tc>
        <w:tc>
          <w:tcPr>
            <w:tcW w:w="6440" w:type="dxa"/>
            <w:tcBorders>
              <w:top w:val="nil"/>
              <w:left w:val="nil"/>
              <w:bottom w:val="single" w:sz="8" w:space="0" w:color="auto"/>
              <w:right w:val="single" w:sz="8" w:space="0" w:color="auto"/>
            </w:tcBorders>
            <w:shd w:val="clear" w:color="auto" w:fill="auto"/>
            <w:vAlign w:val="center"/>
            <w:hideMark/>
          </w:tcPr>
          <w:p w14:paraId="220AEE6B"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6" w:name="RANGE!D9"/>
            <w:r w:rsidRPr="00410F8C">
              <w:rPr>
                <w:rFonts w:ascii="Arial" w:eastAsia="Times New Roman" w:hAnsi="Arial" w:cs="Arial"/>
                <w:b/>
                <w:bCs/>
                <w:color w:val="000000"/>
                <w:sz w:val="20"/>
                <w:szCs w:val="20"/>
              </w:rPr>
              <w:t>High impact and fatigue resistance, chemically resistant FRP linings</w:t>
            </w:r>
            <w:bookmarkEnd w:id="16"/>
          </w:p>
        </w:tc>
      </w:tr>
      <w:tr w:rsidR="00410F8C" w:rsidRPr="00410F8C" w14:paraId="6D548B19"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AF6216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7</w:t>
            </w:r>
          </w:p>
        </w:tc>
        <w:tc>
          <w:tcPr>
            <w:tcW w:w="2640" w:type="dxa"/>
            <w:tcBorders>
              <w:top w:val="nil"/>
              <w:left w:val="nil"/>
              <w:bottom w:val="single" w:sz="8" w:space="0" w:color="auto"/>
              <w:right w:val="single" w:sz="8" w:space="0" w:color="auto"/>
            </w:tcBorders>
            <w:shd w:val="clear" w:color="000000" w:fill="A9D08E"/>
            <w:vAlign w:val="center"/>
            <w:hideMark/>
          </w:tcPr>
          <w:p w14:paraId="6F6B50A4"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7" w:name="RANGE!C10"/>
            <w:r w:rsidRPr="00410F8C">
              <w:rPr>
                <w:rFonts w:ascii="Arial" w:eastAsia="Times New Roman" w:hAnsi="Arial" w:cs="Arial"/>
                <w:b/>
                <w:bCs/>
                <w:color w:val="000000"/>
                <w:sz w:val="20"/>
                <w:szCs w:val="20"/>
              </w:rPr>
              <w:t>Urethane Modified Vinyl Ester Resin</w:t>
            </w:r>
            <w:bookmarkEnd w:id="17"/>
          </w:p>
        </w:tc>
        <w:tc>
          <w:tcPr>
            <w:tcW w:w="6440" w:type="dxa"/>
            <w:tcBorders>
              <w:top w:val="nil"/>
              <w:left w:val="nil"/>
              <w:bottom w:val="single" w:sz="8" w:space="0" w:color="auto"/>
              <w:right w:val="single" w:sz="8" w:space="0" w:color="auto"/>
            </w:tcBorders>
            <w:shd w:val="clear" w:color="auto" w:fill="auto"/>
            <w:vAlign w:val="center"/>
            <w:hideMark/>
          </w:tcPr>
          <w:p w14:paraId="03018B95"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8" w:name="RANGE!D10"/>
            <w:r w:rsidRPr="00410F8C">
              <w:rPr>
                <w:rFonts w:ascii="Arial" w:eastAsia="Times New Roman" w:hAnsi="Arial" w:cs="Arial"/>
                <w:b/>
                <w:bCs/>
                <w:color w:val="000000"/>
                <w:sz w:val="20"/>
                <w:szCs w:val="20"/>
              </w:rPr>
              <w:t>Heat, Corrosion and Chemical resistant, application in marine, pultrusion, carbon fibre</w:t>
            </w:r>
            <w:bookmarkEnd w:id="18"/>
          </w:p>
        </w:tc>
      </w:tr>
    </w:tbl>
    <w:p w14:paraId="10BE9246" w14:textId="77777777" w:rsidR="00AF0610" w:rsidRDefault="00AF0610" w:rsidP="00AF0610">
      <w:pPr>
        <w:spacing w:line="360" w:lineRule="auto"/>
        <w:jc w:val="both"/>
        <w:rPr>
          <w:rFonts w:ascii="Arial" w:hAnsi="Arial" w:cs="Arial"/>
          <w:sz w:val="24"/>
          <w:szCs w:val="24"/>
        </w:rPr>
      </w:pPr>
    </w:p>
    <w:p w14:paraId="27692780" w14:textId="65705FCA"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With the growing </w:t>
      </w:r>
      <w:r w:rsidR="00CF60F6" w:rsidRPr="00F47F33">
        <w:rPr>
          <w:rFonts w:ascii="Arial" w:hAnsi="Arial" w:cs="Arial"/>
          <w:sz w:val="24"/>
          <w:szCs w:val="24"/>
        </w:rPr>
        <w:t>fibre</w:t>
      </w:r>
      <w:r w:rsidRPr="00F47F33">
        <w:rPr>
          <w:rFonts w:ascii="Arial" w:hAnsi="Arial" w:cs="Arial"/>
          <w:sz w:val="24"/>
          <w:szCs w:val="24"/>
        </w:rPr>
        <w:t xml:space="preserve"> reinforced composites market in the Asia Pacific, the demand is high for predictable and cohesive vinyl ester resin and polyester resin systems. The experience of composites in quality infrastructure over the last 30 years has provided the boulders for new corrosion infrastructure applications that shall apply to Asian as well as global markets.</w:t>
      </w:r>
    </w:p>
    <w:p w14:paraId="081D343E" w14:textId="77777777" w:rsidR="00AF0610" w:rsidRDefault="00AF0610" w:rsidP="00AF0610">
      <w:pPr>
        <w:spacing w:line="360" w:lineRule="auto"/>
        <w:jc w:val="both"/>
        <w:rPr>
          <w:rFonts w:ascii="Arial" w:hAnsi="Arial" w:cs="Arial"/>
          <w:sz w:val="24"/>
          <w:szCs w:val="24"/>
        </w:rPr>
      </w:pPr>
      <w:r w:rsidRPr="00F47F33">
        <w:rPr>
          <w:rFonts w:ascii="Arial" w:hAnsi="Arial" w:cs="Arial"/>
          <w:sz w:val="24"/>
          <w:szCs w:val="24"/>
        </w:rPr>
        <w:lastRenderedPageBreak/>
        <w:t xml:space="preserve"> The usage of fiberglass reinforced underground gasoline storage tanks has been successful in the last quarter century. Power station pipes, some as large as 4.9 meters in diameter, have been performing well without any problem. The recently developed composite products include sewer liners, short span bridges for handling pedestrian bridges, regular road traffic, water covers for water treatment plants.</w:t>
      </w:r>
    </w:p>
    <w:p w14:paraId="6369E0B9" w14:textId="77777777"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 Vinyl ester resin composites have achieved a remarkable degree of commercial acceptance in a variety of applications like infrastructure, chemical and marine industry.</w:t>
      </w:r>
    </w:p>
    <w:p w14:paraId="6FDF0DDE" w14:textId="4B69B881" w:rsidR="00AF0610" w:rsidRDefault="00AF0610" w:rsidP="00AF0610">
      <w:pPr>
        <w:spacing w:line="360" w:lineRule="auto"/>
        <w:jc w:val="both"/>
        <w:rPr>
          <w:rFonts w:ascii="Arial" w:hAnsi="Arial" w:cs="Arial"/>
          <w:sz w:val="24"/>
          <w:szCs w:val="24"/>
        </w:rPr>
      </w:pPr>
      <w:r w:rsidRPr="00485BC2">
        <w:rPr>
          <w:rFonts w:ascii="Arial" w:hAnsi="Arial" w:cs="Arial"/>
          <w:sz w:val="24"/>
          <w:szCs w:val="24"/>
        </w:rPr>
        <w:t xml:space="preserve">Polyester and Vinyl Ester Resins are among the </w:t>
      </w:r>
      <w:r w:rsidR="00CF60F6" w:rsidRPr="00485BC2">
        <w:rPr>
          <w:rFonts w:ascii="Arial" w:hAnsi="Arial" w:cs="Arial"/>
          <w:sz w:val="24"/>
          <w:szCs w:val="24"/>
        </w:rPr>
        <w:t>most used</w:t>
      </w:r>
      <w:r w:rsidRPr="00485BC2">
        <w:rPr>
          <w:rFonts w:ascii="Arial" w:hAnsi="Arial" w:cs="Arial"/>
          <w:sz w:val="24"/>
          <w:szCs w:val="24"/>
        </w:rPr>
        <w:t xml:space="preserve"> matrix resins to create polymer composites. The formulations of Vinyl ester have been providing increased corrosion resistance and have a broad range</w:t>
      </w:r>
      <w:r>
        <w:rPr>
          <w:rFonts w:ascii="Arial" w:hAnsi="Arial" w:cs="Arial"/>
          <w:sz w:val="24"/>
          <w:szCs w:val="24"/>
        </w:rPr>
        <w:t xml:space="preserve"> </w:t>
      </w:r>
      <w:r w:rsidRPr="00485BC2">
        <w:rPr>
          <w:rFonts w:ascii="Arial" w:hAnsi="Arial" w:cs="Arial"/>
          <w:sz w:val="24"/>
          <w:szCs w:val="24"/>
        </w:rPr>
        <w:t xml:space="preserve">of heat distortion, available strength, and shrinkage characteristics. The automotive and transportation industry is expected to drive the demand for composite materials. As the strength-to-weight ratio of most composites is higher than that of steel and </w:t>
      </w:r>
      <w:r w:rsidR="00035944" w:rsidRPr="00485BC2">
        <w:rPr>
          <w:rFonts w:ascii="Arial" w:hAnsi="Arial" w:cs="Arial"/>
          <w:sz w:val="24"/>
          <w:szCs w:val="24"/>
        </w:rPr>
        <w:t>aluminium</w:t>
      </w:r>
      <w:r w:rsidRPr="00485BC2">
        <w:rPr>
          <w:rFonts w:ascii="Arial" w:hAnsi="Arial" w:cs="Arial"/>
          <w:sz w:val="24"/>
          <w:szCs w:val="24"/>
        </w:rPr>
        <w:t xml:space="preserve">. Vinyl ester resin stands serve as the intermediate chemical of epoxy and polyester in terms of mechanical properties and price. </w:t>
      </w:r>
    </w:p>
    <w:p w14:paraId="6AB11AF0" w14:textId="27987792" w:rsidR="00410F8C" w:rsidRDefault="00410F8C" w:rsidP="00AF0610">
      <w:pPr>
        <w:spacing w:line="360" w:lineRule="auto"/>
        <w:jc w:val="both"/>
        <w:rPr>
          <w:rFonts w:ascii="Arial" w:hAnsi="Arial" w:cs="Arial"/>
          <w:sz w:val="24"/>
          <w:szCs w:val="24"/>
        </w:rPr>
      </w:pPr>
    </w:p>
    <w:p w14:paraId="689B399D" w14:textId="77777777" w:rsidR="00CF60F6" w:rsidRPr="00CF60F6" w:rsidRDefault="00CF60F6" w:rsidP="00CF60F6">
      <w:pPr>
        <w:spacing w:line="360" w:lineRule="auto"/>
        <w:jc w:val="both"/>
        <w:rPr>
          <w:rFonts w:ascii="Arial" w:hAnsi="Arial" w:cs="Arial"/>
          <w:b/>
          <w:bCs/>
          <w:sz w:val="24"/>
          <w:szCs w:val="24"/>
        </w:rPr>
      </w:pPr>
      <w:r w:rsidRPr="00CF60F6">
        <w:rPr>
          <w:rFonts w:ascii="Verdana" w:hAnsi="Verdana" w:cs="Arial"/>
          <w:b/>
          <w:bCs/>
          <w:sz w:val="24"/>
          <w:szCs w:val="24"/>
        </w:rPr>
        <w:t xml:space="preserve">2.2 </w:t>
      </w:r>
      <w:r w:rsidRPr="00CF60F6">
        <w:rPr>
          <w:rFonts w:ascii="Verdana" w:hAnsi="Verdana" w:cs="Arial"/>
          <w:b/>
          <w:bCs/>
          <w:sz w:val="24"/>
          <w:szCs w:val="24"/>
        </w:rPr>
        <w:tab/>
      </w:r>
      <w:r w:rsidRPr="00CF60F6">
        <w:rPr>
          <w:rFonts w:ascii="Arial" w:hAnsi="Arial" w:cs="Arial"/>
          <w:b/>
          <w:bCs/>
          <w:sz w:val="24"/>
          <w:szCs w:val="24"/>
        </w:rPr>
        <w:t xml:space="preserve">Production routes &amp; related details </w:t>
      </w:r>
    </w:p>
    <w:p w14:paraId="25FE25FD" w14:textId="77777777" w:rsidR="00CF60F6" w:rsidRDefault="00CF60F6" w:rsidP="00CF60F6">
      <w:pPr>
        <w:spacing w:line="360" w:lineRule="auto"/>
        <w:jc w:val="both"/>
        <w:rPr>
          <w:rFonts w:ascii="Arial" w:hAnsi="Arial" w:cs="Arial"/>
          <w:sz w:val="24"/>
          <w:szCs w:val="24"/>
        </w:rPr>
      </w:pPr>
      <w:r w:rsidRPr="00EE789A">
        <w:rPr>
          <w:rFonts w:ascii="Arial" w:hAnsi="Arial" w:cs="Arial"/>
          <w:sz w:val="24"/>
          <w:szCs w:val="24"/>
        </w:rPr>
        <w:t xml:space="preserve">Vinyl ester resin </w:t>
      </w:r>
      <w:r w:rsidRPr="0022071C">
        <w:rPr>
          <w:rFonts w:ascii="Arial" w:hAnsi="Arial" w:cs="Arial"/>
          <w:sz w:val="24"/>
          <w:szCs w:val="24"/>
        </w:rPr>
        <w:t>Technology is typically developed in-house with the critical equipment being outsourced. It requires in-house independent R &amp; D, equipped with latest state of art technologies and facilities.</w:t>
      </w:r>
      <w:r>
        <w:rPr>
          <w:rFonts w:ascii="Arial" w:hAnsi="Arial" w:cs="Arial"/>
          <w:sz w:val="24"/>
          <w:szCs w:val="24"/>
        </w:rPr>
        <w:t xml:space="preserve"> </w:t>
      </w:r>
      <w:r w:rsidRPr="00132CAC">
        <w:rPr>
          <w:rFonts w:ascii="Arial" w:hAnsi="Arial" w:cs="Arial"/>
          <w:sz w:val="24"/>
          <w:szCs w:val="24"/>
        </w:rPr>
        <w:t>Vinyl Ester Resin is mainly of three types</w:t>
      </w:r>
      <w:r>
        <w:rPr>
          <w:rFonts w:ascii="Arial" w:hAnsi="Arial" w:cs="Arial"/>
          <w:sz w:val="24"/>
          <w:szCs w:val="24"/>
        </w:rPr>
        <w:t xml:space="preserve">, </w:t>
      </w:r>
      <w:r w:rsidRPr="00132CAC">
        <w:rPr>
          <w:rFonts w:ascii="Arial" w:hAnsi="Arial" w:cs="Arial"/>
          <w:sz w:val="24"/>
          <w:szCs w:val="24"/>
        </w:rPr>
        <w:t xml:space="preserve">namely Bisphenol A, F, S Vinyl Ester Resin, </w:t>
      </w:r>
      <w:proofErr w:type="spellStart"/>
      <w:r w:rsidRPr="00132CAC">
        <w:rPr>
          <w:rFonts w:ascii="Arial" w:hAnsi="Arial" w:cs="Arial"/>
          <w:sz w:val="24"/>
          <w:szCs w:val="24"/>
        </w:rPr>
        <w:t>Novolac</w:t>
      </w:r>
      <w:proofErr w:type="spellEnd"/>
      <w:r w:rsidRPr="00132CAC">
        <w:rPr>
          <w:rFonts w:ascii="Arial" w:hAnsi="Arial" w:cs="Arial"/>
          <w:sz w:val="24"/>
          <w:szCs w:val="24"/>
        </w:rPr>
        <w:t xml:space="preserve"> Vinyl Ester Resin, and Brominated Vinyl Ester Resin.</w:t>
      </w:r>
    </w:p>
    <w:p w14:paraId="22041F3F" w14:textId="4A439C2B" w:rsidR="00CF60F6" w:rsidRDefault="00CF60F6" w:rsidP="00CF60F6">
      <w:pPr>
        <w:pStyle w:val="BodyText"/>
        <w:spacing w:before="162" w:line="360" w:lineRule="auto"/>
        <w:ind w:right="90"/>
        <w:jc w:val="both"/>
        <w:rPr>
          <w:color w:val="000000"/>
        </w:rPr>
      </w:pPr>
      <w:r>
        <w:rPr>
          <w:color w:val="000000"/>
        </w:rPr>
        <w:t xml:space="preserve">Some applications of </w:t>
      </w:r>
      <w:proofErr w:type="spellStart"/>
      <w:r>
        <w:rPr>
          <w:color w:val="000000"/>
        </w:rPr>
        <w:t>Novolac</w:t>
      </w:r>
      <w:proofErr w:type="spellEnd"/>
      <w:r>
        <w:rPr>
          <w:color w:val="000000"/>
        </w:rPr>
        <w:t xml:space="preserve"> vinyl ester resin includes heat shields, resistance coatings, parts for flue gas desulfurization, chimney liners, and other structural composite components where high heat resistance is required. The Brominated vinyl ester resins are flame retardant and provide corrosion resistance from a wide variety of acidic and alkaline environments. </w:t>
      </w:r>
    </w:p>
    <w:p w14:paraId="132F808B" w14:textId="518C695D" w:rsidR="00CF60F6" w:rsidRDefault="00CF60F6" w:rsidP="00CF60F6">
      <w:pPr>
        <w:pStyle w:val="BodyText"/>
        <w:spacing w:before="162" w:line="360" w:lineRule="auto"/>
        <w:ind w:right="90"/>
        <w:jc w:val="both"/>
        <w:rPr>
          <w:color w:val="000000"/>
        </w:rPr>
      </w:pPr>
      <w:proofErr w:type="spellStart"/>
      <w:r>
        <w:rPr>
          <w:color w:val="000000"/>
        </w:rPr>
        <w:t>Novolac</w:t>
      </w:r>
      <w:proofErr w:type="spellEnd"/>
      <w:r>
        <w:rPr>
          <w:color w:val="000000"/>
        </w:rPr>
        <w:t xml:space="preserve"> based vinyl ester resin, despite possessing better properties than Bisphenol A vinyl ester resin, holds less share than Bisphenol A as the technology to manufacture is quite complex, expensive, requires infrastructure, raw materials, &amp; above all expertise. Others include urethane and elastomer modified vinyl ester resins which are modified with many unique features, providing </w:t>
      </w:r>
      <w:commentRangeStart w:id="19"/>
      <w:r>
        <w:rPr>
          <w:color w:val="000000"/>
        </w:rPr>
        <w:t>exceptional characteristics</w:t>
      </w:r>
      <w:commentRangeEnd w:id="19"/>
      <w:r w:rsidR="00E80F8C">
        <w:rPr>
          <w:rStyle w:val="CommentReference"/>
          <w:rFonts w:asciiTheme="minorHAnsi" w:eastAsiaTheme="minorHAnsi" w:hAnsiTheme="minorHAnsi" w:cstheme="minorBidi"/>
          <w:lang w:val="en-IN"/>
        </w:rPr>
        <w:commentReference w:id="19"/>
      </w:r>
      <w:r w:rsidR="00782AB8">
        <w:rPr>
          <w:color w:val="000000"/>
        </w:rPr>
        <w:t xml:space="preserve"> such as improves the fracture and fatigue properties</w:t>
      </w:r>
      <w:r>
        <w:rPr>
          <w:color w:val="000000"/>
        </w:rPr>
        <w:t>. The elastomer modified may also be used as a primer on carbon steel, high density PVC foam and other dissimilar substrates.</w:t>
      </w:r>
    </w:p>
    <w:p w14:paraId="20630101" w14:textId="3D1B6EB7" w:rsidR="00CF60F6" w:rsidRDefault="00CF60F6" w:rsidP="00CF60F6">
      <w:pPr>
        <w:spacing w:line="360" w:lineRule="auto"/>
        <w:jc w:val="both"/>
        <w:rPr>
          <w:rFonts w:ascii="Verdana" w:hAnsi="Verdana" w:cs="Arial"/>
          <w:b/>
          <w:bCs/>
          <w:sz w:val="20"/>
          <w:szCs w:val="20"/>
        </w:rPr>
      </w:pPr>
    </w:p>
    <w:p w14:paraId="607343F6" w14:textId="77777777" w:rsidR="007922EB" w:rsidRDefault="007922EB" w:rsidP="00CF60F6">
      <w:pPr>
        <w:spacing w:line="360" w:lineRule="auto"/>
        <w:jc w:val="both"/>
        <w:rPr>
          <w:rFonts w:ascii="Verdana" w:hAnsi="Verdana" w:cs="Arial"/>
          <w:b/>
          <w:bCs/>
          <w:sz w:val="20"/>
          <w:szCs w:val="20"/>
        </w:rPr>
      </w:pPr>
    </w:p>
    <w:p w14:paraId="112A5929"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Production Route for producing Bisphenol </w:t>
      </w:r>
      <w:proofErr w:type="gramStart"/>
      <w:r w:rsidRPr="00CF60F6">
        <w:rPr>
          <w:rFonts w:ascii="Arial" w:hAnsi="Arial" w:cs="Arial"/>
          <w:b/>
          <w:bCs/>
          <w:sz w:val="24"/>
          <w:szCs w:val="24"/>
        </w:rPr>
        <w:t>A</w:t>
      </w:r>
      <w:proofErr w:type="gramEnd"/>
      <w:r w:rsidRPr="00CF60F6">
        <w:rPr>
          <w:rFonts w:ascii="Arial" w:hAnsi="Arial" w:cs="Arial"/>
          <w:b/>
          <w:bCs/>
          <w:sz w:val="24"/>
          <w:szCs w:val="24"/>
        </w:rPr>
        <w:t xml:space="preserve"> Based Vinyl Ester Resin: </w:t>
      </w:r>
    </w:p>
    <w:p w14:paraId="1385E43F" w14:textId="303BDF09" w:rsidR="00F56843" w:rsidRDefault="00F56843" w:rsidP="00F56843">
      <w:pPr>
        <w:spacing w:line="360" w:lineRule="auto"/>
        <w:jc w:val="both"/>
        <w:rPr>
          <w:rFonts w:ascii="Arial" w:hAnsi="Arial" w:cs="Arial"/>
          <w:sz w:val="24"/>
          <w:szCs w:val="24"/>
        </w:rPr>
      </w:pPr>
      <w:r>
        <w:rPr>
          <w:rFonts w:ascii="Arial" w:hAnsi="Arial" w:cs="Arial"/>
          <w:sz w:val="24"/>
          <w:szCs w:val="24"/>
        </w:rPr>
        <w:t>Firstly, Epoxy resin and Bisphenol</w:t>
      </w:r>
      <w:r w:rsidR="001F31CB">
        <w:rPr>
          <w:rFonts w:ascii="Arial" w:hAnsi="Arial" w:cs="Arial"/>
          <w:sz w:val="24"/>
          <w:szCs w:val="24"/>
        </w:rPr>
        <w:t xml:space="preserve"> A </w:t>
      </w:r>
      <w:r>
        <w:rPr>
          <w:rFonts w:ascii="Arial" w:hAnsi="Arial" w:cs="Arial"/>
          <w:sz w:val="24"/>
          <w:szCs w:val="24"/>
        </w:rPr>
        <w:t>are added to the reactor and heated to the temperature of 170</w:t>
      </w:r>
      <w:r w:rsidR="00CB66D6" w:rsidRPr="00CB66D6">
        <w:rPr>
          <w:rFonts w:ascii="Arial" w:hAnsi="Arial" w:cs="Arial"/>
          <w:sz w:val="24"/>
          <w:szCs w:val="24"/>
          <w:vertAlign w:val="superscript"/>
        </w:rPr>
        <w:t>°</w:t>
      </w:r>
      <w:r>
        <w:rPr>
          <w:rFonts w:ascii="Arial" w:hAnsi="Arial" w:cs="Arial"/>
          <w:sz w:val="24"/>
          <w:szCs w:val="24"/>
        </w:rPr>
        <w:t>C and that temperature should be maintained for a period of 2-4 hours. Secondly, Epoxy equivalent weight is measured and after an optimum value has been achieved then it is allowed to cool down to 100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and then finally to 80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Solid resins from the reactor is then discharged into </w:t>
      </w:r>
      <w:r w:rsidR="000C07D2">
        <w:rPr>
          <w:rFonts w:ascii="Arial" w:hAnsi="Arial" w:cs="Arial"/>
          <w:sz w:val="24"/>
          <w:szCs w:val="24"/>
        </w:rPr>
        <w:t>blender</w:t>
      </w:r>
      <w:r>
        <w:rPr>
          <w:rFonts w:ascii="Arial" w:hAnsi="Arial" w:cs="Arial"/>
          <w:sz w:val="24"/>
          <w:szCs w:val="24"/>
        </w:rPr>
        <w:t xml:space="preserve"> containing blender and the temperature of the discharge resin should not rise above 70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To limit the temperature to the required limit water needs to be circulated around the blender. Finally, viscosity, gel time etc testing are to be done and should be adjusted accordingly. </w:t>
      </w:r>
    </w:p>
    <w:tbl>
      <w:tblPr>
        <w:tblpPr w:leftFromText="180" w:rightFromText="180" w:vertAnchor="text" w:horzAnchor="margin" w:tblpXSpec="center" w:tblpY="736"/>
        <w:tblW w:w="10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4"/>
        <w:gridCol w:w="2524"/>
        <w:gridCol w:w="2524"/>
        <w:gridCol w:w="2524"/>
      </w:tblGrid>
      <w:tr w:rsidR="00CF60F6" w:rsidRPr="00CF60F6" w14:paraId="2A53D9FC" w14:textId="77777777" w:rsidTr="00CF60F6">
        <w:trPr>
          <w:trHeight w:val="287"/>
        </w:trPr>
        <w:tc>
          <w:tcPr>
            <w:tcW w:w="2524" w:type="dxa"/>
            <w:shd w:val="clear" w:color="auto" w:fill="A8D08D" w:themeFill="accent6" w:themeFillTint="99"/>
          </w:tcPr>
          <w:p w14:paraId="61D8C89B" w14:textId="77777777" w:rsidR="00CF60F6" w:rsidRPr="00CF60F6" w:rsidRDefault="00CF60F6" w:rsidP="00E80F8C">
            <w:pPr>
              <w:pStyle w:val="TableParagraph"/>
              <w:spacing w:line="272" w:lineRule="exact"/>
              <w:ind w:left="74" w:right="57"/>
              <w:rPr>
                <w:b/>
                <w:color w:val="FFFFFF" w:themeColor="background1"/>
                <w:sz w:val="20"/>
                <w:szCs w:val="20"/>
              </w:rPr>
            </w:pPr>
            <w:r w:rsidRPr="00CF60F6">
              <w:rPr>
                <w:b/>
                <w:color w:val="FFFFFF" w:themeColor="background1"/>
                <w:sz w:val="20"/>
                <w:szCs w:val="20"/>
              </w:rPr>
              <w:t>INPUT</w:t>
            </w:r>
          </w:p>
        </w:tc>
        <w:tc>
          <w:tcPr>
            <w:tcW w:w="2524" w:type="dxa"/>
            <w:shd w:val="clear" w:color="auto" w:fill="A8D08D" w:themeFill="accent6" w:themeFillTint="99"/>
          </w:tcPr>
          <w:p w14:paraId="5494C2AA" w14:textId="5AADFA8E" w:rsidR="00CF60F6" w:rsidRPr="00CF60F6" w:rsidRDefault="000D7441" w:rsidP="00E80F8C">
            <w:pPr>
              <w:pStyle w:val="TableParagraph"/>
              <w:spacing w:line="272" w:lineRule="exact"/>
              <w:ind w:left="52" w:right="74"/>
              <w:rPr>
                <w:b/>
                <w:color w:val="FFFFFF" w:themeColor="background1"/>
                <w:sz w:val="20"/>
                <w:szCs w:val="20"/>
              </w:rPr>
            </w:pPr>
            <w:r>
              <w:rPr>
                <w:b/>
                <w:color w:val="FFFFFF" w:themeColor="background1"/>
                <w:w w:val="95"/>
                <w:sz w:val="20"/>
                <w:szCs w:val="20"/>
              </w:rPr>
              <w:t>‘</w:t>
            </w:r>
            <w:r w:rsidR="00CF60F6" w:rsidRPr="00CF60F6">
              <w:rPr>
                <w:b/>
                <w:color w:val="FFFFFF" w:themeColor="background1"/>
                <w:w w:val="95"/>
                <w:sz w:val="20"/>
                <w:szCs w:val="20"/>
              </w:rPr>
              <w:t>QUANTITY (MT/MT)</w:t>
            </w:r>
          </w:p>
        </w:tc>
        <w:tc>
          <w:tcPr>
            <w:tcW w:w="2524" w:type="dxa"/>
            <w:shd w:val="clear" w:color="auto" w:fill="A8D08D" w:themeFill="accent6" w:themeFillTint="99"/>
          </w:tcPr>
          <w:p w14:paraId="69FCE439" w14:textId="77777777" w:rsidR="00CF60F6" w:rsidRPr="00CF60F6" w:rsidRDefault="00CF60F6" w:rsidP="00E80F8C">
            <w:pPr>
              <w:pStyle w:val="TableParagraph"/>
              <w:spacing w:line="272" w:lineRule="exact"/>
              <w:ind w:left="74" w:right="65"/>
              <w:rPr>
                <w:b/>
                <w:color w:val="FFFFFF" w:themeColor="background1"/>
                <w:sz w:val="20"/>
                <w:szCs w:val="20"/>
              </w:rPr>
            </w:pPr>
            <w:r w:rsidRPr="00CF60F6">
              <w:rPr>
                <w:b/>
                <w:color w:val="FFFFFF" w:themeColor="background1"/>
                <w:w w:val="95"/>
                <w:sz w:val="20"/>
                <w:szCs w:val="20"/>
              </w:rPr>
              <w:t>OUTPUT</w:t>
            </w:r>
          </w:p>
        </w:tc>
        <w:tc>
          <w:tcPr>
            <w:tcW w:w="2524" w:type="dxa"/>
            <w:shd w:val="clear" w:color="auto" w:fill="A8D08D" w:themeFill="accent6" w:themeFillTint="99"/>
          </w:tcPr>
          <w:p w14:paraId="25CC5133" w14:textId="77777777" w:rsidR="00CF60F6" w:rsidRPr="00CF60F6" w:rsidRDefault="00CF60F6" w:rsidP="00E80F8C">
            <w:pPr>
              <w:pStyle w:val="TableParagraph"/>
              <w:spacing w:line="272" w:lineRule="exact"/>
              <w:ind w:left="44" w:right="74"/>
              <w:rPr>
                <w:b/>
                <w:color w:val="FFFFFF" w:themeColor="background1"/>
                <w:sz w:val="20"/>
                <w:szCs w:val="20"/>
              </w:rPr>
            </w:pPr>
            <w:r w:rsidRPr="00CF60F6">
              <w:rPr>
                <w:b/>
                <w:color w:val="FFFFFF" w:themeColor="background1"/>
                <w:w w:val="95"/>
                <w:sz w:val="20"/>
                <w:szCs w:val="20"/>
              </w:rPr>
              <w:t>QUANTITY (MT/MT)</w:t>
            </w:r>
          </w:p>
        </w:tc>
      </w:tr>
      <w:tr w:rsidR="00CF60F6" w:rsidRPr="00CF60F6" w14:paraId="5763AAA0" w14:textId="77777777" w:rsidTr="00CF60F6">
        <w:trPr>
          <w:trHeight w:val="291"/>
        </w:trPr>
        <w:tc>
          <w:tcPr>
            <w:tcW w:w="2524" w:type="dxa"/>
          </w:tcPr>
          <w:p w14:paraId="6DDE64D2" w14:textId="77777777" w:rsidR="00CF60F6" w:rsidRPr="00CF60F6" w:rsidRDefault="00CF60F6" w:rsidP="00E80F8C">
            <w:pPr>
              <w:pStyle w:val="TableParagraph"/>
              <w:ind w:left="74" w:right="64"/>
              <w:rPr>
                <w:sz w:val="20"/>
                <w:szCs w:val="20"/>
              </w:rPr>
            </w:pPr>
            <w:r w:rsidRPr="00CF60F6">
              <w:rPr>
                <w:sz w:val="20"/>
                <w:szCs w:val="20"/>
              </w:rPr>
              <w:t>Epoxy Resin</w:t>
            </w:r>
          </w:p>
        </w:tc>
        <w:tc>
          <w:tcPr>
            <w:tcW w:w="2524" w:type="dxa"/>
          </w:tcPr>
          <w:p w14:paraId="07CEC90C" w14:textId="77777777" w:rsidR="00CF60F6" w:rsidRPr="00CF60F6" w:rsidRDefault="00CF60F6" w:rsidP="00E80F8C">
            <w:pPr>
              <w:pStyle w:val="TableParagraph"/>
              <w:ind w:left="74" w:right="63"/>
              <w:rPr>
                <w:sz w:val="20"/>
                <w:szCs w:val="20"/>
              </w:rPr>
            </w:pPr>
            <w:r w:rsidRPr="00CF60F6">
              <w:rPr>
                <w:sz w:val="20"/>
                <w:szCs w:val="20"/>
              </w:rPr>
              <w:t>0.30</w:t>
            </w:r>
          </w:p>
        </w:tc>
        <w:tc>
          <w:tcPr>
            <w:tcW w:w="2524" w:type="dxa"/>
          </w:tcPr>
          <w:p w14:paraId="23039579" w14:textId="77777777" w:rsidR="00CF60F6" w:rsidRPr="00CF60F6" w:rsidRDefault="00CF60F6" w:rsidP="00E80F8C">
            <w:pPr>
              <w:pStyle w:val="TableParagraph"/>
              <w:ind w:left="68" w:right="74"/>
              <w:rPr>
                <w:sz w:val="20"/>
                <w:szCs w:val="20"/>
              </w:rPr>
            </w:pPr>
            <w:r w:rsidRPr="00CF60F6">
              <w:rPr>
                <w:sz w:val="20"/>
                <w:szCs w:val="20"/>
              </w:rPr>
              <w:t>Vinyl Ester Resin</w:t>
            </w:r>
          </w:p>
        </w:tc>
        <w:tc>
          <w:tcPr>
            <w:tcW w:w="2524" w:type="dxa"/>
          </w:tcPr>
          <w:p w14:paraId="5B89FAB4" w14:textId="77777777" w:rsidR="00CF60F6" w:rsidRPr="00CF60F6" w:rsidRDefault="00CF60F6" w:rsidP="00E80F8C">
            <w:pPr>
              <w:pStyle w:val="TableParagraph"/>
              <w:ind w:left="74" w:right="66"/>
              <w:rPr>
                <w:sz w:val="20"/>
                <w:szCs w:val="20"/>
              </w:rPr>
            </w:pPr>
            <w:r w:rsidRPr="00CF60F6">
              <w:rPr>
                <w:sz w:val="20"/>
                <w:szCs w:val="20"/>
              </w:rPr>
              <w:t>1.0</w:t>
            </w:r>
          </w:p>
        </w:tc>
      </w:tr>
      <w:tr w:rsidR="00CF60F6" w:rsidRPr="00CF60F6" w14:paraId="17D011E4" w14:textId="77777777" w:rsidTr="00CF60F6">
        <w:trPr>
          <w:trHeight w:val="287"/>
        </w:trPr>
        <w:tc>
          <w:tcPr>
            <w:tcW w:w="2524" w:type="dxa"/>
          </w:tcPr>
          <w:p w14:paraId="259590CC" w14:textId="77777777" w:rsidR="00CF60F6" w:rsidRPr="00CF60F6" w:rsidRDefault="00CF60F6" w:rsidP="00E80F8C">
            <w:pPr>
              <w:pStyle w:val="TableParagraph"/>
              <w:spacing w:line="272" w:lineRule="exact"/>
              <w:ind w:left="74" w:right="73"/>
              <w:rPr>
                <w:sz w:val="20"/>
                <w:szCs w:val="20"/>
              </w:rPr>
            </w:pPr>
            <w:r w:rsidRPr="00CF60F6">
              <w:rPr>
                <w:sz w:val="20"/>
                <w:szCs w:val="20"/>
              </w:rPr>
              <w:t>Bisphenol-A</w:t>
            </w:r>
          </w:p>
        </w:tc>
        <w:tc>
          <w:tcPr>
            <w:tcW w:w="2524" w:type="dxa"/>
          </w:tcPr>
          <w:p w14:paraId="75E09F53" w14:textId="77777777" w:rsidR="00CF60F6" w:rsidRPr="00CF60F6" w:rsidRDefault="00CF60F6" w:rsidP="00E80F8C">
            <w:pPr>
              <w:pStyle w:val="TableParagraph"/>
              <w:spacing w:line="272" w:lineRule="exact"/>
              <w:ind w:left="74" w:right="63"/>
              <w:rPr>
                <w:sz w:val="20"/>
                <w:szCs w:val="20"/>
              </w:rPr>
            </w:pPr>
            <w:r w:rsidRPr="00CF60F6">
              <w:rPr>
                <w:sz w:val="20"/>
                <w:szCs w:val="20"/>
              </w:rPr>
              <w:t>0.14</w:t>
            </w:r>
          </w:p>
        </w:tc>
        <w:tc>
          <w:tcPr>
            <w:tcW w:w="2524" w:type="dxa"/>
          </w:tcPr>
          <w:p w14:paraId="454D1C5A" w14:textId="77777777" w:rsidR="00CF60F6" w:rsidRPr="00CF60F6" w:rsidRDefault="00CF60F6" w:rsidP="00E80F8C">
            <w:pPr>
              <w:pStyle w:val="TableParagraph"/>
              <w:spacing w:line="272" w:lineRule="exact"/>
              <w:ind w:left="72" w:right="74"/>
              <w:rPr>
                <w:sz w:val="20"/>
                <w:szCs w:val="20"/>
              </w:rPr>
            </w:pPr>
            <w:r w:rsidRPr="00CF60F6">
              <w:rPr>
                <w:sz w:val="20"/>
                <w:szCs w:val="20"/>
              </w:rPr>
              <w:t>By Product</w:t>
            </w:r>
          </w:p>
        </w:tc>
        <w:tc>
          <w:tcPr>
            <w:tcW w:w="2524" w:type="dxa"/>
          </w:tcPr>
          <w:p w14:paraId="3A45836F" w14:textId="77777777" w:rsidR="00CF60F6" w:rsidRPr="00CF60F6" w:rsidRDefault="00CF60F6" w:rsidP="00E80F8C">
            <w:pPr>
              <w:pStyle w:val="TableParagraph"/>
              <w:spacing w:line="272" w:lineRule="exact"/>
              <w:ind w:left="74" w:right="67"/>
              <w:rPr>
                <w:sz w:val="20"/>
                <w:szCs w:val="20"/>
              </w:rPr>
            </w:pPr>
            <w:r w:rsidRPr="00CF60F6">
              <w:rPr>
                <w:sz w:val="20"/>
                <w:szCs w:val="20"/>
              </w:rPr>
              <w:t>Nil</w:t>
            </w:r>
          </w:p>
        </w:tc>
      </w:tr>
      <w:tr w:rsidR="00CF60F6" w:rsidRPr="00CF60F6" w14:paraId="18D4F95A" w14:textId="77777777" w:rsidTr="00CF60F6">
        <w:trPr>
          <w:trHeight w:val="287"/>
        </w:trPr>
        <w:tc>
          <w:tcPr>
            <w:tcW w:w="2524" w:type="dxa"/>
          </w:tcPr>
          <w:p w14:paraId="244B2621" w14:textId="77777777" w:rsidR="00CF60F6" w:rsidRPr="00CF60F6" w:rsidRDefault="00CF60F6" w:rsidP="00E80F8C">
            <w:pPr>
              <w:pStyle w:val="TableParagraph"/>
              <w:spacing w:line="272" w:lineRule="exact"/>
              <w:ind w:left="74" w:right="72"/>
              <w:rPr>
                <w:sz w:val="20"/>
                <w:szCs w:val="20"/>
              </w:rPr>
            </w:pPr>
            <w:r w:rsidRPr="00CF60F6">
              <w:rPr>
                <w:sz w:val="20"/>
                <w:szCs w:val="20"/>
              </w:rPr>
              <w:t>Methacrylic Acid</w:t>
            </w:r>
          </w:p>
        </w:tc>
        <w:tc>
          <w:tcPr>
            <w:tcW w:w="2524" w:type="dxa"/>
          </w:tcPr>
          <w:p w14:paraId="720292B5" w14:textId="77777777" w:rsidR="00CF60F6" w:rsidRPr="00CF60F6" w:rsidRDefault="00CF60F6" w:rsidP="00E80F8C">
            <w:pPr>
              <w:pStyle w:val="TableParagraph"/>
              <w:spacing w:line="272" w:lineRule="exact"/>
              <w:ind w:left="74" w:right="63"/>
              <w:rPr>
                <w:sz w:val="20"/>
                <w:szCs w:val="20"/>
              </w:rPr>
            </w:pPr>
            <w:r w:rsidRPr="00CF60F6">
              <w:rPr>
                <w:sz w:val="20"/>
                <w:szCs w:val="20"/>
              </w:rPr>
              <w:t>0.11</w:t>
            </w:r>
          </w:p>
        </w:tc>
        <w:tc>
          <w:tcPr>
            <w:tcW w:w="2524" w:type="dxa"/>
          </w:tcPr>
          <w:p w14:paraId="67C317F9" w14:textId="77777777" w:rsidR="00CF60F6" w:rsidRPr="00CF60F6" w:rsidRDefault="00CF60F6" w:rsidP="00E80F8C">
            <w:pPr>
              <w:pStyle w:val="TableParagraph"/>
              <w:spacing w:line="272" w:lineRule="exact"/>
              <w:ind w:left="74" w:right="72"/>
              <w:rPr>
                <w:sz w:val="20"/>
                <w:szCs w:val="20"/>
              </w:rPr>
            </w:pPr>
            <w:r w:rsidRPr="00CF60F6">
              <w:rPr>
                <w:sz w:val="20"/>
                <w:szCs w:val="20"/>
              </w:rPr>
              <w:t>Yield Loss</w:t>
            </w:r>
          </w:p>
        </w:tc>
        <w:tc>
          <w:tcPr>
            <w:tcW w:w="2524" w:type="dxa"/>
          </w:tcPr>
          <w:p w14:paraId="427B8CCA" w14:textId="77777777" w:rsidR="00CF60F6" w:rsidRPr="00CF60F6" w:rsidRDefault="00CF60F6" w:rsidP="00E80F8C">
            <w:pPr>
              <w:pStyle w:val="TableParagraph"/>
              <w:spacing w:line="272" w:lineRule="exact"/>
              <w:ind w:left="74" w:right="71"/>
              <w:rPr>
                <w:sz w:val="20"/>
                <w:szCs w:val="20"/>
              </w:rPr>
            </w:pPr>
            <w:r w:rsidRPr="00CF60F6">
              <w:rPr>
                <w:sz w:val="20"/>
                <w:szCs w:val="20"/>
              </w:rPr>
              <w:t>0.00</w:t>
            </w:r>
          </w:p>
        </w:tc>
      </w:tr>
      <w:tr w:rsidR="00CF60F6" w:rsidRPr="00CF60F6" w14:paraId="6AC7DC1C" w14:textId="77777777" w:rsidTr="00CF60F6">
        <w:trPr>
          <w:trHeight w:val="287"/>
        </w:trPr>
        <w:tc>
          <w:tcPr>
            <w:tcW w:w="2524" w:type="dxa"/>
          </w:tcPr>
          <w:p w14:paraId="3D6EAE9D" w14:textId="77777777" w:rsidR="00CF60F6" w:rsidRPr="00CF60F6" w:rsidRDefault="00CF60F6" w:rsidP="00E80F8C">
            <w:pPr>
              <w:pStyle w:val="TableParagraph"/>
              <w:spacing w:line="272" w:lineRule="exact"/>
              <w:ind w:left="74" w:right="63"/>
              <w:rPr>
                <w:sz w:val="20"/>
                <w:szCs w:val="20"/>
              </w:rPr>
            </w:pPr>
            <w:r w:rsidRPr="00CF60F6">
              <w:rPr>
                <w:sz w:val="20"/>
                <w:szCs w:val="20"/>
              </w:rPr>
              <w:t>Styrene Monomer</w:t>
            </w:r>
          </w:p>
        </w:tc>
        <w:tc>
          <w:tcPr>
            <w:tcW w:w="2524" w:type="dxa"/>
          </w:tcPr>
          <w:p w14:paraId="5A2D8A5C" w14:textId="60D7237C" w:rsidR="00CF60F6" w:rsidRPr="00CF60F6" w:rsidRDefault="00CF60F6" w:rsidP="00E80F8C">
            <w:pPr>
              <w:pStyle w:val="TableParagraph"/>
              <w:spacing w:line="272" w:lineRule="exact"/>
              <w:ind w:left="74" w:right="63"/>
              <w:rPr>
                <w:sz w:val="20"/>
                <w:szCs w:val="20"/>
              </w:rPr>
            </w:pPr>
            <w:r w:rsidRPr="00CF60F6">
              <w:rPr>
                <w:sz w:val="20"/>
                <w:szCs w:val="20"/>
              </w:rPr>
              <w:t>0.4</w:t>
            </w:r>
            <w:r w:rsidR="002A1B7D">
              <w:rPr>
                <w:sz w:val="20"/>
                <w:szCs w:val="20"/>
              </w:rPr>
              <w:t>4</w:t>
            </w:r>
          </w:p>
        </w:tc>
        <w:tc>
          <w:tcPr>
            <w:tcW w:w="2524" w:type="dxa"/>
          </w:tcPr>
          <w:p w14:paraId="2021D6A6" w14:textId="77777777" w:rsidR="00CF60F6" w:rsidRPr="00CF60F6" w:rsidRDefault="00CF60F6" w:rsidP="00E80F8C">
            <w:pPr>
              <w:pStyle w:val="TableParagraph"/>
              <w:spacing w:line="272" w:lineRule="exact"/>
              <w:ind w:left="74" w:right="70"/>
              <w:rPr>
                <w:sz w:val="20"/>
                <w:szCs w:val="20"/>
              </w:rPr>
            </w:pPr>
            <w:r w:rsidRPr="00CF60F6">
              <w:rPr>
                <w:w w:val="95"/>
                <w:sz w:val="20"/>
                <w:szCs w:val="20"/>
              </w:rPr>
              <w:t>Gaseous</w:t>
            </w:r>
          </w:p>
        </w:tc>
        <w:tc>
          <w:tcPr>
            <w:tcW w:w="2524" w:type="dxa"/>
          </w:tcPr>
          <w:p w14:paraId="4D344F02" w14:textId="77777777" w:rsidR="00CF60F6" w:rsidRPr="00CF60F6" w:rsidRDefault="00CF60F6" w:rsidP="00E80F8C">
            <w:pPr>
              <w:pStyle w:val="TableParagraph"/>
              <w:spacing w:line="272" w:lineRule="exact"/>
              <w:ind w:left="8"/>
              <w:rPr>
                <w:sz w:val="20"/>
                <w:szCs w:val="20"/>
              </w:rPr>
            </w:pPr>
            <w:r w:rsidRPr="00CF60F6">
              <w:rPr>
                <w:w w:val="91"/>
                <w:sz w:val="20"/>
                <w:szCs w:val="20"/>
              </w:rPr>
              <w:t>-</w:t>
            </w:r>
          </w:p>
        </w:tc>
      </w:tr>
      <w:tr w:rsidR="00CF60F6" w:rsidRPr="00CF60F6" w14:paraId="4B49BF10" w14:textId="77777777" w:rsidTr="00CF60F6">
        <w:trPr>
          <w:trHeight w:val="287"/>
        </w:trPr>
        <w:tc>
          <w:tcPr>
            <w:tcW w:w="2524" w:type="dxa"/>
          </w:tcPr>
          <w:p w14:paraId="10541CF4" w14:textId="77777777" w:rsidR="00CF60F6" w:rsidRPr="00CF60F6" w:rsidRDefault="00CF60F6" w:rsidP="00E80F8C">
            <w:pPr>
              <w:pStyle w:val="TableParagraph"/>
              <w:spacing w:line="272" w:lineRule="exact"/>
              <w:ind w:left="74" w:right="70"/>
              <w:rPr>
                <w:b/>
                <w:sz w:val="20"/>
                <w:szCs w:val="20"/>
              </w:rPr>
            </w:pPr>
            <w:r w:rsidRPr="00CF60F6">
              <w:rPr>
                <w:b/>
                <w:sz w:val="20"/>
                <w:szCs w:val="20"/>
              </w:rPr>
              <w:t>Total</w:t>
            </w:r>
          </w:p>
        </w:tc>
        <w:tc>
          <w:tcPr>
            <w:tcW w:w="2524" w:type="dxa"/>
          </w:tcPr>
          <w:p w14:paraId="05E77D02" w14:textId="77777777" w:rsidR="00CF60F6" w:rsidRPr="00CF60F6" w:rsidRDefault="00CF60F6" w:rsidP="00E80F8C">
            <w:pPr>
              <w:pStyle w:val="TableParagraph"/>
              <w:spacing w:line="272" w:lineRule="exact"/>
              <w:ind w:left="74" w:right="58"/>
              <w:rPr>
                <w:b/>
                <w:sz w:val="20"/>
                <w:szCs w:val="20"/>
              </w:rPr>
            </w:pPr>
            <w:r w:rsidRPr="00CF60F6">
              <w:rPr>
                <w:b/>
                <w:sz w:val="20"/>
                <w:szCs w:val="20"/>
              </w:rPr>
              <w:t>1.00</w:t>
            </w:r>
          </w:p>
        </w:tc>
        <w:tc>
          <w:tcPr>
            <w:tcW w:w="2524" w:type="dxa"/>
          </w:tcPr>
          <w:p w14:paraId="1CB36A54" w14:textId="77777777" w:rsidR="00CF60F6" w:rsidRPr="00CF60F6" w:rsidRDefault="00CF60F6" w:rsidP="00E80F8C">
            <w:pPr>
              <w:pStyle w:val="TableParagraph"/>
              <w:spacing w:line="272" w:lineRule="exact"/>
              <w:ind w:left="73" w:right="74"/>
              <w:rPr>
                <w:b/>
                <w:sz w:val="20"/>
                <w:szCs w:val="20"/>
              </w:rPr>
            </w:pPr>
            <w:r w:rsidRPr="00CF60F6">
              <w:rPr>
                <w:b/>
                <w:sz w:val="20"/>
                <w:szCs w:val="20"/>
              </w:rPr>
              <w:t>Total</w:t>
            </w:r>
          </w:p>
        </w:tc>
        <w:tc>
          <w:tcPr>
            <w:tcW w:w="2524" w:type="dxa"/>
          </w:tcPr>
          <w:p w14:paraId="2A02DFA0" w14:textId="77777777" w:rsidR="00CF60F6" w:rsidRPr="00CF60F6" w:rsidRDefault="00CF60F6" w:rsidP="00E80F8C">
            <w:pPr>
              <w:pStyle w:val="TableParagraph"/>
              <w:spacing w:line="272" w:lineRule="exact"/>
              <w:ind w:left="74" w:right="66"/>
              <w:rPr>
                <w:b/>
                <w:sz w:val="20"/>
                <w:szCs w:val="20"/>
              </w:rPr>
            </w:pPr>
            <w:r w:rsidRPr="00CF60F6">
              <w:rPr>
                <w:b/>
                <w:sz w:val="20"/>
                <w:szCs w:val="20"/>
              </w:rPr>
              <w:t>1.00</w:t>
            </w:r>
          </w:p>
        </w:tc>
      </w:tr>
    </w:tbl>
    <w:p w14:paraId="67339CA8"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Mass Balance:</w:t>
      </w:r>
    </w:p>
    <w:p w14:paraId="420DBCB0" w14:textId="77777777" w:rsidR="00CF60F6" w:rsidRDefault="00CF60F6" w:rsidP="00CF60F6">
      <w:pPr>
        <w:spacing w:line="360" w:lineRule="auto"/>
        <w:jc w:val="both"/>
        <w:rPr>
          <w:rFonts w:ascii="Arial" w:hAnsi="Arial" w:cs="Arial"/>
          <w:b/>
          <w:bCs/>
        </w:rPr>
      </w:pPr>
    </w:p>
    <w:p w14:paraId="693CD2D9" w14:textId="7B989C90" w:rsidR="006E24DF" w:rsidRPr="00F13BE6" w:rsidRDefault="00CF60F6" w:rsidP="006E24DF">
      <w:pPr>
        <w:spacing w:line="360" w:lineRule="auto"/>
        <w:jc w:val="both"/>
        <w:rPr>
          <w:rFonts w:ascii="Arial" w:hAnsi="Arial" w:cs="Arial"/>
          <w:sz w:val="24"/>
          <w:szCs w:val="24"/>
        </w:rPr>
      </w:pPr>
      <w:r w:rsidRPr="006E24DF">
        <w:rPr>
          <w:rFonts w:ascii="Arial" w:hAnsi="Arial" w:cs="Arial"/>
          <w:b/>
          <w:bCs/>
          <w:sz w:val="24"/>
          <w:szCs w:val="24"/>
        </w:rPr>
        <w:t xml:space="preserve">Production Route </w:t>
      </w:r>
      <w:r w:rsidR="0008641D" w:rsidRPr="006E24DF">
        <w:rPr>
          <w:rFonts w:ascii="Arial" w:hAnsi="Arial" w:cs="Arial"/>
          <w:b/>
          <w:bCs/>
          <w:sz w:val="24"/>
          <w:szCs w:val="24"/>
        </w:rPr>
        <w:t>for</w:t>
      </w:r>
      <w:r w:rsidRPr="006E24DF">
        <w:rPr>
          <w:rFonts w:ascii="Arial" w:hAnsi="Arial" w:cs="Arial"/>
          <w:b/>
          <w:bCs/>
          <w:sz w:val="24"/>
          <w:szCs w:val="24"/>
        </w:rPr>
        <w:t xml:space="preserve"> </w:t>
      </w:r>
      <w:proofErr w:type="spellStart"/>
      <w:r w:rsidRPr="006E24DF">
        <w:rPr>
          <w:rFonts w:ascii="Arial" w:hAnsi="Arial" w:cs="Arial"/>
          <w:b/>
          <w:bCs/>
          <w:sz w:val="24"/>
          <w:szCs w:val="24"/>
        </w:rPr>
        <w:t>Novolac</w:t>
      </w:r>
      <w:proofErr w:type="spellEnd"/>
      <w:r w:rsidRPr="006E24DF">
        <w:rPr>
          <w:rFonts w:ascii="Arial" w:hAnsi="Arial" w:cs="Arial"/>
          <w:b/>
          <w:bCs/>
          <w:sz w:val="24"/>
          <w:szCs w:val="24"/>
        </w:rPr>
        <w:t xml:space="preserve"> Based Vinyl Ester Resin:</w:t>
      </w:r>
      <w:r w:rsidRPr="000D28A4">
        <w:rPr>
          <w:sz w:val="24"/>
          <w:szCs w:val="24"/>
        </w:rPr>
        <w:t xml:space="preserve">  </w:t>
      </w:r>
      <w:r w:rsidR="006E24DF" w:rsidRPr="00F13BE6">
        <w:rPr>
          <w:rFonts w:ascii="Arial" w:hAnsi="Arial" w:cs="Arial"/>
          <w:sz w:val="24"/>
          <w:szCs w:val="24"/>
          <w:shd w:val="clear" w:color="auto" w:fill="FFFFFF"/>
        </w:rPr>
        <w:t xml:space="preserve">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vinyl ester resin is synthesized by reacting 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resin and methacrylic acid (MA) in molar ratio 1:0.9 and in presence of triphenylphosphine as catalyst at 85-90°C. The 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resin was prepared by the reaction of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-type phenolic resin and epichlorohydrin, in basic medium, at 120°C.The</w:t>
      </w:r>
      <w:r w:rsidR="006E24DF" w:rsidRPr="00F13BE6">
        <w:rPr>
          <w:rFonts w:ascii="Arial" w:hAnsi="Arial" w:cs="Arial"/>
          <w:sz w:val="24"/>
          <w:szCs w:val="24"/>
        </w:rPr>
        <w:t xml:space="preserve"> </w:t>
      </w:r>
      <w:r w:rsidR="006E24DF" w:rsidRPr="00F13BE6">
        <w:rPr>
          <w:rFonts w:ascii="Arial" w:hAnsi="Arial" w:cs="Arial"/>
          <w:sz w:val="24"/>
          <w:szCs w:val="24"/>
          <w:shd w:val="clear" w:color="auto" w:fill="FFFFFF"/>
        </w:rPr>
        <w:t xml:space="preserve">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vinyl ester resin is cured by using the mixture of resin, benzoyl peroxide, and styrene at 120°C. The resin was found to be cured in 60min at 120°C.</w:t>
      </w:r>
    </w:p>
    <w:p w14:paraId="7C87F7D3" w14:textId="5D71B542" w:rsidR="006E24DF" w:rsidRDefault="006E24DF" w:rsidP="00F56843">
      <w:pPr>
        <w:pStyle w:val="ListParagraph"/>
        <w:spacing w:before="97" w:line="360" w:lineRule="auto"/>
        <w:ind w:left="0" w:hanging="732"/>
        <w:jc w:val="both"/>
        <w:rPr>
          <w:sz w:val="24"/>
          <w:szCs w:val="24"/>
        </w:rPr>
      </w:pPr>
    </w:p>
    <w:p w14:paraId="4D86AA1D" w14:textId="28BB4948" w:rsidR="00F56843" w:rsidRDefault="006E24DF" w:rsidP="00A530E2">
      <w:pPr>
        <w:pStyle w:val="ListParagraph"/>
        <w:spacing w:before="97" w:line="360" w:lineRule="auto"/>
        <w:ind w:left="0" w:hanging="732"/>
        <w:jc w:val="center"/>
        <w:rPr>
          <w:sz w:val="24"/>
          <w:szCs w:val="24"/>
        </w:rPr>
      </w:pPr>
      <w:r>
        <w:rPr>
          <w:noProof/>
        </w:rPr>
        <w:lastRenderedPageBreak/>
        <w:drawing>
          <wp:inline distT="0" distB="0" distL="0" distR="0" wp14:anchorId="6D87C6EC" wp14:editId="1BBDCFA3">
            <wp:extent cx="5688419" cy="2996258"/>
            <wp:effectExtent l="0" t="0" r="7620" b="0"/>
            <wp:docPr id="2128" name="Picture 21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rotWithShape="1">
                    <a:blip r:embed="rId25"/>
                    <a:srcRect l="55839" t="37537" r="7268" b="20195"/>
                    <a:stretch/>
                  </pic:blipFill>
                  <pic:spPr bwMode="auto">
                    <a:xfrm>
                      <a:off x="0" y="0"/>
                      <a:ext cx="5763061" cy="3035574"/>
                    </a:xfrm>
                    <a:prstGeom prst="rect">
                      <a:avLst/>
                    </a:prstGeom>
                    <a:ln>
                      <a:noFill/>
                    </a:ln>
                    <a:extLst>
                      <a:ext uri="{53640926-AAD7-44D8-BBD7-CCE9431645EC}">
                        <a14:shadowObscured xmlns:a14="http://schemas.microsoft.com/office/drawing/2010/main"/>
                      </a:ext>
                    </a:extLst>
                  </pic:spPr>
                </pic:pic>
              </a:graphicData>
            </a:graphic>
          </wp:inline>
        </w:drawing>
      </w:r>
    </w:p>
    <w:p w14:paraId="0D0DD0A5" w14:textId="7C963A8E" w:rsidR="00CF60F6" w:rsidRDefault="00CF60F6" w:rsidP="00CF60F6">
      <w:pPr>
        <w:pStyle w:val="ListParagraph"/>
        <w:spacing w:before="97" w:line="360" w:lineRule="auto"/>
        <w:ind w:left="0" w:right="-330" w:hanging="732"/>
        <w:jc w:val="both"/>
        <w:rPr>
          <w:sz w:val="24"/>
          <w:szCs w:val="24"/>
        </w:rPr>
      </w:pPr>
    </w:p>
    <w:p w14:paraId="6609FC84"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Mass Balance: </w:t>
      </w:r>
    </w:p>
    <w:tbl>
      <w:tblPr>
        <w:tblW w:w="10174" w:type="dxa"/>
        <w:tblLook w:val="04A0" w:firstRow="1" w:lastRow="0" w:firstColumn="1" w:lastColumn="0" w:noHBand="0" w:noVBand="1"/>
      </w:tblPr>
      <w:tblGrid>
        <w:gridCol w:w="2966"/>
        <w:gridCol w:w="2202"/>
        <w:gridCol w:w="2665"/>
        <w:gridCol w:w="2341"/>
      </w:tblGrid>
      <w:tr w:rsidR="00BE331C" w:rsidRPr="00BE331C" w14:paraId="1F3C61D9" w14:textId="77777777" w:rsidTr="00BE331C">
        <w:trPr>
          <w:trHeight w:val="300"/>
        </w:trPr>
        <w:tc>
          <w:tcPr>
            <w:tcW w:w="2966" w:type="dxa"/>
            <w:tcBorders>
              <w:top w:val="single" w:sz="8" w:space="0" w:color="000000"/>
              <w:left w:val="single" w:sz="8" w:space="0" w:color="000000"/>
              <w:bottom w:val="single" w:sz="8" w:space="0" w:color="000000"/>
              <w:right w:val="single" w:sz="8" w:space="0" w:color="000000"/>
            </w:tcBorders>
            <w:shd w:val="clear" w:color="000000" w:fill="A8D08D"/>
            <w:vAlign w:val="center"/>
            <w:hideMark/>
          </w:tcPr>
          <w:p w14:paraId="65357B7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INPUT</w:t>
            </w:r>
          </w:p>
        </w:tc>
        <w:tc>
          <w:tcPr>
            <w:tcW w:w="2202" w:type="dxa"/>
            <w:tcBorders>
              <w:top w:val="single" w:sz="8" w:space="0" w:color="000000"/>
              <w:left w:val="nil"/>
              <w:bottom w:val="single" w:sz="8" w:space="0" w:color="000000"/>
              <w:right w:val="single" w:sz="8" w:space="0" w:color="000000"/>
            </w:tcBorders>
            <w:shd w:val="clear" w:color="000000" w:fill="A8D08D"/>
            <w:vAlign w:val="center"/>
            <w:hideMark/>
          </w:tcPr>
          <w:p w14:paraId="4FCF3EB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QUANTITY (MT/MT)</w:t>
            </w:r>
          </w:p>
        </w:tc>
        <w:tc>
          <w:tcPr>
            <w:tcW w:w="2665" w:type="dxa"/>
            <w:tcBorders>
              <w:top w:val="single" w:sz="8" w:space="0" w:color="000000"/>
              <w:left w:val="nil"/>
              <w:bottom w:val="single" w:sz="8" w:space="0" w:color="000000"/>
              <w:right w:val="single" w:sz="8" w:space="0" w:color="000000"/>
            </w:tcBorders>
            <w:shd w:val="clear" w:color="000000" w:fill="A8D08D"/>
            <w:vAlign w:val="center"/>
            <w:hideMark/>
          </w:tcPr>
          <w:p w14:paraId="5CA5667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OUTPUT</w:t>
            </w:r>
          </w:p>
        </w:tc>
        <w:tc>
          <w:tcPr>
            <w:tcW w:w="2341" w:type="dxa"/>
            <w:tcBorders>
              <w:top w:val="single" w:sz="8" w:space="0" w:color="000000"/>
              <w:left w:val="nil"/>
              <w:bottom w:val="single" w:sz="8" w:space="0" w:color="000000"/>
              <w:right w:val="single" w:sz="8" w:space="0" w:color="000000"/>
            </w:tcBorders>
            <w:shd w:val="clear" w:color="000000" w:fill="A8D08D"/>
            <w:vAlign w:val="center"/>
            <w:hideMark/>
          </w:tcPr>
          <w:p w14:paraId="5059C737"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QUANTITY (MT/MT)</w:t>
            </w:r>
          </w:p>
        </w:tc>
      </w:tr>
      <w:tr w:rsidR="00BE331C" w:rsidRPr="00BE331C" w14:paraId="706043A2" w14:textId="77777777" w:rsidTr="00BE331C">
        <w:trPr>
          <w:trHeight w:val="30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6A8285A4"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Epoxy Resin (</w:t>
            </w:r>
            <w:proofErr w:type="spellStart"/>
            <w:r w:rsidRPr="00BE331C">
              <w:rPr>
                <w:rFonts w:ascii="Arial" w:eastAsia="Times New Roman" w:hAnsi="Arial" w:cs="Arial"/>
                <w:sz w:val="20"/>
                <w:szCs w:val="20"/>
                <w:lang w:eastAsia="en-IN"/>
              </w:rPr>
              <w:t>Novalac</w:t>
            </w:r>
            <w:proofErr w:type="spellEnd"/>
            <w:r w:rsidRPr="00BE331C">
              <w:rPr>
                <w:rFonts w:ascii="Arial" w:eastAsia="Times New Roman" w:hAnsi="Arial" w:cs="Arial"/>
                <w:sz w:val="20"/>
                <w:szCs w:val="20"/>
                <w:lang w:eastAsia="en-IN"/>
              </w:rPr>
              <w:t xml:space="preserve"> Based)</w:t>
            </w:r>
          </w:p>
        </w:tc>
        <w:tc>
          <w:tcPr>
            <w:tcW w:w="2202" w:type="dxa"/>
            <w:tcBorders>
              <w:top w:val="nil"/>
              <w:left w:val="nil"/>
              <w:bottom w:val="single" w:sz="8" w:space="0" w:color="000000"/>
              <w:right w:val="single" w:sz="8" w:space="0" w:color="000000"/>
            </w:tcBorders>
            <w:shd w:val="clear" w:color="auto" w:fill="auto"/>
            <w:vAlign w:val="center"/>
            <w:hideMark/>
          </w:tcPr>
          <w:p w14:paraId="2C4DCD2E"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0.4</w:t>
            </w:r>
          </w:p>
        </w:tc>
        <w:tc>
          <w:tcPr>
            <w:tcW w:w="2665" w:type="dxa"/>
            <w:tcBorders>
              <w:top w:val="nil"/>
              <w:left w:val="nil"/>
              <w:bottom w:val="single" w:sz="8" w:space="0" w:color="000000"/>
              <w:right w:val="single" w:sz="8" w:space="0" w:color="000000"/>
            </w:tcBorders>
            <w:shd w:val="clear" w:color="auto" w:fill="auto"/>
            <w:vAlign w:val="center"/>
            <w:hideMark/>
          </w:tcPr>
          <w:p w14:paraId="3FC5271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Vinyl Ester Resin</w:t>
            </w:r>
          </w:p>
        </w:tc>
        <w:tc>
          <w:tcPr>
            <w:tcW w:w="2341" w:type="dxa"/>
            <w:tcBorders>
              <w:top w:val="nil"/>
              <w:left w:val="nil"/>
              <w:bottom w:val="single" w:sz="8" w:space="0" w:color="000000"/>
              <w:right w:val="single" w:sz="8" w:space="0" w:color="000000"/>
            </w:tcBorders>
            <w:shd w:val="clear" w:color="auto" w:fill="auto"/>
            <w:vAlign w:val="center"/>
            <w:hideMark/>
          </w:tcPr>
          <w:p w14:paraId="09788A5A"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1</w:t>
            </w:r>
          </w:p>
        </w:tc>
      </w:tr>
      <w:tr w:rsidR="00BE331C" w:rsidRPr="00BE331C" w14:paraId="4B49A3E4" w14:textId="77777777" w:rsidTr="00BE331C">
        <w:trPr>
          <w:trHeight w:val="180"/>
        </w:trPr>
        <w:tc>
          <w:tcPr>
            <w:tcW w:w="2966" w:type="dxa"/>
            <w:tcBorders>
              <w:top w:val="nil"/>
              <w:left w:val="single" w:sz="8" w:space="0" w:color="000000"/>
              <w:bottom w:val="nil"/>
              <w:right w:val="single" w:sz="8" w:space="0" w:color="000000"/>
            </w:tcBorders>
            <w:shd w:val="clear" w:color="auto" w:fill="auto"/>
            <w:vAlign w:val="center"/>
            <w:hideMark/>
          </w:tcPr>
          <w:p w14:paraId="380F8CB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Methacrylic Acid</w:t>
            </w:r>
          </w:p>
        </w:tc>
        <w:tc>
          <w:tcPr>
            <w:tcW w:w="2202" w:type="dxa"/>
            <w:tcBorders>
              <w:top w:val="nil"/>
              <w:left w:val="nil"/>
              <w:bottom w:val="single" w:sz="8" w:space="0" w:color="000000"/>
              <w:right w:val="single" w:sz="8" w:space="0" w:color="000000"/>
            </w:tcBorders>
            <w:shd w:val="clear" w:color="auto" w:fill="auto"/>
            <w:vAlign w:val="center"/>
            <w:hideMark/>
          </w:tcPr>
          <w:p w14:paraId="47974EA2"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0.12</w:t>
            </w:r>
          </w:p>
        </w:tc>
        <w:tc>
          <w:tcPr>
            <w:tcW w:w="2665" w:type="dxa"/>
            <w:tcBorders>
              <w:top w:val="nil"/>
              <w:left w:val="nil"/>
              <w:bottom w:val="single" w:sz="8" w:space="0" w:color="000000"/>
              <w:right w:val="single" w:sz="8" w:space="0" w:color="000000"/>
            </w:tcBorders>
            <w:shd w:val="clear" w:color="auto" w:fill="auto"/>
            <w:vAlign w:val="center"/>
            <w:hideMark/>
          </w:tcPr>
          <w:p w14:paraId="12B06F20"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By Product</w:t>
            </w:r>
          </w:p>
        </w:tc>
        <w:tc>
          <w:tcPr>
            <w:tcW w:w="2341" w:type="dxa"/>
            <w:tcBorders>
              <w:top w:val="nil"/>
              <w:left w:val="nil"/>
              <w:bottom w:val="single" w:sz="8" w:space="0" w:color="000000"/>
              <w:right w:val="single" w:sz="8" w:space="0" w:color="000000"/>
            </w:tcBorders>
            <w:shd w:val="clear" w:color="auto" w:fill="auto"/>
            <w:vAlign w:val="center"/>
            <w:hideMark/>
          </w:tcPr>
          <w:p w14:paraId="15A3E30A"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Nil</w:t>
            </w:r>
          </w:p>
        </w:tc>
      </w:tr>
      <w:tr w:rsidR="00BE331C" w:rsidRPr="00BE331C" w14:paraId="6B5B4FB1" w14:textId="77777777" w:rsidTr="00BE331C">
        <w:trPr>
          <w:trHeight w:val="360"/>
        </w:trPr>
        <w:tc>
          <w:tcPr>
            <w:tcW w:w="2966"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321309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Triphenylphosphine/ Triethyl amine</w:t>
            </w:r>
          </w:p>
        </w:tc>
        <w:tc>
          <w:tcPr>
            <w:tcW w:w="2202" w:type="dxa"/>
            <w:tcBorders>
              <w:top w:val="nil"/>
              <w:left w:val="nil"/>
              <w:bottom w:val="single" w:sz="8" w:space="0" w:color="000000"/>
              <w:right w:val="single" w:sz="8" w:space="0" w:color="000000"/>
            </w:tcBorders>
            <w:shd w:val="clear" w:color="auto" w:fill="auto"/>
            <w:vAlign w:val="center"/>
            <w:hideMark/>
          </w:tcPr>
          <w:p w14:paraId="0B5173F0"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0.01</w:t>
            </w:r>
          </w:p>
        </w:tc>
        <w:tc>
          <w:tcPr>
            <w:tcW w:w="2665" w:type="dxa"/>
            <w:tcBorders>
              <w:top w:val="nil"/>
              <w:left w:val="nil"/>
              <w:bottom w:val="single" w:sz="8" w:space="0" w:color="000000"/>
              <w:right w:val="single" w:sz="8" w:space="0" w:color="000000"/>
            </w:tcBorders>
            <w:shd w:val="clear" w:color="auto" w:fill="auto"/>
            <w:vAlign w:val="center"/>
            <w:hideMark/>
          </w:tcPr>
          <w:p w14:paraId="4ED96D5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Yield Loss</w:t>
            </w:r>
          </w:p>
        </w:tc>
        <w:tc>
          <w:tcPr>
            <w:tcW w:w="2341" w:type="dxa"/>
            <w:tcBorders>
              <w:top w:val="nil"/>
              <w:left w:val="nil"/>
              <w:bottom w:val="single" w:sz="8" w:space="0" w:color="000000"/>
              <w:right w:val="single" w:sz="8" w:space="0" w:color="000000"/>
            </w:tcBorders>
            <w:shd w:val="clear" w:color="auto" w:fill="auto"/>
            <w:vAlign w:val="center"/>
            <w:hideMark/>
          </w:tcPr>
          <w:p w14:paraId="06439FE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7FEB28F4" w14:textId="77777777" w:rsidTr="00BE331C">
        <w:trPr>
          <w:trHeight w:val="30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290D1829"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 xml:space="preserve">Maleic Anhydride (as </w:t>
            </w:r>
            <w:proofErr w:type="spellStart"/>
            <w:r w:rsidRPr="00BE331C">
              <w:rPr>
                <w:rFonts w:ascii="Arial" w:eastAsia="Times New Roman" w:hAnsi="Arial" w:cs="Arial"/>
                <w:sz w:val="20"/>
                <w:szCs w:val="20"/>
                <w:lang w:eastAsia="en-IN"/>
              </w:rPr>
              <w:t>Stabalizer</w:t>
            </w:r>
            <w:proofErr w:type="spellEnd"/>
            <w:r w:rsidRPr="00BE331C">
              <w:rPr>
                <w:rFonts w:ascii="Arial" w:eastAsia="Times New Roman" w:hAnsi="Arial" w:cs="Arial"/>
                <w:sz w:val="20"/>
                <w:szCs w:val="20"/>
                <w:lang w:eastAsia="en-IN"/>
              </w:rPr>
              <w:t>)</w:t>
            </w:r>
          </w:p>
        </w:tc>
        <w:tc>
          <w:tcPr>
            <w:tcW w:w="2202" w:type="dxa"/>
            <w:tcBorders>
              <w:top w:val="nil"/>
              <w:left w:val="nil"/>
              <w:bottom w:val="single" w:sz="8" w:space="0" w:color="000000"/>
              <w:right w:val="single" w:sz="8" w:space="0" w:color="000000"/>
            </w:tcBorders>
            <w:shd w:val="clear" w:color="auto" w:fill="auto"/>
            <w:vAlign w:val="center"/>
            <w:hideMark/>
          </w:tcPr>
          <w:p w14:paraId="7664B53B"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0.03</w:t>
            </w:r>
          </w:p>
        </w:tc>
        <w:tc>
          <w:tcPr>
            <w:tcW w:w="2665" w:type="dxa"/>
            <w:tcBorders>
              <w:top w:val="nil"/>
              <w:left w:val="nil"/>
              <w:bottom w:val="single" w:sz="8" w:space="0" w:color="000000"/>
              <w:right w:val="single" w:sz="8" w:space="0" w:color="000000"/>
            </w:tcBorders>
            <w:shd w:val="clear" w:color="auto" w:fill="auto"/>
            <w:vAlign w:val="center"/>
            <w:hideMark/>
          </w:tcPr>
          <w:p w14:paraId="10899E8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Gaseous</w:t>
            </w:r>
          </w:p>
        </w:tc>
        <w:tc>
          <w:tcPr>
            <w:tcW w:w="2341" w:type="dxa"/>
            <w:tcBorders>
              <w:top w:val="nil"/>
              <w:left w:val="nil"/>
              <w:bottom w:val="single" w:sz="8" w:space="0" w:color="000000"/>
              <w:right w:val="single" w:sz="8" w:space="0" w:color="000000"/>
            </w:tcBorders>
            <w:shd w:val="clear" w:color="auto" w:fill="auto"/>
            <w:vAlign w:val="center"/>
            <w:hideMark/>
          </w:tcPr>
          <w:p w14:paraId="0A948CD3"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2966971B" w14:textId="77777777" w:rsidTr="00BE331C">
        <w:trPr>
          <w:trHeight w:val="18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7B8F2295"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Styrene Monomer</w:t>
            </w:r>
          </w:p>
        </w:tc>
        <w:tc>
          <w:tcPr>
            <w:tcW w:w="2202" w:type="dxa"/>
            <w:tcBorders>
              <w:top w:val="nil"/>
              <w:left w:val="nil"/>
              <w:bottom w:val="single" w:sz="8" w:space="0" w:color="000000"/>
              <w:right w:val="single" w:sz="8" w:space="0" w:color="000000"/>
            </w:tcBorders>
            <w:shd w:val="clear" w:color="auto" w:fill="auto"/>
            <w:vAlign w:val="center"/>
            <w:hideMark/>
          </w:tcPr>
          <w:p w14:paraId="3D2E9767"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0.44</w:t>
            </w:r>
          </w:p>
        </w:tc>
        <w:tc>
          <w:tcPr>
            <w:tcW w:w="2665" w:type="dxa"/>
            <w:tcBorders>
              <w:top w:val="nil"/>
              <w:left w:val="nil"/>
              <w:bottom w:val="single" w:sz="8" w:space="0" w:color="000000"/>
              <w:right w:val="single" w:sz="8" w:space="0" w:color="000000"/>
            </w:tcBorders>
            <w:shd w:val="clear" w:color="auto" w:fill="auto"/>
            <w:vAlign w:val="center"/>
            <w:hideMark/>
          </w:tcPr>
          <w:p w14:paraId="3F732C33"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Solid waste</w:t>
            </w:r>
          </w:p>
        </w:tc>
        <w:tc>
          <w:tcPr>
            <w:tcW w:w="2341" w:type="dxa"/>
            <w:tcBorders>
              <w:top w:val="nil"/>
              <w:left w:val="nil"/>
              <w:bottom w:val="single" w:sz="8" w:space="0" w:color="000000"/>
              <w:right w:val="single" w:sz="8" w:space="0" w:color="000000"/>
            </w:tcBorders>
            <w:shd w:val="clear" w:color="auto" w:fill="auto"/>
            <w:vAlign w:val="center"/>
            <w:hideMark/>
          </w:tcPr>
          <w:p w14:paraId="40737BF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5E101EAB" w14:textId="77777777" w:rsidTr="00BE331C">
        <w:trPr>
          <w:trHeight w:val="18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5FBFB66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Total</w:t>
            </w:r>
          </w:p>
        </w:tc>
        <w:tc>
          <w:tcPr>
            <w:tcW w:w="2202" w:type="dxa"/>
            <w:tcBorders>
              <w:top w:val="nil"/>
              <w:left w:val="nil"/>
              <w:bottom w:val="single" w:sz="8" w:space="0" w:color="000000"/>
              <w:right w:val="single" w:sz="8" w:space="0" w:color="000000"/>
            </w:tcBorders>
            <w:shd w:val="clear" w:color="auto" w:fill="auto"/>
            <w:vAlign w:val="center"/>
            <w:hideMark/>
          </w:tcPr>
          <w:p w14:paraId="58C4A3B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1</w:t>
            </w:r>
          </w:p>
        </w:tc>
        <w:tc>
          <w:tcPr>
            <w:tcW w:w="2665" w:type="dxa"/>
            <w:tcBorders>
              <w:top w:val="nil"/>
              <w:left w:val="nil"/>
              <w:bottom w:val="single" w:sz="8" w:space="0" w:color="000000"/>
              <w:right w:val="single" w:sz="8" w:space="0" w:color="000000"/>
            </w:tcBorders>
            <w:shd w:val="clear" w:color="auto" w:fill="auto"/>
            <w:vAlign w:val="center"/>
            <w:hideMark/>
          </w:tcPr>
          <w:p w14:paraId="0AC8B23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Total</w:t>
            </w:r>
          </w:p>
        </w:tc>
        <w:tc>
          <w:tcPr>
            <w:tcW w:w="2341" w:type="dxa"/>
            <w:tcBorders>
              <w:top w:val="nil"/>
              <w:left w:val="nil"/>
              <w:bottom w:val="single" w:sz="8" w:space="0" w:color="000000"/>
              <w:right w:val="single" w:sz="8" w:space="0" w:color="000000"/>
            </w:tcBorders>
            <w:shd w:val="clear" w:color="auto" w:fill="auto"/>
            <w:vAlign w:val="center"/>
            <w:hideMark/>
          </w:tcPr>
          <w:p w14:paraId="5068C310"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1</w:t>
            </w:r>
          </w:p>
        </w:tc>
      </w:tr>
    </w:tbl>
    <w:p w14:paraId="02EB0223" w14:textId="77777777" w:rsidR="00CF60F6" w:rsidRDefault="00CF60F6" w:rsidP="00CF60F6">
      <w:pPr>
        <w:spacing w:line="360" w:lineRule="auto"/>
        <w:jc w:val="both"/>
        <w:rPr>
          <w:rFonts w:ascii="Arial" w:hAnsi="Arial" w:cs="Arial"/>
          <w:b/>
          <w:bCs/>
        </w:rPr>
      </w:pPr>
    </w:p>
    <w:p w14:paraId="0CBDA42D" w14:textId="7D4B96F1" w:rsidR="00CF60F6" w:rsidRDefault="00CF60F6" w:rsidP="00CF60F6">
      <w:pPr>
        <w:spacing w:line="360" w:lineRule="auto"/>
        <w:jc w:val="both"/>
        <w:rPr>
          <w:rFonts w:ascii="Arial" w:hAnsi="Arial" w:cs="Arial"/>
          <w:b/>
          <w:bCs/>
        </w:rPr>
      </w:pPr>
    </w:p>
    <w:p w14:paraId="50A27BCF" w14:textId="14948865" w:rsidR="00A530E2" w:rsidRDefault="00A530E2" w:rsidP="00A530E2">
      <w:pPr>
        <w:spacing w:line="360" w:lineRule="auto"/>
        <w:jc w:val="both"/>
        <w:rPr>
          <w:rFonts w:ascii="Arial" w:hAnsi="Arial" w:cs="Arial"/>
          <w:sz w:val="24"/>
          <w:szCs w:val="24"/>
        </w:rPr>
      </w:pPr>
      <w:r w:rsidRPr="006E24DF">
        <w:rPr>
          <w:rFonts w:ascii="Arial" w:hAnsi="Arial" w:cs="Arial"/>
          <w:b/>
          <w:bCs/>
          <w:sz w:val="24"/>
          <w:szCs w:val="24"/>
        </w:rPr>
        <w:t>Production Route for</w:t>
      </w:r>
      <w:r w:rsidRPr="00F13BE6">
        <w:rPr>
          <w:rFonts w:ascii="Arial" w:hAnsi="Arial" w:cs="Arial"/>
          <w:b/>
          <w:bCs/>
          <w:sz w:val="24"/>
          <w:szCs w:val="24"/>
        </w:rPr>
        <w:t xml:space="preserve"> Brominated Epoxy Vinyl Ester Resin:</w:t>
      </w:r>
      <w:r>
        <w:rPr>
          <w:rFonts w:ascii="Arial" w:hAnsi="Arial" w:cs="Arial"/>
          <w:sz w:val="24"/>
          <w:szCs w:val="24"/>
        </w:rPr>
        <w:t xml:space="preserve"> </w:t>
      </w:r>
      <w:r w:rsidRPr="00F13BE6">
        <w:rPr>
          <w:rFonts w:ascii="Arial" w:hAnsi="Arial" w:cs="Arial"/>
          <w:sz w:val="24"/>
          <w:szCs w:val="24"/>
        </w:rPr>
        <w:t>The epoxy resin and methyl acrylate/ethyl acrylate were charged in Reactor Vessel. The mixture was heated at 90</w:t>
      </w:r>
      <w:r w:rsidRPr="00F13BE6">
        <w:rPr>
          <w:rFonts w:ascii="Arial" w:hAnsi="Arial" w:cs="Arial"/>
          <w:sz w:val="24"/>
          <w:szCs w:val="24"/>
          <w:shd w:val="clear" w:color="auto" w:fill="FFFFFF"/>
        </w:rPr>
        <w:t>°C</w:t>
      </w:r>
      <w:r w:rsidRPr="00F13BE6">
        <w:rPr>
          <w:rFonts w:ascii="Arial" w:hAnsi="Arial" w:cs="Arial"/>
          <w:sz w:val="24"/>
          <w:szCs w:val="24"/>
        </w:rPr>
        <w:t xml:space="preserve"> -100</w:t>
      </w:r>
      <w:r w:rsidRPr="00F13BE6">
        <w:rPr>
          <w:rFonts w:ascii="Arial" w:hAnsi="Arial" w:cs="Arial"/>
          <w:sz w:val="24"/>
          <w:szCs w:val="24"/>
          <w:shd w:val="clear" w:color="auto" w:fill="FFFFFF"/>
        </w:rPr>
        <w:t>°C</w:t>
      </w:r>
      <w:r w:rsidRPr="00F13BE6">
        <w:rPr>
          <w:rFonts w:ascii="Arial" w:hAnsi="Arial" w:cs="Arial"/>
          <w:sz w:val="24"/>
          <w:szCs w:val="24"/>
        </w:rPr>
        <w:t xml:space="preserve"> in presence of triethylamine used as a base catalyst and hydroquinone as an inhibitor. The esterification reaction was done for 6 hours. The synthesized resin was dissolved in toluene and filtered to remove salt. Toluene was distilled off under reduce pressure and the product was dried in the oven at 60</w:t>
      </w:r>
      <w:r w:rsidRPr="00F13BE6">
        <w:rPr>
          <w:rFonts w:ascii="Arial" w:hAnsi="Arial" w:cs="Arial"/>
          <w:sz w:val="24"/>
          <w:szCs w:val="24"/>
          <w:shd w:val="clear" w:color="auto" w:fill="FFFFFF"/>
        </w:rPr>
        <w:t>°C</w:t>
      </w:r>
      <w:r w:rsidRPr="00F13BE6">
        <w:rPr>
          <w:rFonts w:ascii="Arial" w:hAnsi="Arial" w:cs="Arial"/>
          <w:sz w:val="24"/>
          <w:szCs w:val="24"/>
        </w:rPr>
        <w:t>. Vinyl ester was formed in viscous form. The reaction scheme is shown below.</w:t>
      </w:r>
    </w:p>
    <w:p w14:paraId="21414630" w14:textId="7F64EDAB" w:rsidR="00A530E2" w:rsidRPr="00A530E2" w:rsidRDefault="00A530E2" w:rsidP="00A530E2">
      <w:pPr>
        <w:spacing w:line="360" w:lineRule="auto"/>
        <w:jc w:val="center"/>
        <w:rPr>
          <w:rFonts w:ascii="Arial" w:hAnsi="Arial" w:cs="Arial"/>
          <w:b/>
          <w:bCs/>
          <w:sz w:val="24"/>
          <w:szCs w:val="24"/>
        </w:rPr>
      </w:pPr>
      <w:r>
        <w:rPr>
          <w:noProof/>
        </w:rPr>
        <w:lastRenderedPageBreak/>
        <w:drawing>
          <wp:inline distT="0" distB="0" distL="0" distR="0" wp14:anchorId="5DFEC4DC" wp14:editId="11D322FC">
            <wp:extent cx="5476875" cy="3209925"/>
            <wp:effectExtent l="0" t="0" r="9525" b="9525"/>
            <wp:docPr id="2129" name="Picture 2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rotWithShape="1">
                    <a:blip r:embed="rId26"/>
                    <a:srcRect l="39719" t="36355" r="17737" b="14876"/>
                    <a:stretch/>
                  </pic:blipFill>
                  <pic:spPr bwMode="auto">
                    <a:xfrm>
                      <a:off x="0" y="0"/>
                      <a:ext cx="5476875" cy="3209925"/>
                    </a:xfrm>
                    <a:prstGeom prst="rect">
                      <a:avLst/>
                    </a:prstGeom>
                    <a:ln>
                      <a:noFill/>
                    </a:ln>
                    <a:extLst>
                      <a:ext uri="{53640926-AAD7-44D8-BBD7-CCE9431645EC}">
                        <a14:shadowObscured xmlns:a14="http://schemas.microsoft.com/office/drawing/2010/main"/>
                      </a:ext>
                    </a:extLst>
                  </pic:spPr>
                </pic:pic>
              </a:graphicData>
            </a:graphic>
          </wp:inline>
        </w:drawing>
      </w:r>
    </w:p>
    <w:p w14:paraId="57EA8EB7" w14:textId="4895EEB6" w:rsidR="00CF60F6" w:rsidRDefault="00A530E2" w:rsidP="00A530E2">
      <w:pPr>
        <w:spacing w:line="360" w:lineRule="auto"/>
        <w:jc w:val="center"/>
        <w:rPr>
          <w:rFonts w:ascii="Arial" w:hAnsi="Arial" w:cs="Arial"/>
          <w:b/>
          <w:bCs/>
        </w:rPr>
      </w:pPr>
      <w:r>
        <w:rPr>
          <w:noProof/>
        </w:rPr>
        <w:drawing>
          <wp:inline distT="0" distB="0" distL="0" distR="0" wp14:anchorId="3AF3A445" wp14:editId="2FF1B0FA">
            <wp:extent cx="6124575" cy="3352800"/>
            <wp:effectExtent l="0" t="0" r="9525" b="0"/>
            <wp:docPr id="2130" name="Picture 2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27"/>
                    <a:srcRect l="38389" t="27192" r="16242" b="19015"/>
                    <a:stretch/>
                  </pic:blipFill>
                  <pic:spPr bwMode="auto">
                    <a:xfrm>
                      <a:off x="0" y="0"/>
                      <a:ext cx="6124575" cy="3352800"/>
                    </a:xfrm>
                    <a:prstGeom prst="rect">
                      <a:avLst/>
                    </a:prstGeom>
                    <a:ln>
                      <a:noFill/>
                    </a:ln>
                    <a:extLst>
                      <a:ext uri="{53640926-AAD7-44D8-BBD7-CCE9431645EC}">
                        <a14:shadowObscured xmlns:a14="http://schemas.microsoft.com/office/drawing/2010/main"/>
                      </a:ext>
                    </a:extLst>
                  </pic:spPr>
                </pic:pic>
              </a:graphicData>
            </a:graphic>
          </wp:inline>
        </w:drawing>
      </w:r>
    </w:p>
    <w:p w14:paraId="3E220C43" w14:textId="65A7FE32" w:rsidR="00CF60F6" w:rsidRDefault="00CF60F6" w:rsidP="00CF60F6">
      <w:pPr>
        <w:spacing w:line="360" w:lineRule="auto"/>
        <w:jc w:val="both"/>
        <w:rPr>
          <w:rFonts w:ascii="Arial" w:hAnsi="Arial" w:cs="Arial"/>
          <w:b/>
          <w:bCs/>
        </w:rPr>
      </w:pPr>
    </w:p>
    <w:p w14:paraId="78CF9FF3" w14:textId="50381AAC" w:rsidR="00A530E2" w:rsidRDefault="00A530E2" w:rsidP="00CF60F6">
      <w:pPr>
        <w:spacing w:line="360" w:lineRule="auto"/>
        <w:jc w:val="both"/>
        <w:rPr>
          <w:rFonts w:ascii="Arial" w:hAnsi="Arial" w:cs="Arial"/>
          <w:b/>
          <w:bCs/>
        </w:rPr>
      </w:pPr>
    </w:p>
    <w:p w14:paraId="136419D2" w14:textId="023F3EE5" w:rsidR="00A530E2" w:rsidRDefault="00A530E2" w:rsidP="00CF60F6">
      <w:pPr>
        <w:spacing w:line="360" w:lineRule="auto"/>
        <w:jc w:val="both"/>
        <w:rPr>
          <w:rFonts w:ascii="Arial" w:hAnsi="Arial" w:cs="Arial"/>
          <w:b/>
          <w:bCs/>
        </w:rPr>
      </w:pPr>
    </w:p>
    <w:p w14:paraId="4F5C941C" w14:textId="2DAAC380" w:rsidR="00A530E2" w:rsidRDefault="00A530E2" w:rsidP="00CF60F6">
      <w:pPr>
        <w:spacing w:line="360" w:lineRule="auto"/>
        <w:jc w:val="both"/>
        <w:rPr>
          <w:rFonts w:ascii="Arial" w:hAnsi="Arial" w:cs="Arial"/>
          <w:b/>
          <w:bCs/>
        </w:rPr>
      </w:pPr>
    </w:p>
    <w:p w14:paraId="0B1AE15E" w14:textId="77777777" w:rsidR="00A530E2" w:rsidRDefault="00A530E2" w:rsidP="00CF60F6">
      <w:pPr>
        <w:spacing w:line="360" w:lineRule="auto"/>
        <w:jc w:val="both"/>
        <w:rPr>
          <w:rFonts w:ascii="Arial" w:hAnsi="Arial" w:cs="Arial"/>
          <w:b/>
          <w:bCs/>
        </w:rPr>
      </w:pPr>
    </w:p>
    <w:p w14:paraId="1F2FF355" w14:textId="4C5D6B98" w:rsidR="00CF60F6" w:rsidRDefault="00CF60F6" w:rsidP="00AF0610">
      <w:pPr>
        <w:spacing w:line="360" w:lineRule="auto"/>
        <w:jc w:val="both"/>
        <w:rPr>
          <w:rFonts w:ascii="Arial" w:hAnsi="Arial" w:cs="Arial"/>
          <w:b/>
          <w:bCs/>
          <w:sz w:val="24"/>
          <w:szCs w:val="24"/>
        </w:rPr>
      </w:pPr>
      <w:r w:rsidRPr="00CF60F6">
        <w:rPr>
          <w:rFonts w:ascii="Arial" w:hAnsi="Arial" w:cs="Arial"/>
          <w:b/>
          <w:bCs/>
          <w:sz w:val="24"/>
          <w:szCs w:val="24"/>
        </w:rPr>
        <w:lastRenderedPageBreak/>
        <w:t>2.3 Properties and Applications</w:t>
      </w:r>
    </w:p>
    <w:tbl>
      <w:tblPr>
        <w:tblW w:w="10199" w:type="dxa"/>
        <w:tblLook w:val="04A0" w:firstRow="1" w:lastRow="0" w:firstColumn="1" w:lastColumn="0" w:noHBand="0" w:noVBand="1"/>
      </w:tblPr>
      <w:tblGrid>
        <w:gridCol w:w="3995"/>
        <w:gridCol w:w="2068"/>
        <w:gridCol w:w="2068"/>
        <w:gridCol w:w="2068"/>
      </w:tblGrid>
      <w:tr w:rsidR="00CF60F6" w:rsidRPr="009207A5" w14:paraId="54B2E8FE" w14:textId="77777777" w:rsidTr="00E80F8C">
        <w:trPr>
          <w:trHeight w:val="320"/>
        </w:trPr>
        <w:tc>
          <w:tcPr>
            <w:tcW w:w="399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37406C6" w14:textId="77777777" w:rsidR="00CF60F6" w:rsidRPr="009207A5" w:rsidRDefault="00CF60F6" w:rsidP="00E80F8C">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Property</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534C082" w14:textId="57C83ABB" w:rsidR="00CF60F6" w:rsidRPr="009207A5" w:rsidRDefault="00CF60F6" w:rsidP="00E80F8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73CA0840" w14:textId="3781EBDB" w:rsidR="00CF60F6" w:rsidRPr="009207A5" w:rsidRDefault="00CF60F6" w:rsidP="00E80F8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8AB74F7" w14:textId="77777777" w:rsidR="00CF60F6" w:rsidRPr="009207A5" w:rsidRDefault="00CF60F6" w:rsidP="00E80F8C">
            <w:pPr>
              <w:spacing w:after="0" w:line="240" w:lineRule="auto"/>
              <w:jc w:val="center"/>
              <w:rPr>
                <w:rFonts w:ascii="Arial" w:eastAsia="Times New Roman" w:hAnsi="Arial" w:cs="Arial"/>
                <w:color w:val="FFFFFF"/>
                <w:sz w:val="20"/>
                <w:szCs w:val="20"/>
                <w:lang w:val="en-US"/>
              </w:rPr>
            </w:pPr>
            <w:proofErr w:type="spellStart"/>
            <w:r w:rsidRPr="009207A5">
              <w:rPr>
                <w:rFonts w:ascii="Arial" w:eastAsia="Times New Roman" w:hAnsi="Arial" w:cs="Arial"/>
                <w:color w:val="FFFFFF"/>
                <w:sz w:val="20"/>
                <w:szCs w:val="20"/>
              </w:rPr>
              <w:t>Novolac</w:t>
            </w:r>
            <w:proofErr w:type="spellEnd"/>
          </w:p>
        </w:tc>
      </w:tr>
      <w:tr w:rsidR="00CF60F6" w:rsidRPr="009207A5" w14:paraId="0AB851C0" w14:textId="77777777" w:rsidTr="00E80F8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6EA13A21" w14:textId="77777777" w:rsidR="00CF60F6" w:rsidRPr="009207A5" w:rsidRDefault="00CF60F6" w:rsidP="00E80F8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Viscosity, </w:t>
            </w:r>
            <w:proofErr w:type="spellStart"/>
            <w:r w:rsidRPr="009207A5">
              <w:rPr>
                <w:rFonts w:ascii="Arial" w:eastAsia="Times New Roman" w:hAnsi="Arial" w:cs="Arial"/>
                <w:color w:val="000000"/>
                <w:sz w:val="20"/>
                <w:szCs w:val="20"/>
              </w:rPr>
              <w:t>cP</w:t>
            </w:r>
            <w:proofErr w:type="spellEnd"/>
            <w:r w:rsidRPr="009207A5">
              <w:rPr>
                <w:rFonts w:ascii="Arial" w:eastAsia="Times New Roman" w:hAnsi="Arial" w:cs="Arial"/>
                <w:color w:val="000000"/>
                <w:sz w:val="20"/>
                <w:szCs w:val="20"/>
              </w:rPr>
              <w:t>,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A3FE65F"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200~700</w:t>
            </w:r>
          </w:p>
        </w:tc>
        <w:tc>
          <w:tcPr>
            <w:tcW w:w="2068" w:type="dxa"/>
            <w:tcBorders>
              <w:top w:val="nil"/>
              <w:left w:val="nil"/>
              <w:bottom w:val="single" w:sz="4" w:space="0" w:color="auto"/>
              <w:right w:val="single" w:sz="4" w:space="0" w:color="auto"/>
            </w:tcBorders>
            <w:shd w:val="clear" w:color="000000" w:fill="BDD7EE"/>
            <w:noWrap/>
            <w:vAlign w:val="bottom"/>
            <w:hideMark/>
          </w:tcPr>
          <w:p w14:paraId="40759105"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2000~3000</w:t>
            </w:r>
          </w:p>
        </w:tc>
        <w:tc>
          <w:tcPr>
            <w:tcW w:w="2068" w:type="dxa"/>
            <w:tcBorders>
              <w:top w:val="nil"/>
              <w:left w:val="nil"/>
              <w:bottom w:val="single" w:sz="4" w:space="0" w:color="auto"/>
              <w:right w:val="single" w:sz="4" w:space="0" w:color="auto"/>
            </w:tcBorders>
            <w:shd w:val="clear" w:color="000000" w:fill="BDD7EE"/>
            <w:noWrap/>
            <w:vAlign w:val="bottom"/>
            <w:hideMark/>
          </w:tcPr>
          <w:p w14:paraId="794943BB"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300~500</w:t>
            </w:r>
          </w:p>
        </w:tc>
      </w:tr>
      <w:tr w:rsidR="00CF60F6" w:rsidRPr="009207A5" w14:paraId="6922FFFF" w14:textId="77777777" w:rsidTr="00E80F8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5C24ED1E" w14:textId="77777777" w:rsidR="00CF60F6" w:rsidRPr="009207A5" w:rsidRDefault="00CF60F6" w:rsidP="00E80F8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Specific Gravity,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0FA984D9"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1.04~1.06</w:t>
            </w:r>
          </w:p>
        </w:tc>
        <w:tc>
          <w:tcPr>
            <w:tcW w:w="2068" w:type="dxa"/>
            <w:tcBorders>
              <w:top w:val="nil"/>
              <w:left w:val="nil"/>
              <w:bottom w:val="single" w:sz="4" w:space="0" w:color="auto"/>
              <w:right w:val="single" w:sz="4" w:space="0" w:color="auto"/>
            </w:tcBorders>
            <w:shd w:val="clear" w:color="000000" w:fill="BDD7EE"/>
            <w:noWrap/>
            <w:vAlign w:val="bottom"/>
            <w:hideMark/>
          </w:tcPr>
          <w:p w14:paraId="755A305A"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1.06~1.08</w:t>
            </w:r>
          </w:p>
        </w:tc>
        <w:tc>
          <w:tcPr>
            <w:tcW w:w="2068" w:type="dxa"/>
            <w:tcBorders>
              <w:top w:val="nil"/>
              <w:left w:val="nil"/>
              <w:bottom w:val="single" w:sz="4" w:space="0" w:color="auto"/>
              <w:right w:val="single" w:sz="4" w:space="0" w:color="auto"/>
            </w:tcBorders>
            <w:shd w:val="clear" w:color="000000" w:fill="BDD7EE"/>
            <w:noWrap/>
            <w:vAlign w:val="bottom"/>
            <w:hideMark/>
          </w:tcPr>
          <w:p w14:paraId="1FFDDD64"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1.07~1.09</w:t>
            </w:r>
          </w:p>
        </w:tc>
      </w:tr>
      <w:tr w:rsidR="00CF60F6" w:rsidRPr="009207A5" w14:paraId="6017149F" w14:textId="77777777" w:rsidTr="00E80F8C">
        <w:trPr>
          <w:trHeight w:val="534"/>
        </w:trPr>
        <w:tc>
          <w:tcPr>
            <w:tcW w:w="3995"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7EC3BC17" w14:textId="77777777" w:rsidR="00CF60F6" w:rsidRPr="009207A5" w:rsidRDefault="00CF60F6" w:rsidP="00E80F8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Gel Time *a, minutes,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613B21F"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2CA51B2A"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550FF42C"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15~25</w:t>
            </w:r>
          </w:p>
        </w:tc>
      </w:tr>
      <w:tr w:rsidR="00CF60F6" w:rsidRPr="009207A5" w14:paraId="170E58BC" w14:textId="77777777" w:rsidTr="00E80F8C">
        <w:trPr>
          <w:trHeight w:val="534"/>
        </w:trPr>
        <w:tc>
          <w:tcPr>
            <w:tcW w:w="3995" w:type="dxa"/>
            <w:vMerge/>
            <w:tcBorders>
              <w:top w:val="nil"/>
              <w:left w:val="single" w:sz="4" w:space="0" w:color="auto"/>
              <w:bottom w:val="single" w:sz="4" w:space="0" w:color="auto"/>
              <w:right w:val="single" w:sz="4" w:space="0" w:color="auto"/>
            </w:tcBorders>
            <w:vAlign w:val="center"/>
            <w:hideMark/>
          </w:tcPr>
          <w:p w14:paraId="707F1364" w14:textId="77777777" w:rsidR="00CF60F6" w:rsidRPr="009207A5" w:rsidRDefault="00CF60F6" w:rsidP="00E80F8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5617D84A"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proofErr w:type="gramStart"/>
            <w:r w:rsidRPr="009207A5">
              <w:rPr>
                <w:rFonts w:ascii="Arial" w:eastAsia="Times New Roman" w:hAnsi="Arial" w:cs="Arial"/>
                <w:color w:val="000000"/>
                <w:sz w:val="20"/>
                <w:szCs w:val="20"/>
              </w:rPr>
              <w:t>Co(</w:t>
            </w:r>
            <w:proofErr w:type="gramEnd"/>
            <w:r w:rsidRPr="009207A5">
              <w:rPr>
                <w:rFonts w:ascii="Arial" w:eastAsia="Times New Roman" w:hAnsi="Arial" w:cs="Arial"/>
                <w:color w:val="000000"/>
                <w:sz w:val="20"/>
                <w:szCs w:val="20"/>
              </w:rPr>
              <w:t>6%)=0.4%</w:t>
            </w:r>
          </w:p>
        </w:tc>
        <w:tc>
          <w:tcPr>
            <w:tcW w:w="2068" w:type="dxa"/>
            <w:tcBorders>
              <w:top w:val="nil"/>
              <w:left w:val="nil"/>
              <w:bottom w:val="single" w:sz="4" w:space="0" w:color="auto"/>
              <w:right w:val="single" w:sz="4" w:space="0" w:color="auto"/>
            </w:tcBorders>
            <w:shd w:val="clear" w:color="000000" w:fill="BDD7EE"/>
            <w:noWrap/>
            <w:vAlign w:val="bottom"/>
            <w:hideMark/>
          </w:tcPr>
          <w:p w14:paraId="6BD17D8D"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proofErr w:type="gramStart"/>
            <w:r w:rsidRPr="009207A5">
              <w:rPr>
                <w:rFonts w:ascii="Arial" w:eastAsia="Times New Roman" w:hAnsi="Arial" w:cs="Arial"/>
                <w:color w:val="000000"/>
                <w:sz w:val="20"/>
                <w:szCs w:val="20"/>
              </w:rPr>
              <w:t>Co(</w:t>
            </w:r>
            <w:proofErr w:type="gramEnd"/>
            <w:r w:rsidRPr="009207A5">
              <w:rPr>
                <w:rFonts w:ascii="Arial" w:eastAsia="Times New Roman" w:hAnsi="Arial" w:cs="Arial"/>
                <w:color w:val="000000"/>
                <w:sz w:val="20"/>
                <w:szCs w:val="20"/>
              </w:rPr>
              <w:t>6%)=0.4%</w:t>
            </w:r>
          </w:p>
        </w:tc>
        <w:tc>
          <w:tcPr>
            <w:tcW w:w="2068" w:type="dxa"/>
            <w:tcBorders>
              <w:top w:val="nil"/>
              <w:left w:val="nil"/>
              <w:bottom w:val="single" w:sz="4" w:space="0" w:color="auto"/>
              <w:right w:val="single" w:sz="4" w:space="0" w:color="auto"/>
            </w:tcBorders>
            <w:shd w:val="clear" w:color="000000" w:fill="BDD7EE"/>
            <w:noWrap/>
            <w:vAlign w:val="bottom"/>
            <w:hideMark/>
          </w:tcPr>
          <w:p w14:paraId="5ECA6EED"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proofErr w:type="gramStart"/>
            <w:r w:rsidRPr="009207A5">
              <w:rPr>
                <w:rFonts w:ascii="Arial" w:eastAsia="Times New Roman" w:hAnsi="Arial" w:cs="Arial"/>
                <w:color w:val="000000"/>
                <w:sz w:val="20"/>
                <w:szCs w:val="20"/>
              </w:rPr>
              <w:t>Co(</w:t>
            </w:r>
            <w:proofErr w:type="gramEnd"/>
            <w:r w:rsidRPr="009207A5">
              <w:rPr>
                <w:rFonts w:ascii="Arial" w:eastAsia="Times New Roman" w:hAnsi="Arial" w:cs="Arial"/>
                <w:color w:val="000000"/>
                <w:sz w:val="20"/>
                <w:szCs w:val="20"/>
              </w:rPr>
              <w:t>6%)=0.4%</w:t>
            </w:r>
          </w:p>
        </w:tc>
      </w:tr>
      <w:tr w:rsidR="00CF60F6" w:rsidRPr="009207A5" w14:paraId="51F4A434" w14:textId="77777777" w:rsidTr="00E80F8C">
        <w:trPr>
          <w:trHeight w:val="534"/>
        </w:trPr>
        <w:tc>
          <w:tcPr>
            <w:tcW w:w="3995" w:type="dxa"/>
            <w:vMerge/>
            <w:tcBorders>
              <w:top w:val="nil"/>
              <w:left w:val="single" w:sz="4" w:space="0" w:color="auto"/>
              <w:bottom w:val="single" w:sz="4" w:space="0" w:color="auto"/>
              <w:right w:val="single" w:sz="4" w:space="0" w:color="auto"/>
            </w:tcBorders>
            <w:vAlign w:val="center"/>
            <w:hideMark/>
          </w:tcPr>
          <w:p w14:paraId="1C6EE796" w14:textId="77777777" w:rsidR="00CF60F6" w:rsidRPr="009207A5" w:rsidRDefault="00CF60F6" w:rsidP="00E80F8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65B71D50"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3CEC6C44"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55023D40"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MEKPO=1.2%</w:t>
            </w:r>
          </w:p>
        </w:tc>
      </w:tr>
      <w:tr w:rsidR="00CF60F6" w:rsidRPr="009207A5" w14:paraId="1E86C8AB" w14:textId="77777777" w:rsidTr="00E80F8C">
        <w:trPr>
          <w:trHeight w:val="793"/>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14C4492" w14:textId="77777777" w:rsidR="00CF60F6" w:rsidRPr="009207A5" w:rsidRDefault="00CF60F6" w:rsidP="00E80F8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Styrene Content, %</w:t>
            </w:r>
          </w:p>
        </w:tc>
        <w:tc>
          <w:tcPr>
            <w:tcW w:w="2068" w:type="dxa"/>
            <w:tcBorders>
              <w:top w:val="nil"/>
              <w:left w:val="nil"/>
              <w:bottom w:val="single" w:sz="4" w:space="0" w:color="auto"/>
              <w:right w:val="single" w:sz="4" w:space="0" w:color="auto"/>
            </w:tcBorders>
            <w:shd w:val="clear" w:color="000000" w:fill="BDD7EE"/>
            <w:noWrap/>
            <w:vAlign w:val="bottom"/>
            <w:hideMark/>
          </w:tcPr>
          <w:p w14:paraId="55EF5B2C"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43~47</w:t>
            </w:r>
          </w:p>
        </w:tc>
        <w:tc>
          <w:tcPr>
            <w:tcW w:w="2068" w:type="dxa"/>
            <w:tcBorders>
              <w:top w:val="nil"/>
              <w:left w:val="nil"/>
              <w:bottom w:val="single" w:sz="4" w:space="0" w:color="auto"/>
              <w:right w:val="single" w:sz="4" w:space="0" w:color="auto"/>
            </w:tcBorders>
            <w:shd w:val="clear" w:color="000000" w:fill="BDD7EE"/>
            <w:noWrap/>
            <w:vAlign w:val="bottom"/>
            <w:hideMark/>
          </w:tcPr>
          <w:p w14:paraId="5A89816C"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33~37</w:t>
            </w:r>
          </w:p>
        </w:tc>
        <w:tc>
          <w:tcPr>
            <w:tcW w:w="2068" w:type="dxa"/>
            <w:tcBorders>
              <w:top w:val="nil"/>
              <w:left w:val="nil"/>
              <w:bottom w:val="single" w:sz="4" w:space="0" w:color="auto"/>
              <w:right w:val="single" w:sz="4" w:space="0" w:color="auto"/>
            </w:tcBorders>
            <w:shd w:val="clear" w:color="000000" w:fill="BDD7EE"/>
            <w:noWrap/>
            <w:vAlign w:val="bottom"/>
            <w:hideMark/>
          </w:tcPr>
          <w:p w14:paraId="6836EF4A"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31~35</w:t>
            </w:r>
          </w:p>
        </w:tc>
      </w:tr>
      <w:tr w:rsidR="00CF60F6" w:rsidRPr="009207A5" w14:paraId="42F64319" w14:textId="77777777" w:rsidTr="00E80F8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3CD1958" w14:textId="77777777" w:rsidR="00CF60F6" w:rsidRPr="009207A5" w:rsidRDefault="00CF60F6" w:rsidP="00E80F8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Stability, Dark at 25</w:t>
            </w:r>
            <w:r w:rsidRPr="009207A5">
              <w:rPr>
                <w:rFonts w:ascii="Cambria Math" w:eastAsia="Times New Roman" w:hAnsi="Cambria Math" w:cs="Cambria Math"/>
                <w:color w:val="000000"/>
                <w:sz w:val="20"/>
                <w:szCs w:val="20"/>
              </w:rPr>
              <w:t>℃</w:t>
            </w:r>
            <w:r w:rsidRPr="009207A5">
              <w:rPr>
                <w:rFonts w:ascii="Arial" w:eastAsia="Times New Roman" w:hAnsi="Arial" w:cs="Arial"/>
                <w:color w:val="000000"/>
                <w:sz w:val="20"/>
                <w:szCs w:val="20"/>
              </w:rPr>
              <w:t>(month)</w:t>
            </w:r>
          </w:p>
        </w:tc>
        <w:tc>
          <w:tcPr>
            <w:tcW w:w="2068" w:type="dxa"/>
            <w:tcBorders>
              <w:top w:val="nil"/>
              <w:left w:val="nil"/>
              <w:bottom w:val="single" w:sz="4" w:space="0" w:color="auto"/>
              <w:right w:val="single" w:sz="4" w:space="0" w:color="auto"/>
            </w:tcBorders>
            <w:shd w:val="clear" w:color="000000" w:fill="BDD7EE"/>
            <w:noWrap/>
            <w:vAlign w:val="bottom"/>
            <w:hideMark/>
          </w:tcPr>
          <w:p w14:paraId="5E521AE9"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0EDF4399"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26310E17" w14:textId="77777777" w:rsidR="00CF60F6" w:rsidRPr="009207A5" w:rsidRDefault="00CF60F6" w:rsidP="00E80F8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w:t>
            </w:r>
          </w:p>
        </w:tc>
      </w:tr>
    </w:tbl>
    <w:p w14:paraId="2D2D4679" w14:textId="3CF55963"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6F5835B" w14:textId="201EBE3F" w:rsidR="00CF60F6" w:rsidRPr="00CF60F6" w:rsidRDefault="00CF60F6" w:rsidP="00AF0610">
      <w:pPr>
        <w:spacing w:line="360" w:lineRule="auto"/>
        <w:jc w:val="both"/>
        <w:rPr>
          <w:rFonts w:ascii="Arial" w:hAnsi="Arial" w:cs="Arial"/>
          <w:b/>
          <w:bCs/>
          <w:sz w:val="24"/>
          <w:szCs w:val="24"/>
        </w:rPr>
      </w:pPr>
    </w:p>
    <w:tbl>
      <w:tblPr>
        <w:tblW w:w="10333" w:type="dxa"/>
        <w:tblLook w:val="04A0" w:firstRow="1" w:lastRow="0" w:firstColumn="1" w:lastColumn="0" w:noHBand="0" w:noVBand="1"/>
      </w:tblPr>
      <w:tblGrid>
        <w:gridCol w:w="1182"/>
        <w:gridCol w:w="3936"/>
        <w:gridCol w:w="5215"/>
      </w:tblGrid>
      <w:tr w:rsidR="009207A5" w:rsidRPr="009207A5" w14:paraId="3A1ACBFC" w14:textId="77777777" w:rsidTr="00CF60F6">
        <w:trPr>
          <w:trHeight w:val="495"/>
        </w:trPr>
        <w:tc>
          <w:tcPr>
            <w:tcW w:w="1182"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45BE3AA"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 xml:space="preserve">Product Name </w:t>
            </w:r>
          </w:p>
        </w:tc>
        <w:tc>
          <w:tcPr>
            <w:tcW w:w="3936" w:type="dxa"/>
            <w:tcBorders>
              <w:top w:val="single" w:sz="4" w:space="0" w:color="auto"/>
              <w:left w:val="nil"/>
              <w:bottom w:val="single" w:sz="4" w:space="0" w:color="auto"/>
              <w:right w:val="single" w:sz="4" w:space="0" w:color="auto"/>
            </w:tcBorders>
            <w:shd w:val="clear" w:color="000000" w:fill="1F4E78"/>
            <w:noWrap/>
            <w:vAlign w:val="bottom"/>
            <w:hideMark/>
          </w:tcPr>
          <w:p w14:paraId="5439A43C"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Features</w:t>
            </w:r>
          </w:p>
        </w:tc>
        <w:tc>
          <w:tcPr>
            <w:tcW w:w="5215" w:type="dxa"/>
            <w:tcBorders>
              <w:top w:val="single" w:sz="4" w:space="0" w:color="auto"/>
              <w:left w:val="nil"/>
              <w:bottom w:val="single" w:sz="4" w:space="0" w:color="auto"/>
              <w:right w:val="single" w:sz="4" w:space="0" w:color="auto"/>
            </w:tcBorders>
            <w:shd w:val="clear" w:color="000000" w:fill="1F4E78"/>
            <w:noWrap/>
            <w:vAlign w:val="bottom"/>
            <w:hideMark/>
          </w:tcPr>
          <w:p w14:paraId="425E6378"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Applications</w:t>
            </w:r>
          </w:p>
        </w:tc>
      </w:tr>
      <w:tr w:rsidR="009207A5" w:rsidRPr="009207A5" w14:paraId="5E10D21A"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311050C6" w14:textId="0E41F4D2"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59F787A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Low viscosity.</w:t>
            </w:r>
          </w:p>
        </w:tc>
        <w:tc>
          <w:tcPr>
            <w:tcW w:w="5215" w:type="dxa"/>
            <w:tcBorders>
              <w:top w:val="nil"/>
              <w:left w:val="nil"/>
              <w:bottom w:val="single" w:sz="4" w:space="0" w:color="auto"/>
              <w:right w:val="single" w:sz="4" w:space="0" w:color="auto"/>
            </w:tcBorders>
            <w:shd w:val="clear" w:color="000000" w:fill="BDD7EE"/>
            <w:noWrap/>
            <w:vAlign w:val="bottom"/>
            <w:hideMark/>
          </w:tcPr>
          <w:p w14:paraId="081D10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 Raw material tanks, </w:t>
            </w:r>
            <w:proofErr w:type="gramStart"/>
            <w:r w:rsidRPr="009207A5">
              <w:rPr>
                <w:rFonts w:ascii="Arial" w:eastAsia="Times New Roman" w:hAnsi="Arial" w:cs="Arial"/>
                <w:color w:val="000000"/>
                <w:sz w:val="20"/>
                <w:szCs w:val="20"/>
              </w:rPr>
              <w:t>pipe</w:t>
            </w:r>
            <w:proofErr w:type="gramEnd"/>
            <w:r w:rsidRPr="009207A5">
              <w:rPr>
                <w:rFonts w:ascii="Arial" w:eastAsia="Times New Roman" w:hAnsi="Arial" w:cs="Arial"/>
                <w:color w:val="000000"/>
                <w:sz w:val="20"/>
                <w:szCs w:val="20"/>
              </w:rPr>
              <w:t xml:space="preserve"> and process equipment.</w:t>
            </w:r>
          </w:p>
        </w:tc>
      </w:tr>
      <w:tr w:rsidR="009207A5" w:rsidRPr="009207A5" w14:paraId="06CC9B73"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6592A54"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5B9AE28"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easy processing.</w:t>
            </w:r>
          </w:p>
        </w:tc>
        <w:tc>
          <w:tcPr>
            <w:tcW w:w="5215" w:type="dxa"/>
            <w:tcBorders>
              <w:top w:val="nil"/>
              <w:left w:val="nil"/>
              <w:bottom w:val="single" w:sz="4" w:space="0" w:color="auto"/>
              <w:right w:val="single" w:sz="4" w:space="0" w:color="auto"/>
            </w:tcBorders>
            <w:shd w:val="clear" w:color="000000" w:fill="BDD7EE"/>
            <w:noWrap/>
            <w:vAlign w:val="bottom"/>
            <w:hideMark/>
          </w:tcPr>
          <w:p w14:paraId="1F5B25F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Most commercial FRP fabrication processes.</w:t>
            </w:r>
          </w:p>
        </w:tc>
      </w:tr>
      <w:tr w:rsidR="009207A5" w:rsidRPr="009207A5" w14:paraId="3C9F3A6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72744405"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1626B53"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 Excellent corrosion resistance to a wide range of acids, </w:t>
            </w:r>
            <w:proofErr w:type="gramStart"/>
            <w:r w:rsidRPr="009207A5">
              <w:rPr>
                <w:rFonts w:ascii="Arial" w:eastAsia="Times New Roman" w:hAnsi="Arial" w:cs="Arial"/>
                <w:color w:val="000000"/>
                <w:sz w:val="20"/>
                <w:szCs w:val="20"/>
              </w:rPr>
              <w:t>alkalis</w:t>
            </w:r>
            <w:proofErr w:type="gramEnd"/>
            <w:r w:rsidRPr="009207A5">
              <w:rPr>
                <w:rFonts w:ascii="Arial" w:eastAsia="Times New Roman" w:hAnsi="Arial" w:cs="Arial"/>
                <w:color w:val="000000"/>
                <w:sz w:val="20"/>
                <w:szCs w:val="20"/>
              </w:rPr>
              <w:t xml:space="preserve"> and salt solutions.</w:t>
            </w:r>
          </w:p>
        </w:tc>
        <w:tc>
          <w:tcPr>
            <w:tcW w:w="5215" w:type="dxa"/>
            <w:tcBorders>
              <w:top w:val="nil"/>
              <w:left w:val="nil"/>
              <w:bottom w:val="single" w:sz="4" w:space="0" w:color="auto"/>
              <w:right w:val="single" w:sz="4" w:space="0" w:color="auto"/>
            </w:tcBorders>
            <w:shd w:val="clear" w:color="000000" w:fill="BDD7EE"/>
            <w:noWrap/>
            <w:vAlign w:val="bottom"/>
            <w:hideMark/>
          </w:tcPr>
          <w:p w14:paraId="67BC4490"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Anti-corrosion tank linings and coatings.</w:t>
            </w:r>
          </w:p>
        </w:tc>
      </w:tr>
      <w:tr w:rsidR="009207A5" w:rsidRPr="009207A5" w14:paraId="08ED7519"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39159F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3A342D1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Comply with FDA regulation 21 CFR 177.2420 when treated well.</w:t>
            </w:r>
          </w:p>
        </w:tc>
        <w:tc>
          <w:tcPr>
            <w:tcW w:w="5215" w:type="dxa"/>
            <w:tcBorders>
              <w:top w:val="nil"/>
              <w:left w:val="nil"/>
              <w:bottom w:val="single" w:sz="4" w:space="0" w:color="auto"/>
              <w:right w:val="single" w:sz="4" w:space="0" w:color="auto"/>
            </w:tcBorders>
            <w:shd w:val="clear" w:color="000000" w:fill="BDD7EE"/>
            <w:noWrap/>
            <w:vAlign w:val="bottom"/>
            <w:hideMark/>
          </w:tcPr>
          <w:p w14:paraId="7EB1E00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Yacht, Wind turbine blade.</w:t>
            </w:r>
          </w:p>
        </w:tc>
      </w:tr>
      <w:tr w:rsidR="009207A5" w:rsidRPr="009207A5" w14:paraId="445E4DBA"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18B1E4E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BA61FF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Obtained the DNV Type Approval Certificate.</w:t>
            </w:r>
          </w:p>
        </w:tc>
        <w:tc>
          <w:tcPr>
            <w:tcW w:w="5215" w:type="dxa"/>
            <w:tcBorders>
              <w:top w:val="nil"/>
              <w:left w:val="nil"/>
              <w:bottom w:val="single" w:sz="4" w:space="0" w:color="auto"/>
              <w:right w:val="single" w:sz="4" w:space="0" w:color="auto"/>
            </w:tcBorders>
            <w:shd w:val="clear" w:color="000000" w:fill="BDD7EE"/>
            <w:noWrap/>
            <w:vAlign w:val="bottom"/>
            <w:hideMark/>
          </w:tcPr>
          <w:p w14:paraId="2F25489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7D59B74"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0D8AAFD" w14:textId="1359E1FA"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4324A49F"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viscosity (SM=35%).</w:t>
            </w:r>
          </w:p>
        </w:tc>
        <w:tc>
          <w:tcPr>
            <w:tcW w:w="5215" w:type="dxa"/>
            <w:tcBorders>
              <w:top w:val="nil"/>
              <w:left w:val="nil"/>
              <w:bottom w:val="single" w:sz="4" w:space="0" w:color="auto"/>
              <w:right w:val="single" w:sz="4" w:space="0" w:color="auto"/>
            </w:tcBorders>
            <w:shd w:val="clear" w:color="000000" w:fill="BDD7EE"/>
            <w:noWrap/>
            <w:vAlign w:val="bottom"/>
            <w:hideMark/>
          </w:tcPr>
          <w:p w14:paraId="6FCC333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 Fabricating tanks, </w:t>
            </w:r>
            <w:proofErr w:type="gramStart"/>
            <w:r w:rsidRPr="009207A5">
              <w:rPr>
                <w:rFonts w:ascii="Arial" w:eastAsia="Times New Roman" w:hAnsi="Arial" w:cs="Arial"/>
                <w:color w:val="000000"/>
                <w:sz w:val="20"/>
                <w:szCs w:val="20"/>
              </w:rPr>
              <w:t>pipe</w:t>
            </w:r>
            <w:proofErr w:type="gramEnd"/>
            <w:r w:rsidRPr="009207A5">
              <w:rPr>
                <w:rFonts w:ascii="Arial" w:eastAsia="Times New Roman" w:hAnsi="Arial" w:cs="Arial"/>
                <w:color w:val="000000"/>
                <w:sz w:val="20"/>
                <w:szCs w:val="20"/>
              </w:rPr>
              <w:t xml:space="preserve"> and process equipment.</w:t>
            </w:r>
          </w:p>
        </w:tc>
      </w:tr>
      <w:tr w:rsidR="009207A5" w:rsidRPr="009207A5" w14:paraId="48343AF2"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28B955EF"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9226C6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corrosion resistance.</w:t>
            </w:r>
          </w:p>
        </w:tc>
        <w:tc>
          <w:tcPr>
            <w:tcW w:w="5215" w:type="dxa"/>
            <w:tcBorders>
              <w:top w:val="nil"/>
              <w:left w:val="nil"/>
              <w:bottom w:val="single" w:sz="4" w:space="0" w:color="auto"/>
              <w:right w:val="single" w:sz="4" w:space="0" w:color="auto"/>
            </w:tcBorders>
            <w:shd w:val="clear" w:color="000000" w:fill="BDD7EE"/>
            <w:noWrap/>
            <w:vAlign w:val="bottom"/>
            <w:hideMark/>
          </w:tcPr>
          <w:p w14:paraId="68A6205B"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C31CB71"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16C6215F" w14:textId="77777777" w:rsidR="009207A5" w:rsidRPr="009207A5" w:rsidRDefault="009207A5" w:rsidP="009207A5">
            <w:pPr>
              <w:spacing w:after="0" w:line="240" w:lineRule="auto"/>
              <w:jc w:val="center"/>
              <w:rPr>
                <w:rFonts w:ascii="Arial" w:eastAsia="Times New Roman" w:hAnsi="Arial" w:cs="Arial"/>
                <w:color w:val="000000"/>
                <w:sz w:val="20"/>
                <w:szCs w:val="20"/>
                <w:lang w:val="en-US"/>
              </w:rPr>
            </w:pPr>
            <w:proofErr w:type="spellStart"/>
            <w:r w:rsidRPr="009207A5">
              <w:rPr>
                <w:rFonts w:ascii="Arial" w:eastAsia="Times New Roman" w:hAnsi="Arial" w:cs="Arial"/>
                <w:color w:val="000000"/>
                <w:sz w:val="20"/>
                <w:szCs w:val="20"/>
              </w:rPr>
              <w:t>Novolac</w:t>
            </w:r>
            <w:proofErr w:type="spellEnd"/>
          </w:p>
        </w:tc>
        <w:tc>
          <w:tcPr>
            <w:tcW w:w="3936" w:type="dxa"/>
            <w:tcBorders>
              <w:top w:val="nil"/>
              <w:left w:val="nil"/>
              <w:bottom w:val="single" w:sz="4" w:space="0" w:color="auto"/>
              <w:right w:val="single" w:sz="4" w:space="0" w:color="auto"/>
            </w:tcBorders>
            <w:shd w:val="clear" w:color="000000" w:fill="BDD7EE"/>
            <w:noWrap/>
            <w:vAlign w:val="bottom"/>
            <w:hideMark/>
          </w:tcPr>
          <w:p w14:paraId="49FAE99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good retention of strength and toughness at high temperatures.</w:t>
            </w:r>
          </w:p>
        </w:tc>
        <w:tc>
          <w:tcPr>
            <w:tcW w:w="5215" w:type="dxa"/>
            <w:tcBorders>
              <w:top w:val="nil"/>
              <w:left w:val="nil"/>
              <w:bottom w:val="single" w:sz="4" w:space="0" w:color="auto"/>
              <w:right w:val="single" w:sz="4" w:space="0" w:color="auto"/>
            </w:tcBorders>
            <w:shd w:val="clear" w:color="000000" w:fill="BDD7EE"/>
            <w:noWrap/>
            <w:vAlign w:val="bottom"/>
            <w:hideMark/>
          </w:tcPr>
          <w:p w14:paraId="39E11D6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temperature chlorination or caustic scrubbing tower and storage tank.</w:t>
            </w:r>
          </w:p>
        </w:tc>
      </w:tr>
      <w:tr w:rsidR="009207A5" w:rsidRPr="009207A5" w14:paraId="5EB2B5B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6D566B6A"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2763B8A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resistance to solvents and chemicals.</w:t>
            </w:r>
          </w:p>
        </w:tc>
        <w:tc>
          <w:tcPr>
            <w:tcW w:w="5215" w:type="dxa"/>
            <w:tcBorders>
              <w:top w:val="nil"/>
              <w:left w:val="nil"/>
              <w:bottom w:val="single" w:sz="4" w:space="0" w:color="auto"/>
              <w:right w:val="single" w:sz="4" w:space="0" w:color="auto"/>
            </w:tcBorders>
            <w:shd w:val="clear" w:color="000000" w:fill="BDD7EE"/>
            <w:noWrap/>
            <w:vAlign w:val="bottom"/>
            <w:hideMark/>
          </w:tcPr>
          <w:p w14:paraId="37AF649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Industrial waste treatment facilities.</w:t>
            </w:r>
          </w:p>
        </w:tc>
      </w:tr>
      <w:tr w:rsidR="009207A5" w:rsidRPr="009207A5" w14:paraId="21808638"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08F31F68"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208830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resistance to acidic oxidizing environments.</w:t>
            </w:r>
          </w:p>
        </w:tc>
        <w:tc>
          <w:tcPr>
            <w:tcW w:w="5215" w:type="dxa"/>
            <w:tcBorders>
              <w:top w:val="nil"/>
              <w:left w:val="nil"/>
              <w:bottom w:val="single" w:sz="4" w:space="0" w:color="auto"/>
              <w:right w:val="single" w:sz="4" w:space="0" w:color="auto"/>
            </w:tcBorders>
            <w:shd w:val="clear" w:color="000000" w:fill="BDD7EE"/>
            <w:noWrap/>
            <w:vAlign w:val="bottom"/>
            <w:hideMark/>
          </w:tcPr>
          <w:p w14:paraId="4B9801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Flue gas desulfurization (FGD) system.</w:t>
            </w:r>
          </w:p>
        </w:tc>
      </w:tr>
      <w:tr w:rsidR="009207A5" w:rsidRPr="009207A5" w14:paraId="1A90DF10" w14:textId="77777777" w:rsidTr="00CF60F6">
        <w:trPr>
          <w:trHeight w:val="495"/>
        </w:trPr>
        <w:tc>
          <w:tcPr>
            <w:tcW w:w="1182" w:type="dxa"/>
            <w:tcBorders>
              <w:top w:val="nil"/>
              <w:left w:val="single" w:sz="4" w:space="0" w:color="auto"/>
              <w:bottom w:val="single" w:sz="4" w:space="0" w:color="auto"/>
              <w:right w:val="single" w:sz="4" w:space="0" w:color="auto"/>
            </w:tcBorders>
            <w:shd w:val="clear" w:color="000000" w:fill="9BC2E6"/>
            <w:noWrap/>
            <w:vAlign w:val="bottom"/>
            <w:hideMark/>
          </w:tcPr>
          <w:p w14:paraId="5AA9DFD1"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lang w:val="en-US"/>
              </w:rPr>
              <w:t> </w:t>
            </w:r>
          </w:p>
        </w:tc>
        <w:tc>
          <w:tcPr>
            <w:tcW w:w="3936" w:type="dxa"/>
            <w:tcBorders>
              <w:top w:val="nil"/>
              <w:left w:val="nil"/>
              <w:bottom w:val="single" w:sz="4" w:space="0" w:color="auto"/>
              <w:right w:val="single" w:sz="4" w:space="0" w:color="auto"/>
            </w:tcBorders>
            <w:shd w:val="clear" w:color="000000" w:fill="BDD7EE"/>
            <w:noWrap/>
            <w:vAlign w:val="bottom"/>
            <w:hideMark/>
          </w:tcPr>
          <w:p w14:paraId="41FC4E1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c>
          <w:tcPr>
            <w:tcW w:w="5215" w:type="dxa"/>
            <w:tcBorders>
              <w:top w:val="nil"/>
              <w:left w:val="nil"/>
              <w:bottom w:val="single" w:sz="4" w:space="0" w:color="auto"/>
              <w:right w:val="single" w:sz="4" w:space="0" w:color="auto"/>
            </w:tcBorders>
            <w:shd w:val="clear" w:color="000000" w:fill="BDD7EE"/>
            <w:noWrap/>
            <w:vAlign w:val="bottom"/>
            <w:hideMark/>
          </w:tcPr>
          <w:p w14:paraId="074C70D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Hydrochloric acid tank truck, organic solvent storage tank and most commercial FRP fabrication processes.</w:t>
            </w:r>
          </w:p>
        </w:tc>
      </w:tr>
    </w:tbl>
    <w:p w14:paraId="59CEE532" w14:textId="77777777"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E42C5BA" w14:textId="77777777" w:rsidR="001F31CB" w:rsidRDefault="001F31CB" w:rsidP="00AF0610">
      <w:pPr>
        <w:spacing w:line="360" w:lineRule="auto"/>
        <w:jc w:val="both"/>
        <w:rPr>
          <w:rFonts w:ascii="Arial" w:hAnsi="Arial" w:cs="Arial"/>
          <w:b/>
          <w:bCs/>
          <w:sz w:val="24"/>
          <w:szCs w:val="24"/>
        </w:rPr>
      </w:pPr>
    </w:p>
    <w:p w14:paraId="2DF64769" w14:textId="77777777" w:rsidR="001F31CB" w:rsidRDefault="001F31CB" w:rsidP="00AF0610">
      <w:pPr>
        <w:spacing w:line="360" w:lineRule="auto"/>
        <w:jc w:val="both"/>
        <w:rPr>
          <w:rFonts w:ascii="Arial" w:hAnsi="Arial" w:cs="Arial"/>
          <w:b/>
          <w:bCs/>
          <w:sz w:val="24"/>
          <w:szCs w:val="24"/>
        </w:rPr>
      </w:pPr>
    </w:p>
    <w:p w14:paraId="21D9685B" w14:textId="22A84F48" w:rsidR="00410F8C" w:rsidRPr="00A27E11" w:rsidRDefault="00410F8C" w:rsidP="00AF0610">
      <w:pPr>
        <w:spacing w:line="360" w:lineRule="auto"/>
        <w:jc w:val="both"/>
        <w:rPr>
          <w:rFonts w:ascii="Arial" w:hAnsi="Arial" w:cs="Arial"/>
          <w:b/>
          <w:bCs/>
          <w:sz w:val="24"/>
          <w:szCs w:val="24"/>
        </w:rPr>
      </w:pPr>
      <w:r>
        <w:rPr>
          <w:rFonts w:ascii="Arial" w:hAnsi="Arial" w:cs="Arial"/>
          <w:b/>
          <w:bCs/>
          <w:sz w:val="24"/>
          <w:szCs w:val="24"/>
        </w:rPr>
        <w:lastRenderedPageBreak/>
        <w:t>2.4 End of Life and Sustainability</w:t>
      </w:r>
    </w:p>
    <w:p w14:paraId="39633789" w14:textId="77777777" w:rsidR="00FD7DD8" w:rsidRPr="00FD7DD8"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Health, Safety &amp; Environment (HSE</w:t>
      </w:r>
      <w:proofErr w:type="gramStart"/>
      <w:r w:rsidRPr="00FD7DD8">
        <w:rPr>
          <w:rFonts w:ascii="Arial" w:hAnsi="Arial" w:cs="Arial"/>
          <w:b/>
          <w:bCs/>
          <w:sz w:val="24"/>
          <w:szCs w:val="24"/>
        </w:rPr>
        <w:t>) :</w:t>
      </w:r>
      <w:proofErr w:type="gramEnd"/>
    </w:p>
    <w:p w14:paraId="2E565531"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Vinyl Ester Resin grades are classified under category 3 of flammable liquids, further these Resins are classified under health hazards in different categories mention below.</w:t>
      </w:r>
    </w:p>
    <w:tbl>
      <w:tblPr>
        <w:tblStyle w:val="TableGrid"/>
        <w:tblW w:w="10260" w:type="dxa"/>
        <w:tblLook w:val="04A0" w:firstRow="1" w:lastRow="0" w:firstColumn="1" w:lastColumn="0" w:noHBand="0" w:noVBand="1"/>
      </w:tblPr>
      <w:tblGrid>
        <w:gridCol w:w="5129"/>
        <w:gridCol w:w="5131"/>
      </w:tblGrid>
      <w:tr w:rsidR="00FD7DD8" w:rsidRPr="00FD7DD8" w14:paraId="347F334C" w14:textId="77777777" w:rsidTr="00CF60F6">
        <w:trPr>
          <w:trHeight w:val="298"/>
        </w:trPr>
        <w:tc>
          <w:tcPr>
            <w:tcW w:w="5129" w:type="dxa"/>
            <w:shd w:val="clear" w:color="auto" w:fill="C00000"/>
          </w:tcPr>
          <w:p w14:paraId="21B6F5F7"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Health Hazards</w:t>
            </w:r>
          </w:p>
        </w:tc>
        <w:tc>
          <w:tcPr>
            <w:tcW w:w="5131" w:type="dxa"/>
            <w:shd w:val="clear" w:color="auto" w:fill="C00000"/>
          </w:tcPr>
          <w:p w14:paraId="0306BCA2"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Category</w:t>
            </w:r>
          </w:p>
        </w:tc>
      </w:tr>
      <w:tr w:rsidR="00FD7DD8" w:rsidRPr="00FD7DD8" w14:paraId="70922008" w14:textId="77777777" w:rsidTr="00CF60F6">
        <w:trPr>
          <w:trHeight w:val="581"/>
        </w:trPr>
        <w:tc>
          <w:tcPr>
            <w:tcW w:w="5129" w:type="dxa"/>
          </w:tcPr>
          <w:p w14:paraId="0EDFB70B"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Acute toxicity (inhalation: vapour)</w:t>
            </w:r>
          </w:p>
        </w:tc>
        <w:tc>
          <w:tcPr>
            <w:tcW w:w="5131" w:type="dxa"/>
          </w:tcPr>
          <w:p w14:paraId="377DCF9A"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Category 4</w:t>
            </w:r>
          </w:p>
        </w:tc>
      </w:tr>
      <w:tr w:rsidR="00FD7DD8" w:rsidRPr="00FD7DD8" w14:paraId="0354C581" w14:textId="77777777" w:rsidTr="00CF60F6">
        <w:trPr>
          <w:trHeight w:val="298"/>
        </w:trPr>
        <w:tc>
          <w:tcPr>
            <w:tcW w:w="5129" w:type="dxa"/>
          </w:tcPr>
          <w:p w14:paraId="30E3D1FC"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Skin corrosion/irritation</w:t>
            </w:r>
          </w:p>
        </w:tc>
        <w:tc>
          <w:tcPr>
            <w:tcW w:w="5131" w:type="dxa"/>
          </w:tcPr>
          <w:p w14:paraId="2EFB8CC9"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Category 2</w:t>
            </w:r>
          </w:p>
        </w:tc>
      </w:tr>
      <w:tr w:rsidR="00FD7DD8" w:rsidRPr="00FD7DD8" w14:paraId="4A592155" w14:textId="77777777" w:rsidTr="00CF60F6">
        <w:trPr>
          <w:trHeight w:val="282"/>
        </w:trPr>
        <w:tc>
          <w:tcPr>
            <w:tcW w:w="5129" w:type="dxa"/>
          </w:tcPr>
          <w:p w14:paraId="6629881A"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Serious eye damage/eye irritation</w:t>
            </w:r>
          </w:p>
        </w:tc>
        <w:tc>
          <w:tcPr>
            <w:tcW w:w="5131" w:type="dxa"/>
          </w:tcPr>
          <w:p w14:paraId="62574E06"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Category 2</w:t>
            </w:r>
          </w:p>
        </w:tc>
      </w:tr>
      <w:tr w:rsidR="00FD7DD8" w:rsidRPr="00FD7DD8" w14:paraId="3740E051" w14:textId="77777777" w:rsidTr="00CF60F6">
        <w:trPr>
          <w:trHeight w:val="298"/>
        </w:trPr>
        <w:tc>
          <w:tcPr>
            <w:tcW w:w="5129" w:type="dxa"/>
          </w:tcPr>
          <w:p w14:paraId="58609BF5"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Germ cell mutagenicity</w:t>
            </w:r>
          </w:p>
        </w:tc>
        <w:tc>
          <w:tcPr>
            <w:tcW w:w="5131" w:type="dxa"/>
          </w:tcPr>
          <w:p w14:paraId="0D4BFD4B"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Category 2</w:t>
            </w:r>
          </w:p>
        </w:tc>
      </w:tr>
      <w:tr w:rsidR="00FD7DD8" w:rsidRPr="00FD7DD8" w14:paraId="5640960E" w14:textId="77777777" w:rsidTr="00CF60F6">
        <w:trPr>
          <w:trHeight w:val="282"/>
        </w:trPr>
        <w:tc>
          <w:tcPr>
            <w:tcW w:w="5129" w:type="dxa"/>
          </w:tcPr>
          <w:p w14:paraId="4EEA547F"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Specific target organ toxicity — single exposure (central nervous system)</w:t>
            </w:r>
          </w:p>
        </w:tc>
        <w:tc>
          <w:tcPr>
            <w:tcW w:w="5131" w:type="dxa"/>
          </w:tcPr>
          <w:p w14:paraId="0EB87A82"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Category 1</w:t>
            </w:r>
          </w:p>
        </w:tc>
      </w:tr>
      <w:tr w:rsidR="00FD7DD8" w:rsidRPr="00FD7DD8" w14:paraId="305591E4" w14:textId="77777777" w:rsidTr="00CF60F6">
        <w:trPr>
          <w:trHeight w:val="298"/>
        </w:trPr>
        <w:tc>
          <w:tcPr>
            <w:tcW w:w="5129" w:type="dxa"/>
          </w:tcPr>
          <w:p w14:paraId="06C98635"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Specific target organ toxicity — Single exposure</w:t>
            </w:r>
          </w:p>
        </w:tc>
        <w:tc>
          <w:tcPr>
            <w:tcW w:w="5131" w:type="dxa"/>
          </w:tcPr>
          <w:p w14:paraId="7C2E610A"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Category 3, (Respiratory</w:t>
            </w:r>
          </w:p>
          <w:p w14:paraId="1A4DA8E8" w14:textId="77777777" w:rsidR="00FD7DD8" w:rsidRPr="00FD7DD8" w:rsidRDefault="00FD7DD8" w:rsidP="00E80F8C">
            <w:pPr>
              <w:jc w:val="center"/>
              <w:rPr>
                <w:rFonts w:ascii="Arial" w:hAnsi="Arial" w:cs="Arial"/>
                <w:sz w:val="20"/>
                <w:szCs w:val="20"/>
              </w:rPr>
            </w:pPr>
            <w:r w:rsidRPr="00FD7DD8">
              <w:rPr>
                <w:rFonts w:ascii="Arial" w:hAnsi="Arial" w:cs="Arial"/>
                <w:sz w:val="20"/>
                <w:szCs w:val="20"/>
              </w:rPr>
              <w:t>tract irritation)</w:t>
            </w:r>
          </w:p>
        </w:tc>
      </w:tr>
      <w:tr w:rsidR="00FD7DD8" w:rsidRPr="00FD7DD8" w14:paraId="16B21B76" w14:textId="77777777" w:rsidTr="00CF60F6">
        <w:trPr>
          <w:trHeight w:val="298"/>
        </w:trPr>
        <w:tc>
          <w:tcPr>
            <w:tcW w:w="5129" w:type="dxa"/>
          </w:tcPr>
          <w:p w14:paraId="5DCAA7DA" w14:textId="77777777" w:rsidR="00FD7DD8" w:rsidRPr="00FD7DD8" w:rsidRDefault="00FD7DD8" w:rsidP="00E80F8C">
            <w:pPr>
              <w:rPr>
                <w:rFonts w:ascii="Arial" w:hAnsi="Arial" w:cs="Arial"/>
                <w:sz w:val="20"/>
                <w:szCs w:val="20"/>
              </w:rPr>
            </w:pPr>
            <w:r w:rsidRPr="00FD7DD8">
              <w:rPr>
                <w:rFonts w:ascii="Arial" w:hAnsi="Arial" w:cs="Arial"/>
                <w:sz w:val="20"/>
                <w:szCs w:val="20"/>
              </w:rPr>
              <w:t>Specific target organ toxicity — Repeated exposure</w:t>
            </w:r>
          </w:p>
        </w:tc>
        <w:tc>
          <w:tcPr>
            <w:tcW w:w="5131" w:type="dxa"/>
          </w:tcPr>
          <w:p w14:paraId="42962FBC" w14:textId="77777777" w:rsidR="00FD7DD8" w:rsidRPr="00FD7DD8" w:rsidRDefault="00FD7DD8" w:rsidP="00E80F8C">
            <w:pPr>
              <w:rPr>
                <w:rFonts w:ascii="Arial" w:hAnsi="Arial" w:cs="Arial"/>
                <w:sz w:val="20"/>
                <w:szCs w:val="20"/>
              </w:rPr>
            </w:pPr>
            <w:r w:rsidRPr="00FD7DD8">
              <w:rPr>
                <w:rFonts w:ascii="Arial" w:hAnsi="Arial" w:cs="Arial"/>
                <w:sz w:val="20"/>
                <w:szCs w:val="20"/>
              </w:rPr>
              <w:t>Category 1 (respiratory system, liver, nervous system, blood)</w:t>
            </w:r>
          </w:p>
        </w:tc>
      </w:tr>
    </w:tbl>
    <w:p w14:paraId="2AD0AF5E" w14:textId="3435807F" w:rsidR="00FD7DD8" w:rsidRPr="00FD7DD8" w:rsidRDefault="00A27E11" w:rsidP="00FD7DD8">
      <w:pPr>
        <w:spacing w:line="360" w:lineRule="auto"/>
        <w:jc w:val="both"/>
        <w:rPr>
          <w:rFonts w:ascii="Arial" w:hAnsi="Arial" w:cs="Arial"/>
          <w:sz w:val="24"/>
          <w:szCs w:val="24"/>
        </w:rPr>
      </w:pPr>
      <w:r>
        <w:rPr>
          <w:noProof/>
        </w:rPr>
        <mc:AlternateContent>
          <mc:Choice Requires="wps">
            <w:drawing>
              <wp:anchor distT="0" distB="0" distL="114300" distR="114300" simplePos="0" relativeHeight="252461056" behindDoc="0" locked="0" layoutInCell="1" allowOverlap="1" wp14:anchorId="038F63A1" wp14:editId="2EEDC2A6">
                <wp:simplePos x="0" y="0"/>
                <wp:positionH relativeFrom="column">
                  <wp:posOffset>0</wp:posOffset>
                </wp:positionH>
                <wp:positionV relativeFrom="paragraph">
                  <wp:posOffset>0</wp:posOffset>
                </wp:positionV>
                <wp:extent cx="2476500" cy="209550"/>
                <wp:effectExtent l="0" t="0" r="19050" b="19050"/>
                <wp:wrapNone/>
                <wp:docPr id="1258" name="Text Box 1258"/>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schemeClr val="lt1"/>
                        </a:solidFill>
                        <a:ln w="6350">
                          <a:solidFill>
                            <a:prstClr val="black"/>
                          </a:solidFill>
                        </a:ln>
                      </wps:spPr>
                      <wps:txbx>
                        <w:txbxContent>
                          <w:p w14:paraId="78BAE022" w14:textId="77777777" w:rsidR="004D08D3" w:rsidRPr="00A6325D" w:rsidRDefault="004D08D3"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F63A1" id="Text Box 1258" o:spid="_x0000_s1029" type="#_x0000_t202" style="position:absolute;left:0;text-align:left;margin-left:0;margin-top:0;width:195pt;height:16.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" fillcolor="white [3201]" strokeweight=".5pt">
                <v:textbox>
                  <w:txbxContent>
                    <w:p w14:paraId="78BAE022" w14:textId="77777777" w:rsidR="004D08D3" w:rsidRPr="00A6325D" w:rsidRDefault="004D08D3"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v:textbox>
              </v:shape>
            </w:pict>
          </mc:Fallback>
        </mc:AlternateContent>
      </w:r>
    </w:p>
    <w:p w14:paraId="22E4846A"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Under Environmental hazards, Vinyl ester resins are classified under category 2 for aquatic environment.</w:t>
      </w:r>
    </w:p>
    <w:p w14:paraId="2C136FC9" w14:textId="77777777" w:rsidR="00CF60F6"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 xml:space="preserve">End of the life </w:t>
      </w:r>
    </w:p>
    <w:p w14:paraId="1C2A6666" w14:textId="60BC196E" w:rsidR="00FD7DD8" w:rsidRDefault="00CF60F6" w:rsidP="00FD7DD8">
      <w:pPr>
        <w:spacing w:line="360" w:lineRule="auto"/>
        <w:jc w:val="both"/>
        <w:rPr>
          <w:rFonts w:ascii="Arial" w:hAnsi="Arial" w:cs="Arial"/>
          <w:sz w:val="24"/>
          <w:szCs w:val="24"/>
        </w:rPr>
      </w:pPr>
      <w:r w:rsidRPr="00CF60F6">
        <w:rPr>
          <w:rFonts w:ascii="Arial" w:hAnsi="Arial" w:cs="Arial"/>
          <w:sz w:val="24"/>
          <w:szCs w:val="24"/>
        </w:rPr>
        <w:t>Vinyl Ester Resin</w:t>
      </w:r>
      <w:r w:rsidR="00FD7DD8" w:rsidRPr="00FD7DD8">
        <w:rPr>
          <w:rFonts w:ascii="Arial" w:hAnsi="Arial" w:cs="Arial"/>
          <w:sz w:val="24"/>
          <w:szCs w:val="24"/>
        </w:rPr>
        <w:t xml:space="preserve"> have maximum </w:t>
      </w:r>
      <w:r w:rsidR="00876BCE" w:rsidRPr="00876BCE">
        <w:rPr>
          <w:rFonts w:ascii="Arial" w:hAnsi="Arial" w:cs="Arial"/>
          <w:sz w:val="24"/>
          <w:szCs w:val="24"/>
        </w:rPr>
        <w:t>shelf</w:t>
      </w:r>
      <w:commentRangeStart w:id="20"/>
      <w:commentRangeEnd w:id="20"/>
      <w:r w:rsidR="00A35DA9" w:rsidRPr="00876BCE">
        <w:rPr>
          <w:rStyle w:val="CommentReference"/>
        </w:rPr>
        <w:commentReference w:id="20"/>
      </w:r>
      <w:r w:rsidR="00FD7DD8" w:rsidRPr="00FD7DD8">
        <w:rPr>
          <w:rFonts w:ascii="Arial" w:hAnsi="Arial" w:cs="Arial"/>
          <w:sz w:val="24"/>
          <w:szCs w:val="24"/>
        </w:rPr>
        <w:t xml:space="preserve"> life of around </w:t>
      </w:r>
      <w:r w:rsidR="00876BCE">
        <w:rPr>
          <w:rFonts w:ascii="Arial" w:hAnsi="Arial" w:cs="Arial"/>
          <w:sz w:val="24"/>
          <w:szCs w:val="24"/>
        </w:rPr>
        <w:t>3</w:t>
      </w:r>
      <w:commentRangeStart w:id="21"/>
      <w:r w:rsidR="00FD7DD8" w:rsidRPr="00FD7DD8">
        <w:rPr>
          <w:rFonts w:ascii="Arial" w:hAnsi="Arial" w:cs="Arial"/>
          <w:sz w:val="24"/>
          <w:szCs w:val="24"/>
        </w:rPr>
        <w:t xml:space="preserve"> </w:t>
      </w:r>
      <w:r w:rsidR="00876BCE">
        <w:rPr>
          <w:rFonts w:ascii="Arial" w:hAnsi="Arial" w:cs="Arial"/>
          <w:sz w:val="24"/>
          <w:szCs w:val="24"/>
        </w:rPr>
        <w:t xml:space="preserve">to 6 </w:t>
      </w:r>
      <w:r w:rsidR="00FD7DD8" w:rsidRPr="00FD7DD8">
        <w:rPr>
          <w:rFonts w:ascii="Arial" w:hAnsi="Arial" w:cs="Arial"/>
          <w:sz w:val="24"/>
          <w:szCs w:val="24"/>
        </w:rPr>
        <w:t>months</w:t>
      </w:r>
      <w:r w:rsidR="00876BCE">
        <w:rPr>
          <w:rFonts w:ascii="Arial" w:hAnsi="Arial" w:cs="Arial"/>
          <w:sz w:val="24"/>
          <w:szCs w:val="24"/>
        </w:rPr>
        <w:t xml:space="preserve"> except for some specialized grades which</w:t>
      </w:r>
      <w:r w:rsidR="006674A2">
        <w:rPr>
          <w:rFonts w:ascii="Arial" w:hAnsi="Arial" w:cs="Arial"/>
          <w:sz w:val="24"/>
          <w:szCs w:val="24"/>
        </w:rPr>
        <w:t xml:space="preserve"> have shelf life </w:t>
      </w:r>
      <w:proofErr w:type="spellStart"/>
      <w:r w:rsidR="006674A2">
        <w:rPr>
          <w:rFonts w:ascii="Arial" w:hAnsi="Arial" w:cs="Arial"/>
          <w:sz w:val="24"/>
          <w:szCs w:val="24"/>
        </w:rPr>
        <w:t>upto</w:t>
      </w:r>
      <w:proofErr w:type="spellEnd"/>
      <w:r w:rsidR="006674A2">
        <w:rPr>
          <w:rFonts w:ascii="Arial" w:hAnsi="Arial" w:cs="Arial"/>
          <w:sz w:val="24"/>
          <w:szCs w:val="24"/>
        </w:rPr>
        <w:t xml:space="preserve"> 18 months</w:t>
      </w:r>
      <w:r w:rsidR="00876BCE">
        <w:rPr>
          <w:rFonts w:ascii="Arial" w:hAnsi="Arial" w:cs="Arial"/>
          <w:sz w:val="24"/>
          <w:szCs w:val="24"/>
        </w:rPr>
        <w:t xml:space="preserve"> </w:t>
      </w:r>
      <w:r w:rsidR="00FD7DD8" w:rsidRPr="00FD7DD8">
        <w:rPr>
          <w:rFonts w:ascii="Arial" w:hAnsi="Arial" w:cs="Arial"/>
          <w:sz w:val="24"/>
          <w:szCs w:val="24"/>
        </w:rPr>
        <w:t xml:space="preserve"> </w:t>
      </w:r>
      <w:commentRangeEnd w:id="21"/>
      <w:r w:rsidR="00A35DA9">
        <w:rPr>
          <w:rStyle w:val="CommentReference"/>
        </w:rPr>
        <w:commentReference w:id="21"/>
      </w:r>
      <w:r w:rsidR="00FD7DD8" w:rsidRPr="00FD7DD8">
        <w:rPr>
          <w:rFonts w:ascii="Arial" w:hAnsi="Arial" w:cs="Arial"/>
          <w:sz w:val="24"/>
          <w:szCs w:val="24"/>
        </w:rPr>
        <w:t xml:space="preserve">when stored in a controlled environment as per guidelines issued by manufacturer. The Shell life of the product depends on grade and company to company. For Instance, </w:t>
      </w:r>
      <w:proofErr w:type="spellStart"/>
      <w:r w:rsidR="00FD7DD8" w:rsidRPr="00FD7DD8">
        <w:rPr>
          <w:rFonts w:ascii="Arial" w:hAnsi="Arial" w:cs="Arial"/>
          <w:sz w:val="24"/>
          <w:szCs w:val="24"/>
        </w:rPr>
        <w:t>Derakane</w:t>
      </w:r>
      <w:proofErr w:type="spellEnd"/>
      <w:r w:rsidR="00FD7DD8" w:rsidRPr="00FD7DD8">
        <w:rPr>
          <w:rFonts w:ascii="Arial" w:hAnsi="Arial" w:cs="Arial"/>
          <w:sz w:val="24"/>
          <w:szCs w:val="24"/>
        </w:rPr>
        <w:t xml:space="preserve">™ </w:t>
      </w:r>
      <w:proofErr w:type="spellStart"/>
      <w:r w:rsidR="00FD7DD8" w:rsidRPr="00FD7DD8">
        <w:rPr>
          <w:rFonts w:ascii="Arial" w:hAnsi="Arial" w:cs="Arial"/>
          <w:sz w:val="24"/>
          <w:szCs w:val="24"/>
        </w:rPr>
        <w:t>Signia</w:t>
      </w:r>
      <w:proofErr w:type="spellEnd"/>
      <w:r w:rsidR="00FD7DD8" w:rsidRPr="00FD7DD8">
        <w:rPr>
          <w:rFonts w:ascii="Arial" w:hAnsi="Arial" w:cs="Arial"/>
          <w:sz w:val="24"/>
          <w:szCs w:val="24"/>
        </w:rPr>
        <w:t xml:space="preserve">™ produce by IENOS claim to have a shelf life of 18 months. </w:t>
      </w:r>
    </w:p>
    <w:p w14:paraId="7C19CBAA" w14:textId="43785F96" w:rsidR="0010555F" w:rsidRPr="0010555F" w:rsidRDefault="0010555F" w:rsidP="00FD7DD8">
      <w:pPr>
        <w:spacing w:line="360" w:lineRule="auto"/>
        <w:jc w:val="both"/>
        <w:rPr>
          <w:rFonts w:ascii="Arial" w:hAnsi="Arial" w:cs="Arial"/>
          <w:b/>
          <w:bCs/>
          <w:sz w:val="24"/>
          <w:szCs w:val="24"/>
        </w:rPr>
      </w:pPr>
      <w:r>
        <w:rPr>
          <w:rFonts w:ascii="Arial" w:hAnsi="Arial" w:cs="Arial"/>
          <w:b/>
          <w:bCs/>
          <w:sz w:val="24"/>
          <w:szCs w:val="24"/>
        </w:rPr>
        <w:t>Environment Pollution Index (EPI)</w:t>
      </w:r>
      <w:r w:rsidRPr="0010555F">
        <w:rPr>
          <w:rFonts w:ascii="Arial" w:hAnsi="Arial" w:cs="Arial"/>
          <w:b/>
          <w:bCs/>
          <w:sz w:val="24"/>
          <w:szCs w:val="24"/>
        </w:rPr>
        <w:t xml:space="preserve"> </w:t>
      </w:r>
      <w:r>
        <w:rPr>
          <w:rFonts w:ascii="Arial" w:hAnsi="Arial" w:cs="Arial"/>
          <w:b/>
          <w:bCs/>
          <w:sz w:val="24"/>
          <w:szCs w:val="24"/>
        </w:rPr>
        <w:t>Baseline</w:t>
      </w:r>
    </w:p>
    <w:tbl>
      <w:tblPr>
        <w:tblW w:w="101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69"/>
        <w:gridCol w:w="4898"/>
      </w:tblGrid>
      <w:tr w:rsidR="0010555F" w:rsidRPr="0010555F" w14:paraId="4B45D3A6" w14:textId="77777777" w:rsidTr="0010555F">
        <w:trPr>
          <w:trHeight w:val="380"/>
        </w:trPr>
        <w:tc>
          <w:tcPr>
            <w:tcW w:w="5269" w:type="dxa"/>
            <w:shd w:val="clear" w:color="auto" w:fill="auto"/>
            <w:noWrap/>
            <w:vAlign w:val="bottom"/>
            <w:hideMark/>
          </w:tcPr>
          <w:p w14:paraId="72824EA2" w14:textId="77777777" w:rsidR="0010555F" w:rsidRPr="0010555F" w:rsidRDefault="0010555F" w:rsidP="00E80F8C">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Emission Sources</w:t>
            </w:r>
          </w:p>
        </w:tc>
        <w:tc>
          <w:tcPr>
            <w:tcW w:w="4898" w:type="dxa"/>
            <w:shd w:val="clear" w:color="auto" w:fill="auto"/>
            <w:noWrap/>
            <w:vAlign w:val="bottom"/>
            <w:hideMark/>
          </w:tcPr>
          <w:p w14:paraId="0C0F8AA0" w14:textId="77777777" w:rsidR="0010555F" w:rsidRPr="0010555F" w:rsidRDefault="0010555F" w:rsidP="00E80F8C">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Baseline Emissions (lb/</w:t>
            </w:r>
            <w:proofErr w:type="spellStart"/>
            <w:r w:rsidRPr="0010555F">
              <w:rPr>
                <w:rFonts w:ascii="Arial" w:eastAsia="Times New Roman" w:hAnsi="Arial" w:cs="Arial"/>
                <w:b/>
                <w:bCs/>
                <w:color w:val="000000"/>
                <w:sz w:val="20"/>
                <w:szCs w:val="20"/>
                <w:lang w:eastAsia="en-IN"/>
              </w:rPr>
              <w:t>yr</w:t>
            </w:r>
            <w:proofErr w:type="spellEnd"/>
            <w:r w:rsidRPr="0010555F">
              <w:rPr>
                <w:rFonts w:ascii="Arial" w:eastAsia="Times New Roman" w:hAnsi="Arial" w:cs="Arial"/>
                <w:b/>
                <w:bCs/>
                <w:color w:val="000000"/>
                <w:sz w:val="20"/>
                <w:szCs w:val="20"/>
                <w:lang w:eastAsia="en-IN"/>
              </w:rPr>
              <w:t>)</w:t>
            </w:r>
          </w:p>
        </w:tc>
      </w:tr>
      <w:tr w:rsidR="0010555F" w:rsidRPr="0010555F" w14:paraId="5EC1848E" w14:textId="77777777" w:rsidTr="0010555F">
        <w:trPr>
          <w:trHeight w:val="199"/>
        </w:trPr>
        <w:tc>
          <w:tcPr>
            <w:tcW w:w="5269" w:type="dxa"/>
            <w:shd w:val="clear" w:color="auto" w:fill="auto"/>
            <w:noWrap/>
            <w:vAlign w:val="bottom"/>
            <w:hideMark/>
          </w:tcPr>
          <w:p w14:paraId="50D551A2"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Resin Finishing</w:t>
            </w:r>
          </w:p>
        </w:tc>
        <w:tc>
          <w:tcPr>
            <w:tcW w:w="4898" w:type="dxa"/>
            <w:shd w:val="clear" w:color="auto" w:fill="auto"/>
            <w:noWrap/>
            <w:vAlign w:val="bottom"/>
            <w:hideMark/>
          </w:tcPr>
          <w:p w14:paraId="22A994E3"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30</w:t>
            </w:r>
          </w:p>
        </w:tc>
      </w:tr>
      <w:tr w:rsidR="0010555F" w:rsidRPr="0010555F" w14:paraId="47B3F6A0" w14:textId="77777777" w:rsidTr="0010555F">
        <w:trPr>
          <w:trHeight w:val="199"/>
        </w:trPr>
        <w:tc>
          <w:tcPr>
            <w:tcW w:w="5269" w:type="dxa"/>
            <w:shd w:val="clear" w:color="auto" w:fill="auto"/>
            <w:noWrap/>
            <w:vAlign w:val="bottom"/>
            <w:hideMark/>
          </w:tcPr>
          <w:p w14:paraId="41072F5A"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Steam jet Exhausts</w:t>
            </w:r>
          </w:p>
        </w:tc>
        <w:tc>
          <w:tcPr>
            <w:tcW w:w="4898" w:type="dxa"/>
            <w:shd w:val="clear" w:color="auto" w:fill="auto"/>
            <w:noWrap/>
            <w:vAlign w:val="bottom"/>
            <w:hideMark/>
          </w:tcPr>
          <w:p w14:paraId="4BB05B86"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200</w:t>
            </w:r>
          </w:p>
        </w:tc>
      </w:tr>
      <w:tr w:rsidR="0010555F" w:rsidRPr="0010555F" w14:paraId="5BF3448B" w14:textId="77777777" w:rsidTr="0010555F">
        <w:trPr>
          <w:trHeight w:val="199"/>
        </w:trPr>
        <w:tc>
          <w:tcPr>
            <w:tcW w:w="5269" w:type="dxa"/>
            <w:shd w:val="clear" w:color="auto" w:fill="auto"/>
            <w:noWrap/>
            <w:vAlign w:val="bottom"/>
            <w:hideMark/>
          </w:tcPr>
          <w:p w14:paraId="5E0934E2"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Vapor containment from synthesis</w:t>
            </w:r>
          </w:p>
        </w:tc>
        <w:tc>
          <w:tcPr>
            <w:tcW w:w="4898" w:type="dxa"/>
            <w:shd w:val="clear" w:color="auto" w:fill="auto"/>
            <w:noWrap/>
            <w:vAlign w:val="bottom"/>
            <w:hideMark/>
          </w:tcPr>
          <w:p w14:paraId="223EBD5C"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1300</w:t>
            </w:r>
          </w:p>
        </w:tc>
      </w:tr>
      <w:tr w:rsidR="0010555F" w:rsidRPr="0010555F" w14:paraId="6106CC06" w14:textId="77777777" w:rsidTr="0010555F">
        <w:trPr>
          <w:trHeight w:val="199"/>
        </w:trPr>
        <w:tc>
          <w:tcPr>
            <w:tcW w:w="5269" w:type="dxa"/>
            <w:shd w:val="clear" w:color="auto" w:fill="auto"/>
            <w:noWrap/>
            <w:vAlign w:val="bottom"/>
            <w:hideMark/>
          </w:tcPr>
          <w:p w14:paraId="1E996556"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Storage tanks</w:t>
            </w:r>
          </w:p>
        </w:tc>
        <w:tc>
          <w:tcPr>
            <w:tcW w:w="4898" w:type="dxa"/>
            <w:shd w:val="clear" w:color="auto" w:fill="auto"/>
            <w:noWrap/>
            <w:vAlign w:val="bottom"/>
            <w:hideMark/>
          </w:tcPr>
          <w:p w14:paraId="7DD149BD"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1800</w:t>
            </w:r>
          </w:p>
        </w:tc>
      </w:tr>
      <w:tr w:rsidR="0010555F" w:rsidRPr="0010555F" w14:paraId="404804C5" w14:textId="77777777" w:rsidTr="0010555F">
        <w:trPr>
          <w:trHeight w:val="199"/>
        </w:trPr>
        <w:tc>
          <w:tcPr>
            <w:tcW w:w="5269" w:type="dxa"/>
            <w:shd w:val="clear" w:color="auto" w:fill="auto"/>
            <w:noWrap/>
            <w:vAlign w:val="bottom"/>
            <w:hideMark/>
          </w:tcPr>
          <w:p w14:paraId="5CCDDF77"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Wastewater</w:t>
            </w:r>
          </w:p>
        </w:tc>
        <w:tc>
          <w:tcPr>
            <w:tcW w:w="4898" w:type="dxa"/>
            <w:shd w:val="clear" w:color="auto" w:fill="auto"/>
            <w:noWrap/>
            <w:vAlign w:val="bottom"/>
            <w:hideMark/>
          </w:tcPr>
          <w:p w14:paraId="6102B78A"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17000</w:t>
            </w:r>
          </w:p>
        </w:tc>
      </w:tr>
      <w:tr w:rsidR="0010555F" w:rsidRPr="0010555F" w14:paraId="484A5754" w14:textId="77777777" w:rsidTr="0010555F">
        <w:trPr>
          <w:trHeight w:val="199"/>
        </w:trPr>
        <w:tc>
          <w:tcPr>
            <w:tcW w:w="5269" w:type="dxa"/>
            <w:shd w:val="clear" w:color="auto" w:fill="auto"/>
            <w:noWrap/>
            <w:vAlign w:val="bottom"/>
            <w:hideMark/>
          </w:tcPr>
          <w:p w14:paraId="25EBD907"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Equipment Leaks</w:t>
            </w:r>
          </w:p>
        </w:tc>
        <w:tc>
          <w:tcPr>
            <w:tcW w:w="4898" w:type="dxa"/>
            <w:shd w:val="clear" w:color="auto" w:fill="auto"/>
            <w:noWrap/>
            <w:vAlign w:val="bottom"/>
            <w:hideMark/>
          </w:tcPr>
          <w:p w14:paraId="63F1A4C0" w14:textId="77777777" w:rsidR="0010555F" w:rsidRPr="0010555F" w:rsidRDefault="0010555F" w:rsidP="00E80F8C">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N/A</w:t>
            </w:r>
          </w:p>
        </w:tc>
      </w:tr>
    </w:tbl>
    <w:p w14:paraId="67051BD6" w14:textId="77777777" w:rsidR="0010555F" w:rsidRDefault="0010555F" w:rsidP="0010555F"/>
    <w:p w14:paraId="4A09D747" w14:textId="6A4E274C" w:rsidR="0010555F" w:rsidRDefault="0010555F" w:rsidP="0010555F">
      <w:pPr>
        <w:spacing w:line="360" w:lineRule="auto"/>
        <w:jc w:val="both"/>
        <w:rPr>
          <w:rFonts w:ascii="Arial" w:hAnsi="Arial" w:cs="Arial"/>
          <w:sz w:val="24"/>
          <w:szCs w:val="24"/>
        </w:rPr>
      </w:pPr>
      <w:r w:rsidRPr="0010555F">
        <w:rPr>
          <w:rFonts w:ascii="Arial" w:hAnsi="Arial" w:cs="Arial"/>
          <w:sz w:val="24"/>
          <w:szCs w:val="24"/>
        </w:rPr>
        <w:t xml:space="preserve">The </w:t>
      </w:r>
      <w:commentRangeStart w:id="22"/>
      <w:r w:rsidRPr="0010555F">
        <w:rPr>
          <w:rFonts w:ascii="Arial" w:hAnsi="Arial" w:cs="Arial"/>
          <w:sz w:val="24"/>
          <w:szCs w:val="24"/>
        </w:rPr>
        <w:t xml:space="preserve">baseline emission </w:t>
      </w:r>
      <w:commentRangeEnd w:id="22"/>
      <w:r w:rsidR="00353654">
        <w:rPr>
          <w:rStyle w:val="CommentReference"/>
        </w:rPr>
        <w:commentReference w:id="22"/>
      </w:r>
      <w:r w:rsidRPr="0010555F">
        <w:rPr>
          <w:rFonts w:ascii="Arial" w:hAnsi="Arial" w:cs="Arial"/>
          <w:sz w:val="24"/>
          <w:szCs w:val="24"/>
        </w:rPr>
        <w:t xml:space="preserve">varies depending on the capacity of the manufacturing plant, </w:t>
      </w:r>
      <w:r w:rsidR="00A3309C" w:rsidRPr="0010555F">
        <w:rPr>
          <w:rFonts w:ascii="Arial" w:hAnsi="Arial" w:cs="Arial"/>
          <w:sz w:val="24"/>
          <w:szCs w:val="24"/>
        </w:rPr>
        <w:t>reactants,</w:t>
      </w:r>
      <w:r w:rsidRPr="0010555F">
        <w:rPr>
          <w:rFonts w:ascii="Arial" w:hAnsi="Arial" w:cs="Arial"/>
          <w:sz w:val="24"/>
          <w:szCs w:val="24"/>
        </w:rPr>
        <w:t xml:space="preserve"> and the product manufactured. </w:t>
      </w:r>
    </w:p>
    <w:p w14:paraId="5D98F992" w14:textId="77777777" w:rsidR="00C17449" w:rsidRDefault="00C17449" w:rsidP="0010555F">
      <w:pPr>
        <w:spacing w:line="360" w:lineRule="auto"/>
        <w:jc w:val="both"/>
        <w:rPr>
          <w:rFonts w:ascii="Arial" w:hAnsi="Arial" w:cs="Arial"/>
          <w:b/>
          <w:bCs/>
          <w:sz w:val="24"/>
          <w:szCs w:val="24"/>
        </w:rPr>
      </w:pPr>
    </w:p>
    <w:p w14:paraId="3F417AF1" w14:textId="5FBC8075" w:rsidR="00FF3249" w:rsidRDefault="00FF3249" w:rsidP="0010555F">
      <w:pPr>
        <w:spacing w:line="360" w:lineRule="auto"/>
        <w:jc w:val="both"/>
        <w:rPr>
          <w:rFonts w:ascii="Arial" w:hAnsi="Arial" w:cs="Arial"/>
          <w:b/>
          <w:bCs/>
          <w:sz w:val="24"/>
          <w:szCs w:val="24"/>
        </w:rPr>
      </w:pPr>
      <w:r>
        <w:rPr>
          <w:rFonts w:ascii="Arial" w:hAnsi="Arial" w:cs="Arial"/>
          <w:b/>
          <w:bCs/>
          <w:sz w:val="24"/>
          <w:szCs w:val="24"/>
        </w:rPr>
        <w:lastRenderedPageBreak/>
        <w:t>Carbon Footprint Analysis</w:t>
      </w:r>
    </w:p>
    <w:p w14:paraId="673BE0EF" w14:textId="153711C7" w:rsidR="006C5305" w:rsidRPr="006C5305" w:rsidRDefault="00FF3249" w:rsidP="0010555F">
      <w:pPr>
        <w:spacing w:line="360" w:lineRule="auto"/>
        <w:jc w:val="both"/>
        <w:rPr>
          <w:rFonts w:ascii="Arial" w:hAnsi="Arial" w:cs="Arial"/>
          <w:b/>
          <w:bCs/>
          <w:sz w:val="24"/>
          <w:szCs w:val="24"/>
        </w:rPr>
      </w:pPr>
      <w:r>
        <w:rPr>
          <w:rFonts w:ascii="Arial" w:hAnsi="Arial" w:cs="Arial"/>
          <w:b/>
          <w:bCs/>
          <w:sz w:val="24"/>
          <w:szCs w:val="24"/>
        </w:rPr>
        <w:t>Life Cycle Assessment (</w:t>
      </w:r>
      <w:r w:rsidR="006C5305" w:rsidRPr="006C5305">
        <w:rPr>
          <w:rFonts w:ascii="Arial" w:hAnsi="Arial" w:cs="Arial"/>
          <w:b/>
          <w:bCs/>
          <w:sz w:val="24"/>
          <w:szCs w:val="24"/>
        </w:rPr>
        <w:t>LCA</w:t>
      </w:r>
      <w:r>
        <w:rPr>
          <w:rFonts w:ascii="Arial" w:hAnsi="Arial" w:cs="Arial"/>
          <w:b/>
          <w:bCs/>
          <w:sz w:val="24"/>
          <w:szCs w:val="24"/>
        </w:rPr>
        <w:t>)</w:t>
      </w:r>
      <w:r w:rsidR="006C5305" w:rsidRPr="006C5305">
        <w:rPr>
          <w:rFonts w:ascii="Arial" w:hAnsi="Arial" w:cs="Arial"/>
          <w:b/>
          <w:bCs/>
          <w:sz w:val="24"/>
          <w:szCs w:val="24"/>
        </w:rPr>
        <w:t xml:space="preserve"> data for </w:t>
      </w:r>
      <w:r w:rsidR="00972406">
        <w:rPr>
          <w:rFonts w:ascii="Arial" w:hAnsi="Arial" w:cs="Arial"/>
          <w:b/>
          <w:bCs/>
          <w:sz w:val="24"/>
          <w:szCs w:val="24"/>
        </w:rPr>
        <w:t>E</w:t>
      </w:r>
      <w:r w:rsidR="006C5305" w:rsidRPr="006C5305">
        <w:rPr>
          <w:rFonts w:ascii="Arial" w:hAnsi="Arial" w:cs="Arial"/>
          <w:b/>
          <w:bCs/>
          <w:sz w:val="24"/>
          <w:szCs w:val="24"/>
        </w:rPr>
        <w:t xml:space="preserve">poxy </w:t>
      </w:r>
      <w:r w:rsidR="00972406">
        <w:rPr>
          <w:rFonts w:ascii="Arial" w:hAnsi="Arial" w:cs="Arial"/>
          <w:b/>
          <w:bCs/>
          <w:sz w:val="24"/>
          <w:szCs w:val="24"/>
        </w:rPr>
        <w:t>R</w:t>
      </w:r>
      <w:r w:rsidR="006C5305" w:rsidRPr="006C5305">
        <w:rPr>
          <w:rFonts w:ascii="Arial" w:hAnsi="Arial" w:cs="Arial"/>
          <w:b/>
          <w:bCs/>
          <w:sz w:val="24"/>
          <w:szCs w:val="24"/>
        </w:rPr>
        <w:t>esin</w:t>
      </w:r>
    </w:p>
    <w:tbl>
      <w:tblPr>
        <w:tblW w:w="10459" w:type="dxa"/>
        <w:tblLook w:val="04A0" w:firstRow="1" w:lastRow="0" w:firstColumn="1" w:lastColumn="0" w:noHBand="0" w:noVBand="1"/>
      </w:tblPr>
      <w:tblGrid>
        <w:gridCol w:w="3879"/>
        <w:gridCol w:w="1306"/>
        <w:gridCol w:w="1474"/>
        <w:gridCol w:w="3497"/>
        <w:gridCol w:w="303"/>
      </w:tblGrid>
      <w:tr w:rsidR="006C5305" w:rsidRPr="006C5305" w14:paraId="0397EE4D" w14:textId="77777777" w:rsidTr="006C5305">
        <w:trPr>
          <w:gridAfter w:val="1"/>
          <w:wAfter w:w="303" w:type="dxa"/>
          <w:trHeight w:val="450"/>
        </w:trPr>
        <w:tc>
          <w:tcPr>
            <w:tcW w:w="3879"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3725AC4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Material</w:t>
            </w:r>
          </w:p>
        </w:tc>
        <w:tc>
          <w:tcPr>
            <w:tcW w:w="130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B501C4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EE (MJ/kg)</w:t>
            </w:r>
          </w:p>
        </w:tc>
        <w:tc>
          <w:tcPr>
            <w:tcW w:w="1474"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0B59B7D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GWP (kg CO2e/kg)</w:t>
            </w:r>
          </w:p>
        </w:tc>
        <w:tc>
          <w:tcPr>
            <w:tcW w:w="349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0BEFA4F4"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Reference</w:t>
            </w:r>
          </w:p>
        </w:tc>
      </w:tr>
      <w:tr w:rsidR="006C5305" w:rsidRPr="006C5305" w14:paraId="68200118" w14:textId="77777777" w:rsidTr="006C5305">
        <w:trPr>
          <w:trHeight w:val="216"/>
        </w:trPr>
        <w:tc>
          <w:tcPr>
            <w:tcW w:w="3879" w:type="dxa"/>
            <w:vMerge/>
            <w:tcBorders>
              <w:top w:val="single" w:sz="8" w:space="0" w:color="auto"/>
              <w:left w:val="single" w:sz="8" w:space="0" w:color="auto"/>
              <w:bottom w:val="single" w:sz="8" w:space="0" w:color="000000"/>
              <w:right w:val="single" w:sz="4" w:space="0" w:color="auto"/>
            </w:tcBorders>
            <w:vAlign w:val="center"/>
            <w:hideMark/>
          </w:tcPr>
          <w:p w14:paraId="769DA249"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306" w:type="dxa"/>
            <w:vMerge/>
            <w:tcBorders>
              <w:top w:val="single" w:sz="8" w:space="0" w:color="auto"/>
              <w:left w:val="single" w:sz="4" w:space="0" w:color="auto"/>
              <w:bottom w:val="single" w:sz="8" w:space="0" w:color="000000"/>
              <w:right w:val="single" w:sz="4" w:space="0" w:color="auto"/>
            </w:tcBorders>
            <w:vAlign w:val="center"/>
            <w:hideMark/>
          </w:tcPr>
          <w:p w14:paraId="1867D211"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474" w:type="dxa"/>
            <w:vMerge/>
            <w:tcBorders>
              <w:top w:val="single" w:sz="8" w:space="0" w:color="auto"/>
              <w:left w:val="single" w:sz="4" w:space="0" w:color="auto"/>
              <w:bottom w:val="single" w:sz="8" w:space="0" w:color="000000"/>
              <w:right w:val="single" w:sz="4" w:space="0" w:color="auto"/>
            </w:tcBorders>
            <w:vAlign w:val="center"/>
            <w:hideMark/>
          </w:tcPr>
          <w:p w14:paraId="61F2A047"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497" w:type="dxa"/>
            <w:vMerge/>
            <w:tcBorders>
              <w:top w:val="single" w:sz="8" w:space="0" w:color="auto"/>
              <w:left w:val="single" w:sz="4" w:space="0" w:color="auto"/>
              <w:bottom w:val="single" w:sz="8" w:space="0" w:color="000000"/>
              <w:right w:val="single" w:sz="8" w:space="0" w:color="auto"/>
            </w:tcBorders>
            <w:vAlign w:val="center"/>
            <w:hideMark/>
          </w:tcPr>
          <w:p w14:paraId="33FBB649"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03" w:type="dxa"/>
            <w:tcBorders>
              <w:top w:val="nil"/>
              <w:left w:val="nil"/>
              <w:bottom w:val="nil"/>
              <w:right w:val="nil"/>
            </w:tcBorders>
            <w:shd w:val="clear" w:color="auto" w:fill="auto"/>
            <w:noWrap/>
            <w:vAlign w:val="bottom"/>
            <w:hideMark/>
          </w:tcPr>
          <w:p w14:paraId="5A8CD6F9"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p>
        </w:tc>
      </w:tr>
      <w:tr w:rsidR="006C5305" w:rsidRPr="006C5305" w14:paraId="26FEEACB"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ED6F27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0720F65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137</w:t>
            </w:r>
          </w:p>
        </w:tc>
        <w:tc>
          <w:tcPr>
            <w:tcW w:w="1474" w:type="dxa"/>
            <w:tcBorders>
              <w:top w:val="nil"/>
              <w:left w:val="nil"/>
              <w:bottom w:val="single" w:sz="4" w:space="0" w:color="auto"/>
              <w:right w:val="single" w:sz="4" w:space="0" w:color="auto"/>
            </w:tcBorders>
            <w:shd w:val="clear" w:color="auto" w:fill="auto"/>
            <w:vAlign w:val="bottom"/>
            <w:hideMark/>
          </w:tcPr>
          <w:p w14:paraId="1697D834"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4.7</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5A4DFFE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proofErr w:type="spellStart"/>
            <w:r w:rsidRPr="006C5305">
              <w:rPr>
                <w:rFonts w:ascii="Arial" w:eastAsia="Times New Roman" w:hAnsi="Arial" w:cs="Arial"/>
                <w:color w:val="000000"/>
                <w:sz w:val="20"/>
                <w:szCs w:val="20"/>
                <w:lang w:eastAsia="en-IN"/>
              </w:rPr>
              <w:t>Bricout</w:t>
            </w:r>
            <w:proofErr w:type="spellEnd"/>
            <w:r w:rsidRPr="006C5305">
              <w:rPr>
                <w:rFonts w:ascii="Arial" w:eastAsia="Times New Roman" w:hAnsi="Arial" w:cs="Arial"/>
                <w:color w:val="000000"/>
                <w:sz w:val="20"/>
                <w:szCs w:val="20"/>
                <w:lang w:eastAsia="en-IN"/>
              </w:rPr>
              <w:t xml:space="preserve"> et al. (2017)</w:t>
            </w:r>
          </w:p>
        </w:tc>
        <w:tc>
          <w:tcPr>
            <w:tcW w:w="303" w:type="dxa"/>
            <w:vAlign w:val="center"/>
            <w:hideMark/>
          </w:tcPr>
          <w:p w14:paraId="7D5E5564"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FB605DE"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1C824531"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4CA51B4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p>
        </w:tc>
        <w:tc>
          <w:tcPr>
            <w:tcW w:w="1474" w:type="dxa"/>
            <w:tcBorders>
              <w:top w:val="nil"/>
              <w:left w:val="nil"/>
              <w:bottom w:val="single" w:sz="4" w:space="0" w:color="auto"/>
              <w:right w:val="single" w:sz="4" w:space="0" w:color="auto"/>
            </w:tcBorders>
            <w:shd w:val="clear" w:color="auto" w:fill="auto"/>
            <w:vAlign w:val="bottom"/>
            <w:hideMark/>
          </w:tcPr>
          <w:p w14:paraId="7515432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4BBDCB0A"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Suzuki and Takahashi (2005)</w:t>
            </w:r>
          </w:p>
        </w:tc>
        <w:tc>
          <w:tcPr>
            <w:tcW w:w="303" w:type="dxa"/>
            <w:vAlign w:val="center"/>
            <w:hideMark/>
          </w:tcPr>
          <w:p w14:paraId="4B232E5A"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3BFC3E1"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50BE0F4"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53C1B92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49E9A03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22B4C9B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Plastics Europe (2005)</w:t>
            </w:r>
          </w:p>
        </w:tc>
        <w:tc>
          <w:tcPr>
            <w:tcW w:w="303" w:type="dxa"/>
            <w:vAlign w:val="center"/>
            <w:hideMark/>
          </w:tcPr>
          <w:p w14:paraId="0CAAE92B"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5F4B31C2"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ECA5D7D"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w:t>
            </w:r>
          </w:p>
        </w:tc>
        <w:tc>
          <w:tcPr>
            <w:tcW w:w="1306" w:type="dxa"/>
            <w:tcBorders>
              <w:top w:val="nil"/>
              <w:left w:val="nil"/>
              <w:bottom w:val="single" w:sz="4" w:space="0" w:color="auto"/>
              <w:right w:val="single" w:sz="4" w:space="0" w:color="auto"/>
            </w:tcBorders>
            <w:shd w:val="clear" w:color="auto" w:fill="auto"/>
            <w:vAlign w:val="bottom"/>
            <w:hideMark/>
          </w:tcPr>
          <w:p w14:paraId="74715A93"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80.1</w:t>
            </w:r>
          </w:p>
        </w:tc>
        <w:tc>
          <w:tcPr>
            <w:tcW w:w="1474" w:type="dxa"/>
            <w:tcBorders>
              <w:top w:val="nil"/>
              <w:left w:val="nil"/>
              <w:bottom w:val="single" w:sz="4" w:space="0" w:color="auto"/>
              <w:right w:val="single" w:sz="4" w:space="0" w:color="auto"/>
            </w:tcBorders>
            <w:shd w:val="clear" w:color="auto" w:fill="auto"/>
            <w:vAlign w:val="bottom"/>
            <w:hideMark/>
          </w:tcPr>
          <w:p w14:paraId="3BACB54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2.54</w:t>
            </w:r>
          </w:p>
        </w:tc>
        <w:tc>
          <w:tcPr>
            <w:tcW w:w="3497" w:type="dxa"/>
            <w:tcBorders>
              <w:top w:val="nil"/>
              <w:left w:val="nil"/>
              <w:bottom w:val="single" w:sz="4" w:space="0" w:color="auto"/>
              <w:right w:val="single" w:sz="8" w:space="0" w:color="auto"/>
            </w:tcBorders>
            <w:shd w:val="clear" w:color="auto" w:fill="auto"/>
            <w:vAlign w:val="bottom"/>
            <w:hideMark/>
          </w:tcPr>
          <w:p w14:paraId="6BB2888E"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Plastics Europe (2011)</w:t>
            </w:r>
          </w:p>
        </w:tc>
        <w:tc>
          <w:tcPr>
            <w:tcW w:w="303" w:type="dxa"/>
            <w:vAlign w:val="center"/>
            <w:hideMark/>
          </w:tcPr>
          <w:p w14:paraId="3B2D98C9"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09228F96"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62C0B80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16614C4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77.4</w:t>
            </w:r>
          </w:p>
        </w:tc>
        <w:tc>
          <w:tcPr>
            <w:tcW w:w="1474" w:type="dxa"/>
            <w:tcBorders>
              <w:top w:val="nil"/>
              <w:left w:val="nil"/>
              <w:bottom w:val="single" w:sz="4" w:space="0" w:color="auto"/>
              <w:right w:val="single" w:sz="4" w:space="0" w:color="auto"/>
            </w:tcBorders>
            <w:shd w:val="clear" w:color="auto" w:fill="auto"/>
            <w:vAlign w:val="bottom"/>
            <w:hideMark/>
          </w:tcPr>
          <w:p w14:paraId="2DB8D25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2669CEB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US DoE (2016)</w:t>
            </w:r>
          </w:p>
        </w:tc>
        <w:tc>
          <w:tcPr>
            <w:tcW w:w="303" w:type="dxa"/>
            <w:vAlign w:val="center"/>
            <w:hideMark/>
          </w:tcPr>
          <w:p w14:paraId="442CE38E"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7D1CE8A9"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0DEB2E89"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1264E45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80</w:t>
            </w:r>
          </w:p>
        </w:tc>
        <w:tc>
          <w:tcPr>
            <w:tcW w:w="1474" w:type="dxa"/>
            <w:tcBorders>
              <w:top w:val="nil"/>
              <w:left w:val="nil"/>
              <w:bottom w:val="single" w:sz="4" w:space="0" w:color="auto"/>
              <w:right w:val="single" w:sz="4" w:space="0" w:color="auto"/>
            </w:tcBorders>
            <w:shd w:val="clear" w:color="auto" w:fill="auto"/>
            <w:vAlign w:val="bottom"/>
            <w:hideMark/>
          </w:tcPr>
          <w:p w14:paraId="439965C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6EE35524"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Song et al. (2009)</w:t>
            </w:r>
          </w:p>
        </w:tc>
        <w:tc>
          <w:tcPr>
            <w:tcW w:w="303" w:type="dxa"/>
            <w:vAlign w:val="center"/>
            <w:hideMark/>
          </w:tcPr>
          <w:p w14:paraId="224646F5"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3632EC5C"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9169C6B"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537BACF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4AA7F98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5.7</w:t>
            </w:r>
          </w:p>
        </w:tc>
        <w:tc>
          <w:tcPr>
            <w:tcW w:w="3497" w:type="dxa"/>
            <w:tcBorders>
              <w:top w:val="nil"/>
              <w:left w:val="nil"/>
              <w:bottom w:val="single" w:sz="4" w:space="0" w:color="auto"/>
              <w:right w:val="single" w:sz="8" w:space="0" w:color="auto"/>
            </w:tcBorders>
            <w:shd w:val="clear" w:color="auto" w:fill="auto"/>
            <w:vAlign w:val="bottom"/>
            <w:hideMark/>
          </w:tcPr>
          <w:p w14:paraId="291D139A"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Rankine (2006) (quoting PE)</w:t>
            </w:r>
          </w:p>
        </w:tc>
        <w:tc>
          <w:tcPr>
            <w:tcW w:w="303" w:type="dxa"/>
            <w:vAlign w:val="center"/>
            <w:hideMark/>
          </w:tcPr>
          <w:p w14:paraId="5B85C712"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5E00BF8" w14:textId="77777777" w:rsidTr="006C5305">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AA251B3"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Ethylenediamine</w:t>
            </w:r>
          </w:p>
        </w:tc>
        <w:tc>
          <w:tcPr>
            <w:tcW w:w="1306" w:type="dxa"/>
            <w:tcBorders>
              <w:top w:val="nil"/>
              <w:left w:val="nil"/>
              <w:bottom w:val="single" w:sz="4" w:space="0" w:color="auto"/>
              <w:right w:val="single" w:sz="4" w:space="0" w:color="auto"/>
            </w:tcBorders>
            <w:shd w:val="clear" w:color="auto" w:fill="auto"/>
            <w:vAlign w:val="bottom"/>
            <w:hideMark/>
          </w:tcPr>
          <w:p w14:paraId="2025166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124.6</w:t>
            </w:r>
          </w:p>
        </w:tc>
        <w:tc>
          <w:tcPr>
            <w:tcW w:w="1474" w:type="dxa"/>
            <w:tcBorders>
              <w:top w:val="nil"/>
              <w:left w:val="nil"/>
              <w:bottom w:val="single" w:sz="4" w:space="0" w:color="auto"/>
              <w:right w:val="single" w:sz="4" w:space="0" w:color="auto"/>
            </w:tcBorders>
            <w:shd w:val="clear" w:color="auto" w:fill="auto"/>
            <w:vAlign w:val="bottom"/>
            <w:hideMark/>
          </w:tcPr>
          <w:p w14:paraId="49D9F14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6.3</w:t>
            </w:r>
          </w:p>
        </w:tc>
        <w:tc>
          <w:tcPr>
            <w:tcW w:w="3497" w:type="dxa"/>
            <w:tcBorders>
              <w:top w:val="nil"/>
              <w:left w:val="nil"/>
              <w:bottom w:val="single" w:sz="4" w:space="0" w:color="auto"/>
              <w:right w:val="single" w:sz="8" w:space="0" w:color="auto"/>
            </w:tcBorders>
            <w:shd w:val="clear" w:color="auto" w:fill="auto"/>
            <w:vAlign w:val="bottom"/>
            <w:hideMark/>
          </w:tcPr>
          <w:p w14:paraId="4909BB3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155FC39D"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4601828E" w14:textId="77777777" w:rsidTr="006C5305">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4F37E9D5"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Phthalic Anhydride</w:t>
            </w:r>
          </w:p>
        </w:tc>
        <w:tc>
          <w:tcPr>
            <w:tcW w:w="1306" w:type="dxa"/>
            <w:tcBorders>
              <w:top w:val="nil"/>
              <w:left w:val="nil"/>
              <w:bottom w:val="single" w:sz="4" w:space="0" w:color="auto"/>
              <w:right w:val="single" w:sz="4" w:space="0" w:color="auto"/>
            </w:tcBorders>
            <w:shd w:val="clear" w:color="auto" w:fill="auto"/>
            <w:vAlign w:val="bottom"/>
            <w:hideMark/>
          </w:tcPr>
          <w:p w14:paraId="2F1267D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78.2</w:t>
            </w:r>
          </w:p>
        </w:tc>
        <w:tc>
          <w:tcPr>
            <w:tcW w:w="1474" w:type="dxa"/>
            <w:tcBorders>
              <w:top w:val="nil"/>
              <w:left w:val="nil"/>
              <w:bottom w:val="single" w:sz="4" w:space="0" w:color="auto"/>
              <w:right w:val="single" w:sz="4" w:space="0" w:color="auto"/>
            </w:tcBorders>
            <w:shd w:val="clear" w:color="auto" w:fill="auto"/>
            <w:vAlign w:val="bottom"/>
            <w:hideMark/>
          </w:tcPr>
          <w:p w14:paraId="7025BC27"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2.7</w:t>
            </w:r>
          </w:p>
        </w:tc>
        <w:tc>
          <w:tcPr>
            <w:tcW w:w="3497" w:type="dxa"/>
            <w:tcBorders>
              <w:top w:val="nil"/>
              <w:left w:val="nil"/>
              <w:bottom w:val="single" w:sz="4" w:space="0" w:color="auto"/>
              <w:right w:val="single" w:sz="8" w:space="0" w:color="auto"/>
            </w:tcBorders>
            <w:shd w:val="clear" w:color="auto" w:fill="auto"/>
            <w:vAlign w:val="bottom"/>
            <w:hideMark/>
          </w:tcPr>
          <w:p w14:paraId="72B00E57"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67230847"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EFD50B0" w14:textId="77777777" w:rsidTr="006C5305">
        <w:trPr>
          <w:trHeight w:val="216"/>
        </w:trPr>
        <w:tc>
          <w:tcPr>
            <w:tcW w:w="3879" w:type="dxa"/>
            <w:tcBorders>
              <w:top w:val="nil"/>
              <w:left w:val="single" w:sz="8" w:space="0" w:color="auto"/>
              <w:bottom w:val="single" w:sz="8" w:space="0" w:color="auto"/>
              <w:right w:val="single" w:sz="4" w:space="0" w:color="auto"/>
            </w:tcBorders>
            <w:shd w:val="clear" w:color="auto" w:fill="auto"/>
            <w:vAlign w:val="bottom"/>
            <w:hideMark/>
          </w:tcPr>
          <w:p w14:paraId="42FA579B"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Resin</w:t>
            </w:r>
          </w:p>
        </w:tc>
        <w:tc>
          <w:tcPr>
            <w:tcW w:w="1306" w:type="dxa"/>
            <w:tcBorders>
              <w:top w:val="nil"/>
              <w:left w:val="nil"/>
              <w:bottom w:val="single" w:sz="8" w:space="0" w:color="auto"/>
              <w:right w:val="single" w:sz="4" w:space="0" w:color="auto"/>
            </w:tcBorders>
            <w:shd w:val="clear" w:color="auto" w:fill="auto"/>
            <w:vAlign w:val="bottom"/>
            <w:hideMark/>
          </w:tcPr>
          <w:p w14:paraId="18FF9CDE" w14:textId="63FCCA16"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135</w:t>
            </w:r>
          </w:p>
        </w:tc>
        <w:tc>
          <w:tcPr>
            <w:tcW w:w="1474" w:type="dxa"/>
            <w:tcBorders>
              <w:top w:val="nil"/>
              <w:left w:val="nil"/>
              <w:bottom w:val="single" w:sz="8" w:space="0" w:color="auto"/>
              <w:right w:val="single" w:sz="4" w:space="0" w:color="auto"/>
            </w:tcBorders>
            <w:shd w:val="clear" w:color="auto" w:fill="auto"/>
            <w:vAlign w:val="bottom"/>
            <w:hideMark/>
          </w:tcPr>
          <w:p w14:paraId="2131B609" w14:textId="260D743D"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6.8</w:t>
            </w:r>
          </w:p>
        </w:tc>
        <w:tc>
          <w:tcPr>
            <w:tcW w:w="3497" w:type="dxa"/>
            <w:tcBorders>
              <w:top w:val="nil"/>
              <w:left w:val="nil"/>
              <w:bottom w:val="single" w:sz="8" w:space="0" w:color="auto"/>
              <w:right w:val="single" w:sz="8" w:space="0" w:color="auto"/>
            </w:tcBorders>
            <w:shd w:val="clear" w:color="auto" w:fill="auto"/>
            <w:vAlign w:val="bottom"/>
            <w:hideMark/>
          </w:tcPr>
          <w:p w14:paraId="0B213264" w14:textId="10F9350A"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1396E5DF" w14:textId="77777777" w:rsidR="006C5305" w:rsidRPr="006C5305" w:rsidRDefault="006C5305" w:rsidP="006C5305">
            <w:pPr>
              <w:spacing w:after="0" w:line="240" w:lineRule="auto"/>
              <w:rPr>
                <w:rFonts w:ascii="Arial" w:eastAsia="Times New Roman" w:hAnsi="Arial" w:cs="Arial"/>
                <w:sz w:val="20"/>
                <w:szCs w:val="20"/>
                <w:lang w:eastAsia="en-IN"/>
              </w:rPr>
            </w:pPr>
          </w:p>
        </w:tc>
      </w:tr>
    </w:tbl>
    <w:p w14:paraId="29F662AD" w14:textId="7CB1C2CD" w:rsidR="00972406" w:rsidRDefault="003A09DE" w:rsidP="002C67EF">
      <w:pPr>
        <w:spacing w:line="360" w:lineRule="auto"/>
        <w:jc w:val="both"/>
        <w:rPr>
          <w:rFonts w:ascii="Arial" w:hAnsi="Arial" w:cs="Arial"/>
          <w:b/>
          <w:bCs/>
          <w:sz w:val="24"/>
          <w:szCs w:val="24"/>
        </w:rPr>
      </w:pPr>
      <w:r w:rsidRPr="002B5730">
        <w:rPr>
          <w:bCs/>
          <w:noProof/>
          <w:color w:val="000000" w:themeColor="text1"/>
        </w:rPr>
        <mc:AlternateContent>
          <mc:Choice Requires="wps">
            <w:drawing>
              <wp:anchor distT="0" distB="0" distL="114300" distR="114300" simplePos="0" relativeHeight="252902400" behindDoc="0" locked="0" layoutInCell="1" allowOverlap="1" wp14:anchorId="0B02CEB5" wp14:editId="329F3BD9">
                <wp:simplePos x="0" y="0"/>
                <wp:positionH relativeFrom="margin">
                  <wp:align>right</wp:align>
                </wp:positionH>
                <wp:positionV relativeFrom="paragraph">
                  <wp:posOffset>-635</wp:posOffset>
                </wp:positionV>
                <wp:extent cx="2337955" cy="200055"/>
                <wp:effectExtent l="0" t="0" r="0" b="0"/>
                <wp:wrapNone/>
                <wp:docPr id="212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63E860E7" w14:textId="37AB10BA" w:rsidR="004D08D3" w:rsidRPr="004644A7" w:rsidRDefault="004D08D3"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B02CEB5" id="TextBox 4" o:spid="_x0000_s1030" type="#_x0000_t202" style="position:absolute;left:0;text-align:left;margin-left:132.9pt;margin-top:-.05pt;width:184.1pt;height:15.75pt;z-index:252902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" filled="f" stroked="f">
                <v:textbox style="mso-fit-shape-to-text:t">
                  <w:txbxContent>
                    <w:p w14:paraId="63E860E7" w14:textId="37AB10BA" w:rsidR="004D08D3" w:rsidRPr="004644A7" w:rsidRDefault="004D08D3"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23450DF6" w14:textId="52FC418B" w:rsidR="00972406" w:rsidRDefault="00FF3249" w:rsidP="002C67EF">
      <w:pPr>
        <w:spacing w:line="360" w:lineRule="auto"/>
        <w:jc w:val="both"/>
        <w:rPr>
          <w:rFonts w:ascii="Arial" w:hAnsi="Arial" w:cs="Arial"/>
          <w:b/>
          <w:bCs/>
          <w:sz w:val="24"/>
          <w:szCs w:val="24"/>
        </w:rPr>
      </w:pPr>
      <w:r>
        <w:rPr>
          <w:rFonts w:ascii="Arial" w:hAnsi="Arial" w:cs="Arial"/>
          <w:b/>
          <w:bCs/>
          <w:sz w:val="24"/>
          <w:szCs w:val="24"/>
        </w:rPr>
        <w:t>Life Cycle Assessment (</w:t>
      </w:r>
      <w:r w:rsidRPr="006C5305">
        <w:rPr>
          <w:rFonts w:ascii="Arial" w:hAnsi="Arial" w:cs="Arial"/>
          <w:b/>
          <w:bCs/>
          <w:sz w:val="24"/>
          <w:szCs w:val="24"/>
        </w:rPr>
        <w:t>LCA</w:t>
      </w:r>
      <w:r>
        <w:rPr>
          <w:rFonts w:ascii="Arial" w:hAnsi="Arial" w:cs="Arial"/>
          <w:b/>
          <w:bCs/>
          <w:sz w:val="24"/>
          <w:szCs w:val="24"/>
        </w:rPr>
        <w:t>)</w:t>
      </w:r>
      <w:r w:rsidR="00972406">
        <w:rPr>
          <w:rFonts w:ascii="Arial" w:hAnsi="Arial" w:cs="Arial"/>
          <w:b/>
          <w:bCs/>
          <w:sz w:val="24"/>
          <w:szCs w:val="24"/>
        </w:rPr>
        <w:t xml:space="preserve"> data for Vinyl Ester Resin</w:t>
      </w:r>
    </w:p>
    <w:tbl>
      <w:tblPr>
        <w:tblW w:w="10473" w:type="dxa"/>
        <w:tblLook w:val="04A0" w:firstRow="1" w:lastRow="0" w:firstColumn="1" w:lastColumn="0" w:noHBand="0" w:noVBand="1"/>
      </w:tblPr>
      <w:tblGrid>
        <w:gridCol w:w="3829"/>
        <w:gridCol w:w="1344"/>
        <w:gridCol w:w="1474"/>
        <w:gridCol w:w="3522"/>
        <w:gridCol w:w="304"/>
      </w:tblGrid>
      <w:tr w:rsidR="006C5305" w:rsidRPr="006C5305" w14:paraId="38214EB9" w14:textId="77777777" w:rsidTr="006C5305">
        <w:trPr>
          <w:gridAfter w:val="1"/>
          <w:wAfter w:w="304" w:type="dxa"/>
          <w:trHeight w:val="450"/>
        </w:trPr>
        <w:tc>
          <w:tcPr>
            <w:tcW w:w="3847"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5301E469"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Material</w:t>
            </w:r>
          </w:p>
        </w:tc>
        <w:tc>
          <w:tcPr>
            <w:tcW w:w="1309"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0AA46484" w14:textId="1E751541" w:rsidR="006C5305" w:rsidRPr="006C5305" w:rsidRDefault="00B31AB9" w:rsidP="006C5305">
            <w:pPr>
              <w:spacing w:after="0" w:line="240" w:lineRule="auto"/>
              <w:jc w:val="cente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Epoxy Equivalent</w:t>
            </w:r>
            <w:commentRangeStart w:id="23"/>
            <w:r w:rsidR="006C5305" w:rsidRPr="006C5305">
              <w:rPr>
                <w:rFonts w:ascii="Arial" w:eastAsia="Times New Roman" w:hAnsi="Arial" w:cs="Arial"/>
                <w:b/>
                <w:bCs/>
                <w:color w:val="000000"/>
                <w:sz w:val="20"/>
                <w:szCs w:val="20"/>
                <w:lang w:eastAsia="en-IN"/>
              </w:rPr>
              <w:t xml:space="preserve"> </w:t>
            </w:r>
            <w:commentRangeEnd w:id="23"/>
            <w:r w:rsidR="00353654">
              <w:rPr>
                <w:rStyle w:val="CommentReference"/>
              </w:rPr>
              <w:commentReference w:id="23"/>
            </w:r>
            <w:r w:rsidR="006C5305" w:rsidRPr="006C5305">
              <w:rPr>
                <w:rFonts w:ascii="Arial" w:eastAsia="Times New Roman" w:hAnsi="Arial" w:cs="Arial"/>
                <w:b/>
                <w:bCs/>
                <w:color w:val="000000"/>
                <w:sz w:val="20"/>
                <w:szCs w:val="20"/>
                <w:lang w:eastAsia="en-IN"/>
              </w:rPr>
              <w:t>(MJ/kg)</w:t>
            </w:r>
          </w:p>
        </w:tc>
        <w:tc>
          <w:tcPr>
            <w:tcW w:w="147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5FB0E3A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GWP (kg CO2e/kg)</w:t>
            </w:r>
          </w:p>
        </w:tc>
        <w:tc>
          <w:tcPr>
            <w:tcW w:w="353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01A9DB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Reference</w:t>
            </w:r>
          </w:p>
        </w:tc>
      </w:tr>
      <w:tr w:rsidR="006C5305" w:rsidRPr="006C5305" w14:paraId="6FC6B638" w14:textId="77777777" w:rsidTr="006C5305">
        <w:trPr>
          <w:trHeight w:val="241"/>
        </w:trPr>
        <w:tc>
          <w:tcPr>
            <w:tcW w:w="3847" w:type="dxa"/>
            <w:vMerge/>
            <w:tcBorders>
              <w:top w:val="single" w:sz="8" w:space="0" w:color="auto"/>
              <w:left w:val="single" w:sz="8" w:space="0" w:color="auto"/>
              <w:bottom w:val="single" w:sz="8" w:space="0" w:color="000000"/>
              <w:right w:val="single" w:sz="4" w:space="0" w:color="auto"/>
            </w:tcBorders>
            <w:vAlign w:val="center"/>
            <w:hideMark/>
          </w:tcPr>
          <w:p w14:paraId="70D5CF7E"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309" w:type="dxa"/>
            <w:vMerge/>
            <w:tcBorders>
              <w:top w:val="single" w:sz="8" w:space="0" w:color="auto"/>
              <w:left w:val="single" w:sz="4" w:space="0" w:color="auto"/>
              <w:bottom w:val="single" w:sz="8" w:space="0" w:color="000000"/>
              <w:right w:val="single" w:sz="4" w:space="0" w:color="auto"/>
            </w:tcBorders>
            <w:vAlign w:val="center"/>
            <w:hideMark/>
          </w:tcPr>
          <w:p w14:paraId="55860F21"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476" w:type="dxa"/>
            <w:vMerge/>
            <w:tcBorders>
              <w:top w:val="single" w:sz="8" w:space="0" w:color="auto"/>
              <w:left w:val="single" w:sz="4" w:space="0" w:color="auto"/>
              <w:bottom w:val="single" w:sz="8" w:space="0" w:color="000000"/>
              <w:right w:val="single" w:sz="4" w:space="0" w:color="auto"/>
            </w:tcBorders>
            <w:vAlign w:val="center"/>
            <w:hideMark/>
          </w:tcPr>
          <w:p w14:paraId="12FF56A8"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537" w:type="dxa"/>
            <w:vMerge/>
            <w:tcBorders>
              <w:top w:val="single" w:sz="8" w:space="0" w:color="auto"/>
              <w:left w:val="single" w:sz="4" w:space="0" w:color="auto"/>
              <w:bottom w:val="single" w:sz="8" w:space="0" w:color="000000"/>
              <w:right w:val="single" w:sz="8" w:space="0" w:color="auto"/>
            </w:tcBorders>
            <w:vAlign w:val="center"/>
            <w:hideMark/>
          </w:tcPr>
          <w:p w14:paraId="68AC338F"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04" w:type="dxa"/>
            <w:tcBorders>
              <w:top w:val="nil"/>
              <w:left w:val="nil"/>
              <w:bottom w:val="nil"/>
              <w:right w:val="nil"/>
            </w:tcBorders>
            <w:shd w:val="clear" w:color="auto" w:fill="auto"/>
            <w:noWrap/>
            <w:vAlign w:val="bottom"/>
            <w:hideMark/>
          </w:tcPr>
          <w:p w14:paraId="3142EE8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p>
        </w:tc>
      </w:tr>
      <w:tr w:rsidR="006C5305" w:rsidRPr="006C5305" w14:paraId="19D2B8BE" w14:textId="77777777" w:rsidTr="006C5305">
        <w:trPr>
          <w:trHeight w:val="252"/>
        </w:trPr>
        <w:tc>
          <w:tcPr>
            <w:tcW w:w="3847" w:type="dxa"/>
            <w:tcBorders>
              <w:top w:val="nil"/>
              <w:left w:val="single" w:sz="8" w:space="0" w:color="auto"/>
              <w:bottom w:val="single" w:sz="4" w:space="0" w:color="auto"/>
              <w:right w:val="single" w:sz="4" w:space="0" w:color="auto"/>
            </w:tcBorders>
            <w:shd w:val="clear" w:color="auto" w:fill="auto"/>
            <w:vAlign w:val="center"/>
            <w:hideMark/>
          </w:tcPr>
          <w:p w14:paraId="35496D1E"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VE Resin (BPA epoxy based)</w:t>
            </w:r>
          </w:p>
        </w:tc>
        <w:tc>
          <w:tcPr>
            <w:tcW w:w="1309" w:type="dxa"/>
            <w:tcBorders>
              <w:top w:val="nil"/>
              <w:left w:val="nil"/>
              <w:bottom w:val="single" w:sz="4" w:space="0" w:color="auto"/>
              <w:right w:val="single" w:sz="4" w:space="0" w:color="auto"/>
            </w:tcBorders>
            <w:shd w:val="clear" w:color="auto" w:fill="auto"/>
            <w:vAlign w:val="center"/>
            <w:hideMark/>
          </w:tcPr>
          <w:p w14:paraId="5CEBEB98"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121.5</w:t>
            </w:r>
          </w:p>
        </w:tc>
        <w:tc>
          <w:tcPr>
            <w:tcW w:w="1476" w:type="dxa"/>
            <w:tcBorders>
              <w:top w:val="nil"/>
              <w:left w:val="nil"/>
              <w:bottom w:val="single" w:sz="4" w:space="0" w:color="auto"/>
              <w:right w:val="single" w:sz="4" w:space="0" w:color="auto"/>
            </w:tcBorders>
            <w:shd w:val="clear" w:color="auto" w:fill="auto"/>
            <w:vAlign w:val="center"/>
            <w:hideMark/>
          </w:tcPr>
          <w:p w14:paraId="61B9FBEF"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5.97</w:t>
            </w:r>
          </w:p>
        </w:tc>
        <w:tc>
          <w:tcPr>
            <w:tcW w:w="3537" w:type="dxa"/>
            <w:tcBorders>
              <w:top w:val="nil"/>
              <w:left w:val="nil"/>
              <w:bottom w:val="single" w:sz="4" w:space="0" w:color="auto"/>
              <w:right w:val="single" w:sz="8" w:space="0" w:color="auto"/>
            </w:tcBorders>
            <w:shd w:val="clear" w:color="auto" w:fill="auto"/>
            <w:vAlign w:val="center"/>
            <w:hideMark/>
          </w:tcPr>
          <w:p w14:paraId="3702F83C"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w:t>
            </w:r>
          </w:p>
        </w:tc>
        <w:tc>
          <w:tcPr>
            <w:tcW w:w="304" w:type="dxa"/>
            <w:vAlign w:val="center"/>
            <w:hideMark/>
          </w:tcPr>
          <w:p w14:paraId="07F9EBAB"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04A555DB" w14:textId="77777777" w:rsidTr="006C5305">
        <w:trPr>
          <w:trHeight w:val="516"/>
        </w:trPr>
        <w:tc>
          <w:tcPr>
            <w:tcW w:w="3847" w:type="dxa"/>
            <w:tcBorders>
              <w:top w:val="nil"/>
              <w:left w:val="single" w:sz="8" w:space="0" w:color="auto"/>
              <w:bottom w:val="single" w:sz="8" w:space="0" w:color="auto"/>
              <w:right w:val="single" w:sz="4" w:space="0" w:color="auto"/>
            </w:tcBorders>
            <w:shd w:val="clear" w:color="auto" w:fill="auto"/>
            <w:vAlign w:val="center"/>
            <w:hideMark/>
          </w:tcPr>
          <w:p w14:paraId="44061EA6"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 VE</w:t>
            </w:r>
          </w:p>
        </w:tc>
        <w:tc>
          <w:tcPr>
            <w:tcW w:w="1309" w:type="dxa"/>
            <w:tcBorders>
              <w:top w:val="nil"/>
              <w:left w:val="nil"/>
              <w:bottom w:val="single" w:sz="8" w:space="0" w:color="auto"/>
              <w:right w:val="single" w:sz="4" w:space="0" w:color="auto"/>
            </w:tcBorders>
            <w:shd w:val="clear" w:color="auto" w:fill="auto"/>
            <w:vAlign w:val="center"/>
            <w:hideMark/>
          </w:tcPr>
          <w:p w14:paraId="39D2A70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119.3</w:t>
            </w:r>
          </w:p>
        </w:tc>
        <w:tc>
          <w:tcPr>
            <w:tcW w:w="1476" w:type="dxa"/>
            <w:tcBorders>
              <w:top w:val="nil"/>
              <w:left w:val="nil"/>
              <w:bottom w:val="single" w:sz="8" w:space="0" w:color="auto"/>
              <w:right w:val="single" w:sz="4" w:space="0" w:color="auto"/>
            </w:tcBorders>
            <w:shd w:val="clear" w:color="auto" w:fill="auto"/>
            <w:vAlign w:val="center"/>
            <w:hideMark/>
          </w:tcPr>
          <w:p w14:paraId="615EF137"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5.87</w:t>
            </w:r>
          </w:p>
        </w:tc>
        <w:tc>
          <w:tcPr>
            <w:tcW w:w="3537" w:type="dxa"/>
            <w:tcBorders>
              <w:top w:val="nil"/>
              <w:left w:val="nil"/>
              <w:bottom w:val="single" w:sz="8" w:space="0" w:color="auto"/>
              <w:right w:val="single" w:sz="8" w:space="0" w:color="auto"/>
            </w:tcBorders>
            <w:shd w:val="clear" w:color="auto" w:fill="auto"/>
            <w:vAlign w:val="center"/>
            <w:hideMark/>
          </w:tcPr>
          <w:p w14:paraId="1258A8DE"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xml:space="preserve">Rietveld and </w:t>
            </w:r>
            <w:proofErr w:type="spellStart"/>
            <w:r w:rsidRPr="006C5305">
              <w:rPr>
                <w:rFonts w:ascii="Arial" w:eastAsia="Times New Roman" w:hAnsi="Arial" w:cs="Arial"/>
                <w:color w:val="000000"/>
                <w:sz w:val="20"/>
                <w:szCs w:val="20"/>
                <w:lang w:eastAsia="en-IN"/>
              </w:rPr>
              <w:t>Hegger</w:t>
            </w:r>
            <w:proofErr w:type="spellEnd"/>
            <w:r w:rsidRPr="006C5305">
              <w:rPr>
                <w:rFonts w:ascii="Arial" w:eastAsia="Times New Roman" w:hAnsi="Arial" w:cs="Arial"/>
                <w:color w:val="000000"/>
                <w:sz w:val="20"/>
                <w:szCs w:val="20"/>
                <w:lang w:eastAsia="en-IN"/>
              </w:rPr>
              <w:t xml:space="preserve"> (2014)</w:t>
            </w:r>
          </w:p>
        </w:tc>
        <w:tc>
          <w:tcPr>
            <w:tcW w:w="304" w:type="dxa"/>
            <w:vAlign w:val="center"/>
            <w:hideMark/>
          </w:tcPr>
          <w:p w14:paraId="6E5316FA" w14:textId="77777777" w:rsidR="006C5305" w:rsidRPr="006C5305" w:rsidRDefault="006C5305" w:rsidP="006C5305">
            <w:pPr>
              <w:spacing w:after="0" w:line="240" w:lineRule="auto"/>
              <w:rPr>
                <w:rFonts w:ascii="Arial" w:eastAsia="Times New Roman" w:hAnsi="Arial" w:cs="Arial"/>
                <w:sz w:val="20"/>
                <w:szCs w:val="20"/>
                <w:lang w:eastAsia="en-IN"/>
              </w:rPr>
            </w:pPr>
          </w:p>
        </w:tc>
      </w:tr>
    </w:tbl>
    <w:p w14:paraId="29708855" w14:textId="3F113C16" w:rsidR="006C5305" w:rsidRDefault="003A09DE" w:rsidP="002C67EF">
      <w:pPr>
        <w:spacing w:line="360" w:lineRule="auto"/>
        <w:jc w:val="both"/>
        <w:rPr>
          <w:rFonts w:ascii="Arial" w:hAnsi="Arial" w:cs="Arial"/>
          <w:b/>
          <w:bCs/>
          <w:sz w:val="24"/>
          <w:szCs w:val="24"/>
        </w:rPr>
      </w:pPr>
      <w:r w:rsidRPr="002B5730">
        <w:rPr>
          <w:bCs/>
          <w:noProof/>
          <w:color w:val="000000" w:themeColor="text1"/>
        </w:rPr>
        <mc:AlternateContent>
          <mc:Choice Requires="wps">
            <w:drawing>
              <wp:anchor distT="0" distB="0" distL="114300" distR="114300" simplePos="0" relativeHeight="252904448" behindDoc="0" locked="0" layoutInCell="1" allowOverlap="1" wp14:anchorId="661D044F" wp14:editId="2D56BFA4">
                <wp:simplePos x="0" y="0"/>
                <wp:positionH relativeFrom="margin">
                  <wp:posOffset>4147658</wp:posOffset>
                </wp:positionH>
                <wp:positionV relativeFrom="paragraph">
                  <wp:posOffset>-635</wp:posOffset>
                </wp:positionV>
                <wp:extent cx="2337955" cy="200055"/>
                <wp:effectExtent l="0" t="0" r="0" b="0"/>
                <wp:wrapNone/>
                <wp:docPr id="212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66801D66" w14:textId="77777777" w:rsidR="004D08D3" w:rsidRPr="004644A7" w:rsidRDefault="004D08D3"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61D044F" id="_x0000_s1031" type="#_x0000_t202" style="position:absolute;left:0;text-align:left;margin-left:326.6pt;margin-top:-.05pt;width:184.1pt;height:15.75pt;z-index:25290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" filled="f" stroked="f">
                <v:textbox style="mso-fit-shape-to-text:t">
                  <w:txbxContent>
                    <w:p w14:paraId="66801D66" w14:textId="77777777" w:rsidR="004D08D3" w:rsidRPr="004644A7" w:rsidRDefault="004D08D3"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78BB2F23" w14:textId="765AA5CE" w:rsidR="00813664" w:rsidRDefault="00813664" w:rsidP="002C67EF">
      <w:pPr>
        <w:spacing w:line="360" w:lineRule="auto"/>
        <w:jc w:val="both"/>
        <w:rPr>
          <w:rFonts w:ascii="Arial" w:hAnsi="Arial" w:cs="Arial"/>
          <w:sz w:val="24"/>
          <w:szCs w:val="24"/>
        </w:rPr>
      </w:pPr>
      <w:r>
        <w:rPr>
          <w:rFonts w:ascii="Arial" w:hAnsi="Arial" w:cs="Arial"/>
          <w:sz w:val="24"/>
          <w:szCs w:val="24"/>
        </w:rPr>
        <w:t xml:space="preserve">The Global Warming Potential (GWP) compares the global warming impacts of different gases. In simple terms, it is a measure of how much energy the emissions of 1 ton of a gas will absorb over a given </w:t>
      </w:r>
      <w:proofErr w:type="gramStart"/>
      <w:r>
        <w:rPr>
          <w:rFonts w:ascii="Arial" w:hAnsi="Arial" w:cs="Arial"/>
          <w:sz w:val="24"/>
          <w:szCs w:val="24"/>
        </w:rPr>
        <w:t>period of time</w:t>
      </w:r>
      <w:proofErr w:type="gramEnd"/>
      <w:r>
        <w:rPr>
          <w:rFonts w:ascii="Arial" w:hAnsi="Arial" w:cs="Arial"/>
          <w:sz w:val="24"/>
          <w:szCs w:val="24"/>
        </w:rPr>
        <w:t xml:space="preserve">, relative to the emissions of 1 ton of carbon dioxide. The larger the </w:t>
      </w:r>
      <w:r w:rsidR="00C63952">
        <w:rPr>
          <w:rFonts w:ascii="Arial" w:hAnsi="Arial" w:cs="Arial"/>
          <w:sz w:val="24"/>
          <w:szCs w:val="24"/>
        </w:rPr>
        <w:t>GWP, the more the given gas warms the Earth as compared to CO</w:t>
      </w:r>
      <w:r w:rsidR="00C63952">
        <w:rPr>
          <w:rFonts w:ascii="Arial" w:hAnsi="Arial" w:cs="Arial"/>
          <w:sz w:val="24"/>
          <w:szCs w:val="24"/>
          <w:vertAlign w:val="subscript"/>
        </w:rPr>
        <w:t>2</w:t>
      </w:r>
      <w:r w:rsidR="00C63952">
        <w:rPr>
          <w:rFonts w:ascii="Arial" w:hAnsi="Arial" w:cs="Arial"/>
          <w:sz w:val="24"/>
          <w:szCs w:val="24"/>
        </w:rPr>
        <w:t xml:space="preserve"> over that </w:t>
      </w:r>
      <w:proofErr w:type="gramStart"/>
      <w:r w:rsidR="00C63952">
        <w:rPr>
          <w:rFonts w:ascii="Arial" w:hAnsi="Arial" w:cs="Arial"/>
          <w:sz w:val="24"/>
          <w:szCs w:val="24"/>
        </w:rPr>
        <w:t>time period</w:t>
      </w:r>
      <w:proofErr w:type="gramEnd"/>
      <w:r w:rsidR="00C63952">
        <w:rPr>
          <w:rFonts w:ascii="Arial" w:hAnsi="Arial" w:cs="Arial"/>
          <w:sz w:val="24"/>
          <w:szCs w:val="24"/>
        </w:rPr>
        <w:t xml:space="preserve">. The </w:t>
      </w:r>
      <w:proofErr w:type="gramStart"/>
      <w:r w:rsidR="00C63952">
        <w:rPr>
          <w:rFonts w:ascii="Arial" w:hAnsi="Arial" w:cs="Arial"/>
          <w:sz w:val="24"/>
          <w:szCs w:val="24"/>
        </w:rPr>
        <w:t>time period</w:t>
      </w:r>
      <w:proofErr w:type="gramEnd"/>
      <w:r w:rsidR="00C63952">
        <w:rPr>
          <w:rFonts w:ascii="Arial" w:hAnsi="Arial" w:cs="Arial"/>
          <w:sz w:val="24"/>
          <w:szCs w:val="24"/>
        </w:rPr>
        <w:t xml:space="preserve"> usually for GWPs is 100 years. </w:t>
      </w:r>
    </w:p>
    <w:p w14:paraId="500D96EA" w14:textId="5CE8E71C" w:rsidR="004D4B16" w:rsidRPr="00C63952" w:rsidRDefault="00C63952" w:rsidP="002C67EF">
      <w:pPr>
        <w:spacing w:line="360" w:lineRule="auto"/>
        <w:jc w:val="both"/>
        <w:rPr>
          <w:rFonts w:ascii="Arial" w:hAnsi="Arial" w:cs="Arial"/>
          <w:sz w:val="24"/>
          <w:szCs w:val="24"/>
        </w:rPr>
      </w:pPr>
      <w:r>
        <w:rPr>
          <w:rFonts w:ascii="Arial" w:hAnsi="Arial" w:cs="Arial"/>
          <w:sz w:val="24"/>
          <w:szCs w:val="24"/>
        </w:rPr>
        <w:t xml:space="preserve">Carbon dioxide, by definition, has a GWP of 1 regardless of the </w:t>
      </w:r>
      <w:proofErr w:type="gramStart"/>
      <w:r>
        <w:rPr>
          <w:rFonts w:ascii="Arial" w:hAnsi="Arial" w:cs="Arial"/>
          <w:sz w:val="24"/>
          <w:szCs w:val="24"/>
        </w:rPr>
        <w:t>time period</w:t>
      </w:r>
      <w:proofErr w:type="gramEnd"/>
      <w:r>
        <w:rPr>
          <w:rFonts w:ascii="Arial" w:hAnsi="Arial" w:cs="Arial"/>
          <w:sz w:val="24"/>
          <w:szCs w:val="24"/>
        </w:rPr>
        <w:t xml:space="preserve"> used, as it is the gas being used as the reference. Methane</w:t>
      </w:r>
      <w:r w:rsidR="00112D7C">
        <w:rPr>
          <w:rFonts w:ascii="Arial" w:hAnsi="Arial" w:cs="Arial"/>
          <w:sz w:val="24"/>
          <w:szCs w:val="24"/>
        </w:rPr>
        <w:t xml:space="preserve"> (CH</w:t>
      </w:r>
      <w:r w:rsidR="00112D7C">
        <w:rPr>
          <w:rFonts w:ascii="Arial" w:hAnsi="Arial" w:cs="Arial"/>
          <w:sz w:val="24"/>
          <w:szCs w:val="24"/>
          <w:vertAlign w:val="subscript"/>
        </w:rPr>
        <w:t>4</w:t>
      </w:r>
      <w:r w:rsidR="00112D7C">
        <w:rPr>
          <w:rFonts w:ascii="Arial" w:hAnsi="Arial" w:cs="Arial"/>
          <w:sz w:val="24"/>
          <w:szCs w:val="24"/>
        </w:rPr>
        <w:t>)</w:t>
      </w:r>
      <w:r>
        <w:rPr>
          <w:rFonts w:ascii="Arial" w:hAnsi="Arial" w:cs="Arial"/>
          <w:sz w:val="24"/>
          <w:szCs w:val="24"/>
        </w:rPr>
        <w:t xml:space="preserve"> </w:t>
      </w:r>
      <w:r w:rsidR="002014E8">
        <w:rPr>
          <w:rFonts w:ascii="Arial" w:hAnsi="Arial" w:cs="Arial"/>
          <w:sz w:val="24"/>
          <w:szCs w:val="24"/>
        </w:rPr>
        <w:t>is estimated to have a GWP of 25-36 over 100 years.</w:t>
      </w:r>
      <w:r w:rsidR="00112D7C">
        <w:rPr>
          <w:rFonts w:ascii="Arial" w:hAnsi="Arial" w:cs="Arial"/>
          <w:sz w:val="24"/>
          <w:szCs w:val="24"/>
        </w:rPr>
        <w:t xml:space="preserve"> CH</w:t>
      </w:r>
      <w:r w:rsidR="00112D7C">
        <w:rPr>
          <w:rFonts w:ascii="Arial" w:hAnsi="Arial" w:cs="Arial"/>
          <w:sz w:val="24"/>
          <w:szCs w:val="24"/>
          <w:vertAlign w:val="subscript"/>
        </w:rPr>
        <w:t xml:space="preserve">4 </w:t>
      </w:r>
      <w:r w:rsidR="00112D7C">
        <w:rPr>
          <w:rFonts w:ascii="Arial" w:hAnsi="Arial" w:cs="Arial"/>
          <w:sz w:val="24"/>
          <w:szCs w:val="24"/>
        </w:rPr>
        <w:t xml:space="preserve">emitted </w:t>
      </w:r>
      <w:r w:rsidR="0016085E">
        <w:rPr>
          <w:rFonts w:ascii="Arial" w:hAnsi="Arial" w:cs="Arial"/>
          <w:sz w:val="24"/>
          <w:szCs w:val="24"/>
        </w:rPr>
        <w:t>today lasts about a decade on an average, which is much less time than CO</w:t>
      </w:r>
      <w:r w:rsidR="0016085E">
        <w:rPr>
          <w:rFonts w:ascii="Arial" w:hAnsi="Arial" w:cs="Arial"/>
          <w:sz w:val="24"/>
          <w:szCs w:val="24"/>
          <w:vertAlign w:val="subscript"/>
        </w:rPr>
        <w:t>2</w:t>
      </w:r>
      <w:r w:rsidR="0016085E">
        <w:rPr>
          <w:rFonts w:ascii="Arial" w:hAnsi="Arial" w:cs="Arial"/>
          <w:sz w:val="24"/>
          <w:szCs w:val="24"/>
        </w:rPr>
        <w:t xml:space="preserve">. </w:t>
      </w:r>
      <w:r w:rsidR="00254206">
        <w:rPr>
          <w:rFonts w:ascii="Arial" w:hAnsi="Arial" w:cs="Arial"/>
          <w:sz w:val="24"/>
          <w:szCs w:val="24"/>
        </w:rPr>
        <w:t>But CH</w:t>
      </w:r>
      <w:r w:rsidR="00254206">
        <w:rPr>
          <w:rFonts w:ascii="Arial" w:hAnsi="Arial" w:cs="Arial"/>
          <w:sz w:val="24"/>
          <w:szCs w:val="24"/>
          <w:vertAlign w:val="subscript"/>
        </w:rPr>
        <w:t>4</w:t>
      </w:r>
      <w:r w:rsidR="00254206">
        <w:rPr>
          <w:rFonts w:ascii="Arial" w:hAnsi="Arial" w:cs="Arial"/>
          <w:sz w:val="24"/>
          <w:szCs w:val="24"/>
        </w:rPr>
        <w:t xml:space="preserve"> absorbs much more energy than CO</w:t>
      </w:r>
      <w:r w:rsidR="00254206">
        <w:rPr>
          <w:rFonts w:ascii="Arial" w:hAnsi="Arial" w:cs="Arial"/>
          <w:sz w:val="24"/>
          <w:szCs w:val="24"/>
          <w:vertAlign w:val="subscript"/>
        </w:rPr>
        <w:t>2</w:t>
      </w:r>
      <w:r w:rsidR="00254206">
        <w:rPr>
          <w:rFonts w:ascii="Arial" w:hAnsi="Arial" w:cs="Arial"/>
          <w:sz w:val="24"/>
          <w:szCs w:val="24"/>
        </w:rPr>
        <w:t xml:space="preserve">. </w:t>
      </w:r>
      <w:r w:rsidR="002014E8">
        <w:rPr>
          <w:rFonts w:ascii="Arial" w:hAnsi="Arial" w:cs="Arial"/>
          <w:sz w:val="24"/>
          <w:szCs w:val="24"/>
        </w:rPr>
        <w:t xml:space="preserve"> </w:t>
      </w:r>
    </w:p>
    <w:tbl>
      <w:tblPr>
        <w:tblW w:w="10228" w:type="dxa"/>
        <w:tblLook w:val="04A0" w:firstRow="1" w:lastRow="0" w:firstColumn="1" w:lastColumn="0" w:noHBand="0" w:noVBand="1"/>
      </w:tblPr>
      <w:tblGrid>
        <w:gridCol w:w="4956"/>
        <w:gridCol w:w="5272"/>
      </w:tblGrid>
      <w:tr w:rsidR="00720768" w:rsidRPr="00720768" w14:paraId="508D19A9" w14:textId="77777777" w:rsidTr="00720768">
        <w:trPr>
          <w:trHeight w:val="259"/>
        </w:trPr>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9FE45" w14:textId="77777777" w:rsidR="00720768" w:rsidRPr="00720768" w:rsidRDefault="00720768" w:rsidP="00720768">
            <w:pPr>
              <w:spacing w:after="0" w:line="240" w:lineRule="auto"/>
              <w:jc w:val="center"/>
              <w:rPr>
                <w:rFonts w:ascii="Arial" w:eastAsia="Times New Roman" w:hAnsi="Arial" w:cs="Arial"/>
                <w:b/>
                <w:bCs/>
                <w:color w:val="000000"/>
                <w:sz w:val="20"/>
                <w:szCs w:val="20"/>
                <w:lang w:eastAsia="en-IN"/>
              </w:rPr>
            </w:pPr>
            <w:r w:rsidRPr="00720768">
              <w:rPr>
                <w:rFonts w:ascii="Arial" w:eastAsia="Times New Roman" w:hAnsi="Arial" w:cs="Arial"/>
                <w:b/>
                <w:bCs/>
                <w:color w:val="000000"/>
                <w:sz w:val="20"/>
                <w:szCs w:val="20"/>
                <w:lang w:eastAsia="en-IN"/>
              </w:rPr>
              <w:t>Greenhouse Gas</w:t>
            </w:r>
          </w:p>
        </w:tc>
        <w:tc>
          <w:tcPr>
            <w:tcW w:w="5272" w:type="dxa"/>
            <w:tcBorders>
              <w:top w:val="single" w:sz="4" w:space="0" w:color="auto"/>
              <w:left w:val="nil"/>
              <w:bottom w:val="single" w:sz="4" w:space="0" w:color="auto"/>
              <w:right w:val="single" w:sz="4" w:space="0" w:color="auto"/>
            </w:tcBorders>
            <w:shd w:val="clear" w:color="auto" w:fill="auto"/>
            <w:noWrap/>
            <w:vAlign w:val="bottom"/>
            <w:hideMark/>
          </w:tcPr>
          <w:p w14:paraId="3CEC4E85" w14:textId="58674C54" w:rsidR="00720768" w:rsidRPr="00720768" w:rsidRDefault="00720768" w:rsidP="00720768">
            <w:pPr>
              <w:spacing w:after="0" w:line="240" w:lineRule="auto"/>
              <w:jc w:val="center"/>
              <w:rPr>
                <w:rFonts w:ascii="Arial" w:eastAsia="Times New Roman" w:hAnsi="Arial" w:cs="Arial"/>
                <w:b/>
                <w:bCs/>
                <w:color w:val="000000"/>
                <w:sz w:val="20"/>
                <w:szCs w:val="20"/>
                <w:lang w:eastAsia="en-IN"/>
              </w:rPr>
            </w:pPr>
            <w:r w:rsidRPr="00720768">
              <w:rPr>
                <w:rFonts w:ascii="Arial" w:eastAsia="Times New Roman" w:hAnsi="Arial" w:cs="Arial"/>
                <w:b/>
                <w:bCs/>
                <w:color w:val="000000"/>
                <w:sz w:val="20"/>
                <w:szCs w:val="20"/>
                <w:lang w:eastAsia="en-IN"/>
              </w:rPr>
              <w:t>Global Warming Potential (GWP)</w:t>
            </w:r>
          </w:p>
        </w:tc>
      </w:tr>
      <w:tr w:rsidR="00720768" w:rsidRPr="00720768" w14:paraId="1D934638"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501E3DF6" w14:textId="5C8C0EAE"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 Carbon dioxide (CO</w:t>
            </w:r>
            <w:r w:rsidRPr="00720768">
              <w:rPr>
                <w:rFonts w:ascii="Arial" w:eastAsia="Times New Roman" w:hAnsi="Arial" w:cs="Arial"/>
                <w:color w:val="000000"/>
                <w:sz w:val="20"/>
                <w:szCs w:val="20"/>
                <w:vertAlign w:val="subscript"/>
                <w:lang w:eastAsia="en-IN"/>
              </w:rPr>
              <w:t>2</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333BF0D7"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w:t>
            </w:r>
          </w:p>
        </w:tc>
      </w:tr>
      <w:tr w:rsidR="00720768" w:rsidRPr="00720768" w14:paraId="640670E2"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5F98B37" w14:textId="418B5CF2"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 Methane (CH</w:t>
            </w:r>
            <w:r w:rsidRPr="00720768">
              <w:rPr>
                <w:rFonts w:ascii="Arial" w:eastAsia="Times New Roman" w:hAnsi="Arial" w:cs="Arial"/>
                <w:color w:val="000000"/>
                <w:sz w:val="20"/>
                <w:szCs w:val="20"/>
                <w:vertAlign w:val="subscript"/>
                <w:lang w:eastAsia="en-IN"/>
              </w:rPr>
              <w:t>4</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415E91A6"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25</w:t>
            </w:r>
          </w:p>
        </w:tc>
      </w:tr>
      <w:tr w:rsidR="00720768" w:rsidRPr="00720768" w14:paraId="3721E1AF"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6625774D" w14:textId="498E0372"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3. Nitrous Oxide (N2O)</w:t>
            </w:r>
          </w:p>
        </w:tc>
        <w:tc>
          <w:tcPr>
            <w:tcW w:w="5272" w:type="dxa"/>
            <w:tcBorders>
              <w:top w:val="nil"/>
              <w:left w:val="nil"/>
              <w:bottom w:val="single" w:sz="4" w:space="0" w:color="auto"/>
              <w:right w:val="single" w:sz="4" w:space="0" w:color="auto"/>
            </w:tcBorders>
            <w:shd w:val="clear" w:color="auto" w:fill="auto"/>
            <w:noWrap/>
            <w:vAlign w:val="bottom"/>
            <w:hideMark/>
          </w:tcPr>
          <w:p w14:paraId="465E9FB6"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298</w:t>
            </w:r>
          </w:p>
        </w:tc>
      </w:tr>
      <w:tr w:rsidR="00720768" w:rsidRPr="00720768" w14:paraId="3703BEF0"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9DBC4E0" w14:textId="77777777"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4. Hydrofluorocarbons (HFCs)</w:t>
            </w:r>
          </w:p>
        </w:tc>
        <w:tc>
          <w:tcPr>
            <w:tcW w:w="5272" w:type="dxa"/>
            <w:tcBorders>
              <w:top w:val="nil"/>
              <w:left w:val="nil"/>
              <w:bottom w:val="single" w:sz="4" w:space="0" w:color="auto"/>
              <w:right w:val="single" w:sz="4" w:space="0" w:color="auto"/>
            </w:tcBorders>
            <w:shd w:val="clear" w:color="auto" w:fill="auto"/>
            <w:noWrap/>
            <w:vAlign w:val="bottom"/>
            <w:hideMark/>
          </w:tcPr>
          <w:p w14:paraId="6F1C9818"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124-14,800</w:t>
            </w:r>
          </w:p>
        </w:tc>
      </w:tr>
      <w:tr w:rsidR="00720768" w:rsidRPr="00720768" w14:paraId="7DB7E96F"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5C0DE85" w14:textId="77777777"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5. Perfluorocarbons (PFCs)</w:t>
            </w:r>
          </w:p>
        </w:tc>
        <w:tc>
          <w:tcPr>
            <w:tcW w:w="5272" w:type="dxa"/>
            <w:tcBorders>
              <w:top w:val="nil"/>
              <w:left w:val="nil"/>
              <w:bottom w:val="single" w:sz="4" w:space="0" w:color="auto"/>
              <w:right w:val="single" w:sz="4" w:space="0" w:color="auto"/>
            </w:tcBorders>
            <w:shd w:val="clear" w:color="auto" w:fill="auto"/>
            <w:noWrap/>
            <w:vAlign w:val="bottom"/>
            <w:hideMark/>
          </w:tcPr>
          <w:p w14:paraId="73256C48"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7,390 – 12,200</w:t>
            </w:r>
          </w:p>
        </w:tc>
      </w:tr>
      <w:tr w:rsidR="00720768" w:rsidRPr="00720768" w14:paraId="12C996E5"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3833B17" w14:textId="42AF7F1D"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lastRenderedPageBreak/>
              <w:t>6. Sulphur hexafluoride (SF</w:t>
            </w:r>
            <w:r w:rsidRPr="00720768">
              <w:rPr>
                <w:rFonts w:ascii="Arial" w:eastAsia="Times New Roman" w:hAnsi="Arial" w:cs="Arial"/>
                <w:color w:val="000000"/>
                <w:sz w:val="20"/>
                <w:szCs w:val="20"/>
                <w:vertAlign w:val="subscript"/>
                <w:lang w:eastAsia="en-IN"/>
              </w:rPr>
              <w:t>6</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2C7EAD42"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22,800</w:t>
            </w:r>
          </w:p>
        </w:tc>
      </w:tr>
      <w:tr w:rsidR="00720768" w:rsidRPr="00720768" w14:paraId="4F7FC5E2"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5AAE8178" w14:textId="2A264321"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7. Nitrogen trifluoride (NF</w:t>
            </w:r>
            <w:r w:rsidRPr="00720768">
              <w:rPr>
                <w:rFonts w:ascii="Arial" w:eastAsia="Times New Roman" w:hAnsi="Arial" w:cs="Arial"/>
                <w:color w:val="000000"/>
                <w:sz w:val="20"/>
                <w:szCs w:val="20"/>
                <w:vertAlign w:val="subscript"/>
                <w:lang w:eastAsia="en-IN"/>
              </w:rPr>
              <w:t>3</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73A9ADDC"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17,200</w:t>
            </w:r>
          </w:p>
        </w:tc>
      </w:tr>
    </w:tbl>
    <w:p w14:paraId="2B2D889B" w14:textId="1DEFA384" w:rsidR="003A09DE" w:rsidRDefault="003A09DE" w:rsidP="00720768">
      <w:pPr>
        <w:spacing w:line="360" w:lineRule="auto"/>
        <w:jc w:val="both"/>
        <w:rPr>
          <w:rFonts w:ascii="Arial" w:hAnsi="Arial" w:cs="Arial"/>
          <w:i/>
          <w:iCs/>
          <w:sz w:val="16"/>
          <w:szCs w:val="16"/>
        </w:rPr>
      </w:pPr>
      <w:r w:rsidRPr="002B5730">
        <w:rPr>
          <w:bCs/>
          <w:noProof/>
          <w:color w:val="000000" w:themeColor="text1"/>
        </w:rPr>
        <mc:AlternateContent>
          <mc:Choice Requires="wps">
            <w:drawing>
              <wp:anchor distT="0" distB="0" distL="114300" distR="114300" simplePos="0" relativeHeight="252906496" behindDoc="0" locked="0" layoutInCell="1" allowOverlap="1" wp14:anchorId="6A09B7DC" wp14:editId="6E43CD99">
                <wp:simplePos x="0" y="0"/>
                <wp:positionH relativeFrom="margin">
                  <wp:align>right</wp:align>
                </wp:positionH>
                <wp:positionV relativeFrom="paragraph">
                  <wp:posOffset>-635</wp:posOffset>
                </wp:positionV>
                <wp:extent cx="2337955" cy="200055"/>
                <wp:effectExtent l="0" t="0" r="0" b="0"/>
                <wp:wrapNone/>
                <wp:docPr id="212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0CDE6453" w14:textId="77777777" w:rsidR="004D08D3" w:rsidRPr="004644A7" w:rsidRDefault="004D08D3"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A09B7DC" id="_x0000_s1032" type="#_x0000_t202" style="position:absolute;left:0;text-align:left;margin-left:132.9pt;margin-top:-.05pt;width:184.1pt;height:15.75pt;z-index:252906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" filled="f" stroked="f">
                <v:textbox style="mso-fit-shape-to-text:t">
                  <w:txbxContent>
                    <w:p w14:paraId="0CDE6453" w14:textId="77777777" w:rsidR="004D08D3" w:rsidRPr="004644A7" w:rsidRDefault="004D08D3"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5D5003B8" w14:textId="7402D18A" w:rsidR="00720768" w:rsidRDefault="00720768" w:rsidP="00720768">
      <w:pPr>
        <w:spacing w:line="360" w:lineRule="auto"/>
        <w:jc w:val="both"/>
        <w:rPr>
          <w:rFonts w:ascii="Arial" w:hAnsi="Arial" w:cs="Arial"/>
          <w:i/>
          <w:iCs/>
          <w:sz w:val="16"/>
          <w:szCs w:val="16"/>
        </w:rPr>
      </w:pPr>
      <w:r w:rsidRPr="00720768">
        <w:rPr>
          <w:rFonts w:ascii="Arial" w:hAnsi="Arial" w:cs="Arial"/>
          <w:i/>
          <w:iCs/>
          <w:sz w:val="16"/>
          <w:szCs w:val="16"/>
        </w:rPr>
        <w:t>The “global warming potential” (or “GWP”) of a GHG indicates the amount of warming a gas cause over a given period (normally 100 years). GWP is an index, with CO2 having the index value of 1, and the GWP for all other GHGs is the number of times more warming they cause compared to CO2.   E.g., 1kg of methane causes 25 times more warming over a 100-year period compared to 1kg of CO2, and so methane as a GWP of 25.</w:t>
      </w:r>
    </w:p>
    <w:p w14:paraId="13ED77FD" w14:textId="1820E8CC" w:rsidR="004D4B16" w:rsidRDefault="004D4B16" w:rsidP="00720768">
      <w:pPr>
        <w:spacing w:line="360" w:lineRule="auto"/>
        <w:jc w:val="both"/>
        <w:rPr>
          <w:rFonts w:ascii="Arial" w:hAnsi="Arial" w:cs="Arial"/>
          <w:b/>
          <w:bCs/>
          <w:sz w:val="24"/>
          <w:szCs w:val="24"/>
        </w:rPr>
      </w:pPr>
      <w:r w:rsidRPr="004D4B16">
        <w:rPr>
          <w:rFonts w:ascii="Arial" w:hAnsi="Arial" w:cs="Arial"/>
          <w:b/>
          <w:bCs/>
          <w:sz w:val="24"/>
          <w:szCs w:val="24"/>
        </w:rPr>
        <w:t>Key Implications</w:t>
      </w:r>
    </w:p>
    <w:p w14:paraId="01DB3438" w14:textId="46A4121F" w:rsidR="002A6E87" w:rsidRDefault="002A6E87" w:rsidP="00E80F8C">
      <w:pPr>
        <w:pStyle w:val="ListParagraph"/>
        <w:numPr>
          <w:ilvl w:val="0"/>
          <w:numId w:val="34"/>
        </w:numPr>
        <w:spacing w:line="360" w:lineRule="auto"/>
        <w:jc w:val="both"/>
        <w:rPr>
          <w:sz w:val="24"/>
          <w:szCs w:val="24"/>
        </w:rPr>
      </w:pPr>
      <w:r>
        <w:rPr>
          <w:sz w:val="24"/>
          <w:szCs w:val="24"/>
        </w:rPr>
        <w:t>As per emission average observed at domestic as well as overseas facility, t</w:t>
      </w:r>
      <w:r w:rsidR="004D4B16" w:rsidRPr="002A6E87">
        <w:rPr>
          <w:sz w:val="24"/>
          <w:szCs w:val="24"/>
        </w:rPr>
        <w:t>he production of</w:t>
      </w:r>
      <w:r w:rsidR="0063432B" w:rsidRPr="002A6E87">
        <w:rPr>
          <w:sz w:val="24"/>
          <w:szCs w:val="24"/>
        </w:rPr>
        <w:t xml:space="preserve"> 1 Kg</w:t>
      </w:r>
      <w:r w:rsidR="004D4B16" w:rsidRPr="002A6E87">
        <w:rPr>
          <w:sz w:val="24"/>
          <w:szCs w:val="24"/>
        </w:rPr>
        <w:t xml:space="preserve"> vinyl ester resin </w:t>
      </w:r>
      <w:r w:rsidR="0063432B" w:rsidRPr="002A6E87">
        <w:rPr>
          <w:sz w:val="24"/>
          <w:szCs w:val="24"/>
        </w:rPr>
        <w:t>is estimated to record</w:t>
      </w:r>
      <w:r w:rsidR="004D4B16" w:rsidRPr="002A6E87">
        <w:rPr>
          <w:sz w:val="24"/>
          <w:szCs w:val="24"/>
        </w:rPr>
        <w:t xml:space="preserve"> GWP of </w:t>
      </w:r>
      <w:r w:rsidR="00612500" w:rsidRPr="002A6E87">
        <w:rPr>
          <w:sz w:val="24"/>
          <w:szCs w:val="24"/>
        </w:rPr>
        <w:t xml:space="preserve">around 6 </w:t>
      </w:r>
      <w:r w:rsidR="0063432B" w:rsidRPr="002A6E87">
        <w:rPr>
          <w:sz w:val="24"/>
          <w:szCs w:val="24"/>
        </w:rPr>
        <w:t>implying a fair degree of GHG emissions and substantial amount of heat retention.</w:t>
      </w:r>
      <w:r w:rsidR="00CB7FC4" w:rsidRPr="002A6E87">
        <w:rPr>
          <w:sz w:val="24"/>
          <w:szCs w:val="24"/>
        </w:rPr>
        <w:t xml:space="preserve"> </w:t>
      </w:r>
    </w:p>
    <w:p w14:paraId="1CADB8DC" w14:textId="701CDC2D" w:rsidR="00CB7FC4" w:rsidRDefault="00CB7FC4" w:rsidP="00E80F8C">
      <w:pPr>
        <w:pStyle w:val="ListParagraph"/>
        <w:numPr>
          <w:ilvl w:val="0"/>
          <w:numId w:val="34"/>
        </w:numPr>
        <w:spacing w:line="360" w:lineRule="auto"/>
        <w:jc w:val="both"/>
        <w:rPr>
          <w:sz w:val="24"/>
          <w:szCs w:val="24"/>
        </w:rPr>
      </w:pPr>
      <w:r w:rsidRPr="002A6E87">
        <w:rPr>
          <w:sz w:val="24"/>
          <w:szCs w:val="24"/>
        </w:rPr>
        <w:t xml:space="preserve">This can be mitigated by, as per industry experts, </w:t>
      </w:r>
      <w:r w:rsidR="00C82F61">
        <w:rPr>
          <w:sz w:val="24"/>
          <w:szCs w:val="24"/>
        </w:rPr>
        <w:t xml:space="preserve">by installing </w:t>
      </w:r>
      <w:r w:rsidRPr="002A6E87">
        <w:rPr>
          <w:sz w:val="24"/>
          <w:szCs w:val="24"/>
        </w:rPr>
        <w:t>different types of wet scrubbers</w:t>
      </w:r>
      <w:r w:rsidR="00C82F61">
        <w:rPr>
          <w:sz w:val="24"/>
          <w:szCs w:val="24"/>
        </w:rPr>
        <w:t>.</w:t>
      </w:r>
    </w:p>
    <w:p w14:paraId="0D70B27E" w14:textId="7CEA89BD" w:rsidR="002A6E87" w:rsidRPr="002A6E87" w:rsidRDefault="002A6E87" w:rsidP="00E80F8C">
      <w:pPr>
        <w:pStyle w:val="ListParagraph"/>
        <w:numPr>
          <w:ilvl w:val="0"/>
          <w:numId w:val="34"/>
        </w:numPr>
        <w:spacing w:line="360" w:lineRule="auto"/>
        <w:jc w:val="both"/>
        <w:rPr>
          <w:sz w:val="24"/>
          <w:szCs w:val="24"/>
        </w:rPr>
      </w:pPr>
      <w:r>
        <w:rPr>
          <w:sz w:val="24"/>
          <w:szCs w:val="24"/>
        </w:rPr>
        <w:t xml:space="preserve">Alternatively, hazardous air pollutant (HAP) has been noted as a major emission, which is being addressed by reduction of styrene content by </w:t>
      </w:r>
      <w:r w:rsidR="003A5802">
        <w:rPr>
          <w:sz w:val="24"/>
          <w:szCs w:val="24"/>
        </w:rPr>
        <w:t>weight to 20%.</w:t>
      </w:r>
    </w:p>
    <w:p w14:paraId="45A0C52E" w14:textId="3A337C9B" w:rsidR="00972406" w:rsidRDefault="00972406" w:rsidP="00B64B86">
      <w:pPr>
        <w:pStyle w:val="ListParagraph"/>
        <w:spacing w:line="360" w:lineRule="auto"/>
        <w:ind w:left="720" w:firstLine="0"/>
        <w:jc w:val="both"/>
        <w:rPr>
          <w:b/>
          <w:bCs/>
          <w:sz w:val="24"/>
          <w:szCs w:val="24"/>
        </w:rPr>
      </w:pPr>
    </w:p>
    <w:p w14:paraId="644020E5" w14:textId="0B3AE230" w:rsidR="006951DB" w:rsidRDefault="006951DB" w:rsidP="00B64B86">
      <w:pPr>
        <w:pStyle w:val="ListParagraph"/>
        <w:spacing w:line="360" w:lineRule="auto"/>
        <w:ind w:left="720" w:firstLine="0"/>
        <w:jc w:val="both"/>
        <w:rPr>
          <w:b/>
          <w:bCs/>
          <w:sz w:val="24"/>
          <w:szCs w:val="24"/>
        </w:rPr>
      </w:pPr>
    </w:p>
    <w:p w14:paraId="6D03FB9D" w14:textId="4CD8AE5F" w:rsidR="006951DB" w:rsidRDefault="006951DB" w:rsidP="00B64B86">
      <w:pPr>
        <w:pStyle w:val="ListParagraph"/>
        <w:spacing w:line="360" w:lineRule="auto"/>
        <w:ind w:left="720" w:firstLine="0"/>
        <w:jc w:val="both"/>
        <w:rPr>
          <w:b/>
          <w:bCs/>
          <w:sz w:val="24"/>
          <w:szCs w:val="24"/>
        </w:rPr>
      </w:pPr>
    </w:p>
    <w:p w14:paraId="2FA64190" w14:textId="182DFCFE" w:rsidR="006951DB" w:rsidRDefault="006951DB" w:rsidP="00B64B86">
      <w:pPr>
        <w:pStyle w:val="ListParagraph"/>
        <w:spacing w:line="360" w:lineRule="auto"/>
        <w:ind w:left="720" w:firstLine="0"/>
        <w:jc w:val="both"/>
        <w:rPr>
          <w:b/>
          <w:bCs/>
          <w:sz w:val="24"/>
          <w:szCs w:val="24"/>
        </w:rPr>
      </w:pPr>
    </w:p>
    <w:p w14:paraId="374F6149" w14:textId="7B53EC28" w:rsidR="006951DB" w:rsidRDefault="006951DB" w:rsidP="00B64B86">
      <w:pPr>
        <w:pStyle w:val="ListParagraph"/>
        <w:spacing w:line="360" w:lineRule="auto"/>
        <w:ind w:left="720" w:firstLine="0"/>
        <w:jc w:val="both"/>
        <w:rPr>
          <w:b/>
          <w:bCs/>
          <w:sz w:val="24"/>
          <w:szCs w:val="24"/>
        </w:rPr>
      </w:pPr>
    </w:p>
    <w:p w14:paraId="5D97B50A" w14:textId="200919E0" w:rsidR="006951DB" w:rsidRDefault="006951DB" w:rsidP="00B64B86">
      <w:pPr>
        <w:pStyle w:val="ListParagraph"/>
        <w:spacing w:line="360" w:lineRule="auto"/>
        <w:ind w:left="720" w:firstLine="0"/>
        <w:jc w:val="both"/>
        <w:rPr>
          <w:b/>
          <w:bCs/>
          <w:sz w:val="24"/>
          <w:szCs w:val="24"/>
        </w:rPr>
      </w:pPr>
    </w:p>
    <w:p w14:paraId="183266AB" w14:textId="60995BC0" w:rsidR="006951DB" w:rsidRDefault="006951DB" w:rsidP="00B64B86">
      <w:pPr>
        <w:pStyle w:val="ListParagraph"/>
        <w:spacing w:line="360" w:lineRule="auto"/>
        <w:ind w:left="720" w:firstLine="0"/>
        <w:jc w:val="both"/>
        <w:rPr>
          <w:b/>
          <w:bCs/>
          <w:sz w:val="24"/>
          <w:szCs w:val="24"/>
        </w:rPr>
      </w:pPr>
    </w:p>
    <w:p w14:paraId="7661C657" w14:textId="2002DF89" w:rsidR="006951DB" w:rsidRDefault="006951DB" w:rsidP="00B64B86">
      <w:pPr>
        <w:pStyle w:val="ListParagraph"/>
        <w:spacing w:line="360" w:lineRule="auto"/>
        <w:ind w:left="720" w:firstLine="0"/>
        <w:jc w:val="both"/>
        <w:rPr>
          <w:b/>
          <w:bCs/>
          <w:sz w:val="24"/>
          <w:szCs w:val="24"/>
        </w:rPr>
      </w:pPr>
    </w:p>
    <w:p w14:paraId="29463BD9" w14:textId="0672CCB3" w:rsidR="006951DB" w:rsidRDefault="006951DB" w:rsidP="00B64B86">
      <w:pPr>
        <w:pStyle w:val="ListParagraph"/>
        <w:spacing w:line="360" w:lineRule="auto"/>
        <w:ind w:left="720" w:firstLine="0"/>
        <w:jc w:val="both"/>
        <w:rPr>
          <w:b/>
          <w:bCs/>
          <w:sz w:val="24"/>
          <w:szCs w:val="24"/>
        </w:rPr>
      </w:pPr>
    </w:p>
    <w:p w14:paraId="7D23B2D6" w14:textId="5D90A457" w:rsidR="006951DB" w:rsidRDefault="006951DB" w:rsidP="00B64B86">
      <w:pPr>
        <w:pStyle w:val="ListParagraph"/>
        <w:spacing w:line="360" w:lineRule="auto"/>
        <w:ind w:left="720" w:firstLine="0"/>
        <w:jc w:val="both"/>
        <w:rPr>
          <w:b/>
          <w:bCs/>
          <w:sz w:val="24"/>
          <w:szCs w:val="24"/>
        </w:rPr>
      </w:pPr>
    </w:p>
    <w:p w14:paraId="10FD8D54" w14:textId="6A237C52" w:rsidR="006951DB" w:rsidRDefault="006951DB" w:rsidP="00B64B86">
      <w:pPr>
        <w:pStyle w:val="ListParagraph"/>
        <w:spacing w:line="360" w:lineRule="auto"/>
        <w:ind w:left="720" w:firstLine="0"/>
        <w:jc w:val="both"/>
        <w:rPr>
          <w:b/>
          <w:bCs/>
          <w:sz w:val="24"/>
          <w:szCs w:val="24"/>
        </w:rPr>
      </w:pPr>
    </w:p>
    <w:p w14:paraId="6E654774" w14:textId="3E731C09" w:rsidR="006951DB" w:rsidRDefault="006951DB" w:rsidP="00B64B86">
      <w:pPr>
        <w:pStyle w:val="ListParagraph"/>
        <w:spacing w:line="360" w:lineRule="auto"/>
        <w:ind w:left="720" w:firstLine="0"/>
        <w:jc w:val="both"/>
        <w:rPr>
          <w:b/>
          <w:bCs/>
          <w:sz w:val="24"/>
          <w:szCs w:val="24"/>
        </w:rPr>
      </w:pPr>
    </w:p>
    <w:p w14:paraId="61075883" w14:textId="71DB9239" w:rsidR="006951DB" w:rsidRDefault="006951DB" w:rsidP="00B64B86">
      <w:pPr>
        <w:pStyle w:val="ListParagraph"/>
        <w:spacing w:line="360" w:lineRule="auto"/>
        <w:ind w:left="720" w:firstLine="0"/>
        <w:jc w:val="both"/>
        <w:rPr>
          <w:b/>
          <w:bCs/>
          <w:sz w:val="24"/>
          <w:szCs w:val="24"/>
        </w:rPr>
      </w:pPr>
    </w:p>
    <w:p w14:paraId="0F857F7C" w14:textId="0F786562" w:rsidR="006951DB" w:rsidRDefault="006951DB" w:rsidP="00B64B86">
      <w:pPr>
        <w:pStyle w:val="ListParagraph"/>
        <w:spacing w:line="360" w:lineRule="auto"/>
        <w:ind w:left="720" w:firstLine="0"/>
        <w:jc w:val="both"/>
        <w:rPr>
          <w:b/>
          <w:bCs/>
          <w:sz w:val="24"/>
          <w:szCs w:val="24"/>
        </w:rPr>
      </w:pPr>
    </w:p>
    <w:p w14:paraId="18D60FF5" w14:textId="672EFC0C" w:rsidR="006951DB" w:rsidRDefault="006951DB" w:rsidP="00B64B86">
      <w:pPr>
        <w:pStyle w:val="ListParagraph"/>
        <w:spacing w:line="360" w:lineRule="auto"/>
        <w:ind w:left="720" w:firstLine="0"/>
        <w:jc w:val="both"/>
        <w:rPr>
          <w:b/>
          <w:bCs/>
          <w:sz w:val="24"/>
          <w:szCs w:val="24"/>
        </w:rPr>
      </w:pPr>
    </w:p>
    <w:p w14:paraId="10885498" w14:textId="44E77A33" w:rsidR="006951DB" w:rsidRDefault="006951DB" w:rsidP="00B64B86">
      <w:pPr>
        <w:pStyle w:val="ListParagraph"/>
        <w:spacing w:line="360" w:lineRule="auto"/>
        <w:ind w:left="720" w:firstLine="0"/>
        <w:jc w:val="both"/>
        <w:rPr>
          <w:b/>
          <w:bCs/>
          <w:sz w:val="24"/>
          <w:szCs w:val="24"/>
        </w:rPr>
      </w:pPr>
    </w:p>
    <w:p w14:paraId="7F47DDED" w14:textId="77777777" w:rsidR="009971A7" w:rsidRDefault="009971A7" w:rsidP="00B64B86">
      <w:pPr>
        <w:pStyle w:val="ListParagraph"/>
        <w:spacing w:line="360" w:lineRule="auto"/>
        <w:ind w:left="720" w:firstLine="0"/>
        <w:jc w:val="both"/>
        <w:rPr>
          <w:b/>
          <w:bCs/>
          <w:sz w:val="24"/>
          <w:szCs w:val="24"/>
        </w:rPr>
      </w:pPr>
    </w:p>
    <w:p w14:paraId="092079BC" w14:textId="3DEADBAB" w:rsidR="006951DB" w:rsidRDefault="006951DB" w:rsidP="00B64B86">
      <w:pPr>
        <w:pStyle w:val="ListParagraph"/>
        <w:spacing w:line="360" w:lineRule="auto"/>
        <w:ind w:left="720" w:firstLine="0"/>
        <w:jc w:val="both"/>
        <w:rPr>
          <w:b/>
          <w:bCs/>
          <w:sz w:val="24"/>
          <w:szCs w:val="24"/>
        </w:rPr>
      </w:pPr>
    </w:p>
    <w:p w14:paraId="75F9F5B3" w14:textId="77777777" w:rsidR="006951DB" w:rsidRPr="00CB7FC4" w:rsidRDefault="006951DB" w:rsidP="00B64B86">
      <w:pPr>
        <w:pStyle w:val="ListParagraph"/>
        <w:spacing w:line="360" w:lineRule="auto"/>
        <w:ind w:left="720" w:firstLine="0"/>
        <w:jc w:val="both"/>
        <w:rPr>
          <w:b/>
          <w:bCs/>
          <w:sz w:val="24"/>
          <w:szCs w:val="24"/>
        </w:rPr>
      </w:pPr>
    </w:p>
    <w:p w14:paraId="3533290E" w14:textId="1AD26117" w:rsidR="00912B14" w:rsidRPr="00C36D81" w:rsidRDefault="00912B14" w:rsidP="002C67EF">
      <w:pPr>
        <w:spacing w:line="360" w:lineRule="auto"/>
        <w:jc w:val="both"/>
        <w:rPr>
          <w:rFonts w:ascii="Arial" w:hAnsi="Arial" w:cs="Arial"/>
          <w:b/>
          <w:bCs/>
          <w:sz w:val="24"/>
          <w:szCs w:val="24"/>
        </w:rPr>
      </w:pPr>
      <w:r w:rsidRPr="00C36D81">
        <w:rPr>
          <w:rFonts w:ascii="Arial" w:hAnsi="Arial" w:cs="Arial"/>
          <w:b/>
          <w:bCs/>
          <w:sz w:val="24"/>
          <w:szCs w:val="24"/>
        </w:rPr>
        <w:lastRenderedPageBreak/>
        <w:t>3.  Market Outlook and Relevance of the Project</w:t>
      </w:r>
    </w:p>
    <w:p w14:paraId="065A8EFB" w14:textId="632BC1CD" w:rsidR="00522867" w:rsidRPr="00C36D81" w:rsidRDefault="00912B14" w:rsidP="00912B14">
      <w:pPr>
        <w:rPr>
          <w:rFonts w:ascii="Arial" w:hAnsi="Arial" w:cs="Arial"/>
          <w:b/>
          <w:bCs/>
          <w:sz w:val="24"/>
          <w:szCs w:val="24"/>
        </w:rPr>
      </w:pPr>
      <w:r w:rsidRPr="00C36D81">
        <w:rPr>
          <w:rFonts w:ascii="Arial" w:hAnsi="Arial" w:cs="Arial"/>
          <w:b/>
          <w:bCs/>
          <w:sz w:val="24"/>
          <w:szCs w:val="24"/>
        </w:rPr>
        <w:t>3.1. Demand Supply Outlook – Global Vinyl Ester Resin Market</w:t>
      </w:r>
    </w:p>
    <w:p w14:paraId="1785CF24" w14:textId="3165B713" w:rsidR="00522867" w:rsidRPr="00C36D81" w:rsidRDefault="00912B14" w:rsidP="00912B14">
      <w:pPr>
        <w:rPr>
          <w:rFonts w:ascii="Arial" w:hAnsi="Arial" w:cs="Arial"/>
          <w:b/>
          <w:bCs/>
          <w:sz w:val="24"/>
          <w:szCs w:val="24"/>
        </w:rPr>
      </w:pPr>
      <w:r w:rsidRPr="00C36D81">
        <w:rPr>
          <w:rFonts w:ascii="Arial" w:hAnsi="Arial" w:cs="Arial"/>
          <w:b/>
          <w:bCs/>
          <w:sz w:val="24"/>
          <w:szCs w:val="24"/>
        </w:rPr>
        <w:t>Global Vinyl Ester Resin Demand-Supply Scenario, 2015-2030F (Thousand Tonnes)</w:t>
      </w:r>
    </w:p>
    <w:tbl>
      <w:tblPr>
        <w:tblpPr w:leftFromText="180" w:rightFromText="180" w:vertAnchor="text" w:horzAnchor="margin" w:tblpY="305"/>
        <w:tblW w:w="10247" w:type="dxa"/>
        <w:tblCellMar>
          <w:left w:w="0" w:type="dxa"/>
          <w:right w:w="0" w:type="dxa"/>
        </w:tblCellMar>
        <w:tblLook w:val="0600" w:firstRow="0" w:lastRow="0" w:firstColumn="0" w:lastColumn="0" w:noHBand="1" w:noVBand="1"/>
      </w:tblPr>
      <w:tblGrid>
        <w:gridCol w:w="4157"/>
        <w:gridCol w:w="1464"/>
        <w:gridCol w:w="962"/>
        <w:gridCol w:w="1129"/>
        <w:gridCol w:w="1129"/>
        <w:gridCol w:w="1406"/>
      </w:tblGrid>
      <w:tr w:rsidR="0068383C" w:rsidRPr="005D2A6A" w14:paraId="159C7C06" w14:textId="77777777" w:rsidTr="005664BA">
        <w:trPr>
          <w:trHeight w:val="603"/>
        </w:trPr>
        <w:tc>
          <w:tcPr>
            <w:tcW w:w="4157"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BD8B935" w14:textId="77777777" w:rsidR="0068383C" w:rsidRPr="005D2A6A" w:rsidRDefault="0068383C" w:rsidP="0068383C">
            <w:pPr>
              <w:pStyle w:val="BodyText"/>
              <w:spacing w:before="162" w:line="480" w:lineRule="auto"/>
              <w:ind w:right="-90"/>
              <w:jc w:val="both"/>
              <w:rPr>
                <w:b/>
                <w:bCs/>
                <w:color w:val="FFFFFF" w:themeColor="background1"/>
                <w:sz w:val="20"/>
                <w:szCs w:val="20"/>
              </w:rPr>
            </w:pPr>
            <w:bookmarkStart w:id="24" w:name="OLE_LINK1"/>
            <w:r w:rsidRPr="005D2A6A">
              <w:rPr>
                <w:b/>
                <w:bCs/>
                <w:color w:val="FFFFFF" w:themeColor="background1"/>
                <w:sz w:val="20"/>
                <w:szCs w:val="20"/>
              </w:rPr>
              <w:t>Parameters </w:t>
            </w:r>
          </w:p>
        </w:tc>
        <w:tc>
          <w:tcPr>
            <w:tcW w:w="1464"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44612A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2015</w:t>
            </w:r>
          </w:p>
        </w:tc>
        <w:tc>
          <w:tcPr>
            <w:tcW w:w="962"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F474A52"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2020</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0CFAEC9B"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2021E</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153AE5C"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2025F</w:t>
            </w:r>
          </w:p>
        </w:tc>
        <w:tc>
          <w:tcPr>
            <w:tcW w:w="1406"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254ADC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2030F</w:t>
            </w:r>
          </w:p>
        </w:tc>
      </w:tr>
      <w:tr w:rsidR="0068383C" w:rsidRPr="005D2A6A" w14:paraId="42D69D06" w14:textId="77777777" w:rsidTr="005664BA">
        <w:trPr>
          <w:trHeight w:val="391"/>
        </w:trPr>
        <w:tc>
          <w:tcPr>
            <w:tcW w:w="4157"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F4EB0E5" w14:textId="501D67FF" w:rsidR="0068383C" w:rsidRPr="00AB2712" w:rsidRDefault="0068383C" w:rsidP="0068383C">
            <w:pPr>
              <w:pStyle w:val="BodyText"/>
              <w:spacing w:before="162" w:line="480" w:lineRule="auto"/>
              <w:ind w:right="-90"/>
              <w:jc w:val="both"/>
              <w:rPr>
                <w:b/>
                <w:bCs/>
                <w:color w:val="000000" w:themeColor="text1"/>
                <w:sz w:val="18"/>
                <w:szCs w:val="18"/>
              </w:rPr>
            </w:pPr>
            <w:ins w:id="25" w:author="Hardik Malhotra" w:date="2021-09-10T14:12:00Z">
              <w:r w:rsidRPr="00AB2712">
                <w:rPr>
                  <w:b/>
                  <w:bCs/>
                  <w:color w:val="000000" w:themeColor="text1"/>
                  <w:sz w:val="18"/>
                  <w:szCs w:val="18"/>
                </w:rPr>
                <w:t xml:space="preserve">Total </w:t>
              </w:r>
            </w:ins>
            <w:r w:rsidR="0000174C" w:rsidRPr="00AB2712">
              <w:rPr>
                <w:b/>
                <w:bCs/>
                <w:color w:val="000000" w:themeColor="text1"/>
                <w:sz w:val="18"/>
                <w:szCs w:val="18"/>
              </w:rPr>
              <w:t>Installed</w:t>
            </w:r>
            <w:ins w:id="26" w:author="Hardik Malhotra" w:date="2021-09-10T14:12:00Z">
              <w:r w:rsidRPr="00AB2712">
                <w:rPr>
                  <w:b/>
                  <w:bCs/>
                  <w:color w:val="000000" w:themeColor="text1"/>
                  <w:sz w:val="18"/>
                  <w:szCs w:val="18"/>
                </w:rPr>
                <w:t xml:space="preserve"> </w:t>
              </w:r>
            </w:ins>
            <w:del w:id="27" w:author="Hardik Malhotra" w:date="2021-09-10T14:11:00Z">
              <w:r w:rsidRPr="00AB2712" w:rsidDel="002163E7">
                <w:rPr>
                  <w:b/>
                  <w:bCs/>
                  <w:color w:val="000000" w:themeColor="text1"/>
                  <w:sz w:val="18"/>
                  <w:szCs w:val="18"/>
                </w:rPr>
                <w:delText xml:space="preserve">Global Vinyl Ester Resin </w:delText>
              </w:r>
            </w:del>
            <w:r w:rsidRPr="00AB2712">
              <w:rPr>
                <w:b/>
                <w:bCs/>
                <w:color w:val="000000" w:themeColor="text1"/>
                <w:sz w:val="18"/>
                <w:szCs w:val="18"/>
              </w:rPr>
              <w:t>Capacity</w:t>
            </w:r>
          </w:p>
        </w:tc>
        <w:tc>
          <w:tcPr>
            <w:tcW w:w="1464"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8E51C4D"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938</w:t>
            </w:r>
          </w:p>
        </w:tc>
        <w:tc>
          <w:tcPr>
            <w:tcW w:w="962"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7BB162"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985</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C50B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1020</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F713614"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1025</w:t>
            </w:r>
          </w:p>
        </w:tc>
        <w:tc>
          <w:tcPr>
            <w:tcW w:w="14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344F66"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1030</w:t>
            </w:r>
          </w:p>
        </w:tc>
      </w:tr>
      <w:tr w:rsidR="0068383C" w:rsidRPr="005D2A6A" w14:paraId="3597B38E"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3E52C606" w14:textId="77777777" w:rsidR="0068383C" w:rsidRPr="00AB2712" w:rsidRDefault="0068383C" w:rsidP="0068383C">
            <w:pPr>
              <w:pStyle w:val="BodyText"/>
              <w:spacing w:before="162" w:line="480" w:lineRule="auto"/>
              <w:ind w:right="-90"/>
              <w:jc w:val="both"/>
              <w:rPr>
                <w:bCs/>
                <w:color w:val="000000" w:themeColor="text1"/>
                <w:sz w:val="18"/>
                <w:szCs w:val="18"/>
              </w:rPr>
            </w:pPr>
            <w:ins w:id="28" w:author="Hardik Malhotra" w:date="2021-09-10T14:12:00Z">
              <w:r w:rsidRPr="00AB2712">
                <w:rPr>
                  <w:b/>
                  <w:bCs/>
                  <w:color w:val="000000" w:themeColor="text1"/>
                  <w:sz w:val="18"/>
                  <w:szCs w:val="18"/>
                </w:rPr>
                <w:t xml:space="preserve">Total </w:t>
              </w:r>
            </w:ins>
            <w:del w:id="29" w:author="Hardik Malhotra" w:date="2021-09-10T14:11:00Z">
              <w:r w:rsidRPr="00AB2712" w:rsidDel="002163E7">
                <w:rPr>
                  <w:b/>
                  <w:bCs/>
                  <w:color w:val="000000" w:themeColor="text1"/>
                  <w:sz w:val="18"/>
                  <w:szCs w:val="18"/>
                </w:rPr>
                <w:delText xml:space="preserve">Global Vinyl Ester Resin </w:delText>
              </w:r>
            </w:del>
            <w:r w:rsidRPr="00AB2712">
              <w:rPr>
                <w:b/>
                <w:bCs/>
                <w:color w:val="000000" w:themeColor="text1"/>
                <w:sz w:val="18"/>
                <w:szCs w:val="18"/>
              </w:rPr>
              <w:t>Production</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839BAA"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733</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BF7872C"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759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2098897"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808</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2C9C805"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866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20B4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929</w:t>
            </w:r>
          </w:p>
        </w:tc>
      </w:tr>
      <w:tr w:rsidR="0068383C" w:rsidRPr="005D2A6A" w14:paraId="4BDE1C7F"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17D030F8" w14:textId="1B459B5C" w:rsidR="0068383C" w:rsidRPr="00AB2712" w:rsidRDefault="0068383C" w:rsidP="0068383C">
            <w:pPr>
              <w:pStyle w:val="BodyText"/>
              <w:spacing w:before="162" w:line="480" w:lineRule="auto"/>
              <w:ind w:right="-90"/>
              <w:jc w:val="both"/>
              <w:rPr>
                <w:bCs/>
                <w:color w:val="000000" w:themeColor="text1"/>
                <w:sz w:val="18"/>
                <w:szCs w:val="18"/>
              </w:rPr>
            </w:pPr>
            <w:del w:id="30" w:author="Hardik Malhotra" w:date="2021-09-10T14:12:00Z">
              <w:r w:rsidRPr="00AB2712" w:rsidDel="002163E7">
                <w:rPr>
                  <w:b/>
                  <w:bCs/>
                  <w:color w:val="000000" w:themeColor="text1"/>
                  <w:sz w:val="18"/>
                  <w:szCs w:val="18"/>
                </w:rPr>
                <w:delText xml:space="preserve">Global </w:delText>
              </w:r>
            </w:del>
            <w:ins w:id="31" w:author="Hardik Malhotra" w:date="2021-09-10T14:12:00Z">
              <w:r w:rsidRPr="00AB2712">
                <w:rPr>
                  <w:b/>
                  <w:bCs/>
                  <w:color w:val="000000" w:themeColor="text1"/>
                  <w:sz w:val="18"/>
                  <w:szCs w:val="18"/>
                </w:rPr>
                <w:t xml:space="preserve">Total </w:t>
              </w:r>
            </w:ins>
            <w:del w:id="32" w:author="Hardik Malhotra" w:date="2021-09-10T14:12:00Z">
              <w:r w:rsidRPr="00AB2712" w:rsidDel="002163E7">
                <w:rPr>
                  <w:b/>
                  <w:bCs/>
                  <w:color w:val="000000" w:themeColor="text1"/>
                  <w:sz w:val="18"/>
                  <w:szCs w:val="18"/>
                </w:rPr>
                <w:delText xml:space="preserve">Vinyl Ester Resin </w:delText>
              </w:r>
            </w:del>
            <w:r w:rsidRPr="00AB2712">
              <w:rPr>
                <w:b/>
                <w:bCs/>
                <w:color w:val="000000" w:themeColor="text1"/>
                <w:sz w:val="18"/>
                <w:szCs w:val="18"/>
              </w:rPr>
              <w:t>Demand</w:t>
            </w:r>
            <w:ins w:id="33" w:author="Hardik Malhotra" w:date="2021-09-10T14:12:00Z">
              <w:r w:rsidRPr="00AB2712">
                <w:rPr>
                  <w:b/>
                  <w:bCs/>
                  <w:color w:val="000000" w:themeColor="text1"/>
                  <w:sz w:val="18"/>
                  <w:szCs w:val="18"/>
                </w:rPr>
                <w:t>/</w:t>
              </w:r>
            </w:ins>
            <w:r w:rsidR="00AB2712" w:rsidRPr="00AB2712">
              <w:rPr>
                <w:b/>
                <w:bCs/>
                <w:color w:val="000000" w:themeColor="text1"/>
                <w:sz w:val="18"/>
                <w:szCs w:val="18"/>
              </w:rPr>
              <w:t>Consumption (In Volume)</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8F36087" w14:textId="7E9A55EA"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677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CAEAFE" w14:textId="38715729"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739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52A5E4D8" w14:textId="5722549E"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789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414912C0" w14:textId="41BD5ABD"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1026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B613940" w14:textId="175009AC"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1367</w:t>
            </w:r>
          </w:p>
        </w:tc>
      </w:tr>
      <w:tr w:rsidR="00AB2712" w:rsidRPr="005D2A6A" w14:paraId="612CBE31" w14:textId="77777777" w:rsidTr="005664BA">
        <w:trPr>
          <w:trHeight w:val="483"/>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44C73D35" w14:textId="360179F3" w:rsidR="00AB2712" w:rsidRPr="00AB2712" w:rsidDel="002163E7" w:rsidRDefault="00AB2712" w:rsidP="00AB2712">
            <w:pPr>
              <w:pStyle w:val="BodyText"/>
              <w:spacing w:before="162" w:line="480" w:lineRule="auto"/>
              <w:ind w:right="-90"/>
              <w:rPr>
                <w:b/>
                <w:bCs/>
                <w:color w:val="000000" w:themeColor="text1"/>
                <w:sz w:val="18"/>
                <w:szCs w:val="18"/>
              </w:rPr>
            </w:pPr>
            <w:ins w:id="34" w:author="Hardik Malhotra" w:date="2021-09-10T14:12:00Z">
              <w:r w:rsidRPr="00AB2712">
                <w:rPr>
                  <w:b/>
                  <w:bCs/>
                  <w:color w:val="000000" w:themeColor="text1"/>
                  <w:sz w:val="18"/>
                  <w:szCs w:val="18"/>
                </w:rPr>
                <w:t xml:space="preserve">Total </w:t>
              </w:r>
            </w:ins>
            <w:del w:id="35" w:author="Hardik Malhotra" w:date="2021-09-10T14:12:00Z">
              <w:r w:rsidRPr="00AB2712" w:rsidDel="002163E7">
                <w:rPr>
                  <w:b/>
                  <w:bCs/>
                  <w:color w:val="000000" w:themeColor="text1"/>
                  <w:sz w:val="18"/>
                  <w:szCs w:val="18"/>
                </w:rPr>
                <w:delText xml:space="preserve">Vinyl Ester Resin </w:delText>
              </w:r>
            </w:del>
            <w:r w:rsidRPr="00AB2712">
              <w:rPr>
                <w:b/>
                <w:bCs/>
                <w:color w:val="000000" w:themeColor="text1"/>
                <w:sz w:val="18"/>
                <w:szCs w:val="18"/>
              </w:rPr>
              <w:t>Demand</w:t>
            </w:r>
            <w:ins w:id="36" w:author="Hardik Malhotra" w:date="2021-09-10T14:12:00Z">
              <w:r w:rsidRPr="00AB2712">
                <w:rPr>
                  <w:b/>
                  <w:bCs/>
                  <w:color w:val="000000" w:themeColor="text1"/>
                  <w:sz w:val="18"/>
                  <w:szCs w:val="18"/>
                </w:rPr>
                <w:t>/</w:t>
              </w:r>
            </w:ins>
            <w:r w:rsidRPr="00AB2712">
              <w:rPr>
                <w:b/>
                <w:bCs/>
                <w:color w:val="000000" w:themeColor="text1"/>
                <w:sz w:val="18"/>
                <w:szCs w:val="18"/>
              </w:rPr>
              <w:t>Consumption (In Value – USD Billion)</w:t>
            </w:r>
            <w:r w:rsidR="00B31AB9">
              <w:rPr>
                <w:b/>
                <w:bCs/>
                <w:color w:val="000000" w:themeColor="text1"/>
                <w:sz w:val="18"/>
                <w:szCs w:val="18"/>
              </w:rPr>
              <w:t xml:space="preserve"> – Market Size </w:t>
            </w:r>
            <w:r w:rsidR="00D35023">
              <w:rPr>
                <w:b/>
                <w:bCs/>
                <w:color w:val="000000" w:themeColor="text1"/>
                <w:sz w:val="18"/>
                <w:szCs w:val="18"/>
              </w:rPr>
              <w:t>based on</w:t>
            </w:r>
            <w:r w:rsidR="00B31AB9">
              <w:rPr>
                <w:b/>
                <w:bCs/>
                <w:color w:val="000000" w:themeColor="text1"/>
                <w:sz w:val="18"/>
                <w:szCs w:val="18"/>
              </w:rPr>
              <w:t xml:space="preserve"> </w:t>
            </w:r>
            <w:r w:rsidR="00D35023">
              <w:rPr>
                <w:b/>
                <w:bCs/>
                <w:color w:val="000000" w:themeColor="text1"/>
                <w:sz w:val="18"/>
                <w:szCs w:val="18"/>
              </w:rPr>
              <w:t xml:space="preserve">gross revenue earned by the suppliers (manufacturers, distributors, traders etc.) </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2A83E81B" w14:textId="2F0C163D" w:rsidR="00AB2712" w:rsidRPr="005D2A6A" w:rsidRDefault="00AB2712" w:rsidP="0068383C">
            <w:pPr>
              <w:pStyle w:val="BodyText"/>
              <w:spacing w:before="162" w:line="480" w:lineRule="auto"/>
              <w:ind w:right="-90"/>
              <w:jc w:val="center"/>
              <w:rPr>
                <w:color w:val="000000"/>
                <w:sz w:val="20"/>
                <w:szCs w:val="20"/>
              </w:rPr>
            </w:pPr>
            <w:commentRangeStart w:id="37"/>
            <w:r>
              <w:rPr>
                <w:color w:val="000000"/>
                <w:sz w:val="20"/>
                <w:szCs w:val="20"/>
              </w:rPr>
              <w:t>2.8</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216C2316" w14:textId="7A7E9517" w:rsidR="00AB2712" w:rsidRPr="005D2A6A" w:rsidRDefault="00AB2712" w:rsidP="0068383C">
            <w:pPr>
              <w:pStyle w:val="BodyText"/>
              <w:spacing w:before="162" w:line="480" w:lineRule="auto"/>
              <w:ind w:right="-90"/>
              <w:jc w:val="center"/>
              <w:rPr>
                <w:color w:val="000000"/>
                <w:sz w:val="20"/>
                <w:szCs w:val="20"/>
              </w:rPr>
            </w:pPr>
            <w:r>
              <w:rPr>
                <w:color w:val="000000"/>
                <w:sz w:val="20"/>
                <w:szCs w:val="20"/>
              </w:rPr>
              <w:t>3.6</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C8ABD36" w14:textId="4E3686CE" w:rsidR="00AB2712" w:rsidRPr="005D2A6A" w:rsidRDefault="00AB2712" w:rsidP="0068383C">
            <w:pPr>
              <w:pStyle w:val="BodyText"/>
              <w:spacing w:before="162" w:line="480" w:lineRule="auto"/>
              <w:ind w:right="-90"/>
              <w:jc w:val="center"/>
              <w:rPr>
                <w:color w:val="000000"/>
                <w:sz w:val="20"/>
                <w:szCs w:val="20"/>
              </w:rPr>
            </w:pPr>
            <w:r>
              <w:rPr>
                <w:color w:val="000000"/>
                <w:sz w:val="20"/>
                <w:szCs w:val="20"/>
              </w:rPr>
              <w:t>3.9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1899FA1" w14:textId="410E02B9" w:rsidR="00AB2712" w:rsidRPr="005D2A6A" w:rsidRDefault="00AB2712" w:rsidP="0068383C">
            <w:pPr>
              <w:pStyle w:val="BodyText"/>
              <w:spacing w:before="162" w:line="480" w:lineRule="auto"/>
              <w:ind w:right="-90"/>
              <w:jc w:val="center"/>
              <w:rPr>
                <w:color w:val="000000"/>
                <w:sz w:val="20"/>
                <w:szCs w:val="20"/>
              </w:rPr>
            </w:pPr>
            <w:r>
              <w:rPr>
                <w:color w:val="000000"/>
                <w:sz w:val="20"/>
                <w:szCs w:val="20"/>
              </w:rPr>
              <w:t>5.4</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17BDA341" w14:textId="77733FAD" w:rsidR="00AB2712" w:rsidRPr="005D2A6A" w:rsidRDefault="00AB2712" w:rsidP="0068383C">
            <w:pPr>
              <w:pStyle w:val="BodyText"/>
              <w:spacing w:before="162" w:line="480" w:lineRule="auto"/>
              <w:ind w:right="-90"/>
              <w:jc w:val="center"/>
              <w:rPr>
                <w:color w:val="000000"/>
                <w:sz w:val="20"/>
                <w:szCs w:val="20"/>
              </w:rPr>
            </w:pPr>
            <w:r>
              <w:rPr>
                <w:color w:val="000000"/>
                <w:sz w:val="20"/>
                <w:szCs w:val="20"/>
              </w:rPr>
              <w:t>7.8</w:t>
            </w:r>
            <w:commentRangeEnd w:id="37"/>
            <w:r w:rsidR="00353654">
              <w:rPr>
                <w:rStyle w:val="CommentReference"/>
                <w:rFonts w:asciiTheme="minorHAnsi" w:eastAsiaTheme="minorHAnsi" w:hAnsiTheme="minorHAnsi" w:cstheme="minorBidi"/>
                <w:lang w:val="en-IN"/>
              </w:rPr>
              <w:commentReference w:id="37"/>
            </w:r>
          </w:p>
        </w:tc>
      </w:tr>
      <w:tr w:rsidR="00D35023" w:rsidRPr="005D2A6A" w14:paraId="11922904" w14:textId="77777777" w:rsidTr="005664BA">
        <w:trPr>
          <w:trHeight w:val="483"/>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31C4066B" w14:textId="387BA7AC" w:rsidR="00D35023" w:rsidRPr="00AB2712" w:rsidDel="002163E7" w:rsidRDefault="00D35023" w:rsidP="00D35023">
            <w:pPr>
              <w:pStyle w:val="BodyText"/>
              <w:spacing w:before="162" w:line="480" w:lineRule="auto"/>
              <w:ind w:right="-90"/>
              <w:rPr>
                <w:b/>
                <w:bCs/>
                <w:color w:val="000000" w:themeColor="text1"/>
                <w:sz w:val="18"/>
                <w:szCs w:val="18"/>
              </w:rPr>
            </w:pPr>
            <w:ins w:id="38" w:author="Hardik Malhotra" w:date="2021-09-10T14:12:00Z">
              <w:r w:rsidRPr="00AB2712">
                <w:rPr>
                  <w:b/>
                  <w:bCs/>
                  <w:color w:val="000000" w:themeColor="text1"/>
                  <w:sz w:val="18"/>
                  <w:szCs w:val="18"/>
                </w:rPr>
                <w:t xml:space="preserve">Total </w:t>
              </w:r>
            </w:ins>
            <w:del w:id="39" w:author="Hardik Malhotra" w:date="2021-09-10T14:12:00Z">
              <w:r w:rsidRPr="00AB2712" w:rsidDel="002163E7">
                <w:rPr>
                  <w:b/>
                  <w:bCs/>
                  <w:color w:val="000000" w:themeColor="text1"/>
                  <w:sz w:val="18"/>
                  <w:szCs w:val="18"/>
                </w:rPr>
                <w:delText xml:space="preserve">Vinyl Ester Resin </w:delText>
              </w:r>
            </w:del>
            <w:r w:rsidRPr="00AB2712">
              <w:rPr>
                <w:b/>
                <w:bCs/>
                <w:color w:val="000000" w:themeColor="text1"/>
                <w:sz w:val="18"/>
                <w:szCs w:val="18"/>
              </w:rPr>
              <w:t>Demand</w:t>
            </w:r>
            <w:ins w:id="40" w:author="Hardik Malhotra" w:date="2021-09-10T14:12:00Z">
              <w:r w:rsidRPr="00AB2712">
                <w:rPr>
                  <w:b/>
                  <w:bCs/>
                  <w:color w:val="000000" w:themeColor="text1"/>
                  <w:sz w:val="18"/>
                  <w:szCs w:val="18"/>
                </w:rPr>
                <w:t>/</w:t>
              </w:r>
            </w:ins>
            <w:r w:rsidRPr="00AB2712">
              <w:rPr>
                <w:b/>
                <w:bCs/>
                <w:color w:val="000000" w:themeColor="text1"/>
                <w:sz w:val="18"/>
                <w:szCs w:val="18"/>
              </w:rPr>
              <w:t>Consumption (In Value – USD Billion)</w:t>
            </w:r>
            <w:r>
              <w:rPr>
                <w:b/>
                <w:bCs/>
                <w:color w:val="000000" w:themeColor="text1"/>
                <w:sz w:val="18"/>
                <w:szCs w:val="18"/>
              </w:rPr>
              <w:t xml:space="preserve"> – Market Size based on net revenue of manufacturers</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836F762" w14:textId="2102DFE4" w:rsidR="00D35023" w:rsidRPr="005D2A6A" w:rsidRDefault="00D35023" w:rsidP="00D35023">
            <w:pPr>
              <w:pStyle w:val="BodyText"/>
              <w:spacing w:before="162" w:line="480" w:lineRule="auto"/>
              <w:ind w:right="-90"/>
              <w:jc w:val="center"/>
              <w:rPr>
                <w:color w:val="000000"/>
                <w:sz w:val="20"/>
                <w:szCs w:val="20"/>
              </w:rPr>
            </w:pPr>
            <w:r>
              <w:rPr>
                <w:color w:val="000000"/>
                <w:sz w:val="20"/>
                <w:szCs w:val="20"/>
              </w:rPr>
              <w:t>1.5</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FBD537F" w14:textId="5F134FAC" w:rsidR="00D35023" w:rsidRPr="005D2A6A" w:rsidRDefault="00D35023" w:rsidP="00D35023">
            <w:pPr>
              <w:pStyle w:val="BodyText"/>
              <w:spacing w:before="162" w:line="480" w:lineRule="auto"/>
              <w:ind w:right="-90"/>
              <w:jc w:val="center"/>
              <w:rPr>
                <w:color w:val="000000"/>
                <w:sz w:val="20"/>
                <w:szCs w:val="20"/>
              </w:rPr>
            </w:pPr>
            <w:r>
              <w:rPr>
                <w:color w:val="000000"/>
                <w:sz w:val="20"/>
                <w:szCs w:val="20"/>
              </w:rPr>
              <w:t>2.1</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1D393ABB" w14:textId="7532F117" w:rsidR="00D35023" w:rsidRPr="005D2A6A" w:rsidRDefault="00D35023" w:rsidP="00D35023">
            <w:pPr>
              <w:pStyle w:val="BodyText"/>
              <w:spacing w:before="162" w:line="480" w:lineRule="auto"/>
              <w:ind w:right="-90"/>
              <w:jc w:val="center"/>
              <w:rPr>
                <w:color w:val="000000"/>
                <w:sz w:val="20"/>
                <w:szCs w:val="20"/>
              </w:rPr>
            </w:pPr>
            <w:r>
              <w:rPr>
                <w:color w:val="000000"/>
                <w:sz w:val="20"/>
                <w:szCs w:val="20"/>
              </w:rPr>
              <w:t>2.3</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78EDAB2" w14:textId="00227F2B" w:rsidR="00D35023" w:rsidRPr="005D2A6A" w:rsidRDefault="00D35023" w:rsidP="00D35023">
            <w:pPr>
              <w:pStyle w:val="BodyText"/>
              <w:spacing w:before="162" w:line="480" w:lineRule="auto"/>
              <w:ind w:right="-90"/>
              <w:jc w:val="center"/>
              <w:rPr>
                <w:color w:val="000000"/>
                <w:sz w:val="20"/>
                <w:szCs w:val="20"/>
              </w:rPr>
            </w:pPr>
            <w:r>
              <w:rPr>
                <w:color w:val="000000"/>
                <w:sz w:val="20"/>
                <w:szCs w:val="20"/>
              </w:rPr>
              <w:t>3.7</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E68B26E" w14:textId="4FDC0C7D" w:rsidR="00D35023" w:rsidRPr="005D2A6A" w:rsidRDefault="00D35023" w:rsidP="00D35023">
            <w:pPr>
              <w:pStyle w:val="BodyText"/>
              <w:spacing w:before="162" w:line="480" w:lineRule="auto"/>
              <w:ind w:right="-90"/>
              <w:jc w:val="center"/>
              <w:rPr>
                <w:color w:val="000000"/>
                <w:sz w:val="20"/>
                <w:szCs w:val="20"/>
              </w:rPr>
            </w:pPr>
            <w:r>
              <w:rPr>
                <w:color w:val="000000"/>
                <w:sz w:val="20"/>
                <w:szCs w:val="20"/>
              </w:rPr>
              <w:t>4.5</w:t>
            </w:r>
          </w:p>
        </w:tc>
      </w:tr>
      <w:tr w:rsidR="00D35023" w:rsidRPr="005D2A6A" w14:paraId="5393F022" w14:textId="77777777" w:rsidTr="005664BA">
        <w:trPr>
          <w:trHeight w:val="483"/>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2F82295" w14:textId="77777777" w:rsidR="00D35023" w:rsidRPr="00AB2712" w:rsidRDefault="00D35023" w:rsidP="00D35023">
            <w:pPr>
              <w:pStyle w:val="BodyText"/>
              <w:spacing w:before="162" w:line="480" w:lineRule="auto"/>
              <w:ind w:right="-90"/>
              <w:rPr>
                <w:bCs/>
                <w:color w:val="000000" w:themeColor="text1"/>
                <w:sz w:val="18"/>
                <w:szCs w:val="18"/>
              </w:rPr>
            </w:pPr>
            <w:del w:id="41" w:author="Hardik Malhotra" w:date="2021-09-10T14:12:00Z">
              <w:r w:rsidRPr="00AB2712" w:rsidDel="002163E7">
                <w:rPr>
                  <w:b/>
                  <w:bCs/>
                  <w:color w:val="000000" w:themeColor="text1"/>
                  <w:sz w:val="18"/>
                  <w:szCs w:val="18"/>
                </w:rPr>
                <w:delText xml:space="preserve">Global </w:delText>
              </w:r>
            </w:del>
            <w:ins w:id="42" w:author="Hardik Malhotra" w:date="2021-09-10T14:12:00Z">
              <w:r w:rsidRPr="00AB2712">
                <w:rPr>
                  <w:b/>
                  <w:bCs/>
                  <w:color w:val="000000" w:themeColor="text1"/>
                  <w:sz w:val="18"/>
                  <w:szCs w:val="18"/>
                </w:rPr>
                <w:t xml:space="preserve">Total </w:t>
              </w:r>
            </w:ins>
            <w:del w:id="43" w:author="Hardik Malhotra" w:date="2021-09-10T14:12:00Z">
              <w:r w:rsidRPr="00AB2712" w:rsidDel="002163E7">
                <w:rPr>
                  <w:b/>
                  <w:bCs/>
                  <w:color w:val="000000" w:themeColor="text1"/>
                  <w:sz w:val="18"/>
                  <w:szCs w:val="18"/>
                </w:rPr>
                <w:delText xml:space="preserve">Vinyl Ester Resin </w:delText>
              </w:r>
            </w:del>
            <w:r w:rsidRPr="00AB2712">
              <w:rPr>
                <w:b/>
                <w:bCs/>
                <w:color w:val="000000" w:themeColor="text1"/>
                <w:sz w:val="18"/>
                <w:szCs w:val="18"/>
              </w:rPr>
              <w:t>Demand (Y-O-Y Growth Rate, %)</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4537DEE" w14:textId="4F966A17" w:rsidR="00D35023" w:rsidRPr="005D2A6A" w:rsidRDefault="00D35023" w:rsidP="00D35023">
            <w:pPr>
              <w:pStyle w:val="BodyText"/>
              <w:spacing w:before="162" w:line="480" w:lineRule="auto"/>
              <w:ind w:right="-90"/>
              <w:jc w:val="center"/>
              <w:rPr>
                <w:color w:val="000000"/>
                <w:sz w:val="20"/>
                <w:szCs w:val="20"/>
              </w:rPr>
            </w:pPr>
            <w:r w:rsidRPr="005D2A6A">
              <w:rPr>
                <w:color w:val="000000"/>
                <w:sz w:val="20"/>
                <w:szCs w:val="20"/>
              </w:rPr>
              <w:t> 3.87%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212D819" w14:textId="77777777" w:rsidR="00D35023" w:rsidRPr="005D2A6A" w:rsidRDefault="00D35023" w:rsidP="00D35023">
            <w:pPr>
              <w:pStyle w:val="BodyText"/>
              <w:spacing w:before="162" w:line="480" w:lineRule="auto"/>
              <w:ind w:right="-90"/>
              <w:jc w:val="center"/>
              <w:rPr>
                <w:color w:val="000000"/>
                <w:sz w:val="20"/>
                <w:szCs w:val="20"/>
              </w:rPr>
            </w:pPr>
            <w:r w:rsidRPr="005D2A6A">
              <w:rPr>
                <w:color w:val="000000"/>
                <w:sz w:val="20"/>
                <w:szCs w:val="20"/>
              </w:rPr>
              <w:t>-7.14%</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F8F93F" w14:textId="77777777" w:rsidR="00D35023" w:rsidRPr="005D2A6A" w:rsidRDefault="00D35023" w:rsidP="00D35023">
            <w:pPr>
              <w:pStyle w:val="BodyText"/>
              <w:spacing w:before="162" w:line="480" w:lineRule="auto"/>
              <w:ind w:right="-90"/>
              <w:jc w:val="center"/>
              <w:rPr>
                <w:color w:val="000000"/>
                <w:sz w:val="20"/>
                <w:szCs w:val="20"/>
              </w:rPr>
            </w:pPr>
            <w:r w:rsidRPr="005D2A6A">
              <w:rPr>
                <w:color w:val="000000"/>
                <w:sz w:val="20"/>
                <w:szCs w:val="20"/>
              </w:rPr>
              <w:t>6.71%</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57EA846" w14:textId="4C8E2EFE" w:rsidR="00D35023" w:rsidRPr="005D2A6A" w:rsidRDefault="00D35023" w:rsidP="00D35023">
            <w:pPr>
              <w:pStyle w:val="BodyText"/>
              <w:spacing w:before="162" w:line="480" w:lineRule="auto"/>
              <w:ind w:right="-90"/>
              <w:jc w:val="center"/>
              <w:rPr>
                <w:color w:val="000000"/>
                <w:sz w:val="20"/>
                <w:szCs w:val="20"/>
              </w:rPr>
            </w:pPr>
            <w:r w:rsidRPr="005D2A6A">
              <w:rPr>
                <w:color w:val="000000"/>
                <w:sz w:val="20"/>
                <w:szCs w:val="20"/>
              </w:rPr>
              <w:t>6.42%</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70A5CB9" w14:textId="77777777" w:rsidR="00D35023" w:rsidRPr="005D2A6A" w:rsidRDefault="00D35023" w:rsidP="00D35023">
            <w:pPr>
              <w:pStyle w:val="BodyText"/>
              <w:spacing w:before="162" w:line="480" w:lineRule="auto"/>
              <w:ind w:right="-90"/>
              <w:jc w:val="center"/>
              <w:rPr>
                <w:color w:val="000000"/>
                <w:sz w:val="20"/>
                <w:szCs w:val="20"/>
              </w:rPr>
            </w:pPr>
            <w:r w:rsidRPr="005D2A6A">
              <w:rPr>
                <w:color w:val="000000"/>
                <w:sz w:val="20"/>
                <w:szCs w:val="20"/>
              </w:rPr>
              <w:t>5.58%</w:t>
            </w:r>
          </w:p>
        </w:tc>
      </w:tr>
      <w:tr w:rsidR="00D35023" w:rsidRPr="005D2A6A" w14:paraId="06DB106F" w14:textId="77777777" w:rsidTr="005664BA">
        <w:trPr>
          <w:trHeight w:val="339"/>
          <w:ins w:id="44" w:author="Hardik Malhotra" w:date="2021-09-10T14:38:00Z"/>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6D703AC4" w14:textId="77777777" w:rsidR="00D35023" w:rsidRPr="00AB2712" w:rsidDel="002163E7" w:rsidRDefault="00D35023" w:rsidP="00D35023">
            <w:pPr>
              <w:pStyle w:val="BodyText"/>
              <w:spacing w:before="162" w:line="480" w:lineRule="auto"/>
              <w:ind w:right="-90"/>
              <w:jc w:val="both"/>
              <w:rPr>
                <w:ins w:id="45" w:author="Hardik Malhotra" w:date="2021-09-10T14:38:00Z"/>
                <w:b/>
                <w:bCs/>
                <w:color w:val="000000" w:themeColor="text1"/>
                <w:sz w:val="18"/>
                <w:szCs w:val="18"/>
              </w:rPr>
            </w:pPr>
            <w:ins w:id="46" w:author="Hardik Malhotra" w:date="2021-09-10T14:39:00Z">
              <w:r w:rsidRPr="00AB2712">
                <w:rPr>
                  <w:b/>
                  <w:bCs/>
                  <w:color w:val="000000" w:themeColor="text1"/>
                  <w:sz w:val="18"/>
                  <w:szCs w:val="18"/>
                </w:rPr>
                <w:t>Demand</w:t>
              </w:r>
            </w:ins>
            <w:ins w:id="47" w:author="Hardik Malhotra" w:date="2021-09-10T14:40:00Z">
              <w:r w:rsidRPr="00AB2712">
                <w:rPr>
                  <w:b/>
                  <w:bCs/>
                  <w:color w:val="000000" w:themeColor="text1"/>
                  <w:sz w:val="18"/>
                  <w:szCs w:val="18"/>
                </w:rPr>
                <w:t xml:space="preserve"> – Supply Gap</w:t>
              </w:r>
            </w:ins>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58B590F" w14:textId="1AB69D33" w:rsidR="00D35023" w:rsidRPr="005D2A6A" w:rsidRDefault="00D35023" w:rsidP="00D35023">
            <w:pPr>
              <w:pStyle w:val="BodyText"/>
              <w:spacing w:before="162" w:line="480" w:lineRule="auto"/>
              <w:ind w:right="-90"/>
              <w:jc w:val="center"/>
              <w:rPr>
                <w:ins w:id="48" w:author="Hardik Malhotra" w:date="2021-09-10T14:38:00Z"/>
                <w:bCs/>
                <w:color w:val="000000" w:themeColor="text1"/>
                <w:sz w:val="20"/>
                <w:szCs w:val="20"/>
              </w:rPr>
            </w:pPr>
            <w:r w:rsidRPr="005D2A6A">
              <w:rPr>
                <w:color w:val="000000"/>
                <w:sz w:val="20"/>
                <w:szCs w:val="20"/>
              </w:rPr>
              <w:t>0.00</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DE43EA2" w14:textId="5E13566E" w:rsidR="00D35023" w:rsidRPr="005D2A6A" w:rsidRDefault="00D35023" w:rsidP="00D35023">
            <w:pPr>
              <w:pStyle w:val="BodyText"/>
              <w:spacing w:before="162" w:line="480" w:lineRule="auto"/>
              <w:ind w:right="-90"/>
              <w:jc w:val="center"/>
              <w:rPr>
                <w:ins w:id="49" w:author="Hardik Malhotra" w:date="2021-09-10T14:38:00Z"/>
                <w:bCs/>
                <w:color w:val="000000" w:themeColor="text1"/>
                <w:sz w:val="20"/>
                <w:szCs w:val="20"/>
              </w:rPr>
            </w:pPr>
            <w:r w:rsidRPr="005D2A6A">
              <w:rPr>
                <w:color w:val="000000"/>
                <w:sz w:val="20"/>
                <w:szCs w:val="20"/>
              </w:rPr>
              <w:t>0.00</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843B0CE" w14:textId="2F0C5D18" w:rsidR="00D35023" w:rsidRPr="005D2A6A" w:rsidRDefault="00D35023" w:rsidP="00D35023">
            <w:pPr>
              <w:pStyle w:val="BodyText"/>
              <w:spacing w:before="162" w:line="480" w:lineRule="auto"/>
              <w:ind w:right="-90"/>
              <w:jc w:val="center"/>
              <w:rPr>
                <w:ins w:id="50" w:author="Hardik Malhotra" w:date="2021-09-10T14:38:00Z"/>
                <w:bCs/>
                <w:color w:val="000000" w:themeColor="text1"/>
                <w:sz w:val="20"/>
                <w:szCs w:val="20"/>
              </w:rPr>
            </w:pPr>
            <w:r w:rsidRPr="005D2A6A">
              <w:rPr>
                <w:color w:val="000000"/>
                <w:sz w:val="20"/>
                <w:szCs w:val="20"/>
              </w:rPr>
              <w:t>19.23</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7E2B483" w14:textId="4EA7F6C3" w:rsidR="00D35023" w:rsidRPr="005D2A6A" w:rsidRDefault="00D35023" w:rsidP="00D35023">
            <w:pPr>
              <w:pStyle w:val="BodyText"/>
              <w:spacing w:before="162" w:line="480" w:lineRule="auto"/>
              <w:ind w:right="-90"/>
              <w:jc w:val="center"/>
              <w:rPr>
                <w:ins w:id="51" w:author="Hardik Malhotra" w:date="2021-09-10T14:38:00Z"/>
                <w:bCs/>
                <w:color w:val="000000" w:themeColor="text1"/>
                <w:sz w:val="20"/>
                <w:szCs w:val="20"/>
              </w:rPr>
            </w:pPr>
            <w:r w:rsidRPr="005D2A6A">
              <w:rPr>
                <w:color w:val="000000"/>
                <w:sz w:val="20"/>
                <w:szCs w:val="20"/>
              </w:rPr>
              <w:t>-159.81</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F33F215" w14:textId="05B884C4" w:rsidR="00D35023" w:rsidRPr="005D2A6A" w:rsidRDefault="00D35023" w:rsidP="00D35023">
            <w:pPr>
              <w:pStyle w:val="BodyText"/>
              <w:spacing w:before="162" w:line="480" w:lineRule="auto"/>
              <w:ind w:right="-90"/>
              <w:jc w:val="center"/>
              <w:rPr>
                <w:ins w:id="52" w:author="Hardik Malhotra" w:date="2021-09-10T14:38:00Z"/>
                <w:bCs/>
                <w:color w:val="000000" w:themeColor="text1"/>
                <w:sz w:val="20"/>
                <w:szCs w:val="20"/>
              </w:rPr>
            </w:pPr>
            <w:r w:rsidRPr="005D2A6A">
              <w:rPr>
                <w:color w:val="000000"/>
                <w:sz w:val="20"/>
                <w:szCs w:val="20"/>
              </w:rPr>
              <w:t>-438.76</w:t>
            </w:r>
          </w:p>
        </w:tc>
      </w:tr>
      <w:bookmarkEnd w:id="24"/>
    </w:tbl>
    <w:p w14:paraId="6A5D6126" w14:textId="41C1EC33" w:rsidR="00905DCB" w:rsidRDefault="00905DCB" w:rsidP="001F31CB">
      <w:pPr>
        <w:pStyle w:val="BodyText"/>
        <w:spacing w:before="162" w:line="480" w:lineRule="auto"/>
        <w:ind w:right="-90"/>
        <w:jc w:val="both"/>
        <w:rPr>
          <w:bCs/>
          <w:color w:val="000000" w:themeColor="text1"/>
        </w:rPr>
        <w:sectPr w:rsidR="00905DC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F1117EE" w14:textId="478F4874" w:rsidR="009971A7" w:rsidRDefault="00C9505C" w:rsidP="009971A7">
      <w:pPr>
        <w:pStyle w:val="Footer"/>
        <w:spacing w:before="162"/>
        <w:ind w:right="-90"/>
        <w:jc w:val="both"/>
        <w:rPr>
          <w:rFonts w:ascii="Arial" w:hAnsi="Arial" w:cs="Arial"/>
          <w:i/>
          <w:iCs/>
          <w:sz w:val="18"/>
          <w:szCs w:val="18"/>
        </w:rPr>
      </w:pPr>
      <w:r>
        <w:rPr>
          <w:noProof/>
        </w:rPr>
        <mc:AlternateContent>
          <mc:Choice Requires="wps">
            <w:drawing>
              <wp:anchor distT="0" distB="0" distL="114300" distR="114300" simplePos="0" relativeHeight="252929024" behindDoc="0" locked="0" layoutInCell="1" allowOverlap="1" wp14:anchorId="0DD30862" wp14:editId="4D04648B">
                <wp:simplePos x="0" y="0"/>
                <wp:positionH relativeFrom="margin">
                  <wp:posOffset>3063875</wp:posOffset>
                </wp:positionH>
                <wp:positionV relativeFrom="paragraph">
                  <wp:posOffset>4276725</wp:posOffset>
                </wp:positionV>
                <wp:extent cx="3519170" cy="292735"/>
                <wp:effectExtent l="0" t="0" r="0" b="0"/>
                <wp:wrapNone/>
                <wp:docPr id="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170" cy="292735"/>
                        </a:xfrm>
                        <a:prstGeom prst="rect">
                          <a:avLst/>
                        </a:prstGeom>
                        <a:noFill/>
                      </wps:spPr>
                      <wps:txbx>
                        <w:txbxContent>
                          <w:p w14:paraId="1A9273B0"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53"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D30862" id="_x0000_s1033" type="#_x0000_t202" style="position:absolute;left:0;text-align:left;margin-left:241.25pt;margin-top:336.75pt;width:277.1pt;height:23.05pt;z-index:25292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" filled="f" stroked="f">
                <v:textbox style="mso-fit-shape-to-text:t">
                  <w:txbxContent>
                    <w:p w14:paraId="1A9273B0"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54"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p>
    <w:p w14:paraId="6A11E5D7" w14:textId="14CA6EB5" w:rsidR="009971A7" w:rsidRPr="008A69E5" w:rsidRDefault="009971A7">
      <w:pPr>
        <w:pStyle w:val="Footer"/>
        <w:spacing w:before="162"/>
        <w:ind w:right="-90"/>
        <w:jc w:val="both"/>
        <w:rPr>
          <w:bCs/>
          <w:sz w:val="20"/>
          <w:szCs w:val="20"/>
          <w:rPrChange w:id="54" w:author="Hardik Malhotra" w:date="2021-12-02T12:54:00Z">
            <w:rPr>
              <w:bCs/>
            </w:rPr>
          </w:rPrChange>
        </w:rPr>
        <w:pPrChange w:id="55" w:author="Hardik Malhotra" w:date="2021-12-02T14:09:00Z">
          <w:pPr>
            <w:pStyle w:val="Footer"/>
            <w:spacing w:before="162" w:line="480" w:lineRule="auto"/>
            <w:ind w:right="-90"/>
            <w:jc w:val="both"/>
          </w:pPr>
        </w:pPrChange>
      </w:pPr>
      <w:ins w:id="56" w:author="Hardik Malhotra" w:date="2021-12-02T12:48:00Z">
        <w:r w:rsidRPr="008A69E5">
          <w:rPr>
            <w:rFonts w:ascii="Arial" w:hAnsi="Arial" w:cs="Arial"/>
            <w:i/>
            <w:iCs/>
            <w:sz w:val="18"/>
            <w:szCs w:val="18"/>
            <w:rPrChange w:id="57"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34B083EC" w14:textId="54C5C30F" w:rsidR="00C62BA4" w:rsidRDefault="00AB2712" w:rsidP="009E126D">
      <w:pPr>
        <w:spacing w:line="360" w:lineRule="auto"/>
        <w:textAlignment w:val="baseline"/>
        <w:rPr>
          <w:rFonts w:ascii="Arial" w:hAnsi="Arial" w:cs="Arial"/>
          <w:b/>
          <w:bCs/>
          <w:sz w:val="24"/>
          <w:szCs w:val="24"/>
        </w:rPr>
      </w:pPr>
      <w:r w:rsidRPr="002C67EF">
        <w:rPr>
          <w:bCs/>
          <w:noProof/>
          <w:color w:val="000000" w:themeColor="text1"/>
        </w:rPr>
        <w:lastRenderedPageBreak/>
        <mc:AlternateContent>
          <mc:Choice Requires="wps">
            <w:drawing>
              <wp:anchor distT="45720" distB="45720" distL="114300" distR="114300" simplePos="0" relativeHeight="252508160" behindDoc="0" locked="0" layoutInCell="1" allowOverlap="1" wp14:anchorId="30C9BD30" wp14:editId="0D9CD173">
                <wp:simplePos x="0" y="0"/>
                <wp:positionH relativeFrom="margin">
                  <wp:align>left</wp:align>
                </wp:positionH>
                <wp:positionV relativeFrom="paragraph">
                  <wp:posOffset>235502</wp:posOffset>
                </wp:positionV>
                <wp:extent cx="6530975" cy="3432810"/>
                <wp:effectExtent l="0" t="0" r="2222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343281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82836BA" w14:textId="6113DF64" w:rsidR="004D08D3" w:rsidRPr="00F56843" w:rsidRDefault="004D08D3" w:rsidP="00F14E20">
                            <w:pPr>
                              <w:pStyle w:val="BodyText"/>
                              <w:numPr>
                                <w:ilvl w:val="0"/>
                                <w:numId w:val="2"/>
                              </w:numPr>
                              <w:spacing w:before="162" w:line="360" w:lineRule="auto"/>
                              <w:jc w:val="both"/>
                              <w:rPr>
                                <w:bCs/>
                                <w:color w:val="000000" w:themeColor="text1"/>
                              </w:rPr>
                            </w:pPr>
                            <w:r w:rsidRPr="00F56843">
                              <w:rPr>
                                <w:bCs/>
                                <w:color w:val="000000" w:themeColor="text1"/>
                              </w:rPr>
                              <w:t>Demand has 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Demand from the marine and renewables sector has shown an upward trend contributing to the increase in demand in 2021.</w:t>
                            </w:r>
                          </w:p>
                          <w:p w14:paraId="1DB89052" w14:textId="22AB0F0C" w:rsidR="004D08D3" w:rsidRPr="00C62BA4" w:rsidRDefault="004D08D3" w:rsidP="00F14E20">
                            <w:pPr>
                              <w:pStyle w:val="BodyText"/>
                              <w:numPr>
                                <w:ilvl w:val="0"/>
                                <w:numId w:val="2"/>
                              </w:numPr>
                              <w:spacing w:before="162" w:line="360" w:lineRule="auto"/>
                              <w:jc w:val="both"/>
                              <w:rPr>
                                <w:bCs/>
                                <w:color w:val="000000" w:themeColor="text1"/>
                              </w:rPr>
                            </w:pPr>
                            <w:r w:rsidRPr="00C62BA4">
                              <w:rPr>
                                <w:bCs/>
                                <w:color w:val="000000" w:themeColor="text1"/>
                              </w:rPr>
                              <w:t>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consumers in the world and is emanating high demand for composites for manufacturing fighter aircraft, airplanes, LCD panels and their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9BD30" id="_x0000_s1034" type="#_x0000_t202" style="position:absolute;margin-left:0;margin-top:18.55pt;width:514.25pt;height:270.3pt;z-index:252508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" fillcolor="#91bce3 [2168]" strokecolor="#5b9bd5 [3208]" strokeweight=".5pt">
                <v:fill color2="#7aaddd [2616]" rotate="t" colors="0 #b1cbe9;.5 #a3c1e5;1 #92b9e4" focus="100%" type="gradient">
                  <o:fill v:ext="view" type="gradientUnscaled"/>
                </v:fill>
                <v:textbox>
                  <w:txbxContent>
                    <w:p w14:paraId="282836BA" w14:textId="6113DF64" w:rsidR="004D08D3" w:rsidRPr="00F56843" w:rsidRDefault="004D08D3" w:rsidP="00F14E20">
                      <w:pPr>
                        <w:pStyle w:val="BodyText"/>
                        <w:numPr>
                          <w:ilvl w:val="0"/>
                          <w:numId w:val="2"/>
                        </w:numPr>
                        <w:spacing w:before="162" w:line="360" w:lineRule="auto"/>
                        <w:jc w:val="both"/>
                        <w:rPr>
                          <w:bCs/>
                          <w:color w:val="000000" w:themeColor="text1"/>
                        </w:rPr>
                      </w:pPr>
                      <w:r w:rsidRPr="00F56843">
                        <w:rPr>
                          <w:bCs/>
                          <w:color w:val="000000" w:themeColor="text1"/>
                        </w:rPr>
                        <w:t>Demand has 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Demand from the marine and renewables sector has shown an upward trend contributing to the increase in demand in 2021.</w:t>
                      </w:r>
                    </w:p>
                    <w:p w14:paraId="1DB89052" w14:textId="22AB0F0C" w:rsidR="004D08D3" w:rsidRPr="00C62BA4" w:rsidRDefault="004D08D3" w:rsidP="00F14E20">
                      <w:pPr>
                        <w:pStyle w:val="BodyText"/>
                        <w:numPr>
                          <w:ilvl w:val="0"/>
                          <w:numId w:val="2"/>
                        </w:numPr>
                        <w:spacing w:before="162" w:line="360" w:lineRule="auto"/>
                        <w:jc w:val="both"/>
                        <w:rPr>
                          <w:bCs/>
                          <w:color w:val="000000" w:themeColor="text1"/>
                        </w:rPr>
                      </w:pPr>
                      <w:r w:rsidRPr="00C62BA4">
                        <w:rPr>
                          <w:bCs/>
                          <w:color w:val="000000" w:themeColor="text1"/>
                        </w:rPr>
                        <w:t>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consumers in the world and is emanating high demand for composites for manufacturing fighter aircraft, airplanes, LCD panels and their components.</w:t>
                      </w:r>
                    </w:p>
                  </w:txbxContent>
                </v:textbox>
                <w10:wrap type="square" anchorx="margin"/>
              </v:shape>
            </w:pict>
          </mc:Fallback>
        </mc:AlternateContent>
      </w:r>
    </w:p>
    <w:p w14:paraId="180EEE6B" w14:textId="500290CA" w:rsidR="00CB55FA" w:rsidRPr="005D2A6A" w:rsidDel="00160783" w:rsidRDefault="00C46EA7" w:rsidP="0000174C">
      <w:pPr>
        <w:spacing w:line="360" w:lineRule="auto"/>
        <w:textAlignment w:val="baseline"/>
        <w:rPr>
          <w:del w:id="58" w:author="Hardik Malhotra" w:date="2021-09-10T14:55:00Z"/>
          <w:rFonts w:ascii="Arial" w:hAnsi="Arial" w:cs="Arial"/>
          <w:b/>
          <w:bCs/>
          <w:sz w:val="24"/>
          <w:szCs w:val="24"/>
        </w:rPr>
      </w:pPr>
      <w:r w:rsidRPr="005D2A6A">
        <w:rPr>
          <w:rFonts w:ascii="Arial" w:eastAsia="Verdana" w:hAnsi="Arial" w:cs="Arial"/>
          <w:b/>
          <w:bCs/>
          <w:noProof/>
          <w:color w:val="000000"/>
          <w:kern w:val="24"/>
          <w:sz w:val="20"/>
          <w:szCs w:val="20"/>
        </w:rPr>
        <mc:AlternateContent>
          <mc:Choice Requires="wps">
            <w:drawing>
              <wp:anchor distT="0" distB="0" distL="114300" distR="114300" simplePos="0" relativeHeight="251947008" behindDoc="0" locked="0" layoutInCell="1" allowOverlap="1" wp14:anchorId="45ABC02C" wp14:editId="0A50057B">
                <wp:simplePos x="0" y="0"/>
                <wp:positionH relativeFrom="column">
                  <wp:posOffset>495300</wp:posOffset>
                </wp:positionH>
                <wp:positionV relativeFrom="paragraph">
                  <wp:posOffset>2179320</wp:posOffset>
                </wp:positionV>
                <wp:extent cx="1651000" cy="722630"/>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26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4D08D3" w:rsidRPr="005D2A6A" w:rsidRDefault="004D08D3"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4D08D3" w:rsidRPr="005D2A6A" w:rsidRDefault="004D08D3"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4D08D3" w:rsidRDefault="004D08D3"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1.77%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5" style="position:absolute;margin-left:39pt;margin-top:171.6pt;width:130pt;height:56.9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" filled="f" stroked="f" strokeweight="1pt">
                <v:textbox>
                  <w:txbxContent>
                    <w:p w14:paraId="434EE681" w14:textId="44EDCD30" w:rsidR="004D08D3" w:rsidRPr="005D2A6A" w:rsidRDefault="004D08D3"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4D08D3" w:rsidRPr="005D2A6A" w:rsidRDefault="004D08D3"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4D08D3" w:rsidRDefault="004D08D3"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1.77% By Volume</w:t>
                      </w:r>
                    </w:p>
                  </w:txbxContent>
                </v:textbox>
              </v:rect>
            </w:pict>
          </mc:Fallback>
        </mc:AlternateContent>
      </w:r>
      <w:r w:rsidR="009E126D" w:rsidRPr="005D2A6A">
        <w:rPr>
          <w:rFonts w:ascii="Arial" w:hAnsi="Arial" w:cs="Arial"/>
          <w:b/>
          <w:bCs/>
          <w:sz w:val="24"/>
          <w:szCs w:val="24"/>
        </w:rPr>
        <w:t>Global Vinyl Ester Resin Demand, By Volume (Thousand Tonnes), 2015–2030F</w:t>
      </w:r>
    </w:p>
    <w:p w14:paraId="5789BBA2" w14:textId="07315514" w:rsidR="00E76080" w:rsidRPr="005D2A6A" w:rsidRDefault="00E76080" w:rsidP="0000174C">
      <w:pPr>
        <w:spacing w:after="0" w:line="360" w:lineRule="auto"/>
        <w:textAlignment w:val="baseline"/>
        <w:rPr>
          <w:rFonts w:ascii="Arial" w:eastAsia="Verdana" w:hAnsi="Arial" w:cs="Arial"/>
          <w:b/>
          <w:bCs/>
          <w:color w:val="000000"/>
          <w:kern w:val="24"/>
          <w:sz w:val="20"/>
          <w:szCs w:val="20"/>
        </w:rPr>
      </w:pPr>
      <w:r w:rsidRPr="005D2A6A">
        <w:rPr>
          <w:rFonts w:ascii="Arial" w:eastAsia="Verdana" w:hAnsi="Arial" w:cs="Arial"/>
          <w:b/>
          <w:bCs/>
          <w:noProof/>
          <w:color w:val="000000"/>
          <w:kern w:val="24"/>
          <w:sz w:val="20"/>
          <w:szCs w:val="20"/>
        </w:rPr>
        <w:drawing>
          <wp:inline distT="0" distB="0" distL="0" distR="0" wp14:anchorId="494510BB" wp14:editId="62C1C1E6">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A65AF13" w14:textId="77777777" w:rsidR="006E66C6" w:rsidRDefault="006E66C6" w:rsidP="007E7092">
      <w:pPr>
        <w:pStyle w:val="BodyText"/>
        <w:spacing w:before="162" w:line="360" w:lineRule="auto"/>
        <w:jc w:val="both"/>
        <w:rPr>
          <w:bCs/>
          <w:color w:val="000000" w:themeColor="text1"/>
          <w:lang w:val="en-IN"/>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D71943" w14:textId="0D798781" w:rsidR="005D2A6A" w:rsidRDefault="009971A7" w:rsidP="007E7092">
      <w:pPr>
        <w:pStyle w:val="BodyText"/>
        <w:spacing w:before="162" w:line="360" w:lineRule="auto"/>
        <w:jc w:val="both"/>
        <w:rPr>
          <w:bCs/>
          <w:color w:val="000000" w:themeColor="text1"/>
        </w:rPr>
      </w:pPr>
      <w:r>
        <w:rPr>
          <w:noProof/>
        </w:rPr>
        <mc:AlternateContent>
          <mc:Choice Requires="wps">
            <w:drawing>
              <wp:anchor distT="0" distB="0" distL="114300" distR="114300" simplePos="0" relativeHeight="253044736" behindDoc="0" locked="0" layoutInCell="1" allowOverlap="1" wp14:anchorId="6DE86E34" wp14:editId="7B898DE4">
                <wp:simplePos x="0" y="0"/>
                <wp:positionH relativeFrom="margin">
                  <wp:posOffset>2820837</wp:posOffset>
                </wp:positionH>
                <wp:positionV relativeFrom="paragraph">
                  <wp:posOffset>42497</wp:posOffset>
                </wp:positionV>
                <wp:extent cx="3519170" cy="292735"/>
                <wp:effectExtent l="0" t="0" r="0" b="0"/>
                <wp:wrapNone/>
                <wp:docPr id="216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170" cy="292735"/>
                        </a:xfrm>
                        <a:prstGeom prst="rect">
                          <a:avLst/>
                        </a:prstGeom>
                        <a:noFill/>
                      </wps:spPr>
                      <wps:txbx>
                        <w:txbxContent>
                          <w:p w14:paraId="5F6D59B3" w14:textId="77777777" w:rsidR="004D08D3" w:rsidRPr="005858C1" w:rsidRDefault="004D08D3" w:rsidP="009971A7">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59"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DE86E34" id="_x0000_s1036" type="#_x0000_t202" style="position:absolute;left:0;text-align:left;margin-left:222.1pt;margin-top:3.35pt;width:277.1pt;height:23.05pt;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" filled="f" stroked="f">
                <v:textbox style="mso-fit-shape-to-text:t">
                  <w:txbxContent>
                    <w:p w14:paraId="5F6D59B3" w14:textId="77777777" w:rsidR="004D08D3" w:rsidRPr="005858C1" w:rsidRDefault="004D08D3" w:rsidP="009971A7">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1"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p>
    <w:p w14:paraId="3926D116" w14:textId="77777777" w:rsidR="009971A7" w:rsidRPr="008A69E5" w:rsidRDefault="009971A7">
      <w:pPr>
        <w:pStyle w:val="Footer"/>
        <w:spacing w:before="162"/>
        <w:ind w:right="-90"/>
        <w:jc w:val="both"/>
        <w:rPr>
          <w:bCs/>
          <w:sz w:val="20"/>
          <w:szCs w:val="20"/>
          <w:rPrChange w:id="60" w:author="Hardik Malhotra" w:date="2021-12-02T12:54:00Z">
            <w:rPr>
              <w:bCs/>
            </w:rPr>
          </w:rPrChange>
        </w:rPr>
        <w:pPrChange w:id="61" w:author="Hardik Malhotra" w:date="2021-12-02T14:09:00Z">
          <w:pPr>
            <w:pStyle w:val="Footer"/>
            <w:spacing w:before="162" w:line="480" w:lineRule="auto"/>
            <w:ind w:right="-90"/>
            <w:jc w:val="both"/>
          </w:pPr>
        </w:pPrChange>
      </w:pPr>
      <w:ins w:id="62" w:author="Hardik Malhotra" w:date="2021-12-02T12:48:00Z">
        <w:r w:rsidRPr="008A69E5">
          <w:rPr>
            <w:rFonts w:ascii="Arial" w:hAnsi="Arial" w:cs="Arial"/>
            <w:i/>
            <w:iCs/>
            <w:sz w:val="18"/>
            <w:szCs w:val="18"/>
            <w:rPrChange w:id="63"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043B3014" w14:textId="213006FF" w:rsidR="00262FD4" w:rsidRDefault="00064CBC" w:rsidP="0068477D">
      <w:pPr>
        <w:pStyle w:val="BodyText"/>
        <w:spacing w:before="162" w:line="480" w:lineRule="auto"/>
        <w:ind w:right="-90"/>
        <w:jc w:val="both"/>
        <w:rPr>
          <w:bCs/>
          <w:color w:val="000000" w:themeColor="text1"/>
        </w:rPr>
      </w:pPr>
      <w:r w:rsidRPr="002C67EF">
        <w:rPr>
          <w:bCs/>
          <w:noProof/>
          <w:color w:val="000000" w:themeColor="text1"/>
        </w:rPr>
        <w:lastRenderedPageBreak/>
        <mc:AlternateContent>
          <mc:Choice Requires="wps">
            <w:drawing>
              <wp:anchor distT="45720" distB="45720" distL="114300" distR="114300" simplePos="0" relativeHeight="252510208" behindDoc="0" locked="0" layoutInCell="1" allowOverlap="1" wp14:anchorId="0A73FBEC" wp14:editId="4DCC4D0E">
                <wp:simplePos x="0" y="0"/>
                <wp:positionH relativeFrom="column">
                  <wp:posOffset>-92710</wp:posOffset>
                </wp:positionH>
                <wp:positionV relativeFrom="paragraph">
                  <wp:posOffset>434975</wp:posOffset>
                </wp:positionV>
                <wp:extent cx="6543040" cy="2861945"/>
                <wp:effectExtent l="0" t="0" r="0" b="0"/>
                <wp:wrapSquare wrapText="bothSides"/>
                <wp:docPr id="2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286194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1355461" w14:textId="77777777" w:rsidR="004D08D3" w:rsidRPr="00905DCB" w:rsidRDefault="004D08D3"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4D08D3" w:rsidRPr="00905DCB" w:rsidRDefault="004D08D3" w:rsidP="00262FD4">
                            <w:pPr>
                              <w:pStyle w:val="ListParagraph"/>
                              <w:spacing w:line="360" w:lineRule="auto"/>
                              <w:ind w:left="720" w:firstLine="0"/>
                              <w:rPr>
                                <w:bCs/>
                                <w:color w:val="FFFFFF" w:themeColor="background1"/>
                                <w:sz w:val="24"/>
                                <w:szCs w:val="24"/>
                              </w:rPr>
                            </w:pPr>
                          </w:p>
                          <w:p w14:paraId="7DF863E0" w14:textId="55BC97BA" w:rsidR="004D08D3" w:rsidRPr="00905DCB" w:rsidRDefault="004D08D3"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4D08D3" w:rsidRPr="00905DCB" w:rsidRDefault="004D08D3" w:rsidP="00262FD4">
                            <w:pPr>
                              <w:pStyle w:val="ListParagraph"/>
                              <w:spacing w:line="360" w:lineRule="auto"/>
                              <w:ind w:left="720" w:firstLine="0"/>
                              <w:rPr>
                                <w:bCs/>
                                <w:color w:val="FFFFFF" w:themeColor="background1"/>
                                <w:sz w:val="24"/>
                                <w:szCs w:val="24"/>
                              </w:rPr>
                            </w:pPr>
                          </w:p>
                          <w:p w14:paraId="6BBAD4B2" w14:textId="0FC11968" w:rsidR="004D08D3" w:rsidRPr="00905DCB" w:rsidRDefault="004D08D3"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4D08D3" w:rsidRPr="00905DCB" w:rsidRDefault="004D08D3">
                            <w:pPr>
                              <w:rPr>
                                <w:bCs/>
                                <w:color w:val="FFFFFF" w:themeColor="background1"/>
                                <w:sz w:val="24"/>
                                <w:szCs w:val="24"/>
                              </w:rPr>
                            </w:pPr>
                          </w:p>
                          <w:p w14:paraId="5EA5A862" w14:textId="184C15A0" w:rsidR="004D08D3" w:rsidRPr="00905DCB" w:rsidRDefault="004D08D3">
                            <w:pPr>
                              <w:rPr>
                                <w:bCs/>
                                <w:color w:val="FFFFFF" w:themeColor="background1"/>
                              </w:rPr>
                            </w:pPr>
                          </w:p>
                          <w:p w14:paraId="39E64FE0" w14:textId="6EC242FB" w:rsidR="004D08D3" w:rsidRPr="00905DCB" w:rsidRDefault="004D08D3">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3FBEC" id="_x0000_s1037" type="#_x0000_t202" style="position:absolute;left:0;text-align:left;margin-left:-7.3pt;margin-top:34.25pt;width:515.2pt;height:225.35pt;z-index:25251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" fillcolor="#2a4a85 [2148]" stroked="f">
                <v:fill color2="#8eaadb [1940]" rotate="t" angle="180" colors="0 #2a4b86;31457f #4a76c6;1 #8faadc" focus="100%" type="gradient"/>
                <v:textbox>
                  <w:txbxContent>
                    <w:p w14:paraId="51355461" w14:textId="77777777" w:rsidR="004D08D3" w:rsidRPr="00905DCB" w:rsidRDefault="004D08D3"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4D08D3" w:rsidRPr="00905DCB" w:rsidRDefault="004D08D3" w:rsidP="00262FD4">
                      <w:pPr>
                        <w:pStyle w:val="ListParagraph"/>
                        <w:spacing w:line="360" w:lineRule="auto"/>
                        <w:ind w:left="720" w:firstLine="0"/>
                        <w:rPr>
                          <w:bCs/>
                          <w:color w:val="FFFFFF" w:themeColor="background1"/>
                          <w:sz w:val="24"/>
                          <w:szCs w:val="24"/>
                        </w:rPr>
                      </w:pPr>
                    </w:p>
                    <w:p w14:paraId="7DF863E0" w14:textId="55BC97BA" w:rsidR="004D08D3" w:rsidRPr="00905DCB" w:rsidRDefault="004D08D3"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4D08D3" w:rsidRPr="00905DCB" w:rsidRDefault="004D08D3" w:rsidP="00262FD4">
                      <w:pPr>
                        <w:pStyle w:val="ListParagraph"/>
                        <w:spacing w:line="360" w:lineRule="auto"/>
                        <w:ind w:left="720" w:firstLine="0"/>
                        <w:rPr>
                          <w:bCs/>
                          <w:color w:val="FFFFFF" w:themeColor="background1"/>
                          <w:sz w:val="24"/>
                          <w:szCs w:val="24"/>
                        </w:rPr>
                      </w:pPr>
                    </w:p>
                    <w:p w14:paraId="6BBAD4B2" w14:textId="0FC11968" w:rsidR="004D08D3" w:rsidRPr="00905DCB" w:rsidRDefault="004D08D3"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4D08D3" w:rsidRPr="00905DCB" w:rsidRDefault="004D08D3">
                      <w:pPr>
                        <w:rPr>
                          <w:bCs/>
                          <w:color w:val="FFFFFF" w:themeColor="background1"/>
                          <w:sz w:val="24"/>
                          <w:szCs w:val="24"/>
                        </w:rPr>
                      </w:pPr>
                    </w:p>
                    <w:p w14:paraId="5EA5A862" w14:textId="184C15A0" w:rsidR="004D08D3" w:rsidRPr="00905DCB" w:rsidRDefault="004D08D3">
                      <w:pPr>
                        <w:rPr>
                          <w:bCs/>
                          <w:color w:val="FFFFFF" w:themeColor="background1"/>
                        </w:rPr>
                      </w:pPr>
                    </w:p>
                    <w:p w14:paraId="39E64FE0" w14:textId="6EC242FB" w:rsidR="004D08D3" w:rsidRPr="00905DCB" w:rsidRDefault="004D08D3">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v:textbox>
                <w10:wrap type="square"/>
              </v:shape>
            </w:pict>
          </mc:Fallback>
        </mc:AlternateContent>
      </w:r>
    </w:p>
    <w:p w14:paraId="5C541EC4" w14:textId="77777777" w:rsidR="0022743F" w:rsidRDefault="0022743F" w:rsidP="005D2A6A">
      <w:pPr>
        <w:rPr>
          <w:rFonts w:ascii="Arial" w:hAnsi="Arial" w:cs="Arial"/>
          <w:b/>
          <w:bCs/>
          <w:sz w:val="24"/>
          <w:szCs w:val="24"/>
        </w:rPr>
      </w:pPr>
    </w:p>
    <w:p w14:paraId="3B2616FA" w14:textId="1D356AC3" w:rsidR="0022743F" w:rsidRDefault="0022743F" w:rsidP="005D2A6A">
      <w:pPr>
        <w:rPr>
          <w:rFonts w:ascii="Arial" w:hAnsi="Arial" w:cs="Arial"/>
          <w:b/>
          <w:bCs/>
          <w:sz w:val="24"/>
          <w:szCs w:val="24"/>
        </w:rPr>
      </w:pPr>
    </w:p>
    <w:p w14:paraId="254D75BC" w14:textId="77777777" w:rsidR="00D64931" w:rsidRDefault="00D64931" w:rsidP="005D2A6A">
      <w:pPr>
        <w:rPr>
          <w:rFonts w:ascii="Arial" w:hAnsi="Arial" w:cs="Arial"/>
          <w:b/>
          <w:bCs/>
          <w:sz w:val="24"/>
          <w:szCs w:val="24"/>
        </w:rPr>
      </w:pPr>
    </w:p>
    <w:p w14:paraId="08A580C7" w14:textId="222D33B9" w:rsidR="0068477D" w:rsidRPr="005D2A6A" w:rsidRDefault="009E126D" w:rsidP="005D2A6A">
      <w:pPr>
        <w:rPr>
          <w:rFonts w:ascii="Arial" w:hAnsi="Arial" w:cs="Arial"/>
          <w:b/>
          <w:bCs/>
          <w:sz w:val="24"/>
          <w:szCs w:val="24"/>
        </w:rPr>
      </w:pPr>
      <w:r w:rsidRPr="005D2A6A">
        <w:rPr>
          <w:rFonts w:ascii="Arial" w:hAnsi="Arial" w:cs="Arial"/>
          <w:b/>
          <w:bCs/>
          <w:sz w:val="24"/>
          <w:szCs w:val="24"/>
        </w:rPr>
        <w:t>3.1.1. Capacity By Company</w:t>
      </w:r>
    </w:p>
    <w:p w14:paraId="5EBCDAA4" w14:textId="63EA3D63" w:rsidR="00F9062E" w:rsidRPr="005D2A6A" w:rsidRDefault="009E126D" w:rsidP="005D2A6A">
      <w:pPr>
        <w:rPr>
          <w:rFonts w:ascii="Arial" w:hAnsi="Arial" w:cs="Arial"/>
          <w:b/>
          <w:bCs/>
          <w:sz w:val="24"/>
          <w:szCs w:val="24"/>
        </w:rPr>
      </w:pPr>
      <w:r w:rsidRPr="005D2A6A">
        <w:rPr>
          <w:rFonts w:ascii="Arial" w:hAnsi="Arial" w:cs="Arial"/>
          <w:b/>
          <w:bCs/>
          <w:sz w:val="24"/>
          <w:szCs w:val="24"/>
        </w:rPr>
        <w:t xml:space="preserve">Global Vinyl Ester Resin Capacity, By Company (Thousand Tonnes), 2015-2030F </w:t>
      </w:r>
    </w:p>
    <w:tbl>
      <w:tblPr>
        <w:tblW w:w="10289" w:type="dxa"/>
        <w:tblLook w:val="04A0" w:firstRow="1" w:lastRow="0" w:firstColumn="1" w:lastColumn="0" w:noHBand="0" w:noVBand="1"/>
      </w:tblPr>
      <w:tblGrid>
        <w:gridCol w:w="3604"/>
        <w:gridCol w:w="1611"/>
        <w:gridCol w:w="1350"/>
        <w:gridCol w:w="1215"/>
        <w:gridCol w:w="841"/>
        <w:gridCol w:w="833"/>
        <w:gridCol w:w="835"/>
      </w:tblGrid>
      <w:tr w:rsidR="00B60EF0" w:rsidRPr="00B60EF0" w14:paraId="63D4D14C" w14:textId="77777777" w:rsidTr="00B60EF0">
        <w:trPr>
          <w:trHeight w:val="301"/>
        </w:trPr>
        <w:tc>
          <w:tcPr>
            <w:tcW w:w="3604" w:type="dxa"/>
            <w:vMerge w:val="restart"/>
            <w:tcBorders>
              <w:top w:val="single" w:sz="4" w:space="0" w:color="auto"/>
              <w:left w:val="single" w:sz="4" w:space="0" w:color="auto"/>
              <w:right w:val="single" w:sz="4" w:space="0" w:color="auto"/>
            </w:tcBorders>
            <w:shd w:val="clear" w:color="auto" w:fill="C00000"/>
            <w:noWrap/>
            <w:vAlign w:val="bottom"/>
            <w:hideMark/>
          </w:tcPr>
          <w:p w14:paraId="6A06EDC8"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bookmarkStart w:id="64" w:name="_Hlk89882310"/>
            <w:r w:rsidRPr="00B60EF0">
              <w:rPr>
                <w:rFonts w:ascii="Calibri" w:eastAsia="Times New Roman" w:hAnsi="Calibri" w:cs="Times New Roman"/>
                <w:color w:val="FFFFFF" w:themeColor="background1"/>
                <w:lang w:val="en-US"/>
              </w:rPr>
              <w:t>Company</w:t>
            </w:r>
          </w:p>
          <w:p w14:paraId="08F25DBC" w14:textId="26DD0EA3"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6685" w:type="dxa"/>
            <w:gridSpan w:val="6"/>
            <w:tcBorders>
              <w:top w:val="single" w:sz="4" w:space="0" w:color="auto"/>
              <w:left w:val="nil"/>
              <w:bottom w:val="single" w:sz="4" w:space="0" w:color="auto"/>
              <w:right w:val="single" w:sz="4" w:space="0" w:color="auto"/>
            </w:tcBorders>
            <w:shd w:val="clear" w:color="auto" w:fill="C00000"/>
            <w:noWrap/>
            <w:vAlign w:val="bottom"/>
            <w:hideMark/>
          </w:tcPr>
          <w:p w14:paraId="5502B489"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Capacity</w:t>
            </w:r>
          </w:p>
        </w:tc>
      </w:tr>
      <w:tr w:rsidR="00B60EF0" w:rsidRPr="00B60EF0" w14:paraId="7C75E545" w14:textId="77777777" w:rsidTr="00B46B4C">
        <w:trPr>
          <w:trHeight w:val="301"/>
        </w:trPr>
        <w:tc>
          <w:tcPr>
            <w:tcW w:w="3604" w:type="dxa"/>
            <w:vMerge/>
            <w:tcBorders>
              <w:left w:val="single" w:sz="4" w:space="0" w:color="auto"/>
              <w:bottom w:val="single" w:sz="4" w:space="0" w:color="auto"/>
              <w:right w:val="single" w:sz="4" w:space="0" w:color="auto"/>
            </w:tcBorders>
            <w:shd w:val="clear" w:color="auto" w:fill="C00000"/>
            <w:noWrap/>
            <w:vAlign w:val="bottom"/>
            <w:hideMark/>
          </w:tcPr>
          <w:p w14:paraId="766E2F2A" w14:textId="070F1E38" w:rsidR="00B60EF0" w:rsidRPr="00B60EF0" w:rsidRDefault="00B60EF0" w:rsidP="00B60EF0">
            <w:pPr>
              <w:spacing w:after="0" w:line="240" w:lineRule="auto"/>
              <w:rPr>
                <w:rFonts w:ascii="Calibri" w:eastAsia="Times New Roman" w:hAnsi="Calibri" w:cs="Times New Roman"/>
                <w:color w:val="FFFFFF" w:themeColor="background1"/>
                <w:lang w:val="en-US"/>
              </w:rPr>
            </w:pPr>
          </w:p>
        </w:tc>
        <w:tc>
          <w:tcPr>
            <w:tcW w:w="1611" w:type="dxa"/>
            <w:tcBorders>
              <w:top w:val="nil"/>
              <w:left w:val="nil"/>
              <w:bottom w:val="single" w:sz="4" w:space="0" w:color="auto"/>
              <w:right w:val="single" w:sz="4" w:space="0" w:color="auto"/>
            </w:tcBorders>
            <w:shd w:val="clear" w:color="auto" w:fill="C00000"/>
            <w:noWrap/>
            <w:vAlign w:val="bottom"/>
            <w:hideMark/>
          </w:tcPr>
          <w:p w14:paraId="7C14674C" w14:textId="77777777"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Location</w:t>
            </w:r>
          </w:p>
        </w:tc>
        <w:tc>
          <w:tcPr>
            <w:tcW w:w="1350" w:type="dxa"/>
            <w:tcBorders>
              <w:top w:val="nil"/>
              <w:left w:val="nil"/>
              <w:bottom w:val="single" w:sz="4" w:space="0" w:color="auto"/>
              <w:right w:val="single" w:sz="4" w:space="0" w:color="auto"/>
            </w:tcBorders>
            <w:shd w:val="clear" w:color="auto" w:fill="C00000"/>
            <w:noWrap/>
            <w:vAlign w:val="bottom"/>
            <w:hideMark/>
          </w:tcPr>
          <w:p w14:paraId="35CBD75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2015</w:t>
            </w:r>
          </w:p>
        </w:tc>
        <w:tc>
          <w:tcPr>
            <w:tcW w:w="1215" w:type="dxa"/>
            <w:tcBorders>
              <w:top w:val="nil"/>
              <w:left w:val="nil"/>
              <w:bottom w:val="single" w:sz="4" w:space="0" w:color="auto"/>
              <w:right w:val="single" w:sz="4" w:space="0" w:color="auto"/>
            </w:tcBorders>
            <w:shd w:val="clear" w:color="auto" w:fill="C00000"/>
            <w:noWrap/>
            <w:vAlign w:val="bottom"/>
            <w:hideMark/>
          </w:tcPr>
          <w:p w14:paraId="68118490"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2020</w:t>
            </w:r>
          </w:p>
        </w:tc>
        <w:tc>
          <w:tcPr>
            <w:tcW w:w="841" w:type="dxa"/>
            <w:tcBorders>
              <w:top w:val="nil"/>
              <w:left w:val="nil"/>
              <w:bottom w:val="single" w:sz="4" w:space="0" w:color="auto"/>
              <w:right w:val="single" w:sz="4" w:space="0" w:color="auto"/>
            </w:tcBorders>
            <w:shd w:val="clear" w:color="auto" w:fill="C00000"/>
            <w:noWrap/>
            <w:vAlign w:val="bottom"/>
            <w:hideMark/>
          </w:tcPr>
          <w:p w14:paraId="03178599"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2021E</w:t>
            </w:r>
          </w:p>
        </w:tc>
        <w:tc>
          <w:tcPr>
            <w:tcW w:w="833" w:type="dxa"/>
            <w:tcBorders>
              <w:top w:val="nil"/>
              <w:left w:val="nil"/>
              <w:bottom w:val="single" w:sz="4" w:space="0" w:color="auto"/>
              <w:right w:val="single" w:sz="4" w:space="0" w:color="auto"/>
            </w:tcBorders>
            <w:shd w:val="clear" w:color="auto" w:fill="C00000"/>
            <w:noWrap/>
            <w:vAlign w:val="bottom"/>
            <w:hideMark/>
          </w:tcPr>
          <w:p w14:paraId="386CE6A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2025F</w:t>
            </w:r>
          </w:p>
        </w:tc>
        <w:tc>
          <w:tcPr>
            <w:tcW w:w="835" w:type="dxa"/>
            <w:tcBorders>
              <w:top w:val="nil"/>
              <w:left w:val="nil"/>
              <w:bottom w:val="single" w:sz="4" w:space="0" w:color="auto"/>
              <w:right w:val="single" w:sz="4" w:space="0" w:color="auto"/>
            </w:tcBorders>
            <w:shd w:val="clear" w:color="auto" w:fill="C00000"/>
            <w:noWrap/>
            <w:vAlign w:val="bottom"/>
            <w:hideMark/>
          </w:tcPr>
          <w:p w14:paraId="44DA0EC8"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2030F</w:t>
            </w:r>
          </w:p>
        </w:tc>
      </w:tr>
      <w:tr w:rsidR="00B46B4C" w:rsidRPr="00B60EF0" w14:paraId="48FE4B4B" w14:textId="77777777" w:rsidTr="00E80F8C">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48F6C198"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AOC Resins</w:t>
            </w:r>
          </w:p>
          <w:p w14:paraId="3D6DCB8C"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51E9875E" w14:textId="38267FD8"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FB125E"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68FC653B" w14:textId="722D9E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1215" w:type="dxa"/>
            <w:tcBorders>
              <w:top w:val="nil"/>
              <w:left w:val="nil"/>
              <w:bottom w:val="single" w:sz="4" w:space="0" w:color="auto"/>
              <w:right w:val="single" w:sz="4" w:space="0" w:color="auto"/>
            </w:tcBorders>
            <w:shd w:val="clear" w:color="auto" w:fill="auto"/>
            <w:noWrap/>
            <w:vAlign w:val="bottom"/>
            <w:hideMark/>
          </w:tcPr>
          <w:p w14:paraId="35C47468" w14:textId="49044F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4CB289CE" w14:textId="59B209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85D7D5F" w14:textId="6CFC65A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59FA80A" w14:textId="3AD60B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6EB755D" w14:textId="77777777" w:rsidTr="00E80F8C">
        <w:trPr>
          <w:trHeight w:val="301"/>
        </w:trPr>
        <w:tc>
          <w:tcPr>
            <w:tcW w:w="3604" w:type="dxa"/>
            <w:vMerge/>
            <w:tcBorders>
              <w:left w:val="single" w:sz="4" w:space="0" w:color="auto"/>
              <w:right w:val="single" w:sz="4" w:space="0" w:color="auto"/>
            </w:tcBorders>
            <w:shd w:val="clear" w:color="auto" w:fill="auto"/>
            <w:noWrap/>
            <w:vAlign w:val="bottom"/>
            <w:hideMark/>
          </w:tcPr>
          <w:p w14:paraId="5E9B56E8" w14:textId="53E6667E"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861FA3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Switzerland</w:t>
            </w:r>
          </w:p>
        </w:tc>
        <w:tc>
          <w:tcPr>
            <w:tcW w:w="1350" w:type="dxa"/>
            <w:tcBorders>
              <w:top w:val="nil"/>
              <w:left w:val="nil"/>
              <w:bottom w:val="single" w:sz="4" w:space="0" w:color="auto"/>
              <w:right w:val="single" w:sz="4" w:space="0" w:color="auto"/>
            </w:tcBorders>
            <w:shd w:val="clear" w:color="auto" w:fill="auto"/>
            <w:noWrap/>
            <w:vAlign w:val="bottom"/>
            <w:hideMark/>
          </w:tcPr>
          <w:p w14:paraId="31C9EEF2" w14:textId="5A3AA4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2AE08C43" w14:textId="4BF82D0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0371B1B9" w14:textId="64BE95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3BBBAF58" w14:textId="359094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2A429218" w14:textId="5E7174D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451D95C4" w14:textId="77777777" w:rsidTr="00E80F8C">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202580A" w14:textId="32AF387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EF836A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3554EEE" w14:textId="38A2042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1AC1C506" w14:textId="4D6627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16B03260" w14:textId="0EBA35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00895363" w14:textId="5B55A71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2F50AD85" w14:textId="5C3F44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1C23CEE" w14:textId="77777777" w:rsidTr="00E80F8C">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F83922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INEOS Composites</w:t>
            </w:r>
          </w:p>
          <w:p w14:paraId="1589B1C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1B076C5D" w14:textId="5E7655E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D4FA0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38810D8" w14:textId="028B009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05FAFA73" w14:textId="3D266B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41" w:type="dxa"/>
            <w:tcBorders>
              <w:top w:val="nil"/>
              <w:left w:val="nil"/>
              <w:bottom w:val="single" w:sz="4" w:space="0" w:color="auto"/>
              <w:right w:val="single" w:sz="4" w:space="0" w:color="auto"/>
            </w:tcBorders>
            <w:shd w:val="clear" w:color="auto" w:fill="auto"/>
            <w:noWrap/>
            <w:vAlign w:val="bottom"/>
            <w:hideMark/>
          </w:tcPr>
          <w:p w14:paraId="0866C84D" w14:textId="7D6DA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A1EE020" w14:textId="22AD3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3D8927A2" w14:textId="4CDC153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4925E091" w14:textId="77777777" w:rsidTr="00E80F8C">
        <w:trPr>
          <w:trHeight w:val="301"/>
        </w:trPr>
        <w:tc>
          <w:tcPr>
            <w:tcW w:w="3604" w:type="dxa"/>
            <w:vMerge/>
            <w:tcBorders>
              <w:left w:val="single" w:sz="4" w:space="0" w:color="auto"/>
              <w:right w:val="single" w:sz="4" w:space="0" w:color="auto"/>
            </w:tcBorders>
            <w:shd w:val="clear" w:color="auto" w:fill="auto"/>
            <w:noWrap/>
            <w:vAlign w:val="bottom"/>
            <w:hideMark/>
          </w:tcPr>
          <w:p w14:paraId="23A85074" w14:textId="20CE258F"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B232B6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5F44461C" w14:textId="233122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1215" w:type="dxa"/>
            <w:tcBorders>
              <w:top w:val="nil"/>
              <w:left w:val="nil"/>
              <w:bottom w:val="single" w:sz="4" w:space="0" w:color="auto"/>
              <w:right w:val="single" w:sz="4" w:space="0" w:color="auto"/>
            </w:tcBorders>
            <w:shd w:val="clear" w:color="auto" w:fill="auto"/>
            <w:noWrap/>
            <w:vAlign w:val="bottom"/>
            <w:hideMark/>
          </w:tcPr>
          <w:p w14:paraId="59429582" w14:textId="5631343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6A6E874C" w14:textId="4BAA9A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2D495E1B" w14:textId="7DE534A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2ABF012" w14:textId="0FBCBB9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0FD5FFB4" w14:textId="77777777" w:rsidTr="00E80F8C">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4D250898" w14:textId="19560C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0C79AF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490D737" w14:textId="70CC4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639D1885" w14:textId="07F4C1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41" w:type="dxa"/>
            <w:tcBorders>
              <w:top w:val="nil"/>
              <w:left w:val="nil"/>
              <w:bottom w:val="single" w:sz="4" w:space="0" w:color="auto"/>
              <w:right w:val="single" w:sz="4" w:space="0" w:color="auto"/>
            </w:tcBorders>
            <w:shd w:val="clear" w:color="auto" w:fill="auto"/>
            <w:noWrap/>
            <w:vAlign w:val="bottom"/>
            <w:hideMark/>
          </w:tcPr>
          <w:p w14:paraId="1CC2815B" w14:textId="2D7DAC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3" w:type="dxa"/>
            <w:tcBorders>
              <w:top w:val="nil"/>
              <w:left w:val="nil"/>
              <w:bottom w:val="single" w:sz="4" w:space="0" w:color="auto"/>
              <w:right w:val="single" w:sz="4" w:space="0" w:color="auto"/>
            </w:tcBorders>
            <w:shd w:val="clear" w:color="auto" w:fill="auto"/>
            <w:noWrap/>
            <w:vAlign w:val="bottom"/>
            <w:hideMark/>
          </w:tcPr>
          <w:p w14:paraId="6CE94E22" w14:textId="7DF0FA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5" w:type="dxa"/>
            <w:tcBorders>
              <w:top w:val="nil"/>
              <w:left w:val="nil"/>
              <w:bottom w:val="single" w:sz="4" w:space="0" w:color="auto"/>
              <w:right w:val="single" w:sz="4" w:space="0" w:color="auto"/>
            </w:tcBorders>
            <w:shd w:val="clear" w:color="auto" w:fill="auto"/>
            <w:noWrap/>
            <w:vAlign w:val="bottom"/>
            <w:hideMark/>
          </w:tcPr>
          <w:p w14:paraId="4D675288" w14:textId="21D94B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r>
      <w:tr w:rsidR="00B46B4C" w:rsidRPr="00B60EF0" w14:paraId="611DCC27"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FBF5D22"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Swancor</w:t>
            </w:r>
            <w:proofErr w:type="spellEnd"/>
            <w:r w:rsidRPr="00B60EF0">
              <w:rPr>
                <w:rFonts w:ascii="Calibri" w:eastAsia="Times New Roman" w:hAnsi="Calibri" w:cs="Times New Roman"/>
                <w:color w:val="000000"/>
                <w:lang w:val="en-US"/>
              </w:rPr>
              <w:t xml:space="preserve"> Holding Co., LTD.</w:t>
            </w:r>
          </w:p>
        </w:tc>
        <w:tc>
          <w:tcPr>
            <w:tcW w:w="1611" w:type="dxa"/>
            <w:tcBorders>
              <w:top w:val="nil"/>
              <w:left w:val="nil"/>
              <w:bottom w:val="single" w:sz="4" w:space="0" w:color="auto"/>
              <w:right w:val="single" w:sz="4" w:space="0" w:color="auto"/>
            </w:tcBorders>
            <w:shd w:val="clear" w:color="auto" w:fill="auto"/>
            <w:noWrap/>
            <w:vAlign w:val="bottom"/>
            <w:hideMark/>
          </w:tcPr>
          <w:p w14:paraId="0B64926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C525ED4" w14:textId="6B21EE0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6F0CAED3" w14:textId="5331BE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549BBD40" w14:textId="15C792B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5B82FF7" w14:textId="5260828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6151044" w14:textId="59BA7B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3BDD24A9" w14:textId="77777777" w:rsidTr="00E80F8C">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22ACE0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Showa Denko K.K.</w:t>
            </w:r>
          </w:p>
          <w:p w14:paraId="3F2F67B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F2DF0FF" w14:textId="18ABC58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083580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9D3F162" w14:textId="57B29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12E02056" w14:textId="5FDDADD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B452DA7" w14:textId="184139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7F53229" w14:textId="4CA3E0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44924E93" w14:textId="5480DC6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33E30856" w14:textId="77777777" w:rsidTr="00E80F8C">
        <w:trPr>
          <w:trHeight w:val="301"/>
        </w:trPr>
        <w:tc>
          <w:tcPr>
            <w:tcW w:w="3604" w:type="dxa"/>
            <w:vMerge/>
            <w:tcBorders>
              <w:left w:val="single" w:sz="4" w:space="0" w:color="auto"/>
              <w:right w:val="single" w:sz="4" w:space="0" w:color="auto"/>
            </w:tcBorders>
            <w:shd w:val="clear" w:color="auto" w:fill="auto"/>
            <w:noWrap/>
            <w:vAlign w:val="bottom"/>
            <w:hideMark/>
          </w:tcPr>
          <w:p w14:paraId="2DD43745" w14:textId="56331EA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1591DAB"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12D40D87" w14:textId="40A4BD8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C17B6CD" w14:textId="36BDE6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64CCD09B" w14:textId="143B22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06BA726" w14:textId="3EC645C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CF8124D" w14:textId="6D0F2B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97BE8E0" w14:textId="77777777" w:rsidTr="00E80F8C">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7C3A874" w14:textId="52EDB4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822427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Singapore</w:t>
            </w:r>
          </w:p>
        </w:tc>
        <w:tc>
          <w:tcPr>
            <w:tcW w:w="1350" w:type="dxa"/>
            <w:tcBorders>
              <w:top w:val="nil"/>
              <w:left w:val="nil"/>
              <w:bottom w:val="single" w:sz="4" w:space="0" w:color="auto"/>
              <w:right w:val="single" w:sz="4" w:space="0" w:color="auto"/>
            </w:tcBorders>
            <w:shd w:val="clear" w:color="auto" w:fill="auto"/>
            <w:noWrap/>
            <w:vAlign w:val="bottom"/>
            <w:hideMark/>
          </w:tcPr>
          <w:p w14:paraId="755D4870" w14:textId="08D6D30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6B0F623" w14:textId="1BAA11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DDF6386" w14:textId="16A2A93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1DF9D81C" w14:textId="7FDC251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14E46824" w14:textId="7CA9BF6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54B15432" w14:textId="77777777" w:rsidTr="00E80F8C">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FBAD26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Scott Bader Company Ltd.</w:t>
            </w:r>
          </w:p>
          <w:p w14:paraId="3D25A9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1A18AE7" w14:textId="68D830BC"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6D5A9C3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France</w:t>
            </w:r>
          </w:p>
        </w:tc>
        <w:tc>
          <w:tcPr>
            <w:tcW w:w="1350" w:type="dxa"/>
            <w:tcBorders>
              <w:top w:val="nil"/>
              <w:left w:val="nil"/>
              <w:bottom w:val="single" w:sz="4" w:space="0" w:color="auto"/>
              <w:right w:val="single" w:sz="4" w:space="0" w:color="auto"/>
            </w:tcBorders>
            <w:shd w:val="clear" w:color="auto" w:fill="auto"/>
            <w:noWrap/>
            <w:vAlign w:val="bottom"/>
            <w:hideMark/>
          </w:tcPr>
          <w:p w14:paraId="482854E1" w14:textId="7CB6D3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4E4D26A9" w14:textId="5E6A04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00D102F5" w14:textId="5BC5C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6D6B1125" w14:textId="25619B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3F7DB5B9" w14:textId="4A235F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D608B91" w14:textId="77777777" w:rsidTr="00E80F8C">
        <w:trPr>
          <w:trHeight w:val="301"/>
        </w:trPr>
        <w:tc>
          <w:tcPr>
            <w:tcW w:w="3604" w:type="dxa"/>
            <w:vMerge/>
            <w:tcBorders>
              <w:left w:val="single" w:sz="4" w:space="0" w:color="auto"/>
              <w:right w:val="single" w:sz="4" w:space="0" w:color="auto"/>
            </w:tcBorders>
            <w:shd w:val="clear" w:color="auto" w:fill="auto"/>
            <w:noWrap/>
            <w:vAlign w:val="bottom"/>
            <w:hideMark/>
          </w:tcPr>
          <w:p w14:paraId="31F7E1C6" w14:textId="0DAEA349"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D9D3A1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Kingdom</w:t>
            </w:r>
          </w:p>
        </w:tc>
        <w:tc>
          <w:tcPr>
            <w:tcW w:w="1350" w:type="dxa"/>
            <w:tcBorders>
              <w:top w:val="nil"/>
              <w:left w:val="nil"/>
              <w:bottom w:val="single" w:sz="4" w:space="0" w:color="auto"/>
              <w:right w:val="single" w:sz="4" w:space="0" w:color="auto"/>
            </w:tcBorders>
            <w:shd w:val="clear" w:color="auto" w:fill="auto"/>
            <w:noWrap/>
            <w:vAlign w:val="bottom"/>
            <w:hideMark/>
          </w:tcPr>
          <w:p w14:paraId="63C9E03D" w14:textId="2F3FA6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2AC6F3B" w14:textId="7970CF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C3419ED" w14:textId="41D0457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5D37DBA" w14:textId="142408E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0D8B203D" w14:textId="4B15C2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3885FCF5" w14:textId="77777777" w:rsidTr="00E80F8C">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BD7177C" w14:textId="731C2B7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5ACD9C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Arab Emirates</w:t>
            </w:r>
          </w:p>
        </w:tc>
        <w:tc>
          <w:tcPr>
            <w:tcW w:w="1350" w:type="dxa"/>
            <w:tcBorders>
              <w:top w:val="nil"/>
              <w:left w:val="nil"/>
              <w:bottom w:val="single" w:sz="4" w:space="0" w:color="auto"/>
              <w:right w:val="single" w:sz="4" w:space="0" w:color="auto"/>
            </w:tcBorders>
            <w:shd w:val="clear" w:color="auto" w:fill="auto"/>
            <w:noWrap/>
            <w:vAlign w:val="bottom"/>
            <w:hideMark/>
          </w:tcPr>
          <w:p w14:paraId="432B3FCB" w14:textId="0FE8895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D3B37CB" w14:textId="40628F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13D859EA" w14:textId="629B35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DFE2086" w14:textId="7EB9487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932AF90" w14:textId="3729DB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568A0125" w14:textId="77777777" w:rsidTr="00E80F8C">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71A2242"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Polynt-Reichhold</w:t>
            </w:r>
            <w:proofErr w:type="spellEnd"/>
          </w:p>
          <w:p w14:paraId="60A0F29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07460E16" w14:textId="1986DEE0"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597159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30252E02" w14:textId="2E91B6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1D62D3E0" w14:textId="09F6088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73670759" w14:textId="3F66FB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5291CC67" w14:textId="40EF720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E5B7AFD" w14:textId="2CEFAA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13197C7" w14:textId="77777777" w:rsidTr="00E80F8C">
        <w:trPr>
          <w:trHeight w:val="301"/>
        </w:trPr>
        <w:tc>
          <w:tcPr>
            <w:tcW w:w="3604" w:type="dxa"/>
            <w:vMerge/>
            <w:tcBorders>
              <w:left w:val="single" w:sz="4" w:space="0" w:color="auto"/>
              <w:right w:val="single" w:sz="4" w:space="0" w:color="auto"/>
            </w:tcBorders>
            <w:shd w:val="clear" w:color="auto" w:fill="auto"/>
            <w:noWrap/>
            <w:vAlign w:val="bottom"/>
            <w:hideMark/>
          </w:tcPr>
          <w:p w14:paraId="075ABBFE" w14:textId="3BB48333"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EEAA0B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4A238097" w14:textId="0B601B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4F08F5F9" w14:textId="652577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25D1387C" w14:textId="296E547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6670BD85" w14:textId="29EA35B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0E23744E" w14:textId="261BEA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695646B0" w14:textId="77777777" w:rsidTr="00E80F8C">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6984CB0" w14:textId="6BE1960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7BC2D9E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D2E2950" w14:textId="7D3C493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1215" w:type="dxa"/>
            <w:tcBorders>
              <w:top w:val="nil"/>
              <w:left w:val="nil"/>
              <w:bottom w:val="single" w:sz="4" w:space="0" w:color="auto"/>
              <w:right w:val="single" w:sz="4" w:space="0" w:color="auto"/>
            </w:tcBorders>
            <w:shd w:val="clear" w:color="auto" w:fill="auto"/>
            <w:noWrap/>
            <w:vAlign w:val="bottom"/>
            <w:hideMark/>
          </w:tcPr>
          <w:p w14:paraId="6EF3DD78" w14:textId="0FC8351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41" w:type="dxa"/>
            <w:tcBorders>
              <w:top w:val="nil"/>
              <w:left w:val="nil"/>
              <w:bottom w:val="single" w:sz="4" w:space="0" w:color="auto"/>
              <w:right w:val="single" w:sz="4" w:space="0" w:color="auto"/>
            </w:tcBorders>
            <w:shd w:val="clear" w:color="auto" w:fill="auto"/>
            <w:noWrap/>
            <w:vAlign w:val="bottom"/>
            <w:hideMark/>
          </w:tcPr>
          <w:p w14:paraId="1C8424BB" w14:textId="38C341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3" w:type="dxa"/>
            <w:tcBorders>
              <w:top w:val="nil"/>
              <w:left w:val="nil"/>
              <w:bottom w:val="single" w:sz="4" w:space="0" w:color="auto"/>
              <w:right w:val="single" w:sz="4" w:space="0" w:color="auto"/>
            </w:tcBorders>
            <w:shd w:val="clear" w:color="auto" w:fill="auto"/>
            <w:noWrap/>
            <w:vAlign w:val="bottom"/>
            <w:hideMark/>
          </w:tcPr>
          <w:p w14:paraId="1481CF36" w14:textId="0E3B70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5" w:type="dxa"/>
            <w:tcBorders>
              <w:top w:val="nil"/>
              <w:left w:val="nil"/>
              <w:bottom w:val="single" w:sz="4" w:space="0" w:color="auto"/>
              <w:right w:val="single" w:sz="4" w:space="0" w:color="auto"/>
            </w:tcBorders>
            <w:shd w:val="clear" w:color="auto" w:fill="auto"/>
            <w:noWrap/>
            <w:vAlign w:val="bottom"/>
            <w:hideMark/>
          </w:tcPr>
          <w:p w14:paraId="52F703B6" w14:textId="6A7FA5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r>
      <w:tr w:rsidR="00B46B4C" w:rsidRPr="00B60EF0" w14:paraId="3B453CCA" w14:textId="77777777" w:rsidTr="00E80F8C">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325B67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lastRenderedPageBreak/>
              <w:t xml:space="preserve">Eternal Materials </w:t>
            </w:r>
            <w:proofErr w:type="spellStart"/>
            <w:proofErr w:type="gramStart"/>
            <w:r w:rsidRPr="00B60EF0">
              <w:rPr>
                <w:rFonts w:ascii="Calibri" w:eastAsia="Times New Roman" w:hAnsi="Calibri" w:cs="Times New Roman"/>
                <w:color w:val="000000"/>
                <w:lang w:val="en-US"/>
              </w:rPr>
              <w:t>Co.,Ltd</w:t>
            </w:r>
            <w:proofErr w:type="spellEnd"/>
            <w:r w:rsidRPr="00B60EF0">
              <w:rPr>
                <w:rFonts w:ascii="Calibri" w:eastAsia="Times New Roman" w:hAnsi="Calibri" w:cs="Times New Roman"/>
                <w:color w:val="000000"/>
                <w:lang w:val="en-US"/>
              </w:rPr>
              <w:t>.</w:t>
            </w:r>
            <w:proofErr w:type="gramEnd"/>
          </w:p>
          <w:p w14:paraId="28D697C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2DE2CB85" w14:textId="4B887F62"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70A6714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C5480F8" w14:textId="2256A6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10E46B5C" w14:textId="4EF971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25F763EB" w14:textId="592CE8D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1EC0EA64" w14:textId="178B135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69ECC4C2" w14:textId="07D0B0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19663E32" w14:textId="77777777" w:rsidTr="00E80F8C">
        <w:trPr>
          <w:trHeight w:val="301"/>
        </w:trPr>
        <w:tc>
          <w:tcPr>
            <w:tcW w:w="3604" w:type="dxa"/>
            <w:vMerge/>
            <w:tcBorders>
              <w:left w:val="single" w:sz="4" w:space="0" w:color="auto"/>
              <w:right w:val="single" w:sz="4" w:space="0" w:color="auto"/>
            </w:tcBorders>
            <w:shd w:val="clear" w:color="auto" w:fill="auto"/>
            <w:noWrap/>
            <w:vAlign w:val="bottom"/>
            <w:hideMark/>
          </w:tcPr>
          <w:p w14:paraId="6A39E3F4" w14:textId="35E7A80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9EAE7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53D0323C" w14:textId="0D4251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7523F80B" w14:textId="4C516F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FEFAC70" w14:textId="399C24A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8B73B00" w14:textId="64C7AF4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185F41A6" w14:textId="7C9E67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49DA062B" w14:textId="77777777" w:rsidTr="00E80F8C">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26CC32F" w14:textId="4F4B669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1888C5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Malaysia</w:t>
            </w:r>
          </w:p>
        </w:tc>
        <w:tc>
          <w:tcPr>
            <w:tcW w:w="1350" w:type="dxa"/>
            <w:tcBorders>
              <w:top w:val="nil"/>
              <w:left w:val="nil"/>
              <w:bottom w:val="single" w:sz="4" w:space="0" w:color="auto"/>
              <w:right w:val="single" w:sz="4" w:space="0" w:color="auto"/>
            </w:tcBorders>
            <w:shd w:val="clear" w:color="auto" w:fill="auto"/>
            <w:noWrap/>
            <w:vAlign w:val="bottom"/>
            <w:hideMark/>
          </w:tcPr>
          <w:p w14:paraId="0E7C83CF" w14:textId="5027132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59D94808" w14:textId="290A75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7FAD3EB5" w14:textId="740003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344BA3DC" w14:textId="49BEDD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54D9FD5F" w14:textId="7B93DF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B865BC7" w14:textId="77777777" w:rsidTr="00E80F8C">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3E0D8A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Sino Polymer</w:t>
            </w:r>
          </w:p>
          <w:p w14:paraId="4C2B8599" w14:textId="13E3591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CB12097"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723C0ACF" w14:textId="56C071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4778BC2" w14:textId="1C352F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9393BF5" w14:textId="6396B59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3BE25D5" w14:textId="13173A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0BE31B9" w14:textId="34DFE3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A14217F" w14:textId="77777777" w:rsidTr="00E80F8C">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C7BA567" w14:textId="2206A47B"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E853E8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28BCA047" w14:textId="68677A3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1215" w:type="dxa"/>
            <w:tcBorders>
              <w:top w:val="nil"/>
              <w:left w:val="nil"/>
              <w:bottom w:val="single" w:sz="4" w:space="0" w:color="auto"/>
              <w:right w:val="single" w:sz="4" w:space="0" w:color="auto"/>
            </w:tcBorders>
            <w:shd w:val="clear" w:color="auto" w:fill="auto"/>
            <w:noWrap/>
            <w:vAlign w:val="bottom"/>
            <w:hideMark/>
          </w:tcPr>
          <w:p w14:paraId="675D9876" w14:textId="1AFA97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41" w:type="dxa"/>
            <w:tcBorders>
              <w:top w:val="nil"/>
              <w:left w:val="nil"/>
              <w:bottom w:val="single" w:sz="4" w:space="0" w:color="auto"/>
              <w:right w:val="single" w:sz="4" w:space="0" w:color="auto"/>
            </w:tcBorders>
            <w:shd w:val="clear" w:color="auto" w:fill="auto"/>
            <w:noWrap/>
            <w:vAlign w:val="bottom"/>
            <w:hideMark/>
          </w:tcPr>
          <w:p w14:paraId="0CAECA73" w14:textId="130D7C3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3" w:type="dxa"/>
            <w:tcBorders>
              <w:top w:val="nil"/>
              <w:left w:val="nil"/>
              <w:bottom w:val="single" w:sz="4" w:space="0" w:color="auto"/>
              <w:right w:val="single" w:sz="4" w:space="0" w:color="auto"/>
            </w:tcBorders>
            <w:shd w:val="clear" w:color="auto" w:fill="auto"/>
            <w:noWrap/>
            <w:vAlign w:val="bottom"/>
            <w:hideMark/>
          </w:tcPr>
          <w:p w14:paraId="2899609D" w14:textId="133C735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5" w:type="dxa"/>
            <w:tcBorders>
              <w:top w:val="nil"/>
              <w:left w:val="nil"/>
              <w:bottom w:val="single" w:sz="4" w:space="0" w:color="auto"/>
              <w:right w:val="single" w:sz="4" w:space="0" w:color="auto"/>
            </w:tcBorders>
            <w:shd w:val="clear" w:color="auto" w:fill="auto"/>
            <w:noWrap/>
            <w:vAlign w:val="bottom"/>
            <w:hideMark/>
          </w:tcPr>
          <w:p w14:paraId="1F1C41C7" w14:textId="4929211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r>
      <w:tr w:rsidR="00B46B4C" w:rsidRPr="00B60EF0" w14:paraId="255C97D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155D37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Hexion Inc.</w:t>
            </w:r>
          </w:p>
        </w:tc>
        <w:tc>
          <w:tcPr>
            <w:tcW w:w="1611" w:type="dxa"/>
            <w:tcBorders>
              <w:top w:val="nil"/>
              <w:left w:val="nil"/>
              <w:bottom w:val="single" w:sz="4" w:space="0" w:color="auto"/>
              <w:right w:val="single" w:sz="4" w:space="0" w:color="auto"/>
            </w:tcBorders>
            <w:shd w:val="clear" w:color="auto" w:fill="auto"/>
            <w:noWrap/>
            <w:vAlign w:val="bottom"/>
            <w:hideMark/>
          </w:tcPr>
          <w:p w14:paraId="249D4269"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Netherlands</w:t>
            </w:r>
          </w:p>
        </w:tc>
        <w:tc>
          <w:tcPr>
            <w:tcW w:w="1350" w:type="dxa"/>
            <w:tcBorders>
              <w:top w:val="nil"/>
              <w:left w:val="nil"/>
              <w:bottom w:val="single" w:sz="4" w:space="0" w:color="auto"/>
              <w:right w:val="single" w:sz="4" w:space="0" w:color="auto"/>
            </w:tcBorders>
            <w:shd w:val="clear" w:color="auto" w:fill="auto"/>
            <w:noWrap/>
            <w:vAlign w:val="bottom"/>
            <w:hideMark/>
          </w:tcPr>
          <w:p w14:paraId="40097E00" w14:textId="5851E3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4733A742" w14:textId="4B7BEF5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23A45FFA" w14:textId="07797E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7402BADB" w14:textId="166305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27C756E0" w14:textId="2A6D05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540D71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3992A7"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DIC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77BC0D6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045BD2B6" w14:textId="2E43AA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51AF47F0" w14:textId="4E6A0A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4C67A864" w14:textId="72EC81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3FB3D4E0" w14:textId="0B6C307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0FA7954" w14:textId="7B56A7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2E04CBA3" w14:textId="77777777" w:rsidTr="00E80F8C">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568DF0F8"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Poliya</w:t>
            </w:r>
            <w:proofErr w:type="spellEnd"/>
          </w:p>
          <w:p w14:paraId="22BC5160" w14:textId="1E62453E"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D8A8A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Russia</w:t>
            </w:r>
          </w:p>
        </w:tc>
        <w:tc>
          <w:tcPr>
            <w:tcW w:w="1350" w:type="dxa"/>
            <w:tcBorders>
              <w:top w:val="nil"/>
              <w:left w:val="nil"/>
              <w:bottom w:val="single" w:sz="4" w:space="0" w:color="auto"/>
              <w:right w:val="single" w:sz="4" w:space="0" w:color="auto"/>
            </w:tcBorders>
            <w:shd w:val="clear" w:color="auto" w:fill="auto"/>
            <w:noWrap/>
            <w:vAlign w:val="bottom"/>
            <w:hideMark/>
          </w:tcPr>
          <w:p w14:paraId="3700384E" w14:textId="253832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E7CE77F" w14:textId="74491A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38C9C0D7" w14:textId="691DEC9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2EF7B972" w14:textId="21B0332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70920CDF" w14:textId="35B702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05C9C5F0" w14:textId="77777777" w:rsidTr="00E80F8C">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904F32D" w14:textId="1E379CFA"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DF1B95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Turkey</w:t>
            </w:r>
          </w:p>
        </w:tc>
        <w:tc>
          <w:tcPr>
            <w:tcW w:w="1350" w:type="dxa"/>
            <w:tcBorders>
              <w:top w:val="nil"/>
              <w:left w:val="nil"/>
              <w:bottom w:val="single" w:sz="4" w:space="0" w:color="auto"/>
              <w:right w:val="single" w:sz="4" w:space="0" w:color="auto"/>
            </w:tcBorders>
            <w:shd w:val="clear" w:color="auto" w:fill="auto"/>
            <w:noWrap/>
            <w:vAlign w:val="bottom"/>
            <w:hideMark/>
          </w:tcPr>
          <w:p w14:paraId="5D60676B" w14:textId="0986CF5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566C56C7" w14:textId="100775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549E125" w14:textId="2D3E3FB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4E4EFB8B" w14:textId="02CE16A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4714D8B1" w14:textId="489D88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40AFF2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28BB2E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 Industrial Resins Ltd.</w:t>
            </w:r>
          </w:p>
        </w:tc>
        <w:tc>
          <w:tcPr>
            <w:tcW w:w="1611" w:type="dxa"/>
            <w:tcBorders>
              <w:top w:val="nil"/>
              <w:left w:val="nil"/>
              <w:bottom w:val="single" w:sz="4" w:space="0" w:color="auto"/>
              <w:right w:val="single" w:sz="4" w:space="0" w:color="auto"/>
            </w:tcBorders>
            <w:shd w:val="clear" w:color="auto" w:fill="auto"/>
            <w:noWrap/>
            <w:vAlign w:val="bottom"/>
            <w:hideMark/>
          </w:tcPr>
          <w:p w14:paraId="2FE751B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w:t>
            </w:r>
          </w:p>
        </w:tc>
        <w:tc>
          <w:tcPr>
            <w:tcW w:w="1350" w:type="dxa"/>
            <w:tcBorders>
              <w:top w:val="nil"/>
              <w:left w:val="nil"/>
              <w:bottom w:val="single" w:sz="4" w:space="0" w:color="auto"/>
              <w:right w:val="single" w:sz="4" w:space="0" w:color="auto"/>
            </w:tcBorders>
            <w:shd w:val="clear" w:color="auto" w:fill="auto"/>
            <w:noWrap/>
            <w:vAlign w:val="bottom"/>
            <w:hideMark/>
          </w:tcPr>
          <w:p w14:paraId="58367308" w14:textId="41F46D1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BE7D16C" w14:textId="407852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759FC11" w14:textId="7EDA89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227FE3A" w14:textId="111A6F3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350E00C" w14:textId="57EAD55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A42BE"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EB26BB"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Reinhold GmbH</w:t>
            </w:r>
          </w:p>
        </w:tc>
        <w:tc>
          <w:tcPr>
            <w:tcW w:w="1611" w:type="dxa"/>
            <w:tcBorders>
              <w:top w:val="nil"/>
              <w:left w:val="nil"/>
              <w:bottom w:val="single" w:sz="4" w:space="0" w:color="auto"/>
              <w:right w:val="single" w:sz="4" w:space="0" w:color="auto"/>
            </w:tcBorders>
            <w:shd w:val="clear" w:color="auto" w:fill="auto"/>
            <w:noWrap/>
            <w:vAlign w:val="bottom"/>
            <w:hideMark/>
          </w:tcPr>
          <w:p w14:paraId="3039A11C" w14:textId="0D963CB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2DE68C76" w14:textId="0CB135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0A743D1" w14:textId="3EC9CE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2BE15E34" w14:textId="1603F4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7FE7A9FC" w14:textId="198AF46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75711D9F" w14:textId="653210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296C237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62F2EBE"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Interplastic</w:t>
            </w:r>
            <w:proofErr w:type="spellEnd"/>
            <w:r w:rsidRPr="00B60EF0">
              <w:rPr>
                <w:rFonts w:ascii="Calibri" w:eastAsia="Times New Roman" w:hAnsi="Calibri" w:cs="Times New Roman"/>
                <w:color w:val="000000"/>
                <w:lang w:val="en-US"/>
              </w:rPr>
              <w:t xml:space="preserve">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1B20FFF3"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5C07C758" w14:textId="7B254D4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1777268" w14:textId="21CD380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E6CC7C9" w14:textId="324C28C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E395937" w14:textId="76A617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9205BBD" w14:textId="2AC795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70540AD2"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498B8B0"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Allnex</w:t>
            </w:r>
            <w:proofErr w:type="spellEnd"/>
            <w:r w:rsidRPr="00B60EF0">
              <w:rPr>
                <w:rFonts w:ascii="Calibri" w:eastAsia="Times New Roman" w:hAnsi="Calibri" w:cs="Times New Roman"/>
                <w:color w:val="000000"/>
                <w:lang w:val="en-US"/>
              </w:rPr>
              <w:t xml:space="preserve"> group</w:t>
            </w:r>
          </w:p>
        </w:tc>
        <w:tc>
          <w:tcPr>
            <w:tcW w:w="1611" w:type="dxa"/>
            <w:tcBorders>
              <w:top w:val="nil"/>
              <w:left w:val="nil"/>
              <w:bottom w:val="single" w:sz="4" w:space="0" w:color="auto"/>
              <w:right w:val="single" w:sz="4" w:space="0" w:color="auto"/>
            </w:tcBorders>
            <w:shd w:val="clear" w:color="auto" w:fill="auto"/>
            <w:noWrap/>
            <w:vAlign w:val="bottom"/>
            <w:hideMark/>
          </w:tcPr>
          <w:p w14:paraId="61F1FD7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1B95D404" w14:textId="6F80C17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DF354C0" w14:textId="0E89A4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5B072589" w14:textId="1D7657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C37E62A" w14:textId="04D6F7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785BA97" w14:textId="53B7A3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13F9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32FFD91"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En</w:t>
            </w:r>
            <w:proofErr w:type="spellEnd"/>
            <w:r w:rsidRPr="00B60EF0">
              <w:rPr>
                <w:rFonts w:ascii="Calibri" w:eastAsia="Times New Roman" w:hAnsi="Calibri" w:cs="Times New Roman"/>
                <w:color w:val="000000"/>
                <w:lang w:val="en-US"/>
              </w:rPr>
              <w:t xml:space="preserve"> </w:t>
            </w:r>
            <w:proofErr w:type="spellStart"/>
            <w:r w:rsidRPr="00B60EF0">
              <w:rPr>
                <w:rFonts w:ascii="Calibri" w:eastAsia="Times New Roman" w:hAnsi="Calibri" w:cs="Times New Roman"/>
                <w:color w:val="000000"/>
                <w:lang w:val="en-US"/>
              </w:rPr>
              <w:t>Chuan</w:t>
            </w:r>
            <w:proofErr w:type="spellEnd"/>
            <w:r w:rsidRPr="00B60EF0">
              <w:rPr>
                <w:rFonts w:ascii="Calibri" w:eastAsia="Times New Roman" w:hAnsi="Calibri" w:cs="Times New Roman"/>
                <w:color w:val="000000"/>
                <w:lang w:val="en-US"/>
              </w:rPr>
              <w:t xml:space="preserve"> Chemical Industries Co., Ltd.</w:t>
            </w:r>
          </w:p>
        </w:tc>
        <w:tc>
          <w:tcPr>
            <w:tcW w:w="1611" w:type="dxa"/>
            <w:tcBorders>
              <w:top w:val="nil"/>
              <w:left w:val="nil"/>
              <w:bottom w:val="single" w:sz="4" w:space="0" w:color="auto"/>
              <w:right w:val="single" w:sz="4" w:space="0" w:color="auto"/>
            </w:tcBorders>
            <w:shd w:val="clear" w:color="auto" w:fill="auto"/>
            <w:noWrap/>
            <w:vAlign w:val="bottom"/>
            <w:hideMark/>
          </w:tcPr>
          <w:p w14:paraId="431F977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E0195E1" w14:textId="0B7FAB2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0DDFABB0" w14:textId="64DC52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58CA3556" w14:textId="76E5AFD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606CF922" w14:textId="297A1F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4F9E85D6" w14:textId="7A64BD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6B26C0F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70ECA0" w14:textId="04C09408"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S</w:t>
            </w:r>
            <w:r w:rsidR="00C62BA4">
              <w:rPr>
                <w:rFonts w:ascii="Calibri" w:eastAsia="Times New Roman" w:hAnsi="Calibri" w:cs="Times New Roman"/>
                <w:color w:val="000000"/>
                <w:lang w:val="en-US"/>
              </w:rPr>
              <w:t>ewon</w:t>
            </w:r>
            <w:proofErr w:type="spellEnd"/>
            <w:r w:rsidRPr="00B60EF0">
              <w:rPr>
                <w:rFonts w:ascii="Calibri" w:eastAsia="Times New Roman" w:hAnsi="Calibri" w:cs="Times New Roman"/>
                <w:color w:val="000000"/>
                <w:lang w:val="en-US"/>
              </w:rPr>
              <w:t xml:space="preserve"> C</w:t>
            </w:r>
            <w:r w:rsidR="00C62BA4">
              <w:rPr>
                <w:rFonts w:ascii="Calibri" w:eastAsia="Times New Roman" w:hAnsi="Calibri" w:cs="Times New Roman"/>
                <w:color w:val="000000"/>
                <w:lang w:val="en-US"/>
              </w:rPr>
              <w:t>hemical</w:t>
            </w:r>
          </w:p>
        </w:tc>
        <w:tc>
          <w:tcPr>
            <w:tcW w:w="1611" w:type="dxa"/>
            <w:tcBorders>
              <w:top w:val="nil"/>
              <w:left w:val="nil"/>
              <w:bottom w:val="single" w:sz="4" w:space="0" w:color="auto"/>
              <w:right w:val="single" w:sz="4" w:space="0" w:color="auto"/>
            </w:tcBorders>
            <w:shd w:val="clear" w:color="auto" w:fill="auto"/>
            <w:noWrap/>
            <w:vAlign w:val="bottom"/>
            <w:hideMark/>
          </w:tcPr>
          <w:p w14:paraId="4332AA7D"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South Korea</w:t>
            </w:r>
          </w:p>
        </w:tc>
        <w:tc>
          <w:tcPr>
            <w:tcW w:w="1350" w:type="dxa"/>
            <w:tcBorders>
              <w:top w:val="nil"/>
              <w:left w:val="nil"/>
              <w:bottom w:val="single" w:sz="4" w:space="0" w:color="auto"/>
              <w:right w:val="single" w:sz="4" w:space="0" w:color="auto"/>
            </w:tcBorders>
            <w:shd w:val="clear" w:color="auto" w:fill="auto"/>
            <w:noWrap/>
            <w:vAlign w:val="bottom"/>
            <w:hideMark/>
          </w:tcPr>
          <w:p w14:paraId="09C35AB3" w14:textId="6E5A15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1215" w:type="dxa"/>
            <w:tcBorders>
              <w:top w:val="nil"/>
              <w:left w:val="nil"/>
              <w:bottom w:val="single" w:sz="4" w:space="0" w:color="auto"/>
              <w:right w:val="single" w:sz="4" w:space="0" w:color="auto"/>
            </w:tcBorders>
            <w:shd w:val="clear" w:color="auto" w:fill="auto"/>
            <w:noWrap/>
            <w:vAlign w:val="bottom"/>
            <w:hideMark/>
          </w:tcPr>
          <w:p w14:paraId="267B3DFA" w14:textId="650379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41" w:type="dxa"/>
            <w:tcBorders>
              <w:top w:val="nil"/>
              <w:left w:val="nil"/>
              <w:bottom w:val="single" w:sz="4" w:space="0" w:color="auto"/>
              <w:right w:val="single" w:sz="4" w:space="0" w:color="auto"/>
            </w:tcBorders>
            <w:shd w:val="clear" w:color="auto" w:fill="auto"/>
            <w:noWrap/>
            <w:vAlign w:val="bottom"/>
            <w:hideMark/>
          </w:tcPr>
          <w:p w14:paraId="61055518" w14:textId="1E29FC8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3" w:type="dxa"/>
            <w:tcBorders>
              <w:top w:val="nil"/>
              <w:left w:val="nil"/>
              <w:bottom w:val="single" w:sz="4" w:space="0" w:color="auto"/>
              <w:right w:val="single" w:sz="4" w:space="0" w:color="auto"/>
            </w:tcBorders>
            <w:shd w:val="clear" w:color="auto" w:fill="auto"/>
            <w:noWrap/>
            <w:vAlign w:val="bottom"/>
            <w:hideMark/>
          </w:tcPr>
          <w:p w14:paraId="249E592E" w14:textId="32D4AC2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5" w:type="dxa"/>
            <w:tcBorders>
              <w:top w:val="nil"/>
              <w:left w:val="nil"/>
              <w:bottom w:val="single" w:sz="4" w:space="0" w:color="auto"/>
              <w:right w:val="single" w:sz="4" w:space="0" w:color="auto"/>
            </w:tcBorders>
            <w:shd w:val="clear" w:color="auto" w:fill="auto"/>
            <w:noWrap/>
            <w:vAlign w:val="bottom"/>
            <w:hideMark/>
          </w:tcPr>
          <w:p w14:paraId="69CFFCEB" w14:textId="257ADFB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r>
      <w:tr w:rsidR="00B46B4C" w:rsidRPr="00B60EF0" w14:paraId="77EC211A"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8C5149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Innovative Resins Pvt. Ltd.</w:t>
            </w:r>
          </w:p>
        </w:tc>
        <w:tc>
          <w:tcPr>
            <w:tcW w:w="1611" w:type="dxa"/>
            <w:tcBorders>
              <w:top w:val="nil"/>
              <w:left w:val="nil"/>
              <w:bottom w:val="single" w:sz="4" w:space="0" w:color="auto"/>
              <w:right w:val="single" w:sz="4" w:space="0" w:color="auto"/>
            </w:tcBorders>
            <w:shd w:val="clear" w:color="auto" w:fill="auto"/>
            <w:noWrap/>
            <w:vAlign w:val="bottom"/>
            <w:hideMark/>
          </w:tcPr>
          <w:p w14:paraId="4BB42831" w14:textId="57A4AF85"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976CE3E" w14:textId="69F524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1215" w:type="dxa"/>
            <w:tcBorders>
              <w:top w:val="nil"/>
              <w:left w:val="nil"/>
              <w:bottom w:val="single" w:sz="4" w:space="0" w:color="auto"/>
              <w:right w:val="single" w:sz="4" w:space="0" w:color="auto"/>
            </w:tcBorders>
            <w:shd w:val="clear" w:color="auto" w:fill="auto"/>
            <w:noWrap/>
            <w:vAlign w:val="bottom"/>
            <w:hideMark/>
          </w:tcPr>
          <w:p w14:paraId="3DD316B0" w14:textId="2BA6685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41" w:type="dxa"/>
            <w:tcBorders>
              <w:top w:val="nil"/>
              <w:left w:val="nil"/>
              <w:bottom w:val="single" w:sz="4" w:space="0" w:color="auto"/>
              <w:right w:val="single" w:sz="4" w:space="0" w:color="auto"/>
            </w:tcBorders>
            <w:shd w:val="clear" w:color="auto" w:fill="auto"/>
            <w:noWrap/>
            <w:vAlign w:val="bottom"/>
            <w:hideMark/>
          </w:tcPr>
          <w:p w14:paraId="661A2292" w14:textId="1BD0EF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3" w:type="dxa"/>
            <w:tcBorders>
              <w:top w:val="nil"/>
              <w:left w:val="nil"/>
              <w:bottom w:val="single" w:sz="4" w:space="0" w:color="auto"/>
              <w:right w:val="single" w:sz="4" w:space="0" w:color="auto"/>
            </w:tcBorders>
            <w:shd w:val="clear" w:color="auto" w:fill="auto"/>
            <w:noWrap/>
            <w:vAlign w:val="bottom"/>
            <w:hideMark/>
          </w:tcPr>
          <w:p w14:paraId="13AD2391" w14:textId="368AD9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5" w:type="dxa"/>
            <w:tcBorders>
              <w:top w:val="nil"/>
              <w:left w:val="nil"/>
              <w:bottom w:val="single" w:sz="4" w:space="0" w:color="auto"/>
              <w:right w:val="single" w:sz="4" w:space="0" w:color="auto"/>
            </w:tcBorders>
            <w:shd w:val="clear" w:color="auto" w:fill="auto"/>
            <w:noWrap/>
            <w:vAlign w:val="bottom"/>
            <w:hideMark/>
          </w:tcPr>
          <w:p w14:paraId="743A340F" w14:textId="1C39D43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r>
      <w:tr w:rsidR="00B46B4C" w:rsidRPr="00B60EF0" w14:paraId="3F7F0067" w14:textId="77777777" w:rsidTr="00E80F8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BED3D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Orson Chemicals</w:t>
            </w:r>
          </w:p>
        </w:tc>
        <w:tc>
          <w:tcPr>
            <w:tcW w:w="1611" w:type="dxa"/>
            <w:tcBorders>
              <w:top w:val="nil"/>
              <w:left w:val="nil"/>
              <w:bottom w:val="single" w:sz="4" w:space="0" w:color="auto"/>
              <w:right w:val="single" w:sz="4" w:space="0" w:color="auto"/>
            </w:tcBorders>
            <w:shd w:val="clear" w:color="auto" w:fill="auto"/>
            <w:noWrap/>
            <w:vAlign w:val="bottom"/>
            <w:hideMark/>
          </w:tcPr>
          <w:p w14:paraId="0BD0A5A9" w14:textId="63EE562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center"/>
            <w:hideMark/>
          </w:tcPr>
          <w:p w14:paraId="5E7008BA" w14:textId="0A6D0E4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1215" w:type="dxa"/>
            <w:tcBorders>
              <w:top w:val="nil"/>
              <w:left w:val="nil"/>
              <w:bottom w:val="single" w:sz="4" w:space="0" w:color="auto"/>
              <w:right w:val="single" w:sz="4" w:space="0" w:color="auto"/>
            </w:tcBorders>
            <w:shd w:val="clear" w:color="auto" w:fill="auto"/>
            <w:noWrap/>
            <w:vAlign w:val="center"/>
            <w:hideMark/>
          </w:tcPr>
          <w:p w14:paraId="0B0BBA97" w14:textId="11DB9A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41" w:type="dxa"/>
            <w:tcBorders>
              <w:top w:val="nil"/>
              <w:left w:val="nil"/>
              <w:bottom w:val="single" w:sz="4" w:space="0" w:color="auto"/>
              <w:right w:val="single" w:sz="4" w:space="0" w:color="auto"/>
            </w:tcBorders>
            <w:shd w:val="clear" w:color="auto" w:fill="auto"/>
            <w:noWrap/>
            <w:vAlign w:val="center"/>
            <w:hideMark/>
          </w:tcPr>
          <w:p w14:paraId="5C01DF5D" w14:textId="51F8839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3" w:type="dxa"/>
            <w:tcBorders>
              <w:top w:val="nil"/>
              <w:left w:val="nil"/>
              <w:bottom w:val="single" w:sz="4" w:space="0" w:color="auto"/>
              <w:right w:val="single" w:sz="4" w:space="0" w:color="auto"/>
            </w:tcBorders>
            <w:shd w:val="clear" w:color="auto" w:fill="auto"/>
            <w:noWrap/>
            <w:vAlign w:val="center"/>
            <w:hideMark/>
          </w:tcPr>
          <w:p w14:paraId="4EE2C894" w14:textId="4B6A3D7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5" w:type="dxa"/>
            <w:tcBorders>
              <w:top w:val="nil"/>
              <w:left w:val="nil"/>
              <w:bottom w:val="single" w:sz="4" w:space="0" w:color="auto"/>
              <w:right w:val="single" w:sz="4" w:space="0" w:color="auto"/>
            </w:tcBorders>
            <w:shd w:val="clear" w:color="auto" w:fill="auto"/>
            <w:noWrap/>
            <w:vAlign w:val="center"/>
            <w:hideMark/>
          </w:tcPr>
          <w:p w14:paraId="6D35AEC7" w14:textId="094BC7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r>
      <w:tr w:rsidR="00B46B4C" w:rsidRPr="00B60EF0" w14:paraId="68955738"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63F4FDB"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Satyen</w:t>
            </w:r>
            <w:proofErr w:type="spellEnd"/>
            <w:r w:rsidRPr="00B60EF0">
              <w:rPr>
                <w:rFonts w:ascii="Calibri" w:eastAsia="Times New Roman" w:hAnsi="Calibri" w:cs="Times New Roman"/>
                <w:color w:val="000000"/>
                <w:lang w:val="en-US"/>
              </w:rPr>
              <w:t xml:space="preserve"> Polymers Pvt. Ltd. </w:t>
            </w:r>
          </w:p>
        </w:tc>
        <w:tc>
          <w:tcPr>
            <w:tcW w:w="1611" w:type="dxa"/>
            <w:tcBorders>
              <w:top w:val="nil"/>
              <w:left w:val="nil"/>
              <w:bottom w:val="single" w:sz="4" w:space="0" w:color="auto"/>
              <w:right w:val="single" w:sz="4" w:space="0" w:color="auto"/>
            </w:tcBorders>
            <w:shd w:val="clear" w:color="auto" w:fill="auto"/>
            <w:noWrap/>
            <w:vAlign w:val="bottom"/>
            <w:hideMark/>
          </w:tcPr>
          <w:p w14:paraId="45E72F45" w14:textId="496B47DE"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10D3212" w14:textId="051377E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0246CBBD" w14:textId="1BF5FD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102B40D" w14:textId="1B83D60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0FC23EE1" w14:textId="203BFF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29F2F45D" w14:textId="7D4867B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50A91050"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43FEB77"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Crystic</w:t>
            </w:r>
            <w:proofErr w:type="spellEnd"/>
            <w:r w:rsidRPr="00B60EF0">
              <w:rPr>
                <w:rFonts w:ascii="Calibri" w:eastAsia="Times New Roman" w:hAnsi="Calibri" w:cs="Times New Roman"/>
                <w:color w:val="000000"/>
                <w:lang w:val="en-US"/>
              </w:rPr>
              <w:t xml:space="preserve"> Resins India Private Limited</w:t>
            </w:r>
          </w:p>
        </w:tc>
        <w:tc>
          <w:tcPr>
            <w:tcW w:w="1611" w:type="dxa"/>
            <w:tcBorders>
              <w:top w:val="nil"/>
              <w:left w:val="nil"/>
              <w:bottom w:val="single" w:sz="4" w:space="0" w:color="auto"/>
              <w:right w:val="single" w:sz="4" w:space="0" w:color="auto"/>
            </w:tcBorders>
            <w:shd w:val="clear" w:color="auto" w:fill="auto"/>
            <w:noWrap/>
            <w:vAlign w:val="bottom"/>
            <w:hideMark/>
          </w:tcPr>
          <w:p w14:paraId="63391230" w14:textId="33B0F09B"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1F7BB31A" w14:textId="4B371FD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6792A2FE" w14:textId="38757C6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F83CD1A" w14:textId="64A062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7E604EAF" w14:textId="6CFC43B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4FB793AC" w14:textId="2B141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2F5440DC"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0E3BD4F"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Mechemco</w:t>
            </w:r>
            <w:proofErr w:type="spellEnd"/>
            <w:r w:rsidRPr="00B60EF0">
              <w:rPr>
                <w:rFonts w:ascii="Calibri" w:eastAsia="Times New Roman" w:hAnsi="Calibri" w:cs="Times New Roman"/>
                <w:color w:val="000000"/>
                <w:lang w:val="en-US"/>
              </w:rPr>
              <w:t xml:space="preserve"> resins </w:t>
            </w:r>
            <w:proofErr w:type="spellStart"/>
            <w:r w:rsidRPr="00B60EF0">
              <w:rPr>
                <w:rFonts w:ascii="Calibri" w:eastAsia="Times New Roman" w:hAnsi="Calibri" w:cs="Times New Roman"/>
                <w:color w:val="000000"/>
                <w:lang w:val="en-US"/>
              </w:rPr>
              <w:t>pvt</w:t>
            </w:r>
            <w:proofErr w:type="spellEnd"/>
            <w:r w:rsidRPr="00B60EF0">
              <w:rPr>
                <w:rFonts w:ascii="Calibri" w:eastAsia="Times New Roman" w:hAnsi="Calibri" w:cs="Times New Roman"/>
                <w:color w:val="000000"/>
                <w:lang w:val="en-US"/>
              </w:rPr>
              <w:t xml:space="preserve"> ltd</w:t>
            </w:r>
          </w:p>
        </w:tc>
        <w:tc>
          <w:tcPr>
            <w:tcW w:w="1611" w:type="dxa"/>
            <w:tcBorders>
              <w:top w:val="nil"/>
              <w:left w:val="nil"/>
              <w:bottom w:val="single" w:sz="4" w:space="0" w:color="auto"/>
              <w:right w:val="single" w:sz="4" w:space="0" w:color="auto"/>
            </w:tcBorders>
            <w:shd w:val="clear" w:color="auto" w:fill="auto"/>
            <w:noWrap/>
            <w:vAlign w:val="bottom"/>
            <w:hideMark/>
          </w:tcPr>
          <w:p w14:paraId="3BE236EC" w14:textId="260B45C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061D08D" w14:textId="4F8CD4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38AAE33" w14:textId="07E9DC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2A49D9D5" w14:textId="4E06A8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6E368B3B" w14:textId="4A0D748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D8841E2" w14:textId="2F81D1D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0DAB04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E4915E2"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Moras</w:t>
            </w:r>
            <w:proofErr w:type="spellEnd"/>
            <w:r w:rsidRPr="00B60EF0">
              <w:rPr>
                <w:rFonts w:ascii="Calibri" w:eastAsia="Times New Roman" w:hAnsi="Calibri" w:cs="Times New Roman"/>
                <w:color w:val="000000"/>
                <w:lang w:val="en-US"/>
              </w:rPr>
              <w:t xml:space="preserve"> Chemicals India Pvt. Ltd. </w:t>
            </w:r>
          </w:p>
        </w:tc>
        <w:tc>
          <w:tcPr>
            <w:tcW w:w="1611" w:type="dxa"/>
            <w:tcBorders>
              <w:top w:val="nil"/>
              <w:left w:val="nil"/>
              <w:bottom w:val="single" w:sz="4" w:space="0" w:color="auto"/>
              <w:right w:val="single" w:sz="4" w:space="0" w:color="auto"/>
            </w:tcBorders>
            <w:shd w:val="clear" w:color="auto" w:fill="auto"/>
            <w:noWrap/>
            <w:vAlign w:val="bottom"/>
            <w:hideMark/>
          </w:tcPr>
          <w:p w14:paraId="64D95066" w14:textId="198174A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FEE35F6" w14:textId="438BEA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099278F" w14:textId="7ABEC3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3E8F8944" w14:textId="70F6D59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2391DA55" w14:textId="2B39AFC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2D71C68C" w14:textId="73001E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39DC53A9" w14:textId="77777777" w:rsidTr="00E80F8C">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6BA2F2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Ashland Global Holdings Inc.</w:t>
            </w:r>
          </w:p>
          <w:p w14:paraId="60A8FE83" w14:textId="2FB0926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4E38D150"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74C2DAAD" w14:textId="486A377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25.0</w:t>
            </w:r>
          </w:p>
        </w:tc>
        <w:tc>
          <w:tcPr>
            <w:tcW w:w="1215" w:type="dxa"/>
            <w:tcBorders>
              <w:top w:val="nil"/>
              <w:left w:val="nil"/>
              <w:bottom w:val="single" w:sz="4" w:space="0" w:color="auto"/>
              <w:right w:val="single" w:sz="4" w:space="0" w:color="auto"/>
            </w:tcBorders>
            <w:shd w:val="clear" w:color="auto" w:fill="auto"/>
            <w:noWrap/>
            <w:vAlign w:val="bottom"/>
            <w:hideMark/>
          </w:tcPr>
          <w:p w14:paraId="724C1F46" w14:textId="5B27FEE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6D58A727" w14:textId="0068EF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7D118491" w14:textId="7ACB71E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2417A331" w14:textId="06C44B9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64A7EC60" w14:textId="77777777" w:rsidTr="00E80F8C">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4825176" w14:textId="13C4FA12"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67BF84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CEFAE06" w14:textId="0B5766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11F42946" w14:textId="4D66587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5EE0171A" w14:textId="1F1263A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55E334E2" w14:textId="0F4D38E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0870A649" w14:textId="7AF082A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4F48CAF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923FF0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Others</w:t>
            </w:r>
          </w:p>
        </w:tc>
        <w:tc>
          <w:tcPr>
            <w:tcW w:w="1611" w:type="dxa"/>
            <w:tcBorders>
              <w:top w:val="nil"/>
              <w:left w:val="nil"/>
              <w:bottom w:val="single" w:sz="4" w:space="0" w:color="auto"/>
              <w:right w:val="single" w:sz="4" w:space="0" w:color="auto"/>
            </w:tcBorders>
            <w:shd w:val="clear" w:color="auto" w:fill="auto"/>
            <w:noWrap/>
            <w:vAlign w:val="bottom"/>
            <w:hideMark/>
          </w:tcPr>
          <w:p w14:paraId="14FACB4B" w14:textId="1664364F" w:rsidR="00B46B4C" w:rsidRPr="00B60EF0" w:rsidRDefault="00B46B4C" w:rsidP="00E561A5">
            <w:pPr>
              <w:spacing w:after="0" w:line="240" w:lineRule="auto"/>
              <w:jc w:val="center"/>
              <w:rPr>
                <w:rFonts w:ascii="Calibri" w:eastAsia="Times New Roman" w:hAnsi="Calibri" w:cs="Times New Roman"/>
                <w:color w:val="000000"/>
                <w:lang w:val="en-US"/>
              </w:rPr>
            </w:pPr>
          </w:p>
        </w:tc>
        <w:tc>
          <w:tcPr>
            <w:tcW w:w="1350" w:type="dxa"/>
            <w:tcBorders>
              <w:top w:val="nil"/>
              <w:left w:val="nil"/>
              <w:bottom w:val="single" w:sz="4" w:space="0" w:color="auto"/>
              <w:right w:val="single" w:sz="4" w:space="0" w:color="auto"/>
            </w:tcBorders>
            <w:shd w:val="clear" w:color="auto" w:fill="auto"/>
            <w:noWrap/>
            <w:vAlign w:val="bottom"/>
            <w:hideMark/>
          </w:tcPr>
          <w:p w14:paraId="7455AE5F" w14:textId="4B3836B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172.3</w:t>
            </w:r>
          </w:p>
        </w:tc>
        <w:tc>
          <w:tcPr>
            <w:tcW w:w="1215" w:type="dxa"/>
            <w:tcBorders>
              <w:top w:val="nil"/>
              <w:left w:val="nil"/>
              <w:bottom w:val="single" w:sz="4" w:space="0" w:color="auto"/>
              <w:right w:val="single" w:sz="4" w:space="0" w:color="auto"/>
            </w:tcBorders>
            <w:shd w:val="clear" w:color="auto" w:fill="auto"/>
            <w:noWrap/>
            <w:vAlign w:val="bottom"/>
            <w:hideMark/>
          </w:tcPr>
          <w:p w14:paraId="160F6036" w14:textId="5C55B4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184.3</w:t>
            </w:r>
          </w:p>
        </w:tc>
        <w:tc>
          <w:tcPr>
            <w:tcW w:w="841" w:type="dxa"/>
            <w:tcBorders>
              <w:top w:val="nil"/>
              <w:left w:val="nil"/>
              <w:bottom w:val="single" w:sz="4" w:space="0" w:color="auto"/>
              <w:right w:val="single" w:sz="4" w:space="0" w:color="auto"/>
            </w:tcBorders>
            <w:shd w:val="clear" w:color="auto" w:fill="auto"/>
            <w:noWrap/>
            <w:vAlign w:val="bottom"/>
            <w:hideMark/>
          </w:tcPr>
          <w:p w14:paraId="66EAA818" w14:textId="038F260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189.3</w:t>
            </w:r>
          </w:p>
        </w:tc>
        <w:tc>
          <w:tcPr>
            <w:tcW w:w="833" w:type="dxa"/>
            <w:tcBorders>
              <w:top w:val="nil"/>
              <w:left w:val="nil"/>
              <w:bottom w:val="single" w:sz="4" w:space="0" w:color="auto"/>
              <w:right w:val="single" w:sz="4" w:space="0" w:color="auto"/>
            </w:tcBorders>
            <w:shd w:val="clear" w:color="auto" w:fill="auto"/>
            <w:noWrap/>
            <w:vAlign w:val="bottom"/>
            <w:hideMark/>
          </w:tcPr>
          <w:p w14:paraId="533F8E90" w14:textId="2633F1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194.3</w:t>
            </w:r>
          </w:p>
        </w:tc>
        <w:tc>
          <w:tcPr>
            <w:tcW w:w="835" w:type="dxa"/>
            <w:tcBorders>
              <w:top w:val="nil"/>
              <w:left w:val="nil"/>
              <w:bottom w:val="single" w:sz="4" w:space="0" w:color="auto"/>
              <w:right w:val="single" w:sz="4" w:space="0" w:color="auto"/>
            </w:tcBorders>
            <w:shd w:val="clear" w:color="auto" w:fill="auto"/>
            <w:noWrap/>
            <w:vAlign w:val="bottom"/>
            <w:hideMark/>
          </w:tcPr>
          <w:p w14:paraId="484D0F17" w14:textId="33469B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199.3</w:t>
            </w:r>
          </w:p>
        </w:tc>
      </w:tr>
      <w:tr w:rsidR="00B46B4C" w:rsidRPr="00B60EF0" w14:paraId="2378212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C00000"/>
            <w:noWrap/>
            <w:vAlign w:val="bottom"/>
            <w:hideMark/>
          </w:tcPr>
          <w:p w14:paraId="369EFE8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Total</w:t>
            </w:r>
          </w:p>
        </w:tc>
        <w:tc>
          <w:tcPr>
            <w:tcW w:w="1611" w:type="dxa"/>
            <w:tcBorders>
              <w:top w:val="nil"/>
              <w:left w:val="nil"/>
              <w:bottom w:val="single" w:sz="4" w:space="0" w:color="auto"/>
              <w:right w:val="single" w:sz="4" w:space="0" w:color="auto"/>
            </w:tcBorders>
            <w:shd w:val="clear" w:color="auto" w:fill="C00000"/>
            <w:noWrap/>
            <w:vAlign w:val="bottom"/>
            <w:hideMark/>
          </w:tcPr>
          <w:p w14:paraId="0C9785F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1350" w:type="dxa"/>
            <w:tcBorders>
              <w:top w:val="nil"/>
              <w:left w:val="nil"/>
              <w:bottom w:val="single" w:sz="4" w:space="0" w:color="auto"/>
              <w:right w:val="single" w:sz="4" w:space="0" w:color="auto"/>
            </w:tcBorders>
            <w:shd w:val="clear" w:color="auto" w:fill="C00000"/>
            <w:noWrap/>
            <w:vAlign w:val="bottom"/>
            <w:hideMark/>
          </w:tcPr>
          <w:p w14:paraId="2BFB376A" w14:textId="68ACDF35"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938.1</w:t>
            </w:r>
          </w:p>
        </w:tc>
        <w:tc>
          <w:tcPr>
            <w:tcW w:w="1215" w:type="dxa"/>
            <w:tcBorders>
              <w:top w:val="nil"/>
              <w:left w:val="nil"/>
              <w:bottom w:val="single" w:sz="4" w:space="0" w:color="auto"/>
              <w:right w:val="single" w:sz="4" w:space="0" w:color="auto"/>
            </w:tcBorders>
            <w:shd w:val="clear" w:color="auto" w:fill="C00000"/>
            <w:noWrap/>
            <w:vAlign w:val="bottom"/>
            <w:hideMark/>
          </w:tcPr>
          <w:p w14:paraId="5F899973" w14:textId="6E1DF3FE"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985.1</w:t>
            </w:r>
          </w:p>
        </w:tc>
        <w:tc>
          <w:tcPr>
            <w:tcW w:w="841" w:type="dxa"/>
            <w:tcBorders>
              <w:top w:val="nil"/>
              <w:left w:val="nil"/>
              <w:bottom w:val="single" w:sz="4" w:space="0" w:color="auto"/>
              <w:right w:val="single" w:sz="4" w:space="0" w:color="auto"/>
            </w:tcBorders>
            <w:shd w:val="clear" w:color="auto" w:fill="C00000"/>
            <w:noWrap/>
            <w:vAlign w:val="bottom"/>
            <w:hideMark/>
          </w:tcPr>
          <w:p w14:paraId="3CD0B69B" w14:textId="6AC0F043"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1020.1</w:t>
            </w:r>
          </w:p>
        </w:tc>
        <w:tc>
          <w:tcPr>
            <w:tcW w:w="833" w:type="dxa"/>
            <w:tcBorders>
              <w:top w:val="nil"/>
              <w:left w:val="nil"/>
              <w:bottom w:val="single" w:sz="4" w:space="0" w:color="auto"/>
              <w:right w:val="single" w:sz="4" w:space="0" w:color="auto"/>
            </w:tcBorders>
            <w:shd w:val="clear" w:color="auto" w:fill="C00000"/>
            <w:noWrap/>
            <w:vAlign w:val="bottom"/>
            <w:hideMark/>
          </w:tcPr>
          <w:p w14:paraId="2DFA2C61" w14:textId="2C1F6C6B"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1025.1</w:t>
            </w:r>
          </w:p>
        </w:tc>
        <w:tc>
          <w:tcPr>
            <w:tcW w:w="835" w:type="dxa"/>
            <w:tcBorders>
              <w:top w:val="nil"/>
              <w:left w:val="nil"/>
              <w:bottom w:val="single" w:sz="4" w:space="0" w:color="auto"/>
              <w:right w:val="single" w:sz="4" w:space="0" w:color="auto"/>
            </w:tcBorders>
            <w:shd w:val="clear" w:color="auto" w:fill="C00000"/>
            <w:noWrap/>
            <w:vAlign w:val="bottom"/>
            <w:hideMark/>
          </w:tcPr>
          <w:p w14:paraId="7185576F" w14:textId="26136666"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1030.1</w:t>
            </w:r>
          </w:p>
        </w:tc>
      </w:tr>
    </w:tbl>
    <w:bookmarkEnd w:id="64"/>
    <w:p w14:paraId="0B271F07" w14:textId="0E264220" w:rsidR="006E66C6" w:rsidRDefault="009B6BDA" w:rsidP="007E7092">
      <w:pPr>
        <w:pStyle w:val="BodyText"/>
        <w:spacing w:before="162" w:line="360" w:lineRule="auto"/>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931072" behindDoc="0" locked="0" layoutInCell="1" allowOverlap="1" wp14:anchorId="6C5A0878" wp14:editId="3F771BDE">
                <wp:simplePos x="0" y="0"/>
                <wp:positionH relativeFrom="margin">
                  <wp:posOffset>2990850</wp:posOffset>
                </wp:positionH>
                <wp:positionV relativeFrom="paragraph">
                  <wp:posOffset>66040</wp:posOffset>
                </wp:positionV>
                <wp:extent cx="3519643" cy="292735"/>
                <wp:effectExtent l="0" t="0" r="0" b="0"/>
                <wp:wrapNone/>
                <wp:docPr id="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643" cy="292735"/>
                        </a:xfrm>
                        <a:prstGeom prst="rect">
                          <a:avLst/>
                        </a:prstGeom>
                        <a:noFill/>
                      </wps:spPr>
                      <wps:txbx>
                        <w:txbxContent>
                          <w:p w14:paraId="66D2F1D6"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5"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C5A0878" id="_x0000_s1038" type="#_x0000_t202" style="position:absolute;left:0;text-align:left;margin-left:235.5pt;margin-top:5.2pt;width:277.15pt;height:23.05pt;z-index:2529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" filled="f" stroked="f">
                <v:textbox style="mso-fit-shape-to-text:t">
                  <w:txbxContent>
                    <w:p w14:paraId="66D2F1D6"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8"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r w:rsidR="00262FD4" w:rsidRPr="00262FD4">
        <w:rPr>
          <w:bCs/>
          <w:noProof/>
          <w:color w:val="000000" w:themeColor="text1"/>
        </w:rPr>
        <mc:AlternateContent>
          <mc:Choice Requires="wps">
            <w:drawing>
              <wp:anchor distT="45720" distB="45720" distL="114300" distR="114300" simplePos="0" relativeHeight="252512256" behindDoc="0" locked="0" layoutInCell="1" allowOverlap="1" wp14:anchorId="0D5E5B9C" wp14:editId="49624FBB">
                <wp:simplePos x="0" y="0"/>
                <wp:positionH relativeFrom="column">
                  <wp:posOffset>-120650</wp:posOffset>
                </wp:positionH>
                <wp:positionV relativeFrom="paragraph">
                  <wp:posOffset>549910</wp:posOffset>
                </wp:positionV>
                <wp:extent cx="6543040" cy="1404620"/>
                <wp:effectExtent l="0" t="0" r="0" b="0"/>
                <wp:wrapSquare wrapText="bothSides"/>
                <wp:docPr id="2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140462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F22381A" w14:textId="7F7601A0" w:rsidR="004D08D3" w:rsidRPr="00262FD4" w:rsidRDefault="004D08D3"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Pr>
                                <w:bCs/>
                                <w:color w:val="FFFFFF" w:themeColor="background1"/>
                              </w:rPr>
                              <w:t xml:space="preserve">, </w:t>
                            </w:r>
                            <w:r w:rsidRPr="00262FD4">
                              <w:rPr>
                                <w:bCs/>
                                <w:color w:val="FFFFFF" w:themeColor="background1"/>
                              </w:rPr>
                              <w:t>INEOS Composites</w:t>
                            </w:r>
                            <w:r>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4D08D3" w:rsidRPr="00262FD4" w:rsidRDefault="004D08D3"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4D08D3" w:rsidRPr="00262FD4" w:rsidRDefault="004D08D3"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4D08D3" w:rsidRPr="00262FD4" w:rsidRDefault="004D08D3">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E5B9C" id="_x0000_s1039" type="#_x0000_t202" style="position:absolute;left:0;text-align:left;margin-left:-9.5pt;margin-top:43.3pt;width:515.2pt;height:110.6pt;z-index:25251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" fillcolor="#2a4a85 [2148]" stroked="f">
                <v:fill color2="#8eaadb [1940]" rotate="t" angle="180" colors="0 #2a4b86;31457f #4a76c6;1 #8faadc" focus="100%" type="gradient"/>
                <v:textbox style="mso-fit-shape-to-text:t">
                  <w:txbxContent>
                    <w:p w14:paraId="1F22381A" w14:textId="7F7601A0" w:rsidR="004D08D3" w:rsidRPr="00262FD4" w:rsidRDefault="004D08D3"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Pr>
                          <w:bCs/>
                          <w:color w:val="FFFFFF" w:themeColor="background1"/>
                        </w:rPr>
                        <w:t xml:space="preserve">, </w:t>
                      </w:r>
                      <w:r w:rsidRPr="00262FD4">
                        <w:rPr>
                          <w:bCs/>
                          <w:color w:val="FFFFFF" w:themeColor="background1"/>
                        </w:rPr>
                        <w:t>INEOS Composites</w:t>
                      </w:r>
                      <w:r>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4D08D3" w:rsidRPr="00262FD4" w:rsidRDefault="004D08D3"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4D08D3" w:rsidRPr="00262FD4" w:rsidRDefault="004D08D3"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4D08D3" w:rsidRPr="00262FD4" w:rsidRDefault="004D08D3">
                      <w:pPr>
                        <w:rPr>
                          <w:color w:val="FFFFFF" w:themeColor="background1"/>
                        </w:rPr>
                      </w:pPr>
                    </w:p>
                  </w:txbxContent>
                </v:textbox>
                <w10:wrap type="square"/>
              </v:shape>
            </w:pict>
          </mc:Fallback>
        </mc:AlternateContent>
      </w:r>
    </w:p>
    <w:p w14:paraId="0806263E" w14:textId="77777777" w:rsidR="009E126D" w:rsidRDefault="009E126D" w:rsidP="009E126D">
      <w:pPr>
        <w:pStyle w:val="BodyText"/>
        <w:spacing w:before="162" w:line="480" w:lineRule="auto"/>
        <w:ind w:right="-90"/>
        <w:jc w:val="both"/>
        <w:rPr>
          <w:b/>
          <w:bCs/>
          <w:color w:val="000000" w:themeColor="text1"/>
        </w:rPr>
      </w:pPr>
    </w:p>
    <w:p w14:paraId="0BD4CB2B" w14:textId="3E49F3DC" w:rsidR="0068477D" w:rsidRPr="005D2A6A" w:rsidRDefault="009E126D" w:rsidP="005D2A6A">
      <w:pPr>
        <w:rPr>
          <w:rFonts w:ascii="Arial" w:hAnsi="Arial" w:cs="Arial"/>
          <w:b/>
          <w:bCs/>
          <w:sz w:val="24"/>
          <w:szCs w:val="24"/>
        </w:rPr>
      </w:pPr>
      <w:r w:rsidRPr="009E126D">
        <w:rPr>
          <w:rFonts w:ascii="Arial" w:hAnsi="Arial" w:cs="Arial"/>
          <w:b/>
          <w:bCs/>
          <w:sz w:val="24"/>
          <w:szCs w:val="24"/>
        </w:rPr>
        <w:lastRenderedPageBreak/>
        <w:t>Global Investment in Renewable Energy Capacity by Sector in 2019 (USD Billion</w:t>
      </w:r>
      <w:r w:rsidRPr="005D2A6A">
        <w:rPr>
          <w:rFonts w:ascii="Arial" w:hAnsi="Arial" w:cs="Arial"/>
          <w:b/>
          <w:bCs/>
          <w:sz w:val="24"/>
          <w:szCs w:val="24"/>
        </w:rPr>
        <w:t>)</w:t>
      </w:r>
    </w:p>
    <w:p w14:paraId="76DA82DB" w14:textId="3D051BC5" w:rsidR="001E434A"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4D08D3" w:rsidRPr="006F6D2F" w:rsidRDefault="004D08D3"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40"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" filled="f" stroked="f">
                <v:textbox style="mso-fit-shape-to-text:t">
                  <w:txbxContent>
                    <w:p w14:paraId="03155861" w14:textId="77777777" w:rsidR="004D08D3" w:rsidRPr="006F6D2F" w:rsidRDefault="004D08D3"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2B692451">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AE421B8" w14:textId="77777777" w:rsidR="00262FD4" w:rsidRPr="002B5730" w:rsidRDefault="00262FD4" w:rsidP="0068477D">
      <w:pPr>
        <w:pStyle w:val="BodyText"/>
        <w:spacing w:before="162" w:line="480" w:lineRule="auto"/>
        <w:ind w:right="-90"/>
        <w:jc w:val="both"/>
        <w:rPr>
          <w:bCs/>
          <w:color w:val="000000" w:themeColor="text1"/>
        </w:rPr>
      </w:pPr>
    </w:p>
    <w:p w14:paraId="2AEE4F60" w14:textId="47177C94" w:rsidR="00262FD4" w:rsidRDefault="00262FD4" w:rsidP="00CE35EB">
      <w:pPr>
        <w:pStyle w:val="BodyText"/>
        <w:spacing w:before="162" w:line="360" w:lineRule="auto"/>
        <w:jc w:val="both"/>
        <w:rPr>
          <w:bCs/>
          <w:color w:val="000000" w:themeColor="text1"/>
        </w:rPr>
      </w:pPr>
      <w:r w:rsidRPr="00262FD4">
        <w:rPr>
          <w:bCs/>
          <w:noProof/>
          <w:color w:val="000000" w:themeColor="text1"/>
        </w:rPr>
        <mc:AlternateContent>
          <mc:Choice Requires="wps">
            <w:drawing>
              <wp:anchor distT="45720" distB="45720" distL="114300" distR="114300" simplePos="0" relativeHeight="252516352" behindDoc="0" locked="0" layoutInCell="1" allowOverlap="1" wp14:anchorId="6B13134D" wp14:editId="42FD5BE2">
                <wp:simplePos x="0" y="0"/>
                <wp:positionH relativeFrom="column">
                  <wp:posOffset>-73025</wp:posOffset>
                </wp:positionH>
                <wp:positionV relativeFrom="paragraph">
                  <wp:posOffset>180340</wp:posOffset>
                </wp:positionV>
                <wp:extent cx="6530975" cy="2695575"/>
                <wp:effectExtent l="76200" t="57150" r="98425" b="123825"/>
                <wp:wrapSquare wrapText="bothSides"/>
                <wp:docPr id="2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26955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3"/>
                        </a:lnRef>
                        <a:fillRef idx="2">
                          <a:schemeClr val="accent3"/>
                        </a:fillRef>
                        <a:effectRef idx="1">
                          <a:schemeClr val="accent3"/>
                        </a:effectRef>
                        <a:fontRef idx="minor">
                          <a:schemeClr val="dk1"/>
                        </a:fontRef>
                      </wps:style>
                      <wps:txbx>
                        <w:txbxContent>
                          <w:p w14:paraId="058D08C1" w14:textId="67149353" w:rsidR="004D08D3" w:rsidRDefault="004D08D3"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4D08D3" w:rsidRDefault="004D08D3"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w:t>
                            </w:r>
                            <w:proofErr w:type="spellStart"/>
                            <w:r w:rsidRPr="002B5730">
                              <w:rPr>
                                <w:bCs/>
                                <w:color w:val="000000" w:themeColor="text1"/>
                              </w:rPr>
                              <w:t>Jinling</w:t>
                            </w:r>
                            <w:proofErr w:type="spellEnd"/>
                            <w:r w:rsidRPr="002B5730">
                              <w:rPr>
                                <w:bCs/>
                                <w:color w:val="000000" w:themeColor="text1"/>
                              </w:rPr>
                              <w:t xml:space="preserve"> AOC Resins Co., Ltd., Showa Denko K.K., Sino Polymer, INEOS Composites, among others. </w:t>
                            </w:r>
                          </w:p>
                          <w:p w14:paraId="1C7121A1" w14:textId="6CC9FFCC" w:rsidR="004D08D3" w:rsidRDefault="004D08D3"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4D08D3" w:rsidRDefault="004D08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3134D" id="_x0000_s1041" type="#_x0000_t202" style="position:absolute;left:0;text-align:left;margin-left:-5.75pt;margin-top:14.2pt;width:514.25pt;height:212.25pt;z-index:25251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" fillcolor="#c3c3c3 [2166]" stroked="f" strokeweight=".5pt">
                <v:fill color2="#b6b6b6 [2614]" rotate="t" colors="0 #d2d2d2;.5 #c8c8c8;1 silver" focus="100%" type="gradient">
                  <o:fill v:ext="view" type="gradientUnscaled"/>
                </v:fill>
                <v:shadow on="t" color="black" opacity="20971f" offset="0,2.2pt"/>
                <v:textbox>
                  <w:txbxContent>
                    <w:p w14:paraId="058D08C1" w14:textId="67149353" w:rsidR="004D08D3" w:rsidRDefault="004D08D3"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4D08D3" w:rsidRDefault="004D08D3"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Jinling AOC Resins Co., Ltd., Showa Denko K.K., Sino Polymer, INEOS Composites, among others. </w:t>
                      </w:r>
                    </w:p>
                    <w:p w14:paraId="1C7121A1" w14:textId="6CC9FFCC" w:rsidR="004D08D3" w:rsidRDefault="004D08D3"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4D08D3" w:rsidRDefault="004D08D3"/>
                  </w:txbxContent>
                </v:textbox>
                <w10:wrap type="square"/>
              </v:shape>
            </w:pict>
          </mc:Fallback>
        </mc:AlternateContent>
      </w:r>
    </w:p>
    <w:p w14:paraId="35FB17CF" w14:textId="77777777" w:rsidR="00262FD4" w:rsidRDefault="00262FD4" w:rsidP="00CE35EB">
      <w:pPr>
        <w:pStyle w:val="BodyText"/>
        <w:spacing w:before="162" w:line="360" w:lineRule="auto"/>
        <w:jc w:val="both"/>
        <w:rPr>
          <w:bCs/>
          <w:color w:val="000000" w:themeColor="text1"/>
        </w:rPr>
      </w:pPr>
    </w:p>
    <w:p w14:paraId="09F88EB4" w14:textId="0568B8DA" w:rsidR="0068477D" w:rsidRPr="005D2A6A" w:rsidRDefault="009E126D" w:rsidP="005D2A6A">
      <w:pPr>
        <w:rPr>
          <w:rFonts w:ascii="Arial" w:hAnsi="Arial" w:cs="Arial"/>
          <w:b/>
          <w:bCs/>
          <w:sz w:val="24"/>
          <w:szCs w:val="24"/>
        </w:rPr>
      </w:pPr>
      <w:r w:rsidRPr="005D2A6A">
        <w:rPr>
          <w:rFonts w:ascii="Arial" w:hAnsi="Arial" w:cs="Arial"/>
          <w:b/>
          <w:bCs/>
          <w:sz w:val="24"/>
          <w:szCs w:val="24"/>
        </w:rPr>
        <w:t>Global Advanced Composites</w:t>
      </w:r>
      <w:r w:rsidR="00650D00">
        <w:rPr>
          <w:rFonts w:ascii="Arial" w:hAnsi="Arial" w:cs="Arial"/>
          <w:b/>
          <w:bCs/>
          <w:sz w:val="24"/>
          <w:szCs w:val="24"/>
        </w:rPr>
        <w:t>*</w:t>
      </w:r>
      <w:r w:rsidRPr="005D2A6A">
        <w:rPr>
          <w:rFonts w:ascii="Arial" w:hAnsi="Arial" w:cs="Arial"/>
          <w:b/>
          <w:bCs/>
          <w:sz w:val="24"/>
          <w:szCs w:val="24"/>
        </w:rPr>
        <w:t xml:space="preserve"> Market Share, By Region, By Value, 2015 &amp; 2020</w:t>
      </w:r>
    </w:p>
    <w:p w14:paraId="1F874378" w14:textId="0C653BDD" w:rsidR="0068477D" w:rsidRPr="005D2A6A" w:rsidRDefault="009779AC" w:rsidP="005D2A6A">
      <w:pPr>
        <w:rPr>
          <w:rFonts w:ascii="Arial" w:hAnsi="Arial" w:cs="Arial"/>
          <w:b/>
          <w:bCs/>
          <w:sz w:val="24"/>
          <w:szCs w:val="24"/>
        </w:rPr>
      </w:pPr>
      <w:r w:rsidRPr="005D2A6A">
        <w:rPr>
          <w:rFonts w:ascii="Arial" w:hAnsi="Arial" w:cs="Arial"/>
          <w:b/>
          <w:bCs/>
          <w:noProof/>
          <w:sz w:val="24"/>
          <w:szCs w:val="24"/>
        </w:rPr>
        <w:lastRenderedPageBreak/>
        <mc:AlternateContent>
          <mc:Choice Requires="wps">
            <w:drawing>
              <wp:anchor distT="0" distB="0" distL="114300" distR="114300" simplePos="0" relativeHeight="251742208" behindDoc="0" locked="0" layoutInCell="1" allowOverlap="1" wp14:anchorId="381B3EB3" wp14:editId="29C4C18B">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4D08D3" w:rsidRDefault="004D08D3"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42" type="#_x0000_t202" style="position:absolute;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" filled="f" stroked="f">
                <v:textbox>
                  <w:txbxContent>
                    <w:p w14:paraId="0C9FAB48" w14:textId="77777777" w:rsidR="004D08D3" w:rsidRDefault="004D08D3"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5D2A6A">
        <w:rPr>
          <w:rFonts w:ascii="Arial" w:hAnsi="Arial" w:cs="Arial"/>
          <w:b/>
          <w:bCs/>
          <w:noProof/>
          <w:sz w:val="24"/>
          <w:szCs w:val="24"/>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4D08D3" w:rsidRDefault="004D08D3"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43" type="#_x0000_t202" style="position:absolute;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" filled="f" stroked="f">
                <v:textbox>
                  <w:txbxContent>
                    <w:p w14:paraId="2BD291BA" w14:textId="77777777" w:rsidR="004D08D3" w:rsidRDefault="004D08D3"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68477D" w:rsidRPr="005D2A6A">
        <w:rPr>
          <w:rFonts w:ascii="Arial" w:hAnsi="Arial" w:cs="Arial"/>
          <w:b/>
          <w:bCs/>
          <w:noProof/>
          <w:sz w:val="24"/>
          <w:szCs w:val="24"/>
        </w:rPr>
        <w:drawing>
          <wp:inline distT="0" distB="0" distL="0" distR="0" wp14:anchorId="4816F80C" wp14:editId="3B09EE9E">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68477D" w:rsidRPr="005D2A6A">
        <w:rPr>
          <w:rFonts w:ascii="Arial" w:hAnsi="Arial" w:cs="Arial"/>
          <w:b/>
          <w:bCs/>
          <w:noProof/>
          <w:sz w:val="24"/>
          <w:szCs w:val="24"/>
        </w:rPr>
        <w:drawing>
          <wp:inline distT="0" distB="0" distL="0" distR="0" wp14:anchorId="32E67F4E" wp14:editId="59F3F8AD">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A2DA04E" w14:textId="22B65811" w:rsidR="000F635C" w:rsidRPr="002B5730" w:rsidRDefault="009B6BDA" w:rsidP="0068477D">
      <w:pPr>
        <w:pStyle w:val="BodyText"/>
        <w:spacing w:before="162" w:line="480" w:lineRule="auto"/>
        <w:ind w:right="-90"/>
        <w:jc w:val="both"/>
        <w:rPr>
          <w:bCs/>
          <w:color w:val="000000" w:themeColor="text1"/>
        </w:rPr>
      </w:pPr>
      <w:r>
        <w:rPr>
          <w:noProof/>
        </w:rPr>
        <mc:AlternateContent>
          <mc:Choice Requires="wps">
            <w:drawing>
              <wp:anchor distT="0" distB="0" distL="114300" distR="114300" simplePos="0" relativeHeight="252933120" behindDoc="0" locked="0" layoutInCell="1" allowOverlap="1" wp14:anchorId="25802423" wp14:editId="3824B528">
                <wp:simplePos x="0" y="0"/>
                <wp:positionH relativeFrom="margin">
                  <wp:posOffset>2790825</wp:posOffset>
                </wp:positionH>
                <wp:positionV relativeFrom="paragraph">
                  <wp:posOffset>36830</wp:posOffset>
                </wp:positionV>
                <wp:extent cx="3519643" cy="292735"/>
                <wp:effectExtent l="0" t="0" r="0" b="0"/>
                <wp:wrapNone/>
                <wp:docPr id="7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643" cy="292735"/>
                        </a:xfrm>
                        <a:prstGeom prst="rect">
                          <a:avLst/>
                        </a:prstGeom>
                        <a:noFill/>
                      </wps:spPr>
                      <wps:txbx>
                        <w:txbxContent>
                          <w:p w14:paraId="3BE8F3B2"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6"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5802423" id="_x0000_s1044" type="#_x0000_t202" style="position:absolute;left:0;text-align:left;margin-left:219.75pt;margin-top:2.9pt;width:277.15pt;height:23.05pt;z-index:25293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" filled="f" stroked="f">
                <v:textbox style="mso-fit-shape-to-text:t">
                  <w:txbxContent>
                    <w:p w14:paraId="3BE8F3B2"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0"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p>
    <w:p w14:paraId="469F304B" w14:textId="76CBD9A0" w:rsidR="0068477D" w:rsidRPr="002B5730" w:rsidRDefault="00650D00" w:rsidP="00650D00">
      <w:pPr>
        <w:pStyle w:val="BodyText"/>
        <w:spacing w:before="162"/>
        <w:ind w:right="-86"/>
        <w:jc w:val="both"/>
        <w:rPr>
          <w:bCs/>
          <w:color w:val="000000" w:themeColor="text1"/>
        </w:rPr>
      </w:pPr>
      <w:r>
        <w:rPr>
          <w:bCs/>
          <w:color w:val="000000" w:themeColor="text1"/>
        </w:rPr>
        <w:t>*</w:t>
      </w:r>
      <w:r w:rsidRPr="00650D00">
        <w:rPr>
          <w:bCs/>
          <w:i/>
          <w:iCs/>
          <w:color w:val="000000" w:themeColor="text1"/>
          <w:sz w:val="18"/>
          <w:szCs w:val="18"/>
        </w:rPr>
        <w:t>Advanced Composites are lightweight and strong engineered materials consisting of high-performance reinforcing fibers embedded in a toughened polymeric matrix that exhibit high stiffness, or modulus of elasticity characteristics, compared to other materials</w:t>
      </w:r>
    </w:p>
    <w:p w14:paraId="640C98C5" w14:textId="77777777" w:rsidR="0068477D" w:rsidRPr="002B5730" w:rsidRDefault="0068477D" w:rsidP="0068477D">
      <w:pPr>
        <w:pStyle w:val="BodyText"/>
        <w:spacing w:before="162" w:line="480" w:lineRule="auto"/>
        <w:ind w:right="-90"/>
        <w:jc w:val="both"/>
        <w:rPr>
          <w:bCs/>
          <w:color w:val="000000" w:themeColor="text1"/>
        </w:rPr>
      </w:pPr>
    </w:p>
    <w:p w14:paraId="6D49A784" w14:textId="76EB411F" w:rsidR="006E66C6" w:rsidRDefault="006E66C6" w:rsidP="006F6D2F">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389870" w14:textId="77777777" w:rsidR="006E66C6" w:rsidRDefault="006E66C6" w:rsidP="0068477D">
      <w:pPr>
        <w:pStyle w:val="BodyText"/>
        <w:spacing w:before="162" w:line="480" w:lineRule="auto"/>
        <w:ind w:right="-90"/>
        <w:jc w:val="both"/>
        <w:rPr>
          <w:bCs/>
          <w:color w:val="000000" w:themeColor="text1"/>
        </w:rPr>
      </w:pPr>
    </w:p>
    <w:p w14:paraId="03C6073D" w14:textId="77777777" w:rsidR="00051677" w:rsidRDefault="00051677" w:rsidP="0068477D">
      <w:pPr>
        <w:pStyle w:val="BodyText"/>
        <w:spacing w:before="162" w:line="480" w:lineRule="auto"/>
        <w:ind w:right="-90"/>
        <w:jc w:val="both"/>
        <w:rPr>
          <w:bCs/>
          <w:color w:val="000000" w:themeColor="text1"/>
        </w:rPr>
      </w:pPr>
    </w:p>
    <w:p w14:paraId="6721E842" w14:textId="5B236A42" w:rsidR="009E126D" w:rsidRPr="0061645E" w:rsidRDefault="009E126D" w:rsidP="00CF60F6">
      <w:pPr>
        <w:pStyle w:val="BodyText"/>
        <w:spacing w:before="162" w:line="480" w:lineRule="auto"/>
        <w:ind w:right="-90"/>
        <w:jc w:val="both"/>
        <w:rPr>
          <w:rFonts w:eastAsiaTheme="minorHAnsi"/>
          <w:b/>
          <w:bCs/>
          <w:lang w:val="en-IN"/>
        </w:rPr>
      </w:pPr>
      <w:r w:rsidRPr="0061645E">
        <w:rPr>
          <w:rFonts w:eastAsiaTheme="minorHAnsi"/>
          <w:b/>
          <w:bCs/>
          <w:lang w:val="en-IN"/>
        </w:rPr>
        <w:t xml:space="preserve">3.1. 4. Operating Efficiency </w:t>
      </w:r>
      <w:proofErr w:type="gramStart"/>
      <w:r w:rsidRPr="0061645E">
        <w:rPr>
          <w:rFonts w:eastAsiaTheme="minorHAnsi"/>
          <w:b/>
          <w:bCs/>
          <w:lang w:val="en-IN"/>
        </w:rPr>
        <w:t>By</w:t>
      </w:r>
      <w:proofErr w:type="gramEnd"/>
      <w:r w:rsidRPr="0061645E">
        <w:rPr>
          <w:rFonts w:eastAsiaTheme="minorHAnsi"/>
          <w:b/>
          <w:bCs/>
          <w:lang w:val="en-IN"/>
        </w:rPr>
        <w:t xml:space="preserve"> Company</w:t>
      </w:r>
    </w:p>
    <w:p w14:paraId="57D2C25C" w14:textId="515FB312" w:rsidR="000F635C" w:rsidRPr="0061645E" w:rsidDel="0022576D" w:rsidRDefault="009B6BDA" w:rsidP="0061645E">
      <w:pPr>
        <w:rPr>
          <w:del w:id="67" w:author="Hardik Malhotra" w:date="2021-09-13T10:48:00Z"/>
          <w:rFonts w:ascii="Arial" w:hAnsi="Arial" w:cs="Arial"/>
          <w:b/>
          <w:bCs/>
          <w:sz w:val="24"/>
          <w:szCs w:val="24"/>
        </w:rPr>
      </w:pPr>
      <w:r>
        <w:rPr>
          <w:noProof/>
        </w:rPr>
        <mc:AlternateContent>
          <mc:Choice Requires="wps">
            <w:drawing>
              <wp:anchor distT="0" distB="0" distL="114300" distR="114300" simplePos="0" relativeHeight="252935168" behindDoc="0" locked="0" layoutInCell="1" allowOverlap="1" wp14:anchorId="4825CDAC" wp14:editId="303055EA">
                <wp:simplePos x="0" y="0"/>
                <wp:positionH relativeFrom="margin">
                  <wp:posOffset>2867025</wp:posOffset>
                </wp:positionH>
                <wp:positionV relativeFrom="paragraph">
                  <wp:posOffset>7640320</wp:posOffset>
                </wp:positionV>
                <wp:extent cx="3519643" cy="292735"/>
                <wp:effectExtent l="0" t="0" r="0" b="0"/>
                <wp:wrapNone/>
                <wp:docPr id="7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9643" cy="292735"/>
                        </a:xfrm>
                        <a:prstGeom prst="rect">
                          <a:avLst/>
                        </a:prstGeom>
                        <a:noFill/>
                      </wps:spPr>
                      <wps:txbx>
                        <w:txbxContent>
                          <w:p w14:paraId="64059932"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68"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825CDAC" id="_x0000_s1045" type="#_x0000_t202" style="position:absolute;margin-left:225.75pt;margin-top:601.6pt;width:277.15pt;height:23.05pt;z-index:2529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" filled="f" stroked="f">
                <v:textbox style="mso-fit-shape-to-text:t">
                  <w:txbxContent>
                    <w:p w14:paraId="64059932"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3" w:author="Hardik Malhotra" w:date="2021-12-02T20:58:00Z">
                        <w:r>
                          <w:rPr>
                            <w:rFonts w:ascii="Verdana" w:eastAsia="Verdana" w:hAnsi="Verdana" w:cs="Verdana"/>
                            <w:i/>
                            <w:iCs/>
                            <w:color w:val="3F3F3F"/>
                            <w:kern w:val="24"/>
                            <w:sz w:val="12"/>
                            <w:szCs w:val="12"/>
                          </w:rPr>
                          <w:t xml:space="preserve"> based on exhaustive primary and secondary research</w:t>
                        </w:r>
                      </w:ins>
                    </w:p>
                  </w:txbxContent>
                </v:textbox>
                <w10:wrap anchorx="margin"/>
              </v:shape>
            </w:pict>
          </mc:Fallback>
        </mc:AlternateContent>
      </w:r>
      <w:r w:rsidR="009E126D" w:rsidRPr="0061645E">
        <w:rPr>
          <w:rFonts w:ascii="Arial" w:hAnsi="Arial" w:cs="Arial"/>
          <w:b/>
          <w:bCs/>
          <w:sz w:val="24"/>
          <w:szCs w:val="24"/>
        </w:rPr>
        <w:t>Global Vinyl Ester Resin Operating Efficiency, By Company, 2015-2030F</w:t>
      </w:r>
    </w:p>
    <w:p w14:paraId="721A64DA" w14:textId="6BAC098A" w:rsidR="0068477D" w:rsidRPr="0061645E" w:rsidRDefault="0068477D" w:rsidP="0061645E">
      <w:pPr>
        <w:rPr>
          <w:rFonts w:ascii="Arial" w:hAnsi="Arial" w:cs="Arial"/>
          <w:b/>
          <w:bCs/>
          <w:sz w:val="24"/>
          <w:szCs w:val="24"/>
        </w:rPr>
      </w:pPr>
    </w:p>
    <w:tbl>
      <w:tblPr>
        <w:tblW w:w="10056" w:type="dxa"/>
        <w:tblLook w:val="04A0" w:firstRow="1" w:lastRow="0" w:firstColumn="1" w:lastColumn="0" w:noHBand="0" w:noVBand="1"/>
      </w:tblPr>
      <w:tblGrid>
        <w:gridCol w:w="4390"/>
        <w:gridCol w:w="1003"/>
        <w:gridCol w:w="1003"/>
        <w:gridCol w:w="1228"/>
        <w:gridCol w:w="1215"/>
        <w:gridCol w:w="1217"/>
      </w:tblGrid>
      <w:tr w:rsidR="009E126D" w:rsidRPr="009E126D" w14:paraId="3D422255" w14:textId="77777777" w:rsidTr="00CF60F6">
        <w:trPr>
          <w:trHeight w:val="417"/>
        </w:trPr>
        <w:tc>
          <w:tcPr>
            <w:tcW w:w="4390" w:type="dxa"/>
            <w:vMerge w:val="restart"/>
            <w:tcBorders>
              <w:top w:val="single" w:sz="8" w:space="0" w:color="auto"/>
              <w:left w:val="single" w:sz="8" w:space="0" w:color="auto"/>
              <w:bottom w:val="single" w:sz="8" w:space="0" w:color="000000"/>
              <w:right w:val="single" w:sz="8" w:space="0" w:color="auto"/>
            </w:tcBorders>
            <w:shd w:val="clear" w:color="auto" w:fill="C00000"/>
            <w:noWrap/>
            <w:vAlign w:val="center"/>
            <w:hideMark/>
          </w:tcPr>
          <w:p w14:paraId="2E4ABC8B"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Company</w:t>
            </w:r>
          </w:p>
        </w:tc>
        <w:tc>
          <w:tcPr>
            <w:tcW w:w="5666" w:type="dxa"/>
            <w:gridSpan w:val="5"/>
            <w:tcBorders>
              <w:top w:val="single" w:sz="8" w:space="0" w:color="auto"/>
              <w:left w:val="nil"/>
              <w:bottom w:val="single" w:sz="8" w:space="0" w:color="auto"/>
              <w:right w:val="single" w:sz="8" w:space="0" w:color="000000"/>
            </w:tcBorders>
            <w:shd w:val="clear" w:color="auto" w:fill="C00000"/>
            <w:noWrap/>
            <w:vAlign w:val="center"/>
            <w:hideMark/>
          </w:tcPr>
          <w:p w14:paraId="042FEA74" w14:textId="5130721B"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Operating Efficiency (%)</w:t>
            </w:r>
          </w:p>
        </w:tc>
      </w:tr>
      <w:tr w:rsidR="00CF60F6" w:rsidRPr="009E126D" w14:paraId="506782D5" w14:textId="77777777" w:rsidTr="009B6BDA">
        <w:trPr>
          <w:trHeight w:val="417"/>
        </w:trPr>
        <w:tc>
          <w:tcPr>
            <w:tcW w:w="4390" w:type="dxa"/>
            <w:vMerge/>
            <w:tcBorders>
              <w:top w:val="single" w:sz="8" w:space="0" w:color="auto"/>
              <w:left w:val="single" w:sz="8" w:space="0" w:color="auto"/>
              <w:bottom w:val="single" w:sz="8" w:space="0" w:color="000000"/>
              <w:right w:val="single" w:sz="8" w:space="0" w:color="auto"/>
            </w:tcBorders>
            <w:shd w:val="clear" w:color="auto" w:fill="C00000"/>
            <w:vAlign w:val="center"/>
            <w:hideMark/>
          </w:tcPr>
          <w:p w14:paraId="2D2BE794" w14:textId="77777777" w:rsidR="009E126D" w:rsidRPr="009E126D" w:rsidRDefault="009E126D" w:rsidP="009E126D">
            <w:pPr>
              <w:spacing w:after="0" w:line="240" w:lineRule="auto"/>
              <w:rPr>
                <w:rFonts w:ascii="Arial" w:eastAsia="Times New Roman" w:hAnsi="Arial" w:cs="Arial"/>
                <w:color w:val="FFFFFF" w:themeColor="background1"/>
                <w:sz w:val="20"/>
                <w:szCs w:val="20"/>
                <w:lang w:val="en-US"/>
              </w:rPr>
            </w:pPr>
          </w:p>
        </w:tc>
        <w:tc>
          <w:tcPr>
            <w:tcW w:w="1003" w:type="dxa"/>
            <w:tcBorders>
              <w:top w:val="nil"/>
              <w:left w:val="nil"/>
              <w:bottom w:val="single" w:sz="8" w:space="0" w:color="auto"/>
              <w:right w:val="single" w:sz="8" w:space="0" w:color="auto"/>
            </w:tcBorders>
            <w:shd w:val="clear" w:color="auto" w:fill="C00000"/>
            <w:noWrap/>
            <w:vAlign w:val="center"/>
            <w:hideMark/>
          </w:tcPr>
          <w:p w14:paraId="085FE44C"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2015</w:t>
            </w:r>
          </w:p>
        </w:tc>
        <w:tc>
          <w:tcPr>
            <w:tcW w:w="1003" w:type="dxa"/>
            <w:tcBorders>
              <w:top w:val="nil"/>
              <w:left w:val="nil"/>
              <w:bottom w:val="single" w:sz="8" w:space="0" w:color="auto"/>
              <w:right w:val="single" w:sz="8" w:space="0" w:color="auto"/>
            </w:tcBorders>
            <w:shd w:val="clear" w:color="auto" w:fill="C00000"/>
            <w:noWrap/>
            <w:vAlign w:val="center"/>
            <w:hideMark/>
          </w:tcPr>
          <w:p w14:paraId="61C5EEAE"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2020</w:t>
            </w:r>
          </w:p>
        </w:tc>
        <w:tc>
          <w:tcPr>
            <w:tcW w:w="1228" w:type="dxa"/>
            <w:tcBorders>
              <w:top w:val="nil"/>
              <w:left w:val="nil"/>
              <w:bottom w:val="single" w:sz="8" w:space="0" w:color="auto"/>
              <w:right w:val="single" w:sz="8" w:space="0" w:color="auto"/>
            </w:tcBorders>
            <w:shd w:val="clear" w:color="auto" w:fill="C00000"/>
            <w:noWrap/>
            <w:vAlign w:val="center"/>
            <w:hideMark/>
          </w:tcPr>
          <w:p w14:paraId="0162767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2021E</w:t>
            </w:r>
          </w:p>
        </w:tc>
        <w:tc>
          <w:tcPr>
            <w:tcW w:w="1215" w:type="dxa"/>
            <w:tcBorders>
              <w:top w:val="nil"/>
              <w:left w:val="nil"/>
              <w:bottom w:val="single" w:sz="8" w:space="0" w:color="auto"/>
              <w:right w:val="single" w:sz="8" w:space="0" w:color="auto"/>
            </w:tcBorders>
            <w:shd w:val="clear" w:color="auto" w:fill="C00000"/>
            <w:noWrap/>
            <w:vAlign w:val="center"/>
            <w:hideMark/>
          </w:tcPr>
          <w:p w14:paraId="396739E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2025F</w:t>
            </w:r>
          </w:p>
        </w:tc>
        <w:tc>
          <w:tcPr>
            <w:tcW w:w="1217" w:type="dxa"/>
            <w:tcBorders>
              <w:top w:val="nil"/>
              <w:left w:val="nil"/>
              <w:bottom w:val="single" w:sz="8" w:space="0" w:color="auto"/>
              <w:right w:val="single" w:sz="8" w:space="0" w:color="auto"/>
            </w:tcBorders>
            <w:shd w:val="clear" w:color="auto" w:fill="C00000"/>
            <w:noWrap/>
            <w:vAlign w:val="center"/>
            <w:hideMark/>
          </w:tcPr>
          <w:p w14:paraId="48250CC3" w14:textId="791A68AD"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2030F</w:t>
            </w:r>
          </w:p>
        </w:tc>
      </w:tr>
      <w:tr w:rsidR="009E126D" w:rsidRPr="009E126D" w14:paraId="720CA7FE"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E13181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AOC Resins</w:t>
            </w:r>
          </w:p>
        </w:tc>
        <w:tc>
          <w:tcPr>
            <w:tcW w:w="1003" w:type="dxa"/>
            <w:tcBorders>
              <w:top w:val="nil"/>
              <w:left w:val="nil"/>
              <w:bottom w:val="single" w:sz="8" w:space="0" w:color="auto"/>
              <w:right w:val="single" w:sz="8" w:space="0" w:color="auto"/>
            </w:tcBorders>
            <w:shd w:val="clear" w:color="auto" w:fill="auto"/>
            <w:noWrap/>
            <w:vAlign w:val="center"/>
            <w:hideMark/>
          </w:tcPr>
          <w:p w14:paraId="2D902E1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003" w:type="dxa"/>
            <w:tcBorders>
              <w:top w:val="nil"/>
              <w:left w:val="nil"/>
              <w:bottom w:val="single" w:sz="8" w:space="0" w:color="auto"/>
              <w:right w:val="single" w:sz="8" w:space="0" w:color="auto"/>
            </w:tcBorders>
            <w:shd w:val="clear" w:color="auto" w:fill="auto"/>
            <w:noWrap/>
            <w:vAlign w:val="center"/>
            <w:hideMark/>
          </w:tcPr>
          <w:p w14:paraId="0F449B8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560FFB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E1D81E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c>
          <w:tcPr>
            <w:tcW w:w="1217" w:type="dxa"/>
            <w:tcBorders>
              <w:top w:val="nil"/>
              <w:left w:val="nil"/>
              <w:bottom w:val="single" w:sz="8" w:space="0" w:color="auto"/>
              <w:right w:val="single" w:sz="8" w:space="0" w:color="auto"/>
            </w:tcBorders>
            <w:shd w:val="clear" w:color="auto" w:fill="auto"/>
            <w:noWrap/>
            <w:vAlign w:val="center"/>
            <w:hideMark/>
          </w:tcPr>
          <w:p w14:paraId="0D0E20CA" w14:textId="35E4A1B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7C830DEB"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A95A77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INEOS Composites</w:t>
            </w:r>
          </w:p>
        </w:tc>
        <w:tc>
          <w:tcPr>
            <w:tcW w:w="1003" w:type="dxa"/>
            <w:tcBorders>
              <w:top w:val="nil"/>
              <w:left w:val="nil"/>
              <w:bottom w:val="single" w:sz="8" w:space="0" w:color="auto"/>
              <w:right w:val="single" w:sz="8" w:space="0" w:color="auto"/>
            </w:tcBorders>
            <w:shd w:val="clear" w:color="auto" w:fill="auto"/>
            <w:noWrap/>
            <w:vAlign w:val="center"/>
            <w:hideMark/>
          </w:tcPr>
          <w:p w14:paraId="0A468B8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29</w:t>
            </w:r>
          </w:p>
        </w:tc>
        <w:tc>
          <w:tcPr>
            <w:tcW w:w="1003" w:type="dxa"/>
            <w:tcBorders>
              <w:top w:val="nil"/>
              <w:left w:val="nil"/>
              <w:bottom w:val="single" w:sz="8" w:space="0" w:color="auto"/>
              <w:right w:val="single" w:sz="8" w:space="0" w:color="auto"/>
            </w:tcBorders>
            <w:shd w:val="clear" w:color="auto" w:fill="auto"/>
            <w:noWrap/>
            <w:vAlign w:val="center"/>
            <w:hideMark/>
          </w:tcPr>
          <w:p w14:paraId="4F6360D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28" w:type="dxa"/>
            <w:tcBorders>
              <w:top w:val="nil"/>
              <w:left w:val="nil"/>
              <w:bottom w:val="single" w:sz="8" w:space="0" w:color="auto"/>
              <w:right w:val="single" w:sz="8" w:space="0" w:color="auto"/>
            </w:tcBorders>
            <w:shd w:val="clear" w:color="auto" w:fill="auto"/>
            <w:noWrap/>
            <w:vAlign w:val="center"/>
            <w:hideMark/>
          </w:tcPr>
          <w:p w14:paraId="32878ED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15" w:type="dxa"/>
            <w:tcBorders>
              <w:top w:val="nil"/>
              <w:left w:val="nil"/>
              <w:bottom w:val="single" w:sz="8" w:space="0" w:color="auto"/>
              <w:right w:val="single" w:sz="8" w:space="0" w:color="auto"/>
            </w:tcBorders>
            <w:shd w:val="clear" w:color="auto" w:fill="auto"/>
            <w:noWrap/>
            <w:vAlign w:val="center"/>
            <w:hideMark/>
          </w:tcPr>
          <w:p w14:paraId="157FD3C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54</w:t>
            </w:r>
          </w:p>
        </w:tc>
        <w:tc>
          <w:tcPr>
            <w:tcW w:w="1217" w:type="dxa"/>
            <w:tcBorders>
              <w:top w:val="nil"/>
              <w:left w:val="nil"/>
              <w:bottom w:val="single" w:sz="8" w:space="0" w:color="auto"/>
              <w:right w:val="single" w:sz="8" w:space="0" w:color="auto"/>
            </w:tcBorders>
            <w:shd w:val="clear" w:color="auto" w:fill="auto"/>
            <w:noWrap/>
            <w:vAlign w:val="center"/>
            <w:hideMark/>
          </w:tcPr>
          <w:p w14:paraId="63EC54EE" w14:textId="2EF5E0E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59</w:t>
            </w:r>
          </w:p>
        </w:tc>
      </w:tr>
      <w:tr w:rsidR="009E126D" w:rsidRPr="009E126D" w14:paraId="41BD8AD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AB9D9F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Swancor</w:t>
            </w:r>
            <w:proofErr w:type="spellEnd"/>
            <w:r w:rsidRPr="009E126D">
              <w:rPr>
                <w:rFonts w:ascii="Arial" w:eastAsia="Times New Roman" w:hAnsi="Arial" w:cs="Arial"/>
                <w:color w:val="000000"/>
                <w:sz w:val="20"/>
                <w:szCs w:val="20"/>
                <w:lang w:val="en-US"/>
              </w:rPr>
              <w:t xml:space="preserve"> Holding Co., LTD.</w:t>
            </w:r>
          </w:p>
        </w:tc>
        <w:tc>
          <w:tcPr>
            <w:tcW w:w="1003" w:type="dxa"/>
            <w:tcBorders>
              <w:top w:val="nil"/>
              <w:left w:val="nil"/>
              <w:bottom w:val="single" w:sz="8" w:space="0" w:color="auto"/>
              <w:right w:val="single" w:sz="8" w:space="0" w:color="auto"/>
            </w:tcBorders>
            <w:shd w:val="clear" w:color="auto" w:fill="auto"/>
            <w:noWrap/>
            <w:vAlign w:val="center"/>
            <w:hideMark/>
          </w:tcPr>
          <w:p w14:paraId="56EAF0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0E0DEC3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72A932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475B1A7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7" w:type="dxa"/>
            <w:tcBorders>
              <w:top w:val="nil"/>
              <w:left w:val="nil"/>
              <w:bottom w:val="single" w:sz="8" w:space="0" w:color="auto"/>
              <w:right w:val="single" w:sz="8" w:space="0" w:color="auto"/>
            </w:tcBorders>
            <w:shd w:val="clear" w:color="auto" w:fill="auto"/>
            <w:noWrap/>
            <w:vAlign w:val="center"/>
            <w:hideMark/>
          </w:tcPr>
          <w:p w14:paraId="0D138AB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27E56FD6"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F8507D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Showa Denko K.K.</w:t>
            </w:r>
          </w:p>
        </w:tc>
        <w:tc>
          <w:tcPr>
            <w:tcW w:w="1003" w:type="dxa"/>
            <w:tcBorders>
              <w:top w:val="nil"/>
              <w:left w:val="nil"/>
              <w:bottom w:val="single" w:sz="8" w:space="0" w:color="auto"/>
              <w:right w:val="single" w:sz="8" w:space="0" w:color="auto"/>
            </w:tcBorders>
            <w:shd w:val="clear" w:color="auto" w:fill="auto"/>
            <w:noWrap/>
            <w:vAlign w:val="center"/>
            <w:hideMark/>
          </w:tcPr>
          <w:p w14:paraId="4D8AAED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C62C2A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3D34CC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6C343C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217" w:type="dxa"/>
            <w:tcBorders>
              <w:top w:val="nil"/>
              <w:left w:val="nil"/>
              <w:bottom w:val="single" w:sz="8" w:space="0" w:color="auto"/>
              <w:right w:val="single" w:sz="8" w:space="0" w:color="auto"/>
            </w:tcBorders>
            <w:shd w:val="clear" w:color="auto" w:fill="auto"/>
            <w:noWrap/>
            <w:vAlign w:val="center"/>
            <w:hideMark/>
          </w:tcPr>
          <w:p w14:paraId="2B0CDF7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3A9A36DC"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8002089"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Scott Bader Company Ltd.</w:t>
            </w:r>
          </w:p>
        </w:tc>
        <w:tc>
          <w:tcPr>
            <w:tcW w:w="1003" w:type="dxa"/>
            <w:tcBorders>
              <w:top w:val="nil"/>
              <w:left w:val="nil"/>
              <w:bottom w:val="single" w:sz="8" w:space="0" w:color="auto"/>
              <w:right w:val="single" w:sz="8" w:space="0" w:color="auto"/>
            </w:tcBorders>
            <w:shd w:val="clear" w:color="auto" w:fill="auto"/>
            <w:noWrap/>
            <w:vAlign w:val="center"/>
            <w:hideMark/>
          </w:tcPr>
          <w:p w14:paraId="27ECFFA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003" w:type="dxa"/>
            <w:tcBorders>
              <w:top w:val="nil"/>
              <w:left w:val="nil"/>
              <w:bottom w:val="single" w:sz="8" w:space="0" w:color="auto"/>
              <w:right w:val="single" w:sz="8" w:space="0" w:color="auto"/>
            </w:tcBorders>
            <w:shd w:val="clear" w:color="auto" w:fill="auto"/>
            <w:noWrap/>
            <w:vAlign w:val="center"/>
            <w:hideMark/>
          </w:tcPr>
          <w:p w14:paraId="4A18D2B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35583B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14E3FE6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09A2837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1B5C1597"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9376C77"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Polynt-Reichhold</w:t>
            </w:r>
            <w:proofErr w:type="spellEnd"/>
          </w:p>
        </w:tc>
        <w:tc>
          <w:tcPr>
            <w:tcW w:w="1003" w:type="dxa"/>
            <w:tcBorders>
              <w:top w:val="nil"/>
              <w:left w:val="nil"/>
              <w:bottom w:val="single" w:sz="8" w:space="0" w:color="auto"/>
              <w:right w:val="single" w:sz="8" w:space="0" w:color="auto"/>
            </w:tcBorders>
            <w:shd w:val="clear" w:color="auto" w:fill="auto"/>
            <w:noWrap/>
            <w:vAlign w:val="center"/>
            <w:hideMark/>
          </w:tcPr>
          <w:p w14:paraId="6E48E3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7D4110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42DF99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2CBDD9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17" w:type="dxa"/>
            <w:tcBorders>
              <w:top w:val="nil"/>
              <w:left w:val="nil"/>
              <w:bottom w:val="single" w:sz="8" w:space="0" w:color="auto"/>
              <w:right w:val="single" w:sz="8" w:space="0" w:color="auto"/>
            </w:tcBorders>
            <w:shd w:val="clear" w:color="auto" w:fill="auto"/>
            <w:noWrap/>
            <w:vAlign w:val="center"/>
            <w:hideMark/>
          </w:tcPr>
          <w:p w14:paraId="52016A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r>
      <w:tr w:rsidR="009E126D" w:rsidRPr="009E126D" w14:paraId="6A35B56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6B4F45C"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 xml:space="preserve">Eternal Materials </w:t>
            </w:r>
            <w:proofErr w:type="spellStart"/>
            <w:proofErr w:type="gramStart"/>
            <w:r w:rsidRPr="009E126D">
              <w:rPr>
                <w:rFonts w:ascii="Arial" w:eastAsia="Times New Roman" w:hAnsi="Arial" w:cs="Arial"/>
                <w:color w:val="000000"/>
                <w:sz w:val="20"/>
                <w:szCs w:val="20"/>
                <w:lang w:val="en-US"/>
              </w:rPr>
              <w:t>Co.,Ltd</w:t>
            </w:r>
            <w:proofErr w:type="spellEnd"/>
            <w:r w:rsidRPr="009E126D">
              <w:rPr>
                <w:rFonts w:ascii="Arial" w:eastAsia="Times New Roman" w:hAnsi="Arial" w:cs="Arial"/>
                <w:color w:val="000000"/>
                <w:sz w:val="20"/>
                <w:szCs w:val="20"/>
                <w:lang w:val="en-US"/>
              </w:rPr>
              <w:t>.</w:t>
            </w:r>
            <w:proofErr w:type="gramEnd"/>
          </w:p>
        </w:tc>
        <w:tc>
          <w:tcPr>
            <w:tcW w:w="1003" w:type="dxa"/>
            <w:tcBorders>
              <w:top w:val="nil"/>
              <w:left w:val="nil"/>
              <w:bottom w:val="single" w:sz="8" w:space="0" w:color="auto"/>
              <w:right w:val="single" w:sz="8" w:space="0" w:color="auto"/>
            </w:tcBorders>
            <w:shd w:val="clear" w:color="auto" w:fill="auto"/>
            <w:noWrap/>
            <w:vAlign w:val="center"/>
            <w:hideMark/>
          </w:tcPr>
          <w:p w14:paraId="570F313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CE08D0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4D8F5BA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5" w:type="dxa"/>
            <w:tcBorders>
              <w:top w:val="nil"/>
              <w:left w:val="nil"/>
              <w:bottom w:val="single" w:sz="8" w:space="0" w:color="auto"/>
              <w:right w:val="single" w:sz="8" w:space="0" w:color="auto"/>
            </w:tcBorders>
            <w:shd w:val="clear" w:color="auto" w:fill="auto"/>
            <w:noWrap/>
            <w:vAlign w:val="center"/>
            <w:hideMark/>
          </w:tcPr>
          <w:p w14:paraId="0FBADC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0EA4FA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78708571"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97E109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Sino Polymer</w:t>
            </w:r>
          </w:p>
        </w:tc>
        <w:tc>
          <w:tcPr>
            <w:tcW w:w="1003" w:type="dxa"/>
            <w:tcBorders>
              <w:top w:val="nil"/>
              <w:left w:val="nil"/>
              <w:bottom w:val="single" w:sz="8" w:space="0" w:color="auto"/>
              <w:right w:val="single" w:sz="8" w:space="0" w:color="auto"/>
            </w:tcBorders>
            <w:shd w:val="clear" w:color="auto" w:fill="auto"/>
            <w:noWrap/>
            <w:vAlign w:val="center"/>
            <w:hideMark/>
          </w:tcPr>
          <w:p w14:paraId="644EF2E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003" w:type="dxa"/>
            <w:tcBorders>
              <w:top w:val="nil"/>
              <w:left w:val="nil"/>
              <w:bottom w:val="single" w:sz="8" w:space="0" w:color="auto"/>
              <w:right w:val="single" w:sz="8" w:space="0" w:color="auto"/>
            </w:tcBorders>
            <w:shd w:val="clear" w:color="auto" w:fill="auto"/>
            <w:noWrap/>
            <w:vAlign w:val="center"/>
            <w:hideMark/>
          </w:tcPr>
          <w:p w14:paraId="43C877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28" w:type="dxa"/>
            <w:tcBorders>
              <w:top w:val="nil"/>
              <w:left w:val="nil"/>
              <w:bottom w:val="single" w:sz="8" w:space="0" w:color="auto"/>
              <w:right w:val="single" w:sz="8" w:space="0" w:color="auto"/>
            </w:tcBorders>
            <w:shd w:val="clear" w:color="auto" w:fill="auto"/>
            <w:noWrap/>
            <w:vAlign w:val="center"/>
            <w:hideMark/>
          </w:tcPr>
          <w:p w14:paraId="7CACD4C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15" w:type="dxa"/>
            <w:tcBorders>
              <w:top w:val="nil"/>
              <w:left w:val="nil"/>
              <w:bottom w:val="single" w:sz="8" w:space="0" w:color="auto"/>
              <w:right w:val="single" w:sz="8" w:space="0" w:color="auto"/>
            </w:tcBorders>
            <w:shd w:val="clear" w:color="auto" w:fill="auto"/>
            <w:noWrap/>
            <w:vAlign w:val="center"/>
            <w:hideMark/>
          </w:tcPr>
          <w:p w14:paraId="0D6B937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7" w:type="dxa"/>
            <w:tcBorders>
              <w:top w:val="nil"/>
              <w:left w:val="nil"/>
              <w:bottom w:val="single" w:sz="8" w:space="0" w:color="auto"/>
              <w:right w:val="single" w:sz="8" w:space="0" w:color="auto"/>
            </w:tcBorders>
            <w:shd w:val="clear" w:color="auto" w:fill="auto"/>
            <w:noWrap/>
            <w:vAlign w:val="center"/>
            <w:hideMark/>
          </w:tcPr>
          <w:p w14:paraId="7303EB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r>
      <w:tr w:rsidR="009E126D" w:rsidRPr="009E126D" w14:paraId="01F65E7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BC3EC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Poliya</w:t>
            </w:r>
            <w:proofErr w:type="spellEnd"/>
          </w:p>
        </w:tc>
        <w:tc>
          <w:tcPr>
            <w:tcW w:w="1003" w:type="dxa"/>
            <w:tcBorders>
              <w:top w:val="nil"/>
              <w:left w:val="nil"/>
              <w:bottom w:val="single" w:sz="8" w:space="0" w:color="auto"/>
              <w:right w:val="single" w:sz="8" w:space="0" w:color="auto"/>
            </w:tcBorders>
            <w:shd w:val="clear" w:color="auto" w:fill="auto"/>
            <w:noWrap/>
            <w:vAlign w:val="center"/>
            <w:hideMark/>
          </w:tcPr>
          <w:p w14:paraId="43C051F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003" w:type="dxa"/>
            <w:tcBorders>
              <w:top w:val="nil"/>
              <w:left w:val="nil"/>
              <w:bottom w:val="single" w:sz="8" w:space="0" w:color="auto"/>
              <w:right w:val="single" w:sz="8" w:space="0" w:color="auto"/>
            </w:tcBorders>
            <w:shd w:val="clear" w:color="auto" w:fill="auto"/>
            <w:noWrap/>
            <w:vAlign w:val="center"/>
            <w:hideMark/>
          </w:tcPr>
          <w:p w14:paraId="441496F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28" w:type="dxa"/>
            <w:tcBorders>
              <w:top w:val="nil"/>
              <w:left w:val="nil"/>
              <w:bottom w:val="single" w:sz="8" w:space="0" w:color="auto"/>
              <w:right w:val="single" w:sz="8" w:space="0" w:color="auto"/>
            </w:tcBorders>
            <w:shd w:val="clear" w:color="auto" w:fill="auto"/>
            <w:noWrap/>
            <w:vAlign w:val="center"/>
            <w:hideMark/>
          </w:tcPr>
          <w:p w14:paraId="64F06A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763A679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7" w:type="dxa"/>
            <w:tcBorders>
              <w:top w:val="nil"/>
              <w:left w:val="nil"/>
              <w:bottom w:val="single" w:sz="8" w:space="0" w:color="auto"/>
              <w:right w:val="single" w:sz="8" w:space="0" w:color="auto"/>
            </w:tcBorders>
            <w:shd w:val="clear" w:color="auto" w:fill="auto"/>
            <w:noWrap/>
            <w:vAlign w:val="center"/>
            <w:hideMark/>
          </w:tcPr>
          <w:p w14:paraId="39A4CA6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534A9E2A"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3939F4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Hexion Inc.</w:t>
            </w:r>
          </w:p>
        </w:tc>
        <w:tc>
          <w:tcPr>
            <w:tcW w:w="1003" w:type="dxa"/>
            <w:tcBorders>
              <w:top w:val="nil"/>
              <w:left w:val="nil"/>
              <w:bottom w:val="single" w:sz="8" w:space="0" w:color="auto"/>
              <w:right w:val="single" w:sz="8" w:space="0" w:color="auto"/>
            </w:tcBorders>
            <w:shd w:val="clear" w:color="auto" w:fill="auto"/>
            <w:noWrap/>
            <w:vAlign w:val="center"/>
            <w:hideMark/>
          </w:tcPr>
          <w:p w14:paraId="315328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E389F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3D5B808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7A5E1D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7" w:type="dxa"/>
            <w:tcBorders>
              <w:top w:val="nil"/>
              <w:left w:val="nil"/>
              <w:bottom w:val="single" w:sz="8" w:space="0" w:color="auto"/>
              <w:right w:val="single" w:sz="8" w:space="0" w:color="auto"/>
            </w:tcBorders>
            <w:shd w:val="clear" w:color="auto" w:fill="auto"/>
            <w:noWrap/>
            <w:vAlign w:val="center"/>
            <w:hideMark/>
          </w:tcPr>
          <w:p w14:paraId="07A801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r>
      <w:tr w:rsidR="009E126D" w:rsidRPr="009E126D" w14:paraId="4764F270"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70A2919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lastRenderedPageBreak/>
              <w:t>DIC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27B9248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04BA351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6929C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5" w:type="dxa"/>
            <w:tcBorders>
              <w:top w:val="nil"/>
              <w:left w:val="nil"/>
              <w:bottom w:val="single" w:sz="8" w:space="0" w:color="auto"/>
              <w:right w:val="single" w:sz="8" w:space="0" w:color="auto"/>
            </w:tcBorders>
            <w:shd w:val="clear" w:color="auto" w:fill="auto"/>
            <w:noWrap/>
            <w:vAlign w:val="center"/>
            <w:hideMark/>
          </w:tcPr>
          <w:p w14:paraId="718E8819" w14:textId="180649DE"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0408244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73765499"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6B59E70"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Saudi Arabia Industrial Resins Ltd.</w:t>
            </w:r>
          </w:p>
        </w:tc>
        <w:tc>
          <w:tcPr>
            <w:tcW w:w="1003" w:type="dxa"/>
            <w:tcBorders>
              <w:top w:val="nil"/>
              <w:left w:val="nil"/>
              <w:bottom w:val="single" w:sz="8" w:space="0" w:color="auto"/>
              <w:right w:val="single" w:sz="8" w:space="0" w:color="auto"/>
            </w:tcBorders>
            <w:shd w:val="clear" w:color="auto" w:fill="auto"/>
            <w:noWrap/>
            <w:vAlign w:val="center"/>
            <w:hideMark/>
          </w:tcPr>
          <w:p w14:paraId="008BE9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129569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28" w:type="dxa"/>
            <w:tcBorders>
              <w:top w:val="nil"/>
              <w:left w:val="nil"/>
              <w:bottom w:val="single" w:sz="8" w:space="0" w:color="auto"/>
              <w:right w:val="single" w:sz="8" w:space="0" w:color="auto"/>
            </w:tcBorders>
            <w:shd w:val="clear" w:color="auto" w:fill="auto"/>
            <w:noWrap/>
            <w:vAlign w:val="center"/>
            <w:hideMark/>
          </w:tcPr>
          <w:p w14:paraId="090652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529F769A" w14:textId="239C210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7" w:type="dxa"/>
            <w:tcBorders>
              <w:top w:val="nil"/>
              <w:left w:val="nil"/>
              <w:bottom w:val="single" w:sz="8" w:space="0" w:color="auto"/>
              <w:right w:val="single" w:sz="8" w:space="0" w:color="auto"/>
            </w:tcBorders>
            <w:shd w:val="clear" w:color="auto" w:fill="auto"/>
            <w:noWrap/>
            <w:vAlign w:val="center"/>
            <w:hideMark/>
          </w:tcPr>
          <w:p w14:paraId="4A95E4C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97</w:t>
            </w:r>
          </w:p>
        </w:tc>
      </w:tr>
      <w:tr w:rsidR="009E126D" w:rsidRPr="009E126D" w14:paraId="5505FCC7"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D98552A"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Reinhold GmbH</w:t>
            </w:r>
          </w:p>
        </w:tc>
        <w:tc>
          <w:tcPr>
            <w:tcW w:w="1003" w:type="dxa"/>
            <w:tcBorders>
              <w:top w:val="nil"/>
              <w:left w:val="nil"/>
              <w:bottom w:val="single" w:sz="8" w:space="0" w:color="auto"/>
              <w:right w:val="single" w:sz="8" w:space="0" w:color="auto"/>
            </w:tcBorders>
            <w:shd w:val="clear" w:color="auto" w:fill="auto"/>
            <w:noWrap/>
            <w:vAlign w:val="center"/>
            <w:hideMark/>
          </w:tcPr>
          <w:p w14:paraId="7807EF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636F265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28" w:type="dxa"/>
            <w:tcBorders>
              <w:top w:val="nil"/>
              <w:left w:val="nil"/>
              <w:bottom w:val="single" w:sz="8" w:space="0" w:color="auto"/>
              <w:right w:val="single" w:sz="8" w:space="0" w:color="auto"/>
            </w:tcBorders>
            <w:shd w:val="clear" w:color="auto" w:fill="auto"/>
            <w:noWrap/>
            <w:vAlign w:val="center"/>
            <w:hideMark/>
          </w:tcPr>
          <w:p w14:paraId="3A1E38F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15" w:type="dxa"/>
            <w:tcBorders>
              <w:top w:val="nil"/>
              <w:left w:val="nil"/>
              <w:bottom w:val="single" w:sz="8" w:space="0" w:color="auto"/>
              <w:right w:val="single" w:sz="8" w:space="0" w:color="auto"/>
            </w:tcBorders>
            <w:shd w:val="clear" w:color="auto" w:fill="auto"/>
            <w:noWrap/>
            <w:vAlign w:val="center"/>
            <w:hideMark/>
          </w:tcPr>
          <w:p w14:paraId="347C040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7" w:type="dxa"/>
            <w:tcBorders>
              <w:top w:val="nil"/>
              <w:left w:val="nil"/>
              <w:bottom w:val="single" w:sz="8" w:space="0" w:color="auto"/>
              <w:right w:val="single" w:sz="8" w:space="0" w:color="auto"/>
            </w:tcBorders>
            <w:shd w:val="clear" w:color="auto" w:fill="auto"/>
            <w:noWrap/>
            <w:vAlign w:val="center"/>
            <w:hideMark/>
          </w:tcPr>
          <w:p w14:paraId="14B3E9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CE77FF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1BF416C"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Interplastic</w:t>
            </w:r>
            <w:proofErr w:type="spellEnd"/>
            <w:r w:rsidRPr="009E126D">
              <w:rPr>
                <w:rFonts w:ascii="Arial" w:eastAsia="Times New Roman" w:hAnsi="Arial" w:cs="Arial"/>
                <w:color w:val="000000"/>
                <w:sz w:val="20"/>
                <w:szCs w:val="20"/>
                <w:lang w:val="en-US"/>
              </w:rPr>
              <w:t xml:space="preserve">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013DB1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36E204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17C0BD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582F2DAD" w14:textId="17AA050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7" w:type="dxa"/>
            <w:tcBorders>
              <w:top w:val="nil"/>
              <w:left w:val="nil"/>
              <w:bottom w:val="single" w:sz="8" w:space="0" w:color="auto"/>
              <w:right w:val="single" w:sz="8" w:space="0" w:color="auto"/>
            </w:tcBorders>
            <w:shd w:val="clear" w:color="auto" w:fill="auto"/>
            <w:noWrap/>
            <w:vAlign w:val="center"/>
            <w:hideMark/>
          </w:tcPr>
          <w:p w14:paraId="24F8191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r>
      <w:tr w:rsidR="009E126D" w:rsidRPr="009E126D" w14:paraId="7D1433E6"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825F7AF"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Allnex</w:t>
            </w:r>
            <w:proofErr w:type="spellEnd"/>
            <w:r w:rsidRPr="009E126D">
              <w:rPr>
                <w:rFonts w:ascii="Arial" w:eastAsia="Times New Roman" w:hAnsi="Arial" w:cs="Arial"/>
                <w:color w:val="000000"/>
                <w:sz w:val="20"/>
                <w:szCs w:val="20"/>
                <w:lang w:val="en-US"/>
              </w:rPr>
              <w:t xml:space="preserve"> group</w:t>
            </w:r>
          </w:p>
        </w:tc>
        <w:tc>
          <w:tcPr>
            <w:tcW w:w="1003" w:type="dxa"/>
            <w:tcBorders>
              <w:top w:val="nil"/>
              <w:left w:val="nil"/>
              <w:bottom w:val="single" w:sz="8" w:space="0" w:color="auto"/>
              <w:right w:val="single" w:sz="8" w:space="0" w:color="auto"/>
            </w:tcBorders>
            <w:shd w:val="clear" w:color="auto" w:fill="auto"/>
            <w:noWrap/>
            <w:vAlign w:val="center"/>
            <w:hideMark/>
          </w:tcPr>
          <w:p w14:paraId="239BC83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2A5BF4E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24CF8B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15" w:type="dxa"/>
            <w:tcBorders>
              <w:top w:val="nil"/>
              <w:left w:val="nil"/>
              <w:bottom w:val="single" w:sz="8" w:space="0" w:color="auto"/>
              <w:right w:val="single" w:sz="8" w:space="0" w:color="auto"/>
            </w:tcBorders>
            <w:shd w:val="clear" w:color="auto" w:fill="auto"/>
            <w:noWrap/>
            <w:vAlign w:val="center"/>
            <w:hideMark/>
          </w:tcPr>
          <w:p w14:paraId="491B12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7" w:type="dxa"/>
            <w:tcBorders>
              <w:top w:val="nil"/>
              <w:left w:val="nil"/>
              <w:bottom w:val="single" w:sz="8" w:space="0" w:color="auto"/>
              <w:right w:val="single" w:sz="8" w:space="0" w:color="auto"/>
            </w:tcBorders>
            <w:shd w:val="clear" w:color="auto" w:fill="auto"/>
            <w:noWrap/>
            <w:vAlign w:val="center"/>
            <w:hideMark/>
          </w:tcPr>
          <w:p w14:paraId="2EAEA59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6873C33E"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B1803C8"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En</w:t>
            </w:r>
            <w:proofErr w:type="spellEnd"/>
            <w:r w:rsidRPr="009E126D">
              <w:rPr>
                <w:rFonts w:ascii="Arial" w:eastAsia="Times New Roman" w:hAnsi="Arial" w:cs="Arial"/>
                <w:color w:val="000000"/>
                <w:sz w:val="20"/>
                <w:szCs w:val="20"/>
                <w:lang w:val="en-US"/>
              </w:rPr>
              <w:t xml:space="preserve"> </w:t>
            </w:r>
            <w:proofErr w:type="spellStart"/>
            <w:r w:rsidRPr="009E126D">
              <w:rPr>
                <w:rFonts w:ascii="Arial" w:eastAsia="Times New Roman" w:hAnsi="Arial" w:cs="Arial"/>
                <w:color w:val="000000"/>
                <w:sz w:val="20"/>
                <w:szCs w:val="20"/>
                <w:lang w:val="en-US"/>
              </w:rPr>
              <w:t>Chuan</w:t>
            </w:r>
            <w:proofErr w:type="spellEnd"/>
            <w:r w:rsidRPr="009E126D">
              <w:rPr>
                <w:rFonts w:ascii="Arial" w:eastAsia="Times New Roman" w:hAnsi="Arial" w:cs="Arial"/>
                <w:color w:val="000000"/>
                <w:sz w:val="20"/>
                <w:szCs w:val="20"/>
                <w:lang w:val="en-US"/>
              </w:rPr>
              <w:t xml:space="preserve"> Chemical Industries Co., Ltd.</w:t>
            </w:r>
          </w:p>
        </w:tc>
        <w:tc>
          <w:tcPr>
            <w:tcW w:w="1003" w:type="dxa"/>
            <w:tcBorders>
              <w:top w:val="nil"/>
              <w:left w:val="nil"/>
              <w:bottom w:val="single" w:sz="8" w:space="0" w:color="auto"/>
              <w:right w:val="single" w:sz="8" w:space="0" w:color="auto"/>
            </w:tcBorders>
            <w:shd w:val="clear" w:color="auto" w:fill="auto"/>
            <w:noWrap/>
            <w:vAlign w:val="center"/>
            <w:hideMark/>
          </w:tcPr>
          <w:p w14:paraId="3355C1A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003" w:type="dxa"/>
            <w:tcBorders>
              <w:top w:val="nil"/>
              <w:left w:val="nil"/>
              <w:bottom w:val="single" w:sz="8" w:space="0" w:color="auto"/>
              <w:right w:val="single" w:sz="8" w:space="0" w:color="auto"/>
            </w:tcBorders>
            <w:shd w:val="clear" w:color="auto" w:fill="auto"/>
            <w:noWrap/>
            <w:vAlign w:val="center"/>
            <w:hideMark/>
          </w:tcPr>
          <w:p w14:paraId="7BF2439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28" w:type="dxa"/>
            <w:tcBorders>
              <w:top w:val="nil"/>
              <w:left w:val="nil"/>
              <w:bottom w:val="single" w:sz="8" w:space="0" w:color="auto"/>
              <w:right w:val="single" w:sz="8" w:space="0" w:color="auto"/>
            </w:tcBorders>
            <w:shd w:val="clear" w:color="auto" w:fill="auto"/>
            <w:noWrap/>
            <w:vAlign w:val="center"/>
            <w:hideMark/>
          </w:tcPr>
          <w:p w14:paraId="181896C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5" w:type="dxa"/>
            <w:tcBorders>
              <w:top w:val="nil"/>
              <w:left w:val="nil"/>
              <w:bottom w:val="single" w:sz="8" w:space="0" w:color="auto"/>
              <w:right w:val="single" w:sz="8" w:space="0" w:color="auto"/>
            </w:tcBorders>
            <w:shd w:val="clear" w:color="auto" w:fill="auto"/>
            <w:noWrap/>
            <w:vAlign w:val="center"/>
            <w:hideMark/>
          </w:tcPr>
          <w:p w14:paraId="025C574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7" w:type="dxa"/>
            <w:tcBorders>
              <w:top w:val="nil"/>
              <w:left w:val="nil"/>
              <w:bottom w:val="single" w:sz="8" w:space="0" w:color="auto"/>
              <w:right w:val="single" w:sz="8" w:space="0" w:color="auto"/>
            </w:tcBorders>
            <w:shd w:val="clear" w:color="auto" w:fill="auto"/>
            <w:noWrap/>
            <w:vAlign w:val="center"/>
            <w:hideMark/>
          </w:tcPr>
          <w:p w14:paraId="2B8D57F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1166E4E5"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C161AA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SEWON CHEMICAL</w:t>
            </w:r>
          </w:p>
        </w:tc>
        <w:tc>
          <w:tcPr>
            <w:tcW w:w="1003" w:type="dxa"/>
            <w:tcBorders>
              <w:top w:val="nil"/>
              <w:left w:val="nil"/>
              <w:bottom w:val="single" w:sz="8" w:space="0" w:color="auto"/>
              <w:right w:val="single" w:sz="8" w:space="0" w:color="auto"/>
            </w:tcBorders>
            <w:shd w:val="clear" w:color="auto" w:fill="auto"/>
            <w:noWrap/>
            <w:vAlign w:val="center"/>
            <w:hideMark/>
          </w:tcPr>
          <w:p w14:paraId="370A7A6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2806783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28" w:type="dxa"/>
            <w:tcBorders>
              <w:top w:val="nil"/>
              <w:left w:val="nil"/>
              <w:bottom w:val="single" w:sz="8" w:space="0" w:color="auto"/>
              <w:right w:val="single" w:sz="8" w:space="0" w:color="auto"/>
            </w:tcBorders>
            <w:shd w:val="clear" w:color="auto" w:fill="auto"/>
            <w:noWrap/>
            <w:vAlign w:val="center"/>
            <w:hideMark/>
          </w:tcPr>
          <w:p w14:paraId="1B3DC1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5" w:type="dxa"/>
            <w:tcBorders>
              <w:top w:val="nil"/>
              <w:left w:val="nil"/>
              <w:bottom w:val="single" w:sz="8" w:space="0" w:color="auto"/>
              <w:right w:val="single" w:sz="8" w:space="0" w:color="auto"/>
            </w:tcBorders>
            <w:shd w:val="clear" w:color="auto" w:fill="auto"/>
            <w:noWrap/>
            <w:vAlign w:val="center"/>
            <w:hideMark/>
          </w:tcPr>
          <w:p w14:paraId="2B2898D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c>
          <w:tcPr>
            <w:tcW w:w="1217" w:type="dxa"/>
            <w:tcBorders>
              <w:top w:val="nil"/>
              <w:left w:val="nil"/>
              <w:bottom w:val="single" w:sz="8" w:space="0" w:color="auto"/>
              <w:right w:val="single" w:sz="8" w:space="0" w:color="auto"/>
            </w:tcBorders>
            <w:shd w:val="clear" w:color="auto" w:fill="auto"/>
            <w:noWrap/>
            <w:vAlign w:val="center"/>
            <w:hideMark/>
          </w:tcPr>
          <w:p w14:paraId="4F7D34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57176168"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367D8E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Innovative Resins Pvt. Ltd.</w:t>
            </w:r>
          </w:p>
        </w:tc>
        <w:tc>
          <w:tcPr>
            <w:tcW w:w="1003" w:type="dxa"/>
            <w:tcBorders>
              <w:top w:val="nil"/>
              <w:left w:val="nil"/>
              <w:bottom w:val="single" w:sz="8" w:space="0" w:color="auto"/>
              <w:right w:val="single" w:sz="8" w:space="0" w:color="auto"/>
            </w:tcBorders>
            <w:shd w:val="clear" w:color="auto" w:fill="auto"/>
            <w:noWrap/>
            <w:vAlign w:val="center"/>
            <w:hideMark/>
          </w:tcPr>
          <w:p w14:paraId="31F889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26BC27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1B4FFF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15" w:type="dxa"/>
            <w:tcBorders>
              <w:top w:val="nil"/>
              <w:left w:val="nil"/>
              <w:bottom w:val="single" w:sz="8" w:space="0" w:color="auto"/>
              <w:right w:val="single" w:sz="8" w:space="0" w:color="auto"/>
            </w:tcBorders>
            <w:shd w:val="clear" w:color="auto" w:fill="auto"/>
            <w:noWrap/>
            <w:vAlign w:val="center"/>
            <w:hideMark/>
          </w:tcPr>
          <w:p w14:paraId="670B85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7" w:type="dxa"/>
            <w:tcBorders>
              <w:top w:val="nil"/>
              <w:left w:val="nil"/>
              <w:bottom w:val="single" w:sz="8" w:space="0" w:color="auto"/>
              <w:right w:val="single" w:sz="8" w:space="0" w:color="auto"/>
            </w:tcBorders>
            <w:shd w:val="clear" w:color="auto" w:fill="auto"/>
            <w:noWrap/>
            <w:vAlign w:val="center"/>
            <w:hideMark/>
          </w:tcPr>
          <w:p w14:paraId="4009E808" w14:textId="062D2A2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35DA3A14"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700BF34"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Orson Chemicals</w:t>
            </w:r>
          </w:p>
        </w:tc>
        <w:tc>
          <w:tcPr>
            <w:tcW w:w="1003" w:type="dxa"/>
            <w:tcBorders>
              <w:top w:val="nil"/>
              <w:left w:val="nil"/>
              <w:bottom w:val="single" w:sz="8" w:space="0" w:color="auto"/>
              <w:right w:val="single" w:sz="8" w:space="0" w:color="auto"/>
            </w:tcBorders>
            <w:shd w:val="clear" w:color="auto" w:fill="auto"/>
            <w:noWrap/>
            <w:vAlign w:val="center"/>
            <w:hideMark/>
          </w:tcPr>
          <w:p w14:paraId="32B4015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003" w:type="dxa"/>
            <w:tcBorders>
              <w:top w:val="nil"/>
              <w:left w:val="nil"/>
              <w:bottom w:val="single" w:sz="8" w:space="0" w:color="auto"/>
              <w:right w:val="single" w:sz="8" w:space="0" w:color="auto"/>
            </w:tcBorders>
            <w:shd w:val="clear" w:color="auto" w:fill="auto"/>
            <w:noWrap/>
            <w:vAlign w:val="center"/>
            <w:hideMark/>
          </w:tcPr>
          <w:p w14:paraId="3EA50D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D0784F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15" w:type="dxa"/>
            <w:tcBorders>
              <w:top w:val="nil"/>
              <w:left w:val="nil"/>
              <w:bottom w:val="single" w:sz="8" w:space="0" w:color="auto"/>
              <w:right w:val="single" w:sz="8" w:space="0" w:color="auto"/>
            </w:tcBorders>
            <w:shd w:val="clear" w:color="auto" w:fill="auto"/>
            <w:noWrap/>
            <w:vAlign w:val="center"/>
            <w:hideMark/>
          </w:tcPr>
          <w:p w14:paraId="0485D9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1DE3590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63D8BACD"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F2EC6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Satyen</w:t>
            </w:r>
            <w:proofErr w:type="spellEnd"/>
            <w:r w:rsidRPr="009E126D">
              <w:rPr>
                <w:rFonts w:ascii="Arial" w:eastAsia="Times New Roman" w:hAnsi="Arial" w:cs="Arial"/>
                <w:color w:val="000000"/>
                <w:sz w:val="20"/>
                <w:szCs w:val="20"/>
                <w:lang w:val="en-US"/>
              </w:rPr>
              <w:t xml:space="preserve"> Polymers Pvt. Ltd. </w:t>
            </w:r>
          </w:p>
        </w:tc>
        <w:tc>
          <w:tcPr>
            <w:tcW w:w="1003" w:type="dxa"/>
            <w:tcBorders>
              <w:top w:val="nil"/>
              <w:left w:val="nil"/>
              <w:bottom w:val="single" w:sz="8" w:space="0" w:color="auto"/>
              <w:right w:val="single" w:sz="8" w:space="0" w:color="auto"/>
            </w:tcBorders>
            <w:shd w:val="clear" w:color="auto" w:fill="auto"/>
            <w:noWrap/>
            <w:vAlign w:val="center"/>
            <w:hideMark/>
          </w:tcPr>
          <w:p w14:paraId="75631A4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5F41C3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30EB3EB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4BD229D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7" w:type="dxa"/>
            <w:tcBorders>
              <w:top w:val="nil"/>
              <w:left w:val="nil"/>
              <w:bottom w:val="single" w:sz="8" w:space="0" w:color="auto"/>
              <w:right w:val="single" w:sz="8" w:space="0" w:color="auto"/>
            </w:tcBorders>
            <w:shd w:val="clear" w:color="auto" w:fill="auto"/>
            <w:noWrap/>
            <w:vAlign w:val="center"/>
            <w:hideMark/>
          </w:tcPr>
          <w:p w14:paraId="589B9610" w14:textId="5EA1C488"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r>
      <w:tr w:rsidR="009E126D" w:rsidRPr="009E126D" w14:paraId="5B6A9A07"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C83464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Crystic</w:t>
            </w:r>
            <w:proofErr w:type="spellEnd"/>
            <w:r w:rsidRPr="009E126D">
              <w:rPr>
                <w:rFonts w:ascii="Arial" w:eastAsia="Times New Roman" w:hAnsi="Arial" w:cs="Arial"/>
                <w:color w:val="000000"/>
                <w:sz w:val="20"/>
                <w:szCs w:val="20"/>
                <w:lang w:val="en-US"/>
              </w:rPr>
              <w:t xml:space="preserve"> Resins India Private Limited</w:t>
            </w:r>
          </w:p>
        </w:tc>
        <w:tc>
          <w:tcPr>
            <w:tcW w:w="1003" w:type="dxa"/>
            <w:tcBorders>
              <w:top w:val="nil"/>
              <w:left w:val="nil"/>
              <w:bottom w:val="single" w:sz="8" w:space="0" w:color="auto"/>
              <w:right w:val="single" w:sz="8" w:space="0" w:color="auto"/>
            </w:tcBorders>
            <w:shd w:val="clear" w:color="auto" w:fill="auto"/>
            <w:noWrap/>
            <w:vAlign w:val="center"/>
            <w:hideMark/>
          </w:tcPr>
          <w:p w14:paraId="232B08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003" w:type="dxa"/>
            <w:tcBorders>
              <w:top w:val="nil"/>
              <w:left w:val="nil"/>
              <w:bottom w:val="single" w:sz="8" w:space="0" w:color="auto"/>
              <w:right w:val="single" w:sz="8" w:space="0" w:color="auto"/>
            </w:tcBorders>
            <w:shd w:val="clear" w:color="auto" w:fill="auto"/>
            <w:noWrap/>
            <w:vAlign w:val="center"/>
            <w:hideMark/>
          </w:tcPr>
          <w:p w14:paraId="44E480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0D155D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68</w:t>
            </w:r>
          </w:p>
        </w:tc>
        <w:tc>
          <w:tcPr>
            <w:tcW w:w="1215" w:type="dxa"/>
            <w:tcBorders>
              <w:top w:val="nil"/>
              <w:left w:val="nil"/>
              <w:bottom w:val="single" w:sz="8" w:space="0" w:color="auto"/>
              <w:right w:val="single" w:sz="8" w:space="0" w:color="auto"/>
            </w:tcBorders>
            <w:shd w:val="clear" w:color="auto" w:fill="auto"/>
            <w:noWrap/>
            <w:vAlign w:val="center"/>
            <w:hideMark/>
          </w:tcPr>
          <w:p w14:paraId="079E3E2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7" w:type="dxa"/>
            <w:tcBorders>
              <w:top w:val="nil"/>
              <w:left w:val="nil"/>
              <w:bottom w:val="single" w:sz="8" w:space="0" w:color="auto"/>
              <w:right w:val="single" w:sz="8" w:space="0" w:color="auto"/>
            </w:tcBorders>
            <w:shd w:val="clear" w:color="auto" w:fill="auto"/>
            <w:noWrap/>
            <w:vAlign w:val="center"/>
            <w:hideMark/>
          </w:tcPr>
          <w:p w14:paraId="5CC3B7AF" w14:textId="783A9ACA"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D1E452E"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3A3D623"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Mechemco</w:t>
            </w:r>
            <w:proofErr w:type="spellEnd"/>
            <w:r w:rsidRPr="009E126D">
              <w:rPr>
                <w:rFonts w:ascii="Arial" w:eastAsia="Times New Roman" w:hAnsi="Arial" w:cs="Arial"/>
                <w:color w:val="000000"/>
                <w:sz w:val="20"/>
                <w:szCs w:val="20"/>
                <w:lang w:val="en-US"/>
              </w:rPr>
              <w:t xml:space="preserve"> resins </w:t>
            </w:r>
            <w:proofErr w:type="spellStart"/>
            <w:r w:rsidRPr="009E126D">
              <w:rPr>
                <w:rFonts w:ascii="Arial" w:eastAsia="Times New Roman" w:hAnsi="Arial" w:cs="Arial"/>
                <w:color w:val="000000"/>
                <w:sz w:val="20"/>
                <w:szCs w:val="20"/>
                <w:lang w:val="en-US"/>
              </w:rPr>
              <w:t>pvt</w:t>
            </w:r>
            <w:proofErr w:type="spellEnd"/>
            <w:r w:rsidRPr="009E126D">
              <w:rPr>
                <w:rFonts w:ascii="Arial" w:eastAsia="Times New Roman" w:hAnsi="Arial" w:cs="Arial"/>
                <w:color w:val="000000"/>
                <w:sz w:val="20"/>
                <w:szCs w:val="20"/>
                <w:lang w:val="en-US"/>
              </w:rPr>
              <w:t xml:space="preserve"> ltd</w:t>
            </w:r>
          </w:p>
        </w:tc>
        <w:tc>
          <w:tcPr>
            <w:tcW w:w="1003" w:type="dxa"/>
            <w:tcBorders>
              <w:top w:val="nil"/>
              <w:left w:val="nil"/>
              <w:bottom w:val="single" w:sz="8" w:space="0" w:color="auto"/>
              <w:right w:val="single" w:sz="8" w:space="0" w:color="auto"/>
            </w:tcBorders>
            <w:shd w:val="clear" w:color="auto" w:fill="auto"/>
            <w:noWrap/>
            <w:vAlign w:val="center"/>
            <w:hideMark/>
          </w:tcPr>
          <w:p w14:paraId="5F5ABD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3717631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17419F6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4B8E27A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7" w:type="dxa"/>
            <w:tcBorders>
              <w:top w:val="nil"/>
              <w:left w:val="nil"/>
              <w:bottom w:val="single" w:sz="8" w:space="0" w:color="auto"/>
              <w:right w:val="single" w:sz="8" w:space="0" w:color="auto"/>
            </w:tcBorders>
            <w:shd w:val="clear" w:color="auto" w:fill="auto"/>
            <w:noWrap/>
            <w:vAlign w:val="center"/>
            <w:hideMark/>
          </w:tcPr>
          <w:p w14:paraId="2793688A" w14:textId="5C72FC5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036D0626"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D50E7C0"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Moras</w:t>
            </w:r>
            <w:proofErr w:type="spellEnd"/>
            <w:r w:rsidRPr="009E126D">
              <w:rPr>
                <w:rFonts w:ascii="Arial" w:eastAsia="Times New Roman" w:hAnsi="Arial" w:cs="Arial"/>
                <w:color w:val="000000"/>
                <w:sz w:val="20"/>
                <w:szCs w:val="20"/>
                <w:lang w:val="en-US"/>
              </w:rPr>
              <w:t xml:space="preserve"> Chemicals India Pvt. Ltd. </w:t>
            </w:r>
          </w:p>
        </w:tc>
        <w:tc>
          <w:tcPr>
            <w:tcW w:w="1003" w:type="dxa"/>
            <w:tcBorders>
              <w:top w:val="nil"/>
              <w:left w:val="nil"/>
              <w:bottom w:val="single" w:sz="8" w:space="0" w:color="auto"/>
              <w:right w:val="single" w:sz="8" w:space="0" w:color="auto"/>
            </w:tcBorders>
            <w:shd w:val="clear" w:color="auto" w:fill="auto"/>
            <w:noWrap/>
            <w:vAlign w:val="center"/>
            <w:hideMark/>
          </w:tcPr>
          <w:p w14:paraId="53D79C1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003" w:type="dxa"/>
            <w:tcBorders>
              <w:top w:val="nil"/>
              <w:left w:val="nil"/>
              <w:bottom w:val="single" w:sz="8" w:space="0" w:color="auto"/>
              <w:right w:val="single" w:sz="8" w:space="0" w:color="auto"/>
            </w:tcBorders>
            <w:shd w:val="clear" w:color="auto" w:fill="auto"/>
            <w:noWrap/>
            <w:vAlign w:val="center"/>
            <w:hideMark/>
          </w:tcPr>
          <w:p w14:paraId="118D365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16A82B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1E25A1E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7" w:type="dxa"/>
            <w:tcBorders>
              <w:top w:val="nil"/>
              <w:left w:val="nil"/>
              <w:bottom w:val="single" w:sz="8" w:space="0" w:color="auto"/>
              <w:right w:val="single" w:sz="8" w:space="0" w:color="auto"/>
            </w:tcBorders>
            <w:shd w:val="clear" w:color="auto" w:fill="auto"/>
            <w:noWrap/>
            <w:vAlign w:val="center"/>
            <w:hideMark/>
          </w:tcPr>
          <w:p w14:paraId="24C0619A" w14:textId="1B1C804C"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06A76780" w14:textId="77777777" w:rsidTr="009B6BDA">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89191E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Ashland Global Holdings Inc.</w:t>
            </w:r>
          </w:p>
        </w:tc>
        <w:tc>
          <w:tcPr>
            <w:tcW w:w="1003" w:type="dxa"/>
            <w:tcBorders>
              <w:top w:val="nil"/>
              <w:left w:val="nil"/>
              <w:bottom w:val="single" w:sz="8" w:space="0" w:color="auto"/>
              <w:right w:val="single" w:sz="8" w:space="0" w:color="auto"/>
            </w:tcBorders>
            <w:shd w:val="clear" w:color="auto" w:fill="auto"/>
            <w:noWrap/>
            <w:vAlign w:val="center"/>
            <w:hideMark/>
          </w:tcPr>
          <w:p w14:paraId="539845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13A1E6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28" w:type="dxa"/>
            <w:tcBorders>
              <w:top w:val="nil"/>
              <w:left w:val="nil"/>
              <w:bottom w:val="single" w:sz="8" w:space="0" w:color="auto"/>
              <w:right w:val="single" w:sz="8" w:space="0" w:color="auto"/>
            </w:tcBorders>
            <w:shd w:val="clear" w:color="auto" w:fill="auto"/>
            <w:noWrap/>
            <w:vAlign w:val="center"/>
            <w:hideMark/>
          </w:tcPr>
          <w:p w14:paraId="450FB85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5" w:type="dxa"/>
            <w:tcBorders>
              <w:top w:val="nil"/>
              <w:left w:val="nil"/>
              <w:bottom w:val="single" w:sz="8" w:space="0" w:color="auto"/>
              <w:right w:val="single" w:sz="8" w:space="0" w:color="auto"/>
            </w:tcBorders>
            <w:shd w:val="clear" w:color="auto" w:fill="auto"/>
            <w:noWrap/>
            <w:vAlign w:val="center"/>
            <w:hideMark/>
          </w:tcPr>
          <w:p w14:paraId="07205F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7" w:type="dxa"/>
            <w:tcBorders>
              <w:top w:val="nil"/>
              <w:left w:val="nil"/>
              <w:bottom w:val="single" w:sz="8" w:space="0" w:color="auto"/>
              <w:right w:val="single" w:sz="8" w:space="0" w:color="auto"/>
            </w:tcBorders>
            <w:shd w:val="clear" w:color="auto" w:fill="auto"/>
            <w:noWrap/>
            <w:vAlign w:val="center"/>
            <w:hideMark/>
          </w:tcPr>
          <w:p w14:paraId="00097A59" w14:textId="17F54790"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r>
    </w:tbl>
    <w:p w14:paraId="41F6D284" w14:textId="76FFE0CB" w:rsidR="00447DD2" w:rsidRPr="002B5730" w:rsidDel="008B1A2B" w:rsidRDefault="009E126D" w:rsidP="0068477D">
      <w:pPr>
        <w:pStyle w:val="BodyText"/>
        <w:spacing w:before="162" w:line="480" w:lineRule="auto"/>
        <w:ind w:right="-90"/>
        <w:jc w:val="both"/>
        <w:rPr>
          <w:del w:id="69" w:author="Hardik Malhotra" w:date="2021-09-10T19:51:00Z"/>
          <w:bCs/>
          <w:color w:val="000000" w:themeColor="text1"/>
        </w:rPr>
      </w:pPr>
      <w:r w:rsidRPr="002B5730">
        <w:rPr>
          <w:bCs/>
          <w:noProof/>
          <w:color w:val="000000" w:themeColor="text1"/>
        </w:rPr>
        <mc:AlternateContent>
          <mc:Choice Requires="wps">
            <w:drawing>
              <wp:anchor distT="0" distB="0" distL="114300" distR="114300" simplePos="0" relativeHeight="252171264" behindDoc="0" locked="0" layoutInCell="1" allowOverlap="1" wp14:anchorId="5E2EAC70" wp14:editId="307618C7">
                <wp:simplePos x="0" y="0"/>
                <wp:positionH relativeFrom="margin">
                  <wp:posOffset>4210050</wp:posOffset>
                </wp:positionH>
                <wp:positionV relativeFrom="paragraph">
                  <wp:posOffset>128270</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4D08D3" w:rsidRPr="006F6D2F" w:rsidRDefault="004D08D3"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46" type="#_x0000_t202" style="position:absolute;left:0;text-align:left;margin-left:331.5pt;margin-top:10.1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" filled="f" stroked="f">
                <v:textbox style="mso-fit-shape-to-text:t">
                  <w:txbxContent>
                    <w:p w14:paraId="379094B9" w14:textId="77777777" w:rsidR="004D08D3" w:rsidRPr="006F6D2F" w:rsidRDefault="004D08D3"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CD1468C" w14:textId="5D42CFCB" w:rsidR="006E66C6" w:rsidRDefault="00CF60F6" w:rsidP="00BC081C">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62FD4">
        <w:rPr>
          <w:bCs/>
          <w:noProof/>
          <w:color w:val="000000" w:themeColor="text1"/>
        </w:rPr>
        <mc:AlternateContent>
          <mc:Choice Requires="wps">
            <w:drawing>
              <wp:anchor distT="45720" distB="45720" distL="114300" distR="114300" simplePos="0" relativeHeight="252518400" behindDoc="0" locked="0" layoutInCell="1" allowOverlap="1" wp14:anchorId="4282190A" wp14:editId="47A57AD2">
                <wp:simplePos x="0" y="0"/>
                <wp:positionH relativeFrom="column">
                  <wp:posOffset>-1905</wp:posOffset>
                </wp:positionH>
                <wp:positionV relativeFrom="paragraph">
                  <wp:posOffset>179070</wp:posOffset>
                </wp:positionV>
                <wp:extent cx="6424295" cy="2350770"/>
                <wp:effectExtent l="95250" t="57150" r="90805" b="108585"/>
                <wp:wrapSquare wrapText="bothSides"/>
                <wp:docPr id="2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4295" cy="235077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53571329" w14:textId="7E1DDC1C" w:rsidR="004D08D3" w:rsidRDefault="004D08D3"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Pr>
                                <w:bCs/>
                                <w:color w:val="000000" w:themeColor="text1"/>
                              </w:rPr>
                              <w:t xml:space="preserve">of FRP coating and lining </w:t>
                            </w:r>
                            <w:r w:rsidRPr="002B5730">
                              <w:rPr>
                                <w:bCs/>
                                <w:color w:val="000000" w:themeColor="text1"/>
                              </w:rPr>
                              <w:t>from the pipes &amp; tanks industry, construction sector</w:t>
                            </w:r>
                            <w:r>
                              <w:rPr>
                                <w:bCs/>
                                <w:color w:val="000000" w:themeColor="text1"/>
                              </w:rPr>
                              <w:t xml:space="preserve"> and </w:t>
                            </w:r>
                            <w:r w:rsidRPr="002B5730">
                              <w:rPr>
                                <w:bCs/>
                                <w:color w:val="000000" w:themeColor="text1"/>
                              </w:rPr>
                              <w:t>marine industr</w:t>
                            </w:r>
                            <w:r>
                              <w:rPr>
                                <w:bCs/>
                                <w:color w:val="000000" w:themeColor="text1"/>
                              </w:rPr>
                              <w:t>y.</w:t>
                            </w:r>
                          </w:p>
                          <w:p w14:paraId="7AB46DF0" w14:textId="77777777" w:rsidR="004D08D3" w:rsidRDefault="004D08D3"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4D08D3" w:rsidRPr="002B5730" w:rsidRDefault="004D08D3"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4D08D3" w:rsidRDefault="004D08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2190A" id="_x0000_s1047" type="#_x0000_t202" style="position:absolute;left:0;text-align:left;margin-left:-.15pt;margin-top:14.1pt;width:505.85pt;height:185.1pt;z-index:25251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" fillcolor="#9ecb81 [2169]" stroked="f" strokeweight=".5pt">
                <v:fill color2="#8ac066 [2617]" rotate="t" colors="0 #b5d5a7;.5 #aace99;1 #9cca86" focus="100%" type="gradient">
                  <o:fill v:ext="view" type="gradientUnscaled"/>
                </v:fill>
                <v:shadow on="t" color="black" opacity="20971f" offset="0,2.2pt"/>
                <v:textbox>
                  <w:txbxContent>
                    <w:p w14:paraId="53571329" w14:textId="7E1DDC1C" w:rsidR="004D08D3" w:rsidRDefault="004D08D3"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Pr>
                          <w:bCs/>
                          <w:color w:val="000000" w:themeColor="text1"/>
                        </w:rPr>
                        <w:t xml:space="preserve">of FRP coating and lining </w:t>
                      </w:r>
                      <w:r w:rsidRPr="002B5730">
                        <w:rPr>
                          <w:bCs/>
                          <w:color w:val="000000" w:themeColor="text1"/>
                        </w:rPr>
                        <w:t>from the pipes &amp; tanks industry, construction sector</w:t>
                      </w:r>
                      <w:r>
                        <w:rPr>
                          <w:bCs/>
                          <w:color w:val="000000" w:themeColor="text1"/>
                        </w:rPr>
                        <w:t xml:space="preserve"> and </w:t>
                      </w:r>
                      <w:r w:rsidRPr="002B5730">
                        <w:rPr>
                          <w:bCs/>
                          <w:color w:val="000000" w:themeColor="text1"/>
                        </w:rPr>
                        <w:t>marine industr</w:t>
                      </w:r>
                      <w:r>
                        <w:rPr>
                          <w:bCs/>
                          <w:color w:val="000000" w:themeColor="text1"/>
                        </w:rPr>
                        <w:t>y.</w:t>
                      </w:r>
                    </w:p>
                    <w:p w14:paraId="7AB46DF0" w14:textId="77777777" w:rsidR="004D08D3" w:rsidRDefault="004D08D3"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4D08D3" w:rsidRPr="002B5730" w:rsidRDefault="004D08D3"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4D08D3" w:rsidRDefault="004D08D3"/>
                  </w:txbxContent>
                </v:textbox>
                <w10:wrap type="square"/>
              </v:shape>
            </w:pict>
          </mc:Fallback>
        </mc:AlternateContent>
      </w:r>
    </w:p>
    <w:p w14:paraId="3878D680" w14:textId="77777777" w:rsidR="00262FD4" w:rsidRDefault="00262FD4" w:rsidP="0061645E">
      <w:pPr>
        <w:rPr>
          <w:rFonts w:ascii="Arial" w:hAnsi="Arial" w:cs="Arial"/>
          <w:b/>
          <w:bCs/>
          <w:sz w:val="24"/>
          <w:szCs w:val="24"/>
        </w:rPr>
      </w:pPr>
    </w:p>
    <w:p w14:paraId="13A6368D" w14:textId="65C45835" w:rsidR="009E126D" w:rsidRPr="0061645E" w:rsidRDefault="009E126D" w:rsidP="0061645E">
      <w:pPr>
        <w:rPr>
          <w:rFonts w:ascii="Arial" w:hAnsi="Arial" w:cs="Arial"/>
          <w:b/>
          <w:bCs/>
          <w:sz w:val="24"/>
          <w:szCs w:val="24"/>
        </w:rPr>
      </w:pPr>
      <w:r w:rsidRPr="0061645E">
        <w:rPr>
          <w:rFonts w:ascii="Arial" w:hAnsi="Arial" w:cs="Arial"/>
          <w:b/>
          <w:bCs/>
          <w:sz w:val="24"/>
          <w:szCs w:val="24"/>
        </w:rPr>
        <w:t>3.1.5. Demand By Application</w:t>
      </w:r>
    </w:p>
    <w:p w14:paraId="3A7EF0D2" w14:textId="69A04BC7" w:rsidR="006E66C6" w:rsidRDefault="0034106F" w:rsidP="00064CBC">
      <w:pPr>
        <w:rPr>
          <w:noProof/>
          <w:color w:val="000000" w:themeColor="text1"/>
        </w:rPr>
      </w:pPr>
      <w:r w:rsidRPr="002B5730">
        <w:rPr>
          <w:b/>
          <w:noProof/>
          <w:color w:val="000000" w:themeColor="text1"/>
        </w:rPr>
        <w:lastRenderedPageBreak/>
        <mc:AlternateContent>
          <mc:Choice Requires="wps">
            <w:drawing>
              <wp:anchor distT="0" distB="0" distL="114300" distR="114300" simplePos="0" relativeHeight="251917312" behindDoc="0" locked="0" layoutInCell="1" allowOverlap="1" wp14:anchorId="4DAC49A9" wp14:editId="28C4438E">
                <wp:simplePos x="0" y="0"/>
                <wp:positionH relativeFrom="margin">
                  <wp:posOffset>2943225</wp:posOffset>
                </wp:positionH>
                <wp:positionV relativeFrom="paragraph">
                  <wp:posOffset>3253105</wp:posOffset>
                </wp:positionV>
                <wp:extent cx="3354705" cy="514350"/>
                <wp:effectExtent l="0" t="0" r="0" b="0"/>
                <wp:wrapNone/>
                <wp:docPr id="213" name="TextBox 4"/>
                <wp:cNvGraphicFramePr/>
                <a:graphic xmlns:a="http://schemas.openxmlformats.org/drawingml/2006/main">
                  <a:graphicData uri="http://schemas.microsoft.com/office/word/2010/wordprocessingShape">
                    <wps:wsp>
                      <wps:cNvSpPr txBox="1"/>
                      <wps:spPr>
                        <a:xfrm>
                          <a:off x="0" y="0"/>
                          <a:ext cx="3354705" cy="514350"/>
                        </a:xfrm>
                        <a:prstGeom prst="rect">
                          <a:avLst/>
                        </a:prstGeom>
                        <a:noFill/>
                      </wps:spPr>
                      <wps:txbx>
                        <w:txbxContent>
                          <w:p w14:paraId="739C0AD8" w14:textId="38B5B681" w:rsidR="004D08D3" w:rsidRDefault="004D08D3"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3323F92B"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E274237" w14:textId="77777777" w:rsidR="004D08D3" w:rsidRPr="00CE35EB" w:rsidRDefault="004D08D3"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AC49A9" id="_x0000_s1048" type="#_x0000_t202" style="position:absolute;margin-left:231.75pt;margin-top:256.15pt;width:264.15pt;height:40.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" filled="f" stroked="f">
                <v:textbox>
                  <w:txbxContent>
                    <w:p w14:paraId="739C0AD8" w14:textId="38B5B681" w:rsidR="004D08D3" w:rsidRDefault="004D08D3"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3323F92B"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E274237" w14:textId="77777777" w:rsidR="004D08D3" w:rsidRPr="00CE35EB" w:rsidRDefault="004D08D3"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009E126D" w:rsidRPr="0061645E">
        <w:rPr>
          <w:rFonts w:ascii="Arial" w:hAnsi="Arial" w:cs="Arial"/>
          <w:b/>
          <w:bCs/>
          <w:sz w:val="24"/>
          <w:szCs w:val="24"/>
        </w:rPr>
        <w:t>Global Vinyl Ester Resin Demand, By Application, By Volume</w:t>
      </w:r>
      <w:r w:rsidR="00F56843">
        <w:rPr>
          <w:rFonts w:ascii="Arial" w:hAnsi="Arial" w:cs="Arial"/>
          <w:b/>
          <w:bCs/>
          <w:sz w:val="24"/>
          <w:szCs w:val="24"/>
        </w:rPr>
        <w:t xml:space="preserve"> </w:t>
      </w:r>
      <w:r w:rsidR="00274F09" w:rsidRPr="00274F09">
        <w:rPr>
          <w:rFonts w:ascii="Arial" w:hAnsi="Arial" w:cs="Arial"/>
          <w:b/>
          <w:bCs/>
          <w:sz w:val="24"/>
          <w:szCs w:val="24"/>
        </w:rPr>
        <w:t xml:space="preserve">(000’ </w:t>
      </w:r>
      <w:r w:rsidR="00650D00" w:rsidRPr="00274F09">
        <w:rPr>
          <w:rFonts w:ascii="Arial" w:hAnsi="Arial" w:cs="Arial"/>
          <w:b/>
          <w:bCs/>
          <w:sz w:val="24"/>
          <w:szCs w:val="24"/>
        </w:rPr>
        <w:t>Tonnes)</w:t>
      </w:r>
      <w:r w:rsidR="00650D00">
        <w:rPr>
          <w:rFonts w:ascii="Arial" w:hAnsi="Arial" w:cs="Arial"/>
          <w:b/>
          <w:bCs/>
          <w:sz w:val="24"/>
          <w:szCs w:val="24"/>
        </w:rPr>
        <w:t xml:space="preserve"> (</w:t>
      </w:r>
      <w:r w:rsidR="00180344">
        <w:rPr>
          <w:rFonts w:ascii="Arial" w:hAnsi="Arial" w:cs="Arial"/>
          <w:b/>
          <w:bCs/>
          <w:sz w:val="24"/>
          <w:szCs w:val="24"/>
        </w:rPr>
        <w:t>%)</w:t>
      </w:r>
      <w:r w:rsidR="009E126D" w:rsidRPr="0061645E">
        <w:rPr>
          <w:rFonts w:ascii="Arial" w:hAnsi="Arial" w:cs="Arial"/>
          <w:b/>
          <w:bCs/>
          <w:sz w:val="24"/>
          <w:szCs w:val="24"/>
        </w:rPr>
        <w:t>, 2015–2030F</w:t>
      </w:r>
      <w:r w:rsidR="0068477D" w:rsidRPr="002B5730">
        <w:rPr>
          <w:noProof/>
          <w:color w:val="000000" w:themeColor="text1"/>
        </w:rPr>
        <w:drawing>
          <wp:inline distT="0" distB="0" distL="0" distR="0" wp14:anchorId="053E278B" wp14:editId="6FFA9AAE">
            <wp:extent cx="6524625" cy="3648075"/>
            <wp:effectExtent l="0" t="0" r="0" b="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A891B7C" w14:textId="77777777" w:rsidR="009971A7" w:rsidRPr="008A69E5" w:rsidRDefault="009971A7">
      <w:pPr>
        <w:pStyle w:val="Footer"/>
        <w:spacing w:before="162"/>
        <w:ind w:right="-90"/>
        <w:jc w:val="both"/>
        <w:rPr>
          <w:bCs/>
          <w:sz w:val="20"/>
          <w:szCs w:val="20"/>
          <w:rPrChange w:id="71" w:author="Hardik Malhotra" w:date="2021-12-02T12:54:00Z">
            <w:rPr>
              <w:bCs/>
            </w:rPr>
          </w:rPrChange>
        </w:rPr>
        <w:pPrChange w:id="72" w:author="Hardik Malhotra" w:date="2021-12-02T14:09:00Z">
          <w:pPr>
            <w:pStyle w:val="Footer"/>
            <w:spacing w:before="162" w:line="480" w:lineRule="auto"/>
            <w:ind w:right="-90"/>
            <w:jc w:val="both"/>
          </w:pPr>
        </w:pPrChange>
      </w:pPr>
      <w:ins w:id="73" w:author="Hardik Malhotra" w:date="2021-12-02T12:48:00Z">
        <w:r w:rsidRPr="008A69E5">
          <w:rPr>
            <w:rFonts w:ascii="Arial" w:hAnsi="Arial" w:cs="Arial"/>
            <w:i/>
            <w:iCs/>
            <w:sz w:val="18"/>
            <w:szCs w:val="18"/>
            <w:rPrChange w:id="74"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378112DE" w14:textId="1EA9395C" w:rsidR="00262FD4" w:rsidRDefault="00262FD4" w:rsidP="00B07577">
      <w:pPr>
        <w:pStyle w:val="BodyText"/>
        <w:spacing w:before="162" w:line="360" w:lineRule="auto"/>
        <w:ind w:right="-86"/>
        <w:jc w:val="both"/>
        <w:rPr>
          <w:noProof/>
          <w:color w:val="000000" w:themeColor="text1"/>
        </w:rPr>
      </w:pPr>
    </w:p>
    <w:p w14:paraId="46ADF0F6" w14:textId="07A2DCA7" w:rsidR="008E2D80" w:rsidRDefault="008E2D80" w:rsidP="00B07577">
      <w:pPr>
        <w:pStyle w:val="BodyText"/>
        <w:spacing w:before="162" w:line="360" w:lineRule="auto"/>
        <w:ind w:right="-86"/>
        <w:jc w:val="both"/>
        <w:rPr>
          <w:noProof/>
          <w:color w:val="000000" w:themeColor="text1"/>
        </w:rPr>
      </w:pPr>
    </w:p>
    <w:p w14:paraId="0DF7B1D6" w14:textId="77777777" w:rsidR="00C36D81" w:rsidRDefault="00C36D81" w:rsidP="00B07577">
      <w:pPr>
        <w:pStyle w:val="BodyText"/>
        <w:spacing w:before="162" w:line="360" w:lineRule="auto"/>
        <w:ind w:right="-86"/>
        <w:jc w:val="both"/>
        <w:rPr>
          <w:noProof/>
          <w:color w:val="000000" w:themeColor="text1"/>
        </w:rPr>
      </w:pPr>
    </w:p>
    <w:p w14:paraId="62467842" w14:textId="77777777" w:rsidR="00262FD4" w:rsidRDefault="00262FD4" w:rsidP="00B07577">
      <w:pPr>
        <w:pStyle w:val="BodyText"/>
        <w:spacing w:before="162" w:line="360" w:lineRule="auto"/>
        <w:ind w:right="-86"/>
        <w:jc w:val="both"/>
        <w:rPr>
          <w:noProof/>
          <w:color w:val="000000" w:themeColor="text1"/>
        </w:rPr>
      </w:pPr>
    </w:p>
    <w:p w14:paraId="39AD9EE8" w14:textId="6297528B" w:rsidR="0022743F" w:rsidRDefault="0022743F" w:rsidP="00B07577">
      <w:pPr>
        <w:pStyle w:val="BodyText"/>
        <w:spacing w:before="162" w:line="360" w:lineRule="auto"/>
        <w:ind w:right="-86"/>
        <w:jc w:val="both"/>
        <w:rPr>
          <w:noProof/>
          <w:color w:val="000000" w:themeColor="text1"/>
        </w:rPr>
        <w:sectPr w:rsidR="0022743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00" w:type="dxa"/>
        <w:tblInd w:w="-185" w:type="dxa"/>
        <w:tblLook w:val="04A0" w:firstRow="1" w:lastRow="0" w:firstColumn="1" w:lastColumn="0" w:noHBand="0" w:noVBand="1"/>
      </w:tblPr>
      <w:tblGrid>
        <w:gridCol w:w="1829"/>
        <w:gridCol w:w="895"/>
        <w:gridCol w:w="895"/>
        <w:gridCol w:w="895"/>
        <w:gridCol w:w="895"/>
        <w:gridCol w:w="895"/>
        <w:gridCol w:w="895"/>
        <w:gridCol w:w="1077"/>
        <w:gridCol w:w="1062"/>
        <w:gridCol w:w="1062"/>
      </w:tblGrid>
      <w:tr w:rsidR="005D2A6A" w:rsidRPr="005D2A6A" w14:paraId="1151D2BF" w14:textId="77777777" w:rsidTr="005D2A6A">
        <w:trPr>
          <w:trHeight w:val="498"/>
        </w:trPr>
        <w:tc>
          <w:tcPr>
            <w:tcW w:w="182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DB397F9" w14:textId="7184BDD6" w:rsidR="005D2A6A" w:rsidRPr="005D2A6A" w:rsidRDefault="005D2A6A" w:rsidP="00E561A5">
            <w:pPr>
              <w:spacing w:after="0" w:line="240" w:lineRule="auto"/>
              <w:jc w:val="center"/>
              <w:rPr>
                <w:rFonts w:ascii="Arial" w:eastAsia="Times New Roman" w:hAnsi="Arial" w:cs="Arial"/>
                <w:b/>
                <w:bCs/>
                <w:color w:val="FFFFFF" w:themeColor="background1"/>
                <w:sz w:val="20"/>
                <w:szCs w:val="20"/>
                <w:lang w:val="en-US"/>
              </w:rPr>
            </w:pPr>
            <w:bookmarkStart w:id="75" w:name="_Hlk84171200"/>
            <w:r w:rsidRPr="005D2A6A">
              <w:rPr>
                <w:rFonts w:ascii="Arial" w:eastAsia="Times New Roman" w:hAnsi="Arial" w:cs="Arial"/>
                <w:b/>
                <w:bCs/>
                <w:color w:val="FFFFFF" w:themeColor="background1"/>
                <w:sz w:val="20"/>
                <w:szCs w:val="20"/>
                <w:lang w:val="en-US"/>
              </w:rPr>
              <w:t xml:space="preserve">Demand by </w:t>
            </w:r>
            <w:r w:rsidR="0030317B">
              <w:rPr>
                <w:rFonts w:ascii="Arial" w:eastAsia="Times New Roman" w:hAnsi="Arial" w:cs="Arial"/>
                <w:b/>
                <w:bCs/>
                <w:color w:val="FFFFFF" w:themeColor="background1"/>
                <w:sz w:val="20"/>
                <w:szCs w:val="20"/>
                <w:lang w:val="en-US"/>
              </w:rPr>
              <w:t xml:space="preserve">Application </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5DD9ECA5"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0C5850D5"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321BB85"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023A360"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623F6D58"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652B025"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77" w:type="dxa"/>
            <w:tcBorders>
              <w:top w:val="single" w:sz="4" w:space="0" w:color="auto"/>
              <w:left w:val="nil"/>
              <w:bottom w:val="single" w:sz="4" w:space="0" w:color="auto"/>
              <w:right w:val="single" w:sz="4" w:space="0" w:color="auto"/>
            </w:tcBorders>
            <w:shd w:val="clear" w:color="auto" w:fill="C00000"/>
            <w:noWrap/>
            <w:vAlign w:val="bottom"/>
            <w:hideMark/>
          </w:tcPr>
          <w:p w14:paraId="1D3C59DA"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62" w:type="dxa"/>
            <w:tcBorders>
              <w:top w:val="single" w:sz="4" w:space="0" w:color="auto"/>
              <w:left w:val="nil"/>
              <w:bottom w:val="single" w:sz="4" w:space="0" w:color="auto"/>
              <w:right w:val="single" w:sz="4" w:space="0" w:color="auto"/>
            </w:tcBorders>
            <w:shd w:val="clear" w:color="auto" w:fill="C00000"/>
            <w:noWrap/>
            <w:vAlign w:val="bottom"/>
            <w:hideMark/>
          </w:tcPr>
          <w:p w14:paraId="663937FC"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106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AAE71D4"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5D2A6A" w:rsidRPr="005D2A6A" w14:paraId="788361D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0B0E9F44" w14:textId="77777777" w:rsidR="005D2A6A" w:rsidRPr="005D2A6A" w:rsidRDefault="005D2A6A" w:rsidP="00E80F8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Pipes &amp; Tanks</w:t>
            </w:r>
          </w:p>
        </w:tc>
        <w:tc>
          <w:tcPr>
            <w:tcW w:w="895" w:type="dxa"/>
            <w:tcBorders>
              <w:top w:val="nil"/>
              <w:left w:val="nil"/>
              <w:bottom w:val="single" w:sz="4" w:space="0" w:color="auto"/>
              <w:right w:val="single" w:sz="4" w:space="0" w:color="auto"/>
            </w:tcBorders>
            <w:shd w:val="clear" w:color="000000" w:fill="FFFFFF"/>
            <w:noWrap/>
            <w:vAlign w:val="bottom"/>
            <w:hideMark/>
          </w:tcPr>
          <w:p w14:paraId="4B0097D1"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399</w:t>
            </w:r>
          </w:p>
        </w:tc>
        <w:tc>
          <w:tcPr>
            <w:tcW w:w="895" w:type="dxa"/>
            <w:tcBorders>
              <w:top w:val="nil"/>
              <w:left w:val="nil"/>
              <w:bottom w:val="single" w:sz="4" w:space="0" w:color="auto"/>
              <w:right w:val="single" w:sz="4" w:space="0" w:color="auto"/>
            </w:tcBorders>
            <w:shd w:val="clear" w:color="000000" w:fill="FFFFFF"/>
            <w:noWrap/>
            <w:vAlign w:val="bottom"/>
            <w:hideMark/>
          </w:tcPr>
          <w:p w14:paraId="70CD1BE4"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417</w:t>
            </w:r>
          </w:p>
        </w:tc>
        <w:tc>
          <w:tcPr>
            <w:tcW w:w="895" w:type="dxa"/>
            <w:tcBorders>
              <w:top w:val="nil"/>
              <w:left w:val="nil"/>
              <w:bottom w:val="single" w:sz="4" w:space="0" w:color="auto"/>
              <w:right w:val="single" w:sz="4" w:space="0" w:color="auto"/>
            </w:tcBorders>
            <w:shd w:val="clear" w:color="000000" w:fill="FFFFFF"/>
            <w:noWrap/>
            <w:vAlign w:val="bottom"/>
            <w:hideMark/>
          </w:tcPr>
          <w:p w14:paraId="07B3FA69"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433</w:t>
            </w:r>
          </w:p>
        </w:tc>
        <w:tc>
          <w:tcPr>
            <w:tcW w:w="895" w:type="dxa"/>
            <w:tcBorders>
              <w:top w:val="nil"/>
              <w:left w:val="nil"/>
              <w:bottom w:val="single" w:sz="4" w:space="0" w:color="auto"/>
              <w:right w:val="single" w:sz="4" w:space="0" w:color="auto"/>
            </w:tcBorders>
            <w:shd w:val="clear" w:color="000000" w:fill="FFFFFF"/>
            <w:noWrap/>
            <w:vAlign w:val="bottom"/>
            <w:hideMark/>
          </w:tcPr>
          <w:p w14:paraId="1E9A35EF"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452</w:t>
            </w:r>
          </w:p>
        </w:tc>
        <w:tc>
          <w:tcPr>
            <w:tcW w:w="895" w:type="dxa"/>
            <w:tcBorders>
              <w:top w:val="nil"/>
              <w:left w:val="nil"/>
              <w:bottom w:val="single" w:sz="4" w:space="0" w:color="auto"/>
              <w:right w:val="single" w:sz="4" w:space="0" w:color="auto"/>
            </w:tcBorders>
            <w:shd w:val="clear" w:color="000000" w:fill="FFFFFF"/>
            <w:noWrap/>
            <w:vAlign w:val="bottom"/>
            <w:hideMark/>
          </w:tcPr>
          <w:p w14:paraId="1D13D69C"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469</w:t>
            </w:r>
          </w:p>
        </w:tc>
        <w:tc>
          <w:tcPr>
            <w:tcW w:w="895" w:type="dxa"/>
            <w:tcBorders>
              <w:top w:val="nil"/>
              <w:left w:val="nil"/>
              <w:bottom w:val="single" w:sz="4" w:space="0" w:color="auto"/>
              <w:right w:val="single" w:sz="4" w:space="0" w:color="auto"/>
            </w:tcBorders>
            <w:shd w:val="clear" w:color="000000" w:fill="FFFFFF"/>
            <w:noWrap/>
            <w:vAlign w:val="bottom"/>
            <w:hideMark/>
          </w:tcPr>
          <w:p w14:paraId="1D1CEEC6"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437</w:t>
            </w:r>
          </w:p>
        </w:tc>
        <w:tc>
          <w:tcPr>
            <w:tcW w:w="1077" w:type="dxa"/>
            <w:tcBorders>
              <w:top w:val="nil"/>
              <w:left w:val="nil"/>
              <w:bottom w:val="single" w:sz="4" w:space="0" w:color="auto"/>
              <w:right w:val="single" w:sz="4" w:space="0" w:color="auto"/>
            </w:tcBorders>
            <w:shd w:val="clear" w:color="000000" w:fill="FFFFFF"/>
            <w:noWrap/>
            <w:vAlign w:val="bottom"/>
            <w:hideMark/>
          </w:tcPr>
          <w:p w14:paraId="7A00DC12"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466</w:t>
            </w:r>
          </w:p>
        </w:tc>
        <w:tc>
          <w:tcPr>
            <w:tcW w:w="1062" w:type="dxa"/>
            <w:tcBorders>
              <w:top w:val="nil"/>
              <w:left w:val="nil"/>
              <w:bottom w:val="single" w:sz="4" w:space="0" w:color="auto"/>
              <w:right w:val="single" w:sz="4" w:space="0" w:color="auto"/>
            </w:tcBorders>
            <w:shd w:val="clear" w:color="000000" w:fill="FFFFFF"/>
            <w:noWrap/>
            <w:vAlign w:val="bottom"/>
            <w:hideMark/>
          </w:tcPr>
          <w:p w14:paraId="6E10AA55"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609</w:t>
            </w:r>
          </w:p>
        </w:tc>
        <w:tc>
          <w:tcPr>
            <w:tcW w:w="1062" w:type="dxa"/>
            <w:tcBorders>
              <w:top w:val="nil"/>
              <w:left w:val="nil"/>
              <w:bottom w:val="single" w:sz="4" w:space="0" w:color="auto"/>
              <w:right w:val="single" w:sz="4" w:space="0" w:color="auto"/>
            </w:tcBorders>
            <w:shd w:val="clear" w:color="000000" w:fill="FFFFFF"/>
            <w:noWrap/>
            <w:vAlign w:val="bottom"/>
            <w:hideMark/>
          </w:tcPr>
          <w:p w14:paraId="632E0BB1"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818</w:t>
            </w:r>
          </w:p>
        </w:tc>
      </w:tr>
      <w:tr w:rsidR="005D2A6A" w:rsidRPr="005D2A6A" w14:paraId="42C397E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34D3518" w14:textId="77777777" w:rsidR="005D2A6A" w:rsidRPr="005D2A6A" w:rsidRDefault="005D2A6A" w:rsidP="00E80F8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Marine Components</w:t>
            </w:r>
          </w:p>
        </w:tc>
        <w:tc>
          <w:tcPr>
            <w:tcW w:w="895" w:type="dxa"/>
            <w:tcBorders>
              <w:top w:val="nil"/>
              <w:left w:val="nil"/>
              <w:bottom w:val="single" w:sz="4" w:space="0" w:color="auto"/>
              <w:right w:val="single" w:sz="4" w:space="0" w:color="auto"/>
            </w:tcBorders>
            <w:shd w:val="clear" w:color="000000" w:fill="FFFFFF"/>
            <w:noWrap/>
            <w:vAlign w:val="bottom"/>
            <w:hideMark/>
          </w:tcPr>
          <w:p w14:paraId="23FAB85B"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128</w:t>
            </w:r>
          </w:p>
        </w:tc>
        <w:tc>
          <w:tcPr>
            <w:tcW w:w="895" w:type="dxa"/>
            <w:tcBorders>
              <w:top w:val="nil"/>
              <w:left w:val="nil"/>
              <w:bottom w:val="single" w:sz="4" w:space="0" w:color="auto"/>
              <w:right w:val="single" w:sz="4" w:space="0" w:color="auto"/>
            </w:tcBorders>
            <w:shd w:val="clear" w:color="000000" w:fill="FFFFFF"/>
            <w:noWrap/>
            <w:vAlign w:val="bottom"/>
            <w:hideMark/>
          </w:tcPr>
          <w:p w14:paraId="647F3E58"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895" w:type="dxa"/>
            <w:tcBorders>
              <w:top w:val="nil"/>
              <w:left w:val="nil"/>
              <w:bottom w:val="single" w:sz="4" w:space="0" w:color="auto"/>
              <w:right w:val="single" w:sz="4" w:space="0" w:color="auto"/>
            </w:tcBorders>
            <w:shd w:val="clear" w:color="000000" w:fill="FFFFFF"/>
            <w:noWrap/>
            <w:vAlign w:val="bottom"/>
            <w:hideMark/>
          </w:tcPr>
          <w:p w14:paraId="00879428"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140</w:t>
            </w:r>
          </w:p>
        </w:tc>
        <w:tc>
          <w:tcPr>
            <w:tcW w:w="895" w:type="dxa"/>
            <w:tcBorders>
              <w:top w:val="nil"/>
              <w:left w:val="nil"/>
              <w:bottom w:val="single" w:sz="4" w:space="0" w:color="auto"/>
              <w:right w:val="single" w:sz="4" w:space="0" w:color="auto"/>
            </w:tcBorders>
            <w:shd w:val="clear" w:color="000000" w:fill="FFFFFF"/>
            <w:noWrap/>
            <w:vAlign w:val="bottom"/>
            <w:hideMark/>
          </w:tcPr>
          <w:p w14:paraId="6C4B825E"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147</w:t>
            </w:r>
          </w:p>
        </w:tc>
        <w:tc>
          <w:tcPr>
            <w:tcW w:w="895" w:type="dxa"/>
            <w:tcBorders>
              <w:top w:val="nil"/>
              <w:left w:val="nil"/>
              <w:bottom w:val="single" w:sz="4" w:space="0" w:color="auto"/>
              <w:right w:val="single" w:sz="4" w:space="0" w:color="auto"/>
            </w:tcBorders>
            <w:shd w:val="clear" w:color="000000" w:fill="FFFFFF"/>
            <w:noWrap/>
            <w:vAlign w:val="bottom"/>
            <w:hideMark/>
          </w:tcPr>
          <w:p w14:paraId="27D54710"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153</w:t>
            </w:r>
          </w:p>
        </w:tc>
        <w:tc>
          <w:tcPr>
            <w:tcW w:w="895" w:type="dxa"/>
            <w:tcBorders>
              <w:top w:val="nil"/>
              <w:left w:val="nil"/>
              <w:bottom w:val="single" w:sz="4" w:space="0" w:color="auto"/>
              <w:right w:val="single" w:sz="4" w:space="0" w:color="auto"/>
            </w:tcBorders>
            <w:shd w:val="clear" w:color="000000" w:fill="FFFFFF"/>
            <w:noWrap/>
            <w:vAlign w:val="bottom"/>
            <w:hideMark/>
          </w:tcPr>
          <w:p w14:paraId="3C13FA05"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142</w:t>
            </w:r>
          </w:p>
        </w:tc>
        <w:tc>
          <w:tcPr>
            <w:tcW w:w="1077" w:type="dxa"/>
            <w:tcBorders>
              <w:top w:val="nil"/>
              <w:left w:val="nil"/>
              <w:bottom w:val="single" w:sz="4" w:space="0" w:color="auto"/>
              <w:right w:val="single" w:sz="4" w:space="0" w:color="auto"/>
            </w:tcBorders>
            <w:shd w:val="clear" w:color="000000" w:fill="FFFFFF"/>
            <w:noWrap/>
            <w:vAlign w:val="bottom"/>
            <w:hideMark/>
          </w:tcPr>
          <w:p w14:paraId="656B570C"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155</w:t>
            </w:r>
          </w:p>
        </w:tc>
        <w:tc>
          <w:tcPr>
            <w:tcW w:w="1062" w:type="dxa"/>
            <w:tcBorders>
              <w:top w:val="nil"/>
              <w:left w:val="nil"/>
              <w:bottom w:val="single" w:sz="4" w:space="0" w:color="auto"/>
              <w:right w:val="single" w:sz="4" w:space="0" w:color="auto"/>
            </w:tcBorders>
            <w:shd w:val="clear" w:color="000000" w:fill="FFFFFF"/>
            <w:noWrap/>
            <w:vAlign w:val="bottom"/>
            <w:hideMark/>
          </w:tcPr>
          <w:p w14:paraId="0F907062"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197</w:t>
            </w:r>
          </w:p>
        </w:tc>
        <w:tc>
          <w:tcPr>
            <w:tcW w:w="1062" w:type="dxa"/>
            <w:tcBorders>
              <w:top w:val="nil"/>
              <w:left w:val="nil"/>
              <w:bottom w:val="single" w:sz="4" w:space="0" w:color="auto"/>
              <w:right w:val="single" w:sz="4" w:space="0" w:color="auto"/>
            </w:tcBorders>
            <w:shd w:val="clear" w:color="000000" w:fill="FFFFFF"/>
            <w:noWrap/>
            <w:vAlign w:val="bottom"/>
            <w:hideMark/>
          </w:tcPr>
          <w:p w14:paraId="3C9BDEEA"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270</w:t>
            </w:r>
          </w:p>
        </w:tc>
      </w:tr>
      <w:tr w:rsidR="005D2A6A" w:rsidRPr="005D2A6A" w14:paraId="6BBE205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4A6DA58" w14:textId="77777777" w:rsidR="005D2A6A" w:rsidRPr="005D2A6A" w:rsidRDefault="005D2A6A" w:rsidP="00E80F8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Renewables</w:t>
            </w:r>
          </w:p>
        </w:tc>
        <w:tc>
          <w:tcPr>
            <w:tcW w:w="895" w:type="dxa"/>
            <w:tcBorders>
              <w:top w:val="nil"/>
              <w:left w:val="nil"/>
              <w:bottom w:val="single" w:sz="4" w:space="0" w:color="auto"/>
              <w:right w:val="single" w:sz="4" w:space="0" w:color="auto"/>
            </w:tcBorders>
            <w:shd w:val="clear" w:color="000000" w:fill="FFFFFF"/>
            <w:noWrap/>
            <w:vAlign w:val="bottom"/>
            <w:hideMark/>
          </w:tcPr>
          <w:p w14:paraId="70135DF9"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w:t>
            </w:r>
          </w:p>
        </w:tc>
        <w:tc>
          <w:tcPr>
            <w:tcW w:w="895" w:type="dxa"/>
            <w:tcBorders>
              <w:top w:val="nil"/>
              <w:left w:val="nil"/>
              <w:bottom w:val="single" w:sz="4" w:space="0" w:color="auto"/>
              <w:right w:val="single" w:sz="4" w:space="0" w:color="auto"/>
            </w:tcBorders>
            <w:shd w:val="clear" w:color="000000" w:fill="FFFFFF"/>
            <w:noWrap/>
            <w:vAlign w:val="bottom"/>
            <w:hideMark/>
          </w:tcPr>
          <w:p w14:paraId="32090AE6"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w:t>
            </w:r>
          </w:p>
        </w:tc>
        <w:tc>
          <w:tcPr>
            <w:tcW w:w="895" w:type="dxa"/>
            <w:tcBorders>
              <w:top w:val="nil"/>
              <w:left w:val="nil"/>
              <w:bottom w:val="single" w:sz="4" w:space="0" w:color="auto"/>
              <w:right w:val="single" w:sz="4" w:space="0" w:color="auto"/>
            </w:tcBorders>
            <w:shd w:val="clear" w:color="000000" w:fill="FFFFFF"/>
            <w:noWrap/>
            <w:vAlign w:val="bottom"/>
            <w:hideMark/>
          </w:tcPr>
          <w:p w14:paraId="1FF3F3B2"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47</w:t>
            </w:r>
          </w:p>
        </w:tc>
        <w:tc>
          <w:tcPr>
            <w:tcW w:w="895" w:type="dxa"/>
            <w:tcBorders>
              <w:top w:val="nil"/>
              <w:left w:val="nil"/>
              <w:bottom w:val="single" w:sz="4" w:space="0" w:color="auto"/>
              <w:right w:val="single" w:sz="4" w:space="0" w:color="auto"/>
            </w:tcBorders>
            <w:shd w:val="clear" w:color="000000" w:fill="FFFFFF"/>
            <w:noWrap/>
            <w:vAlign w:val="bottom"/>
            <w:hideMark/>
          </w:tcPr>
          <w:p w14:paraId="6CD8BAD8"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49</w:t>
            </w:r>
          </w:p>
        </w:tc>
        <w:tc>
          <w:tcPr>
            <w:tcW w:w="895" w:type="dxa"/>
            <w:tcBorders>
              <w:top w:val="nil"/>
              <w:left w:val="nil"/>
              <w:bottom w:val="single" w:sz="4" w:space="0" w:color="auto"/>
              <w:right w:val="single" w:sz="4" w:space="0" w:color="auto"/>
            </w:tcBorders>
            <w:shd w:val="clear" w:color="000000" w:fill="FFFFFF"/>
            <w:noWrap/>
            <w:vAlign w:val="bottom"/>
            <w:hideMark/>
          </w:tcPr>
          <w:p w14:paraId="5184DFBD"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895" w:type="dxa"/>
            <w:tcBorders>
              <w:top w:val="nil"/>
              <w:left w:val="nil"/>
              <w:bottom w:val="single" w:sz="4" w:space="0" w:color="auto"/>
              <w:right w:val="single" w:sz="4" w:space="0" w:color="auto"/>
            </w:tcBorders>
            <w:shd w:val="clear" w:color="000000" w:fill="FFFFFF"/>
            <w:noWrap/>
            <w:vAlign w:val="bottom"/>
            <w:hideMark/>
          </w:tcPr>
          <w:p w14:paraId="71882575"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48</w:t>
            </w:r>
          </w:p>
        </w:tc>
        <w:tc>
          <w:tcPr>
            <w:tcW w:w="1077" w:type="dxa"/>
            <w:tcBorders>
              <w:top w:val="nil"/>
              <w:left w:val="nil"/>
              <w:bottom w:val="single" w:sz="4" w:space="0" w:color="auto"/>
              <w:right w:val="single" w:sz="4" w:space="0" w:color="auto"/>
            </w:tcBorders>
            <w:shd w:val="clear" w:color="000000" w:fill="FFFFFF"/>
            <w:noWrap/>
            <w:vAlign w:val="bottom"/>
            <w:hideMark/>
          </w:tcPr>
          <w:p w14:paraId="0F11E481"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1062" w:type="dxa"/>
            <w:tcBorders>
              <w:top w:val="nil"/>
              <w:left w:val="nil"/>
              <w:bottom w:val="single" w:sz="4" w:space="0" w:color="auto"/>
              <w:right w:val="single" w:sz="4" w:space="0" w:color="auto"/>
            </w:tcBorders>
            <w:shd w:val="clear" w:color="000000" w:fill="FFFFFF"/>
            <w:noWrap/>
            <w:vAlign w:val="bottom"/>
            <w:hideMark/>
          </w:tcPr>
          <w:p w14:paraId="5ECAE90A"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w:t>
            </w:r>
          </w:p>
        </w:tc>
        <w:tc>
          <w:tcPr>
            <w:tcW w:w="1062" w:type="dxa"/>
            <w:tcBorders>
              <w:top w:val="nil"/>
              <w:left w:val="nil"/>
              <w:bottom w:val="single" w:sz="4" w:space="0" w:color="auto"/>
              <w:right w:val="single" w:sz="4" w:space="0" w:color="auto"/>
            </w:tcBorders>
            <w:shd w:val="clear" w:color="000000" w:fill="FFFFFF"/>
            <w:noWrap/>
            <w:vAlign w:val="bottom"/>
            <w:hideMark/>
          </w:tcPr>
          <w:p w14:paraId="61B4AF83"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r>
      <w:tr w:rsidR="005D2A6A" w:rsidRPr="005D2A6A" w14:paraId="5A27068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77EB64B9" w14:textId="77777777" w:rsidR="005D2A6A" w:rsidRPr="005D2A6A" w:rsidRDefault="005D2A6A" w:rsidP="00E80F8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Others</w:t>
            </w:r>
          </w:p>
        </w:tc>
        <w:tc>
          <w:tcPr>
            <w:tcW w:w="895" w:type="dxa"/>
            <w:tcBorders>
              <w:top w:val="nil"/>
              <w:left w:val="nil"/>
              <w:bottom w:val="single" w:sz="4" w:space="0" w:color="auto"/>
              <w:right w:val="single" w:sz="4" w:space="0" w:color="auto"/>
            </w:tcBorders>
            <w:shd w:val="clear" w:color="000000" w:fill="FFFFFF"/>
            <w:noWrap/>
            <w:vAlign w:val="bottom"/>
            <w:hideMark/>
          </w:tcPr>
          <w:p w14:paraId="1C83F330"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108</w:t>
            </w:r>
          </w:p>
        </w:tc>
        <w:tc>
          <w:tcPr>
            <w:tcW w:w="895" w:type="dxa"/>
            <w:tcBorders>
              <w:top w:val="nil"/>
              <w:left w:val="nil"/>
              <w:bottom w:val="single" w:sz="4" w:space="0" w:color="auto"/>
              <w:right w:val="single" w:sz="4" w:space="0" w:color="auto"/>
            </w:tcBorders>
            <w:shd w:val="clear" w:color="000000" w:fill="FFFFFF"/>
            <w:noWrap/>
            <w:vAlign w:val="bottom"/>
            <w:hideMark/>
          </w:tcPr>
          <w:p w14:paraId="0D153429"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111</w:t>
            </w:r>
          </w:p>
        </w:tc>
        <w:tc>
          <w:tcPr>
            <w:tcW w:w="895" w:type="dxa"/>
            <w:tcBorders>
              <w:top w:val="nil"/>
              <w:left w:val="nil"/>
              <w:bottom w:val="single" w:sz="4" w:space="0" w:color="auto"/>
              <w:right w:val="single" w:sz="4" w:space="0" w:color="auto"/>
            </w:tcBorders>
            <w:shd w:val="clear" w:color="000000" w:fill="FFFFFF"/>
            <w:noWrap/>
            <w:vAlign w:val="bottom"/>
            <w:hideMark/>
          </w:tcPr>
          <w:p w14:paraId="017EB375"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115</w:t>
            </w:r>
          </w:p>
        </w:tc>
        <w:tc>
          <w:tcPr>
            <w:tcW w:w="895" w:type="dxa"/>
            <w:tcBorders>
              <w:top w:val="nil"/>
              <w:left w:val="nil"/>
              <w:bottom w:val="single" w:sz="4" w:space="0" w:color="auto"/>
              <w:right w:val="single" w:sz="4" w:space="0" w:color="auto"/>
            </w:tcBorders>
            <w:shd w:val="clear" w:color="000000" w:fill="FFFFFF"/>
            <w:noWrap/>
            <w:vAlign w:val="bottom"/>
            <w:hideMark/>
          </w:tcPr>
          <w:p w14:paraId="74B74992"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119</w:t>
            </w:r>
          </w:p>
        </w:tc>
        <w:tc>
          <w:tcPr>
            <w:tcW w:w="895" w:type="dxa"/>
            <w:tcBorders>
              <w:top w:val="nil"/>
              <w:left w:val="nil"/>
              <w:bottom w:val="single" w:sz="4" w:space="0" w:color="auto"/>
              <w:right w:val="single" w:sz="4" w:space="0" w:color="auto"/>
            </w:tcBorders>
            <w:shd w:val="clear" w:color="000000" w:fill="FFFFFF"/>
            <w:noWrap/>
            <w:vAlign w:val="bottom"/>
            <w:hideMark/>
          </w:tcPr>
          <w:p w14:paraId="368E5D7A"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895" w:type="dxa"/>
            <w:tcBorders>
              <w:top w:val="nil"/>
              <w:left w:val="nil"/>
              <w:bottom w:val="single" w:sz="4" w:space="0" w:color="auto"/>
              <w:right w:val="single" w:sz="4" w:space="0" w:color="auto"/>
            </w:tcBorders>
            <w:shd w:val="clear" w:color="000000" w:fill="FFFFFF"/>
            <w:noWrap/>
            <w:vAlign w:val="bottom"/>
            <w:hideMark/>
          </w:tcPr>
          <w:p w14:paraId="0EA4E4DE"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112</w:t>
            </w:r>
          </w:p>
        </w:tc>
        <w:tc>
          <w:tcPr>
            <w:tcW w:w="1077" w:type="dxa"/>
            <w:tcBorders>
              <w:top w:val="nil"/>
              <w:left w:val="nil"/>
              <w:bottom w:val="single" w:sz="4" w:space="0" w:color="auto"/>
              <w:right w:val="single" w:sz="4" w:space="0" w:color="auto"/>
            </w:tcBorders>
            <w:shd w:val="clear" w:color="000000" w:fill="FFFFFF"/>
            <w:noWrap/>
            <w:vAlign w:val="bottom"/>
            <w:hideMark/>
          </w:tcPr>
          <w:p w14:paraId="66ECE06D"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118</w:t>
            </w:r>
          </w:p>
        </w:tc>
        <w:tc>
          <w:tcPr>
            <w:tcW w:w="1062" w:type="dxa"/>
            <w:tcBorders>
              <w:top w:val="nil"/>
              <w:left w:val="nil"/>
              <w:bottom w:val="single" w:sz="4" w:space="0" w:color="auto"/>
              <w:right w:val="single" w:sz="4" w:space="0" w:color="auto"/>
            </w:tcBorders>
            <w:shd w:val="clear" w:color="000000" w:fill="FFFFFF"/>
            <w:noWrap/>
            <w:vAlign w:val="bottom"/>
            <w:hideMark/>
          </w:tcPr>
          <w:p w14:paraId="060BD1D3"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154</w:t>
            </w:r>
          </w:p>
        </w:tc>
        <w:tc>
          <w:tcPr>
            <w:tcW w:w="1062" w:type="dxa"/>
            <w:tcBorders>
              <w:top w:val="nil"/>
              <w:left w:val="nil"/>
              <w:bottom w:val="single" w:sz="4" w:space="0" w:color="auto"/>
              <w:right w:val="single" w:sz="4" w:space="0" w:color="auto"/>
            </w:tcBorders>
            <w:shd w:val="clear" w:color="000000" w:fill="FFFFFF"/>
            <w:noWrap/>
            <w:vAlign w:val="bottom"/>
            <w:hideMark/>
          </w:tcPr>
          <w:p w14:paraId="7C015501" w14:textId="77777777" w:rsidR="005D2A6A" w:rsidRPr="005D2A6A" w:rsidRDefault="005D2A6A" w:rsidP="00E80F8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190</w:t>
            </w:r>
          </w:p>
        </w:tc>
      </w:tr>
      <w:tr w:rsidR="005D2A6A" w:rsidRPr="005D2A6A" w14:paraId="52C689C5"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2631D93C" w14:textId="77777777" w:rsidR="005D2A6A" w:rsidRPr="00064CBC" w:rsidRDefault="005D2A6A" w:rsidP="00E80F8C">
            <w:pPr>
              <w:spacing w:after="0" w:line="240" w:lineRule="auto"/>
              <w:rPr>
                <w:rFonts w:ascii="Arial" w:eastAsia="Times New Roman" w:hAnsi="Arial" w:cs="Arial"/>
                <w:b/>
                <w:bCs/>
                <w:color w:val="000000"/>
                <w:sz w:val="20"/>
                <w:szCs w:val="20"/>
                <w:lang w:val="en-US"/>
              </w:rPr>
            </w:pPr>
            <w:r w:rsidRPr="00064CBC">
              <w:rPr>
                <w:rFonts w:ascii="Arial" w:hAnsi="Arial" w:cs="Arial"/>
                <w:b/>
                <w:bCs/>
                <w:color w:val="000000"/>
                <w:sz w:val="20"/>
                <w:szCs w:val="20"/>
              </w:rPr>
              <w:t>Total</w:t>
            </w:r>
          </w:p>
        </w:tc>
        <w:tc>
          <w:tcPr>
            <w:tcW w:w="895" w:type="dxa"/>
            <w:tcBorders>
              <w:top w:val="nil"/>
              <w:left w:val="nil"/>
              <w:bottom w:val="single" w:sz="4" w:space="0" w:color="auto"/>
              <w:right w:val="single" w:sz="4" w:space="0" w:color="auto"/>
            </w:tcBorders>
            <w:shd w:val="clear" w:color="000000" w:fill="FFFFFF"/>
            <w:noWrap/>
            <w:vAlign w:val="bottom"/>
            <w:hideMark/>
          </w:tcPr>
          <w:p w14:paraId="6167A01F" w14:textId="77777777" w:rsidR="005D2A6A" w:rsidRPr="00064CBC" w:rsidRDefault="005D2A6A" w:rsidP="00E80F8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95" w:type="dxa"/>
            <w:tcBorders>
              <w:top w:val="nil"/>
              <w:left w:val="nil"/>
              <w:bottom w:val="single" w:sz="4" w:space="0" w:color="auto"/>
              <w:right w:val="single" w:sz="4" w:space="0" w:color="auto"/>
            </w:tcBorders>
            <w:shd w:val="clear" w:color="000000" w:fill="FFFFFF"/>
            <w:noWrap/>
            <w:vAlign w:val="bottom"/>
            <w:hideMark/>
          </w:tcPr>
          <w:p w14:paraId="5F76B07C" w14:textId="77777777" w:rsidR="005D2A6A" w:rsidRPr="00064CBC" w:rsidRDefault="005D2A6A" w:rsidP="00E80F8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95" w:type="dxa"/>
            <w:tcBorders>
              <w:top w:val="nil"/>
              <w:left w:val="nil"/>
              <w:bottom w:val="single" w:sz="4" w:space="0" w:color="auto"/>
              <w:right w:val="single" w:sz="4" w:space="0" w:color="auto"/>
            </w:tcBorders>
            <w:shd w:val="clear" w:color="000000" w:fill="FFFFFF"/>
            <w:noWrap/>
            <w:vAlign w:val="bottom"/>
            <w:hideMark/>
          </w:tcPr>
          <w:p w14:paraId="675D5C1D" w14:textId="77777777" w:rsidR="005D2A6A" w:rsidRPr="00064CBC" w:rsidRDefault="005D2A6A" w:rsidP="00E80F8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95" w:type="dxa"/>
            <w:tcBorders>
              <w:top w:val="nil"/>
              <w:left w:val="nil"/>
              <w:bottom w:val="single" w:sz="4" w:space="0" w:color="auto"/>
              <w:right w:val="single" w:sz="4" w:space="0" w:color="auto"/>
            </w:tcBorders>
            <w:shd w:val="clear" w:color="000000" w:fill="FFFFFF"/>
            <w:noWrap/>
            <w:vAlign w:val="bottom"/>
            <w:hideMark/>
          </w:tcPr>
          <w:p w14:paraId="03A3A0ED" w14:textId="77777777" w:rsidR="005D2A6A" w:rsidRPr="00064CBC" w:rsidRDefault="005D2A6A" w:rsidP="00E80F8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895" w:type="dxa"/>
            <w:tcBorders>
              <w:top w:val="nil"/>
              <w:left w:val="nil"/>
              <w:bottom w:val="single" w:sz="4" w:space="0" w:color="auto"/>
              <w:right w:val="single" w:sz="4" w:space="0" w:color="auto"/>
            </w:tcBorders>
            <w:shd w:val="clear" w:color="000000" w:fill="FFFFFF"/>
            <w:noWrap/>
            <w:vAlign w:val="bottom"/>
            <w:hideMark/>
          </w:tcPr>
          <w:p w14:paraId="37615627" w14:textId="77777777" w:rsidR="005D2A6A" w:rsidRPr="00064CBC" w:rsidRDefault="005D2A6A" w:rsidP="00E80F8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895" w:type="dxa"/>
            <w:tcBorders>
              <w:top w:val="nil"/>
              <w:left w:val="nil"/>
              <w:bottom w:val="single" w:sz="4" w:space="0" w:color="auto"/>
              <w:right w:val="single" w:sz="4" w:space="0" w:color="auto"/>
            </w:tcBorders>
            <w:shd w:val="clear" w:color="000000" w:fill="FFFFFF"/>
            <w:noWrap/>
            <w:vAlign w:val="bottom"/>
            <w:hideMark/>
          </w:tcPr>
          <w:p w14:paraId="2C32D688" w14:textId="77777777" w:rsidR="005D2A6A" w:rsidRPr="00064CBC" w:rsidRDefault="005D2A6A" w:rsidP="00E80F8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77" w:type="dxa"/>
            <w:tcBorders>
              <w:top w:val="nil"/>
              <w:left w:val="nil"/>
              <w:bottom w:val="single" w:sz="4" w:space="0" w:color="auto"/>
              <w:right w:val="single" w:sz="4" w:space="0" w:color="auto"/>
            </w:tcBorders>
            <w:shd w:val="clear" w:color="000000" w:fill="FFFFFF"/>
            <w:noWrap/>
            <w:vAlign w:val="bottom"/>
            <w:hideMark/>
          </w:tcPr>
          <w:p w14:paraId="355CFA5F" w14:textId="77777777" w:rsidR="005D2A6A" w:rsidRPr="00064CBC" w:rsidRDefault="005D2A6A" w:rsidP="00E80F8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62" w:type="dxa"/>
            <w:tcBorders>
              <w:top w:val="nil"/>
              <w:left w:val="nil"/>
              <w:bottom w:val="single" w:sz="4" w:space="0" w:color="auto"/>
              <w:right w:val="single" w:sz="4" w:space="0" w:color="auto"/>
            </w:tcBorders>
            <w:shd w:val="clear" w:color="000000" w:fill="FFFFFF"/>
            <w:noWrap/>
            <w:vAlign w:val="bottom"/>
            <w:hideMark/>
          </w:tcPr>
          <w:p w14:paraId="2C50C2AB" w14:textId="77777777" w:rsidR="005D2A6A" w:rsidRPr="00064CBC" w:rsidRDefault="005D2A6A" w:rsidP="00E80F8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1062" w:type="dxa"/>
            <w:tcBorders>
              <w:top w:val="nil"/>
              <w:left w:val="nil"/>
              <w:bottom w:val="single" w:sz="4" w:space="0" w:color="auto"/>
              <w:right w:val="single" w:sz="4" w:space="0" w:color="auto"/>
            </w:tcBorders>
            <w:shd w:val="clear" w:color="000000" w:fill="FFFFFF"/>
            <w:noWrap/>
            <w:vAlign w:val="bottom"/>
            <w:hideMark/>
          </w:tcPr>
          <w:p w14:paraId="36576B92" w14:textId="77777777" w:rsidR="005D2A6A" w:rsidRPr="00064CBC" w:rsidRDefault="005D2A6A" w:rsidP="00E80F8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75"/>
    <w:p w14:paraId="0FAFE8FF" w14:textId="6845F009" w:rsidR="00A27E11" w:rsidRDefault="005D2A6A" w:rsidP="00B07577">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467200" behindDoc="0" locked="0" layoutInCell="1" allowOverlap="1" wp14:anchorId="5E167889" wp14:editId="16DA0568">
                <wp:simplePos x="0" y="0"/>
                <wp:positionH relativeFrom="margin">
                  <wp:posOffset>3133725</wp:posOffset>
                </wp:positionH>
                <wp:positionV relativeFrom="paragraph">
                  <wp:posOffset>39370</wp:posOffset>
                </wp:positionV>
                <wp:extent cx="3421380" cy="457200"/>
                <wp:effectExtent l="0" t="0" r="0" b="0"/>
                <wp:wrapNone/>
                <wp:docPr id="1262" name="TextBox 4"/>
                <wp:cNvGraphicFramePr/>
                <a:graphic xmlns:a="http://schemas.openxmlformats.org/drawingml/2006/main">
                  <a:graphicData uri="http://schemas.microsoft.com/office/word/2010/wordprocessingShape">
                    <wps:wsp>
                      <wps:cNvSpPr txBox="1"/>
                      <wps:spPr>
                        <a:xfrm>
                          <a:off x="0" y="0"/>
                          <a:ext cx="3421380" cy="457200"/>
                        </a:xfrm>
                        <a:prstGeom prst="rect">
                          <a:avLst/>
                        </a:prstGeom>
                        <a:noFill/>
                      </wps:spPr>
                      <wps:txbx>
                        <w:txbxContent>
                          <w:p w14:paraId="33AA5B0F" w14:textId="77777777" w:rsidR="004D08D3" w:rsidRPr="00CE35EB" w:rsidRDefault="004D08D3"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69C5589D"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9742897" w14:textId="0C6069BE" w:rsidR="004D08D3" w:rsidRPr="00CE35EB" w:rsidRDefault="004D08D3" w:rsidP="009B6BD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167889" id="_x0000_s1049" type="#_x0000_t202" style="position:absolute;left:0;text-align:left;margin-left:246.75pt;margin-top:3.1pt;width:269.4pt;height:36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" filled="f" stroked="f">
                <v:textbox>
                  <w:txbxContent>
                    <w:p w14:paraId="33AA5B0F" w14:textId="77777777" w:rsidR="004D08D3" w:rsidRPr="00CE35EB" w:rsidRDefault="004D08D3"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69C5589D"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9742897" w14:textId="0C6069BE" w:rsidR="004D08D3" w:rsidRPr="00CE35EB" w:rsidRDefault="004D08D3" w:rsidP="009B6BD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2E111940" w14:textId="77777777" w:rsidR="00C52F8D" w:rsidRDefault="00C52F8D" w:rsidP="0061645E">
      <w:pPr>
        <w:rPr>
          <w:rFonts w:ascii="Arial" w:hAnsi="Arial" w:cs="Arial"/>
          <w:b/>
          <w:bCs/>
          <w:sz w:val="24"/>
          <w:szCs w:val="24"/>
        </w:rPr>
      </w:pPr>
    </w:p>
    <w:p w14:paraId="4F6D241D" w14:textId="29C96414" w:rsidR="009E126D" w:rsidRPr="0061645E" w:rsidRDefault="005D2A6A" w:rsidP="0061645E">
      <w:pPr>
        <w:rPr>
          <w:rFonts w:ascii="Arial" w:hAnsi="Arial" w:cs="Arial"/>
          <w:b/>
          <w:bCs/>
          <w:sz w:val="24"/>
          <w:szCs w:val="24"/>
        </w:rPr>
      </w:pPr>
      <w:r w:rsidRPr="0061645E">
        <w:rPr>
          <w:rFonts w:ascii="Arial" w:hAnsi="Arial" w:cs="Arial"/>
          <w:b/>
          <w:bCs/>
          <w:sz w:val="24"/>
          <w:szCs w:val="24"/>
        </w:rPr>
        <w:lastRenderedPageBreak/>
        <w:t>3</w:t>
      </w:r>
      <w:r w:rsidR="009E126D" w:rsidRPr="0061645E">
        <w:rPr>
          <w:rFonts w:ascii="Arial" w:hAnsi="Arial" w:cs="Arial"/>
          <w:b/>
          <w:bCs/>
          <w:sz w:val="24"/>
          <w:szCs w:val="24"/>
        </w:rPr>
        <w:t>.1.6. Demand By Type</w:t>
      </w:r>
    </w:p>
    <w:p w14:paraId="06382201" w14:textId="2D3D7137"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Type, By Volume</w:t>
      </w:r>
      <w:r w:rsidR="00274F09">
        <w:rPr>
          <w:rFonts w:ascii="Arial" w:eastAsia="Times New Roman" w:hAnsi="Arial" w:cs="Arial"/>
          <w:b/>
          <w:bCs/>
          <w:color w:val="000000" w:themeColor="text1"/>
          <w:sz w:val="20"/>
          <w:szCs w:val="20"/>
          <w:lang w:val="en-US"/>
        </w:rPr>
        <w:t xml:space="preserve"> </w:t>
      </w:r>
      <w:r w:rsidR="00274F09">
        <w:rPr>
          <w:rFonts w:ascii="Arial" w:eastAsia="Times New Roman" w:hAnsi="Arial" w:cs="Arial"/>
          <w:b/>
          <w:bCs/>
          <w:color w:val="000000" w:themeColor="text1"/>
          <w:sz w:val="24"/>
          <w:szCs w:val="24"/>
          <w:lang w:val="en-US"/>
        </w:rPr>
        <w:t>(</w:t>
      </w:r>
      <w:r w:rsidR="00274F09" w:rsidRPr="00274F09">
        <w:rPr>
          <w:rFonts w:ascii="Arial" w:hAnsi="Arial" w:cs="Arial"/>
          <w:b/>
          <w:bCs/>
          <w:sz w:val="24"/>
          <w:szCs w:val="24"/>
        </w:rPr>
        <w:t>000’ Tonnes</w:t>
      </w:r>
      <w:r w:rsidR="00274F09">
        <w:rPr>
          <w:rFonts w:ascii="Arial" w:hAnsi="Arial" w:cs="Arial"/>
          <w:b/>
          <w:bCs/>
          <w:sz w:val="24"/>
          <w:szCs w:val="24"/>
        </w:rPr>
        <w:t>)</w:t>
      </w:r>
      <w:r w:rsidR="00650D00">
        <w:rPr>
          <w:rFonts w:ascii="Arial" w:hAnsi="Arial" w:cs="Arial"/>
          <w:b/>
          <w:bCs/>
          <w:sz w:val="24"/>
          <w:szCs w:val="24"/>
        </w:rPr>
        <w:t xml:space="preserve"> (%)</w:t>
      </w:r>
      <w:r w:rsidRPr="0061645E">
        <w:rPr>
          <w:rFonts w:ascii="Arial" w:hAnsi="Arial" w:cs="Arial"/>
          <w:b/>
          <w:bCs/>
          <w:sz w:val="24"/>
          <w:szCs w:val="24"/>
        </w:rPr>
        <w:t>, 2015–2030F</w:t>
      </w:r>
    </w:p>
    <w:p w14:paraId="20D263B8" w14:textId="6CC78352" w:rsidR="0068477D" w:rsidRDefault="00410F69"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0CB31C0D">
                <wp:simplePos x="0" y="0"/>
                <wp:positionH relativeFrom="margin">
                  <wp:align>right</wp:align>
                </wp:positionH>
                <wp:positionV relativeFrom="paragraph">
                  <wp:posOffset>2427605</wp:posOffset>
                </wp:positionV>
                <wp:extent cx="3800475" cy="405442"/>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405442"/>
                        </a:xfrm>
                        <a:prstGeom prst="rect">
                          <a:avLst/>
                        </a:prstGeom>
                        <a:noFill/>
                      </wps:spPr>
                      <wps:txbx>
                        <w:txbxContent>
                          <w:p w14:paraId="0AF04F10" w14:textId="77777777" w:rsidR="004D08D3" w:rsidRPr="00CE35EB" w:rsidRDefault="004D08D3"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A14DC02"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7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015CEFC" w14:textId="450E2100" w:rsidR="004D08D3" w:rsidRPr="00CE35EB" w:rsidRDefault="004D08D3" w:rsidP="009B6BDA">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ED5058" id="TextBox 22" o:spid="_x0000_s1050" type="#_x0000_t202" style="position:absolute;left:0;text-align:left;margin-left:248.05pt;margin-top:191.15pt;width:299.25pt;height:31.9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" filled="f" stroked="f">
                <v:textbox>
                  <w:txbxContent>
                    <w:p w14:paraId="0AF04F10" w14:textId="77777777" w:rsidR="004D08D3" w:rsidRPr="00CE35EB" w:rsidRDefault="004D08D3"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A14DC02"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015CEFC" w14:textId="450E2100" w:rsidR="004D08D3" w:rsidRPr="00CE35EB" w:rsidRDefault="004D08D3" w:rsidP="009B6BDA">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4A7989" w:rsidRPr="002B5730">
        <w:rPr>
          <w:noProof/>
          <w:color w:val="000000" w:themeColor="text1"/>
        </w:rPr>
        <w:drawing>
          <wp:inline distT="0" distB="0" distL="0" distR="0" wp14:anchorId="0DA522A0" wp14:editId="0580D95A">
            <wp:extent cx="6419850" cy="2524125"/>
            <wp:effectExtent l="0" t="0" r="0" b="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0EADB59" w14:textId="61C711F9" w:rsidR="00B373C3" w:rsidRPr="00957CCA" w:rsidRDefault="00C62BA4" w:rsidP="0068477D">
      <w:pPr>
        <w:pStyle w:val="BodyText"/>
        <w:spacing w:before="162" w:line="480" w:lineRule="auto"/>
        <w:ind w:right="-90"/>
        <w:jc w:val="both"/>
        <w:rPr>
          <w:b/>
          <w:bCs/>
          <w:noProof/>
          <w:color w:val="000000" w:themeColor="text1"/>
        </w:rPr>
      </w:pPr>
      <w:r>
        <w:rPr>
          <w:b/>
          <w:bCs/>
          <w:noProof/>
          <w:color w:val="000000" w:themeColor="text1"/>
        </w:rPr>
        <w:t xml:space="preserve">Regional </w:t>
      </w:r>
      <w:r w:rsidR="00957CCA" w:rsidRPr="00957CCA">
        <w:rPr>
          <w:b/>
          <w:bCs/>
          <w:noProof/>
          <w:color w:val="000000" w:themeColor="text1"/>
        </w:rPr>
        <w:t>Segmentation of Bisphenol A, F</w:t>
      </w:r>
      <w:r>
        <w:rPr>
          <w:b/>
          <w:bCs/>
          <w:noProof/>
          <w:color w:val="000000" w:themeColor="text1"/>
        </w:rPr>
        <w:t xml:space="preserve"> &amp; </w:t>
      </w:r>
      <w:r w:rsidR="00957CCA" w:rsidRPr="00957CCA">
        <w:rPr>
          <w:b/>
          <w:bCs/>
          <w:noProof/>
          <w:color w:val="000000" w:themeColor="text1"/>
        </w:rPr>
        <w:t>S</w:t>
      </w:r>
      <w:r>
        <w:rPr>
          <w:b/>
          <w:bCs/>
          <w:noProof/>
          <w:color w:val="000000" w:themeColor="text1"/>
        </w:rPr>
        <w:t xml:space="preserve"> Consumption for Vinyl Ester Resin Production</w:t>
      </w:r>
      <w:r w:rsidR="002D3DFE">
        <w:rPr>
          <w:b/>
          <w:bCs/>
          <w:noProof/>
          <w:color w:val="000000" w:themeColor="text1"/>
        </w:rPr>
        <w:t xml:space="preserve"> (</w:t>
      </w:r>
      <w:r w:rsidR="00B373C3">
        <w:rPr>
          <w:b/>
          <w:bCs/>
          <w:noProof/>
          <w:color w:val="000000" w:themeColor="text1"/>
        </w:rPr>
        <w:t>2021)</w:t>
      </w:r>
    </w:p>
    <w:tbl>
      <w:tblPr>
        <w:tblW w:w="99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7"/>
        <w:gridCol w:w="2095"/>
        <w:gridCol w:w="2025"/>
        <w:gridCol w:w="2025"/>
      </w:tblGrid>
      <w:tr w:rsidR="005F32CA" w:rsidRPr="005F32CA" w14:paraId="0CFDE076" w14:textId="77777777" w:rsidTr="005F32CA">
        <w:trPr>
          <w:trHeight w:val="337"/>
        </w:trPr>
        <w:tc>
          <w:tcPr>
            <w:tcW w:w="3777" w:type="dxa"/>
            <w:shd w:val="clear" w:color="auto" w:fill="FFC000"/>
            <w:noWrap/>
            <w:vAlign w:val="bottom"/>
            <w:hideMark/>
          </w:tcPr>
          <w:p w14:paraId="0C308908"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Region/ Country</w:t>
            </w:r>
          </w:p>
        </w:tc>
        <w:tc>
          <w:tcPr>
            <w:tcW w:w="2095" w:type="dxa"/>
            <w:shd w:val="clear" w:color="auto" w:fill="FFC000"/>
            <w:noWrap/>
            <w:vAlign w:val="bottom"/>
            <w:hideMark/>
          </w:tcPr>
          <w:p w14:paraId="3D05A9E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A</w:t>
            </w:r>
          </w:p>
        </w:tc>
        <w:tc>
          <w:tcPr>
            <w:tcW w:w="2025" w:type="dxa"/>
            <w:shd w:val="clear" w:color="auto" w:fill="FFC000"/>
            <w:noWrap/>
            <w:vAlign w:val="bottom"/>
            <w:hideMark/>
          </w:tcPr>
          <w:p w14:paraId="1D5322DD"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F</w:t>
            </w:r>
          </w:p>
        </w:tc>
        <w:tc>
          <w:tcPr>
            <w:tcW w:w="2025" w:type="dxa"/>
            <w:shd w:val="clear" w:color="auto" w:fill="FFC000"/>
            <w:noWrap/>
            <w:vAlign w:val="bottom"/>
            <w:hideMark/>
          </w:tcPr>
          <w:p w14:paraId="196D310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S</w:t>
            </w:r>
          </w:p>
        </w:tc>
      </w:tr>
      <w:tr w:rsidR="005F32CA" w:rsidRPr="005F32CA" w14:paraId="2678C166" w14:textId="77777777" w:rsidTr="005F32CA">
        <w:trPr>
          <w:trHeight w:val="337"/>
        </w:trPr>
        <w:tc>
          <w:tcPr>
            <w:tcW w:w="3777" w:type="dxa"/>
            <w:shd w:val="clear" w:color="auto" w:fill="auto"/>
            <w:noWrap/>
            <w:vAlign w:val="bottom"/>
            <w:hideMark/>
          </w:tcPr>
          <w:p w14:paraId="0298D45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India</w:t>
            </w:r>
          </w:p>
        </w:tc>
        <w:tc>
          <w:tcPr>
            <w:tcW w:w="2095" w:type="dxa"/>
            <w:shd w:val="clear" w:color="auto" w:fill="auto"/>
            <w:noWrap/>
            <w:vAlign w:val="bottom"/>
            <w:hideMark/>
          </w:tcPr>
          <w:p w14:paraId="3C165C9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92%</w:t>
            </w:r>
          </w:p>
        </w:tc>
        <w:tc>
          <w:tcPr>
            <w:tcW w:w="2025" w:type="dxa"/>
            <w:shd w:val="clear" w:color="auto" w:fill="auto"/>
            <w:noWrap/>
            <w:vAlign w:val="bottom"/>
            <w:hideMark/>
          </w:tcPr>
          <w:p w14:paraId="40EB61BB"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c>
          <w:tcPr>
            <w:tcW w:w="2025" w:type="dxa"/>
            <w:shd w:val="clear" w:color="auto" w:fill="auto"/>
            <w:noWrap/>
            <w:vAlign w:val="bottom"/>
            <w:hideMark/>
          </w:tcPr>
          <w:p w14:paraId="21110E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3%</w:t>
            </w:r>
          </w:p>
        </w:tc>
      </w:tr>
      <w:tr w:rsidR="005F32CA" w:rsidRPr="005F32CA" w14:paraId="1391271E" w14:textId="77777777" w:rsidTr="005F32CA">
        <w:trPr>
          <w:trHeight w:val="337"/>
        </w:trPr>
        <w:tc>
          <w:tcPr>
            <w:tcW w:w="3777" w:type="dxa"/>
            <w:shd w:val="clear" w:color="auto" w:fill="auto"/>
            <w:noWrap/>
            <w:vAlign w:val="bottom"/>
            <w:hideMark/>
          </w:tcPr>
          <w:p w14:paraId="01A03675"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APAC</w:t>
            </w:r>
          </w:p>
        </w:tc>
        <w:tc>
          <w:tcPr>
            <w:tcW w:w="2095" w:type="dxa"/>
            <w:shd w:val="clear" w:color="auto" w:fill="auto"/>
            <w:noWrap/>
            <w:vAlign w:val="bottom"/>
            <w:hideMark/>
          </w:tcPr>
          <w:p w14:paraId="7A55D628"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88%</w:t>
            </w:r>
          </w:p>
        </w:tc>
        <w:tc>
          <w:tcPr>
            <w:tcW w:w="2025" w:type="dxa"/>
            <w:shd w:val="clear" w:color="auto" w:fill="auto"/>
            <w:noWrap/>
            <w:vAlign w:val="bottom"/>
            <w:hideMark/>
          </w:tcPr>
          <w:p w14:paraId="4A05AA7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w:t>
            </w:r>
          </w:p>
        </w:tc>
        <w:tc>
          <w:tcPr>
            <w:tcW w:w="2025" w:type="dxa"/>
            <w:shd w:val="clear" w:color="auto" w:fill="auto"/>
            <w:noWrap/>
            <w:vAlign w:val="bottom"/>
            <w:hideMark/>
          </w:tcPr>
          <w:p w14:paraId="5668F523"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26463389" w14:textId="77777777" w:rsidTr="005F32CA">
        <w:trPr>
          <w:trHeight w:val="337"/>
        </w:trPr>
        <w:tc>
          <w:tcPr>
            <w:tcW w:w="3777" w:type="dxa"/>
            <w:shd w:val="clear" w:color="auto" w:fill="auto"/>
            <w:noWrap/>
            <w:vAlign w:val="bottom"/>
            <w:hideMark/>
          </w:tcPr>
          <w:p w14:paraId="429676DA"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Europe</w:t>
            </w:r>
          </w:p>
        </w:tc>
        <w:tc>
          <w:tcPr>
            <w:tcW w:w="2095" w:type="dxa"/>
            <w:shd w:val="clear" w:color="auto" w:fill="auto"/>
            <w:noWrap/>
            <w:vAlign w:val="bottom"/>
            <w:hideMark/>
          </w:tcPr>
          <w:p w14:paraId="215A519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81%</w:t>
            </w:r>
          </w:p>
        </w:tc>
        <w:tc>
          <w:tcPr>
            <w:tcW w:w="2025" w:type="dxa"/>
            <w:shd w:val="clear" w:color="auto" w:fill="auto"/>
            <w:noWrap/>
            <w:vAlign w:val="bottom"/>
            <w:hideMark/>
          </w:tcPr>
          <w:p w14:paraId="20F860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15%</w:t>
            </w:r>
          </w:p>
        </w:tc>
        <w:tc>
          <w:tcPr>
            <w:tcW w:w="2025" w:type="dxa"/>
            <w:shd w:val="clear" w:color="auto" w:fill="auto"/>
            <w:noWrap/>
            <w:vAlign w:val="bottom"/>
            <w:hideMark/>
          </w:tcPr>
          <w:p w14:paraId="738A936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67342957" w14:textId="77777777" w:rsidTr="005F32CA">
        <w:trPr>
          <w:trHeight w:val="337"/>
        </w:trPr>
        <w:tc>
          <w:tcPr>
            <w:tcW w:w="3777" w:type="dxa"/>
            <w:shd w:val="clear" w:color="auto" w:fill="auto"/>
            <w:noWrap/>
            <w:vAlign w:val="bottom"/>
            <w:hideMark/>
          </w:tcPr>
          <w:p w14:paraId="6E33C32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North America</w:t>
            </w:r>
          </w:p>
        </w:tc>
        <w:tc>
          <w:tcPr>
            <w:tcW w:w="2095" w:type="dxa"/>
            <w:shd w:val="clear" w:color="auto" w:fill="auto"/>
            <w:noWrap/>
            <w:vAlign w:val="bottom"/>
            <w:hideMark/>
          </w:tcPr>
          <w:p w14:paraId="52D23B01"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83%</w:t>
            </w:r>
          </w:p>
        </w:tc>
        <w:tc>
          <w:tcPr>
            <w:tcW w:w="2025" w:type="dxa"/>
            <w:shd w:val="clear" w:color="auto" w:fill="auto"/>
            <w:noWrap/>
            <w:vAlign w:val="bottom"/>
            <w:hideMark/>
          </w:tcPr>
          <w:p w14:paraId="662E8A2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12%</w:t>
            </w:r>
          </w:p>
        </w:tc>
        <w:tc>
          <w:tcPr>
            <w:tcW w:w="2025" w:type="dxa"/>
            <w:shd w:val="clear" w:color="auto" w:fill="auto"/>
            <w:noWrap/>
            <w:vAlign w:val="bottom"/>
            <w:hideMark/>
          </w:tcPr>
          <w:p w14:paraId="2277C102"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r>
      <w:tr w:rsidR="005F32CA" w:rsidRPr="005F32CA" w14:paraId="0C2144BC" w14:textId="77777777" w:rsidTr="005F32CA">
        <w:trPr>
          <w:trHeight w:val="337"/>
        </w:trPr>
        <w:tc>
          <w:tcPr>
            <w:tcW w:w="3777" w:type="dxa"/>
            <w:shd w:val="clear" w:color="auto" w:fill="auto"/>
            <w:noWrap/>
            <w:vAlign w:val="bottom"/>
            <w:hideMark/>
          </w:tcPr>
          <w:p w14:paraId="5722D09C"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South America</w:t>
            </w:r>
          </w:p>
        </w:tc>
        <w:tc>
          <w:tcPr>
            <w:tcW w:w="2095" w:type="dxa"/>
            <w:shd w:val="clear" w:color="auto" w:fill="auto"/>
            <w:noWrap/>
            <w:vAlign w:val="bottom"/>
            <w:hideMark/>
          </w:tcPr>
          <w:p w14:paraId="6DA9E0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94%</w:t>
            </w:r>
          </w:p>
        </w:tc>
        <w:tc>
          <w:tcPr>
            <w:tcW w:w="2025" w:type="dxa"/>
            <w:shd w:val="clear" w:color="auto" w:fill="auto"/>
            <w:noWrap/>
            <w:vAlign w:val="bottom"/>
            <w:hideMark/>
          </w:tcPr>
          <w:p w14:paraId="29292E77"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c>
          <w:tcPr>
            <w:tcW w:w="2025" w:type="dxa"/>
            <w:shd w:val="clear" w:color="auto" w:fill="auto"/>
            <w:noWrap/>
            <w:vAlign w:val="bottom"/>
            <w:hideMark/>
          </w:tcPr>
          <w:p w14:paraId="2BE85C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2%</w:t>
            </w:r>
          </w:p>
        </w:tc>
      </w:tr>
      <w:tr w:rsidR="005F32CA" w:rsidRPr="005F32CA" w14:paraId="70437477" w14:textId="77777777" w:rsidTr="005F32CA">
        <w:trPr>
          <w:trHeight w:val="337"/>
        </w:trPr>
        <w:tc>
          <w:tcPr>
            <w:tcW w:w="3777" w:type="dxa"/>
            <w:shd w:val="clear" w:color="auto" w:fill="auto"/>
            <w:noWrap/>
            <w:vAlign w:val="bottom"/>
            <w:hideMark/>
          </w:tcPr>
          <w:p w14:paraId="73568F20"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Middle East and Africa</w:t>
            </w:r>
          </w:p>
        </w:tc>
        <w:tc>
          <w:tcPr>
            <w:tcW w:w="2095" w:type="dxa"/>
            <w:shd w:val="clear" w:color="auto" w:fill="auto"/>
            <w:noWrap/>
            <w:vAlign w:val="bottom"/>
            <w:hideMark/>
          </w:tcPr>
          <w:p w14:paraId="5ABDAC9E"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86%</w:t>
            </w:r>
          </w:p>
        </w:tc>
        <w:tc>
          <w:tcPr>
            <w:tcW w:w="2025" w:type="dxa"/>
            <w:shd w:val="clear" w:color="auto" w:fill="auto"/>
            <w:noWrap/>
            <w:vAlign w:val="bottom"/>
            <w:hideMark/>
          </w:tcPr>
          <w:p w14:paraId="39941C1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10%</w:t>
            </w:r>
          </w:p>
        </w:tc>
        <w:tc>
          <w:tcPr>
            <w:tcW w:w="2025" w:type="dxa"/>
            <w:shd w:val="clear" w:color="auto" w:fill="auto"/>
            <w:noWrap/>
            <w:vAlign w:val="bottom"/>
            <w:hideMark/>
          </w:tcPr>
          <w:p w14:paraId="020761E6"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bl>
    <w:p w14:paraId="08F03C64" w14:textId="77777777" w:rsidR="009971A7" w:rsidRPr="008A69E5" w:rsidRDefault="009971A7">
      <w:pPr>
        <w:pStyle w:val="Footer"/>
        <w:spacing w:before="162"/>
        <w:ind w:right="-90"/>
        <w:jc w:val="both"/>
        <w:rPr>
          <w:bCs/>
          <w:sz w:val="20"/>
          <w:szCs w:val="20"/>
          <w:rPrChange w:id="78" w:author="Hardik Malhotra" w:date="2021-12-02T12:54:00Z">
            <w:rPr>
              <w:bCs/>
            </w:rPr>
          </w:rPrChange>
        </w:rPr>
        <w:pPrChange w:id="79" w:author="Hardik Malhotra" w:date="2021-12-02T14:09:00Z">
          <w:pPr>
            <w:pStyle w:val="Footer"/>
            <w:spacing w:before="162" w:line="480" w:lineRule="auto"/>
            <w:ind w:right="-90"/>
            <w:jc w:val="both"/>
          </w:pPr>
        </w:pPrChange>
      </w:pPr>
      <w:ins w:id="80" w:author="Hardik Malhotra" w:date="2021-12-02T12:48:00Z">
        <w:r w:rsidRPr="008A69E5">
          <w:rPr>
            <w:rFonts w:ascii="Arial" w:hAnsi="Arial" w:cs="Arial"/>
            <w:i/>
            <w:iCs/>
            <w:sz w:val="18"/>
            <w:szCs w:val="18"/>
            <w:rPrChange w:id="81"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4516CADF" w14:textId="77777777" w:rsidR="00E561A5" w:rsidRDefault="00E561A5" w:rsidP="0068477D">
      <w:pPr>
        <w:pStyle w:val="BodyText"/>
        <w:spacing w:before="162" w:line="480" w:lineRule="auto"/>
        <w:ind w:right="-90"/>
        <w:jc w:val="both"/>
        <w:rPr>
          <w:noProof/>
          <w:color w:val="000000" w:themeColor="text1"/>
        </w:rPr>
      </w:pPr>
    </w:p>
    <w:tbl>
      <w:tblPr>
        <w:tblW w:w="10525" w:type="dxa"/>
        <w:tblInd w:w="-185" w:type="dxa"/>
        <w:tblLook w:val="04A0" w:firstRow="1" w:lastRow="0" w:firstColumn="1" w:lastColumn="0" w:noHBand="0" w:noVBand="1"/>
      </w:tblPr>
      <w:tblGrid>
        <w:gridCol w:w="2016"/>
        <w:gridCol w:w="882"/>
        <w:gridCol w:w="882"/>
        <w:gridCol w:w="882"/>
        <w:gridCol w:w="883"/>
        <w:gridCol w:w="1008"/>
        <w:gridCol w:w="1003"/>
        <w:gridCol w:w="1003"/>
        <w:gridCol w:w="1003"/>
        <w:gridCol w:w="963"/>
      </w:tblGrid>
      <w:tr w:rsidR="00C52F8D" w:rsidRPr="005D2A6A" w14:paraId="00C8172D" w14:textId="77777777" w:rsidTr="00C52F8D">
        <w:trPr>
          <w:trHeight w:val="538"/>
        </w:trPr>
        <w:tc>
          <w:tcPr>
            <w:tcW w:w="201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9D24A3" w14:textId="1671A85A" w:rsidR="005D2A6A" w:rsidRPr="005D2A6A" w:rsidRDefault="005D2A6A" w:rsidP="00E80F8C">
            <w:pPr>
              <w:spacing w:after="0" w:line="240" w:lineRule="auto"/>
              <w:jc w:val="center"/>
              <w:rPr>
                <w:rFonts w:ascii="Arial" w:eastAsia="Times New Roman" w:hAnsi="Arial" w:cs="Arial"/>
                <w:b/>
                <w:bCs/>
                <w:color w:val="FFFFFF" w:themeColor="background1"/>
                <w:sz w:val="20"/>
                <w:szCs w:val="20"/>
                <w:lang w:val="en-US"/>
              </w:rPr>
            </w:pPr>
            <w:bookmarkStart w:id="82" w:name="_Hlk84171220"/>
            <w:r w:rsidRPr="005D2A6A">
              <w:rPr>
                <w:rFonts w:ascii="Arial" w:eastAsia="Times New Roman" w:hAnsi="Arial" w:cs="Arial"/>
                <w:b/>
                <w:bCs/>
                <w:color w:val="FFFFFF" w:themeColor="background1"/>
                <w:sz w:val="20"/>
                <w:szCs w:val="20"/>
                <w:lang w:val="en-US"/>
              </w:rPr>
              <w:t>Demand by Type</w:t>
            </w:r>
            <w:r w:rsidR="00274F09">
              <w:rPr>
                <w:rFonts w:ascii="Arial" w:eastAsia="Times New Roman" w:hAnsi="Arial" w:cs="Arial"/>
                <w:b/>
                <w:bCs/>
                <w:color w:val="FFFFFF" w:themeColor="background1"/>
                <w:sz w:val="20"/>
                <w:szCs w:val="20"/>
                <w:lang w:val="en-US"/>
              </w:rPr>
              <w:t xml:space="preserve"> </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119379B4"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61B0A4DD"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50B18E26"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83" w:type="dxa"/>
            <w:tcBorders>
              <w:top w:val="single" w:sz="4" w:space="0" w:color="auto"/>
              <w:left w:val="nil"/>
              <w:bottom w:val="single" w:sz="4" w:space="0" w:color="auto"/>
              <w:right w:val="single" w:sz="4" w:space="0" w:color="auto"/>
            </w:tcBorders>
            <w:shd w:val="clear" w:color="auto" w:fill="C00000"/>
            <w:noWrap/>
            <w:vAlign w:val="bottom"/>
            <w:hideMark/>
          </w:tcPr>
          <w:p w14:paraId="46A715CE"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008" w:type="dxa"/>
            <w:tcBorders>
              <w:top w:val="single" w:sz="4" w:space="0" w:color="auto"/>
              <w:left w:val="nil"/>
              <w:bottom w:val="single" w:sz="4" w:space="0" w:color="auto"/>
              <w:right w:val="single" w:sz="4" w:space="0" w:color="auto"/>
            </w:tcBorders>
            <w:shd w:val="clear" w:color="auto" w:fill="C00000"/>
            <w:noWrap/>
            <w:vAlign w:val="bottom"/>
            <w:hideMark/>
          </w:tcPr>
          <w:p w14:paraId="12FC5D0D"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768A6DB2"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379F4BC9"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2B79813D"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96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20A789" w14:textId="77777777" w:rsidR="005D2A6A" w:rsidRPr="005D2A6A" w:rsidRDefault="005D2A6A"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C52F8D" w:rsidRPr="005D2A6A" w14:paraId="5E72121A"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172DDC1D" w14:textId="33F51699"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Bisphenol-</w:t>
            </w:r>
            <w:r w:rsidR="0008641D" w:rsidRPr="005D2A6A">
              <w:rPr>
                <w:rFonts w:ascii="Arial" w:hAnsi="Arial" w:cs="Arial"/>
                <w:color w:val="000000"/>
                <w:sz w:val="20"/>
                <w:szCs w:val="20"/>
              </w:rPr>
              <w:t xml:space="preserve">A, </w:t>
            </w:r>
            <w:proofErr w:type="gramStart"/>
            <w:r w:rsidR="0008641D" w:rsidRPr="005D2A6A">
              <w:rPr>
                <w:rFonts w:ascii="Arial" w:hAnsi="Arial" w:cs="Arial"/>
                <w:color w:val="000000"/>
                <w:sz w:val="20"/>
                <w:szCs w:val="20"/>
              </w:rPr>
              <w:t>F</w:t>
            </w:r>
            <w:r w:rsidRPr="005D2A6A">
              <w:rPr>
                <w:rFonts w:ascii="Arial" w:hAnsi="Arial" w:cs="Arial"/>
                <w:color w:val="000000"/>
                <w:sz w:val="20"/>
                <w:szCs w:val="20"/>
              </w:rPr>
              <w:t>,S</w:t>
            </w:r>
            <w:proofErr w:type="gramEnd"/>
            <w:r w:rsidRPr="005D2A6A">
              <w:rPr>
                <w:rFonts w:ascii="Arial" w:hAnsi="Arial" w:cs="Arial"/>
                <w:color w:val="000000"/>
                <w:sz w:val="20"/>
                <w:szCs w:val="20"/>
              </w:rPr>
              <w:t xml:space="preserve">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5561F1F1" w14:textId="104ADFE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351</w:t>
            </w:r>
          </w:p>
        </w:tc>
        <w:tc>
          <w:tcPr>
            <w:tcW w:w="882" w:type="dxa"/>
            <w:tcBorders>
              <w:top w:val="nil"/>
              <w:left w:val="nil"/>
              <w:bottom w:val="single" w:sz="4" w:space="0" w:color="auto"/>
              <w:right w:val="single" w:sz="4" w:space="0" w:color="auto"/>
            </w:tcBorders>
            <w:shd w:val="clear" w:color="000000" w:fill="FFFFFF"/>
            <w:noWrap/>
            <w:vAlign w:val="bottom"/>
            <w:hideMark/>
          </w:tcPr>
          <w:p w14:paraId="298B92BE" w14:textId="1DEB129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365</w:t>
            </w:r>
          </w:p>
        </w:tc>
        <w:tc>
          <w:tcPr>
            <w:tcW w:w="882" w:type="dxa"/>
            <w:tcBorders>
              <w:top w:val="nil"/>
              <w:left w:val="nil"/>
              <w:bottom w:val="single" w:sz="4" w:space="0" w:color="auto"/>
              <w:right w:val="single" w:sz="4" w:space="0" w:color="auto"/>
            </w:tcBorders>
            <w:shd w:val="clear" w:color="000000" w:fill="FFFFFF"/>
            <w:noWrap/>
            <w:vAlign w:val="bottom"/>
            <w:hideMark/>
          </w:tcPr>
          <w:p w14:paraId="6A893945" w14:textId="5871832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379</w:t>
            </w:r>
          </w:p>
        </w:tc>
        <w:tc>
          <w:tcPr>
            <w:tcW w:w="883" w:type="dxa"/>
            <w:tcBorders>
              <w:top w:val="nil"/>
              <w:left w:val="nil"/>
              <w:bottom w:val="single" w:sz="4" w:space="0" w:color="auto"/>
              <w:right w:val="single" w:sz="4" w:space="0" w:color="auto"/>
            </w:tcBorders>
            <w:shd w:val="clear" w:color="000000" w:fill="FFFFFF"/>
            <w:noWrap/>
            <w:vAlign w:val="bottom"/>
            <w:hideMark/>
          </w:tcPr>
          <w:p w14:paraId="2D66F963" w14:textId="4373E71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398</w:t>
            </w:r>
          </w:p>
        </w:tc>
        <w:tc>
          <w:tcPr>
            <w:tcW w:w="1008" w:type="dxa"/>
            <w:tcBorders>
              <w:top w:val="nil"/>
              <w:left w:val="nil"/>
              <w:bottom w:val="single" w:sz="4" w:space="0" w:color="auto"/>
              <w:right w:val="single" w:sz="4" w:space="0" w:color="auto"/>
            </w:tcBorders>
            <w:shd w:val="clear" w:color="000000" w:fill="FFFFFF"/>
            <w:noWrap/>
            <w:vAlign w:val="bottom"/>
            <w:hideMark/>
          </w:tcPr>
          <w:p w14:paraId="627A2554" w14:textId="4AAB5FD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412</w:t>
            </w:r>
          </w:p>
        </w:tc>
        <w:tc>
          <w:tcPr>
            <w:tcW w:w="1003" w:type="dxa"/>
            <w:tcBorders>
              <w:top w:val="nil"/>
              <w:left w:val="nil"/>
              <w:bottom w:val="single" w:sz="4" w:space="0" w:color="auto"/>
              <w:right w:val="single" w:sz="4" w:space="0" w:color="auto"/>
            </w:tcBorders>
            <w:shd w:val="clear" w:color="000000" w:fill="FFFFFF"/>
            <w:noWrap/>
            <w:vAlign w:val="bottom"/>
            <w:hideMark/>
          </w:tcPr>
          <w:p w14:paraId="02F6E39B" w14:textId="59E28B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383</w:t>
            </w:r>
          </w:p>
        </w:tc>
        <w:tc>
          <w:tcPr>
            <w:tcW w:w="1003" w:type="dxa"/>
            <w:tcBorders>
              <w:top w:val="nil"/>
              <w:left w:val="nil"/>
              <w:bottom w:val="single" w:sz="4" w:space="0" w:color="auto"/>
              <w:right w:val="single" w:sz="4" w:space="0" w:color="auto"/>
            </w:tcBorders>
            <w:shd w:val="clear" w:color="000000" w:fill="FFFFFF"/>
            <w:noWrap/>
            <w:vAlign w:val="bottom"/>
            <w:hideMark/>
          </w:tcPr>
          <w:p w14:paraId="54866DDA" w14:textId="047A48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409</w:t>
            </w:r>
          </w:p>
        </w:tc>
        <w:tc>
          <w:tcPr>
            <w:tcW w:w="1003" w:type="dxa"/>
            <w:tcBorders>
              <w:top w:val="nil"/>
              <w:left w:val="nil"/>
              <w:bottom w:val="single" w:sz="4" w:space="0" w:color="auto"/>
              <w:right w:val="single" w:sz="4" w:space="0" w:color="auto"/>
            </w:tcBorders>
            <w:shd w:val="clear" w:color="000000" w:fill="FFFFFF"/>
            <w:noWrap/>
            <w:vAlign w:val="bottom"/>
            <w:hideMark/>
          </w:tcPr>
          <w:p w14:paraId="6AB03DE0" w14:textId="23CAD1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534</w:t>
            </w:r>
          </w:p>
        </w:tc>
        <w:tc>
          <w:tcPr>
            <w:tcW w:w="963" w:type="dxa"/>
            <w:tcBorders>
              <w:top w:val="nil"/>
              <w:left w:val="nil"/>
              <w:bottom w:val="single" w:sz="4" w:space="0" w:color="auto"/>
              <w:right w:val="single" w:sz="4" w:space="0" w:color="auto"/>
            </w:tcBorders>
            <w:shd w:val="clear" w:color="000000" w:fill="FFFFFF"/>
            <w:noWrap/>
            <w:vAlign w:val="bottom"/>
            <w:hideMark/>
          </w:tcPr>
          <w:p w14:paraId="62A7E7BC" w14:textId="632A9459"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715</w:t>
            </w:r>
          </w:p>
        </w:tc>
      </w:tr>
      <w:tr w:rsidR="00C52F8D" w:rsidRPr="005D2A6A" w14:paraId="5DADF36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592D647B" w14:textId="3F0580FC" w:rsidR="005D2A6A" w:rsidRPr="005D2A6A" w:rsidRDefault="005D2A6A" w:rsidP="00B20C6E">
            <w:pPr>
              <w:spacing w:after="0" w:line="240" w:lineRule="auto"/>
              <w:rPr>
                <w:rFonts w:ascii="Arial" w:eastAsia="Times New Roman" w:hAnsi="Arial" w:cs="Arial"/>
                <w:color w:val="000000"/>
                <w:sz w:val="20"/>
                <w:szCs w:val="20"/>
                <w:lang w:val="en-US"/>
              </w:rPr>
            </w:pPr>
            <w:proofErr w:type="spellStart"/>
            <w:r w:rsidRPr="005D2A6A">
              <w:rPr>
                <w:rFonts w:ascii="Arial" w:hAnsi="Arial" w:cs="Arial"/>
                <w:color w:val="000000"/>
                <w:sz w:val="20"/>
                <w:szCs w:val="20"/>
              </w:rPr>
              <w:t>Novolac</w:t>
            </w:r>
            <w:proofErr w:type="spellEnd"/>
            <w:r w:rsidRPr="005D2A6A">
              <w:rPr>
                <w:rFonts w:ascii="Arial" w:hAnsi="Arial" w:cs="Arial"/>
                <w:color w:val="000000"/>
                <w:sz w:val="20"/>
                <w:szCs w:val="20"/>
              </w:rPr>
              <w:t xml:space="preserve">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3D74B83F" w14:textId="0F77418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184</w:t>
            </w:r>
          </w:p>
        </w:tc>
        <w:tc>
          <w:tcPr>
            <w:tcW w:w="882" w:type="dxa"/>
            <w:tcBorders>
              <w:top w:val="nil"/>
              <w:left w:val="nil"/>
              <w:bottom w:val="single" w:sz="4" w:space="0" w:color="auto"/>
              <w:right w:val="single" w:sz="4" w:space="0" w:color="auto"/>
            </w:tcBorders>
            <w:shd w:val="clear" w:color="000000" w:fill="FFFFFF"/>
            <w:noWrap/>
            <w:vAlign w:val="bottom"/>
            <w:hideMark/>
          </w:tcPr>
          <w:p w14:paraId="41CD2280" w14:textId="64EAD385"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193</w:t>
            </w:r>
          </w:p>
        </w:tc>
        <w:tc>
          <w:tcPr>
            <w:tcW w:w="882" w:type="dxa"/>
            <w:tcBorders>
              <w:top w:val="nil"/>
              <w:left w:val="nil"/>
              <w:bottom w:val="single" w:sz="4" w:space="0" w:color="auto"/>
              <w:right w:val="single" w:sz="4" w:space="0" w:color="auto"/>
            </w:tcBorders>
            <w:shd w:val="clear" w:color="000000" w:fill="FFFFFF"/>
            <w:noWrap/>
            <w:vAlign w:val="bottom"/>
            <w:hideMark/>
          </w:tcPr>
          <w:p w14:paraId="75B16BA1" w14:textId="5ADDA2A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201</w:t>
            </w:r>
          </w:p>
        </w:tc>
        <w:tc>
          <w:tcPr>
            <w:tcW w:w="883" w:type="dxa"/>
            <w:tcBorders>
              <w:top w:val="nil"/>
              <w:left w:val="nil"/>
              <w:bottom w:val="single" w:sz="4" w:space="0" w:color="auto"/>
              <w:right w:val="single" w:sz="4" w:space="0" w:color="auto"/>
            </w:tcBorders>
            <w:shd w:val="clear" w:color="000000" w:fill="FFFFFF"/>
            <w:noWrap/>
            <w:vAlign w:val="bottom"/>
            <w:hideMark/>
          </w:tcPr>
          <w:p w14:paraId="327AE53E" w14:textId="1EF4E83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210</w:t>
            </w:r>
          </w:p>
        </w:tc>
        <w:tc>
          <w:tcPr>
            <w:tcW w:w="1008" w:type="dxa"/>
            <w:tcBorders>
              <w:top w:val="nil"/>
              <w:left w:val="nil"/>
              <w:bottom w:val="single" w:sz="4" w:space="0" w:color="auto"/>
              <w:right w:val="single" w:sz="4" w:space="0" w:color="auto"/>
            </w:tcBorders>
            <w:shd w:val="clear" w:color="000000" w:fill="FFFFFF"/>
            <w:noWrap/>
            <w:vAlign w:val="bottom"/>
            <w:hideMark/>
          </w:tcPr>
          <w:p w14:paraId="2FB948C7" w14:textId="27DA48A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218</w:t>
            </w:r>
          </w:p>
        </w:tc>
        <w:tc>
          <w:tcPr>
            <w:tcW w:w="1003" w:type="dxa"/>
            <w:tcBorders>
              <w:top w:val="nil"/>
              <w:left w:val="nil"/>
              <w:bottom w:val="single" w:sz="4" w:space="0" w:color="auto"/>
              <w:right w:val="single" w:sz="4" w:space="0" w:color="auto"/>
            </w:tcBorders>
            <w:shd w:val="clear" w:color="000000" w:fill="FFFFFF"/>
            <w:noWrap/>
            <w:vAlign w:val="bottom"/>
            <w:hideMark/>
          </w:tcPr>
          <w:p w14:paraId="7229B82E" w14:textId="4E5A576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203</w:t>
            </w:r>
          </w:p>
        </w:tc>
        <w:tc>
          <w:tcPr>
            <w:tcW w:w="1003" w:type="dxa"/>
            <w:tcBorders>
              <w:top w:val="nil"/>
              <w:left w:val="nil"/>
              <w:bottom w:val="single" w:sz="4" w:space="0" w:color="auto"/>
              <w:right w:val="single" w:sz="4" w:space="0" w:color="auto"/>
            </w:tcBorders>
            <w:shd w:val="clear" w:color="000000" w:fill="FFFFFF"/>
            <w:noWrap/>
            <w:vAlign w:val="bottom"/>
            <w:hideMark/>
          </w:tcPr>
          <w:p w14:paraId="458BBE43" w14:textId="25B88D1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215</w:t>
            </w:r>
          </w:p>
        </w:tc>
        <w:tc>
          <w:tcPr>
            <w:tcW w:w="1003" w:type="dxa"/>
            <w:tcBorders>
              <w:top w:val="nil"/>
              <w:left w:val="nil"/>
              <w:bottom w:val="single" w:sz="4" w:space="0" w:color="auto"/>
              <w:right w:val="single" w:sz="4" w:space="0" w:color="auto"/>
            </w:tcBorders>
            <w:shd w:val="clear" w:color="000000" w:fill="FFFFFF"/>
            <w:noWrap/>
            <w:vAlign w:val="bottom"/>
            <w:hideMark/>
          </w:tcPr>
          <w:p w14:paraId="1D472496" w14:textId="7930526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283</w:t>
            </w:r>
          </w:p>
        </w:tc>
        <w:tc>
          <w:tcPr>
            <w:tcW w:w="963" w:type="dxa"/>
            <w:tcBorders>
              <w:top w:val="nil"/>
              <w:left w:val="nil"/>
              <w:bottom w:val="single" w:sz="4" w:space="0" w:color="auto"/>
              <w:right w:val="single" w:sz="4" w:space="0" w:color="auto"/>
            </w:tcBorders>
            <w:shd w:val="clear" w:color="000000" w:fill="FFFFFF"/>
            <w:noWrap/>
            <w:vAlign w:val="bottom"/>
            <w:hideMark/>
          </w:tcPr>
          <w:p w14:paraId="20E3C94B" w14:textId="6CA164C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380</w:t>
            </w:r>
          </w:p>
        </w:tc>
      </w:tr>
      <w:tr w:rsidR="00C52F8D" w:rsidRPr="005D2A6A" w14:paraId="1C5B3A89"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55F6FE3" w14:textId="07C6F15C"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Brominated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69543D84" w14:textId="6E9D1B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w:t>
            </w:r>
          </w:p>
        </w:tc>
        <w:tc>
          <w:tcPr>
            <w:tcW w:w="882" w:type="dxa"/>
            <w:tcBorders>
              <w:top w:val="nil"/>
              <w:left w:val="nil"/>
              <w:bottom w:val="single" w:sz="4" w:space="0" w:color="auto"/>
              <w:right w:val="single" w:sz="4" w:space="0" w:color="auto"/>
            </w:tcBorders>
            <w:shd w:val="clear" w:color="000000" w:fill="FFFFFF"/>
            <w:noWrap/>
            <w:vAlign w:val="bottom"/>
            <w:hideMark/>
          </w:tcPr>
          <w:p w14:paraId="5FC8DA13" w14:textId="56BD7AB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62</w:t>
            </w:r>
          </w:p>
        </w:tc>
        <w:tc>
          <w:tcPr>
            <w:tcW w:w="882" w:type="dxa"/>
            <w:tcBorders>
              <w:top w:val="nil"/>
              <w:left w:val="nil"/>
              <w:bottom w:val="single" w:sz="4" w:space="0" w:color="auto"/>
              <w:right w:val="single" w:sz="4" w:space="0" w:color="auto"/>
            </w:tcBorders>
            <w:shd w:val="clear" w:color="000000" w:fill="FFFFFF"/>
            <w:noWrap/>
            <w:vAlign w:val="bottom"/>
            <w:hideMark/>
          </w:tcPr>
          <w:p w14:paraId="37630509" w14:textId="0EB4E1F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w:t>
            </w:r>
          </w:p>
        </w:tc>
        <w:tc>
          <w:tcPr>
            <w:tcW w:w="883" w:type="dxa"/>
            <w:tcBorders>
              <w:top w:val="nil"/>
              <w:left w:val="nil"/>
              <w:bottom w:val="single" w:sz="4" w:space="0" w:color="auto"/>
              <w:right w:val="single" w:sz="4" w:space="0" w:color="auto"/>
            </w:tcBorders>
            <w:shd w:val="clear" w:color="000000" w:fill="FFFFFF"/>
            <w:noWrap/>
            <w:vAlign w:val="bottom"/>
            <w:hideMark/>
          </w:tcPr>
          <w:p w14:paraId="6CC506F4" w14:textId="2EBDE20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65</w:t>
            </w:r>
          </w:p>
        </w:tc>
        <w:tc>
          <w:tcPr>
            <w:tcW w:w="1008" w:type="dxa"/>
            <w:tcBorders>
              <w:top w:val="nil"/>
              <w:left w:val="nil"/>
              <w:bottom w:val="single" w:sz="4" w:space="0" w:color="auto"/>
              <w:right w:val="single" w:sz="4" w:space="0" w:color="auto"/>
            </w:tcBorders>
            <w:shd w:val="clear" w:color="000000" w:fill="FFFFFF"/>
            <w:noWrap/>
            <w:vAlign w:val="bottom"/>
            <w:hideMark/>
          </w:tcPr>
          <w:p w14:paraId="5DA8B2EE" w14:textId="2580F4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2BE52AB4" w14:textId="458C9E7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64</w:t>
            </w:r>
          </w:p>
        </w:tc>
        <w:tc>
          <w:tcPr>
            <w:tcW w:w="1003" w:type="dxa"/>
            <w:tcBorders>
              <w:top w:val="nil"/>
              <w:left w:val="nil"/>
              <w:bottom w:val="single" w:sz="4" w:space="0" w:color="auto"/>
              <w:right w:val="single" w:sz="4" w:space="0" w:color="auto"/>
            </w:tcBorders>
            <w:shd w:val="clear" w:color="000000" w:fill="FFFFFF"/>
            <w:noWrap/>
            <w:vAlign w:val="bottom"/>
            <w:hideMark/>
          </w:tcPr>
          <w:p w14:paraId="11A417DB" w14:textId="7EFEB63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40B1D2C8" w14:textId="15B923C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963" w:type="dxa"/>
            <w:tcBorders>
              <w:top w:val="nil"/>
              <w:left w:val="nil"/>
              <w:bottom w:val="single" w:sz="4" w:space="0" w:color="auto"/>
              <w:right w:val="single" w:sz="4" w:space="0" w:color="auto"/>
            </w:tcBorders>
            <w:shd w:val="clear" w:color="000000" w:fill="FFFFFF"/>
            <w:noWrap/>
            <w:vAlign w:val="bottom"/>
            <w:hideMark/>
          </w:tcPr>
          <w:p w14:paraId="1966EB3D" w14:textId="3176972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114</w:t>
            </w:r>
          </w:p>
        </w:tc>
      </w:tr>
      <w:tr w:rsidR="00C52F8D" w:rsidRPr="005D2A6A" w14:paraId="3036F19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2E15629" w14:textId="643EDF6A"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Other </w:t>
            </w:r>
          </w:p>
        </w:tc>
        <w:tc>
          <w:tcPr>
            <w:tcW w:w="882" w:type="dxa"/>
            <w:tcBorders>
              <w:top w:val="nil"/>
              <w:left w:val="nil"/>
              <w:bottom w:val="single" w:sz="4" w:space="0" w:color="auto"/>
              <w:right w:val="single" w:sz="4" w:space="0" w:color="auto"/>
            </w:tcBorders>
            <w:shd w:val="clear" w:color="000000" w:fill="FFFFFF"/>
            <w:noWrap/>
            <w:vAlign w:val="bottom"/>
            <w:hideMark/>
          </w:tcPr>
          <w:p w14:paraId="49B34C2B" w14:textId="20E9E9D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83</w:t>
            </w:r>
          </w:p>
        </w:tc>
        <w:tc>
          <w:tcPr>
            <w:tcW w:w="882" w:type="dxa"/>
            <w:tcBorders>
              <w:top w:val="nil"/>
              <w:left w:val="nil"/>
              <w:bottom w:val="single" w:sz="4" w:space="0" w:color="auto"/>
              <w:right w:val="single" w:sz="4" w:space="0" w:color="auto"/>
            </w:tcBorders>
            <w:shd w:val="clear" w:color="000000" w:fill="FFFFFF"/>
            <w:noWrap/>
            <w:vAlign w:val="bottom"/>
            <w:hideMark/>
          </w:tcPr>
          <w:p w14:paraId="7E7DEF66" w14:textId="292595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882" w:type="dxa"/>
            <w:tcBorders>
              <w:top w:val="nil"/>
              <w:left w:val="nil"/>
              <w:bottom w:val="single" w:sz="4" w:space="0" w:color="auto"/>
              <w:right w:val="single" w:sz="4" w:space="0" w:color="auto"/>
            </w:tcBorders>
            <w:shd w:val="clear" w:color="000000" w:fill="FFFFFF"/>
            <w:noWrap/>
            <w:vAlign w:val="bottom"/>
            <w:hideMark/>
          </w:tcPr>
          <w:p w14:paraId="40561DD5" w14:textId="2EE7A30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91</w:t>
            </w:r>
          </w:p>
        </w:tc>
        <w:tc>
          <w:tcPr>
            <w:tcW w:w="883" w:type="dxa"/>
            <w:tcBorders>
              <w:top w:val="nil"/>
              <w:left w:val="nil"/>
              <w:bottom w:val="single" w:sz="4" w:space="0" w:color="auto"/>
              <w:right w:val="single" w:sz="4" w:space="0" w:color="auto"/>
            </w:tcBorders>
            <w:shd w:val="clear" w:color="000000" w:fill="FFFFFF"/>
            <w:noWrap/>
            <w:vAlign w:val="bottom"/>
            <w:hideMark/>
          </w:tcPr>
          <w:p w14:paraId="42C33EEF" w14:textId="5DD643D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94</w:t>
            </w:r>
          </w:p>
        </w:tc>
        <w:tc>
          <w:tcPr>
            <w:tcW w:w="1008" w:type="dxa"/>
            <w:tcBorders>
              <w:top w:val="nil"/>
              <w:left w:val="nil"/>
              <w:bottom w:val="single" w:sz="4" w:space="0" w:color="auto"/>
              <w:right w:val="single" w:sz="4" w:space="0" w:color="auto"/>
            </w:tcBorders>
            <w:shd w:val="clear" w:color="000000" w:fill="FFFFFF"/>
            <w:noWrap/>
            <w:vAlign w:val="bottom"/>
            <w:hideMark/>
          </w:tcPr>
          <w:p w14:paraId="57522666" w14:textId="3491B7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99</w:t>
            </w:r>
          </w:p>
        </w:tc>
        <w:tc>
          <w:tcPr>
            <w:tcW w:w="1003" w:type="dxa"/>
            <w:tcBorders>
              <w:top w:val="nil"/>
              <w:left w:val="nil"/>
              <w:bottom w:val="single" w:sz="4" w:space="0" w:color="auto"/>
              <w:right w:val="single" w:sz="4" w:space="0" w:color="auto"/>
            </w:tcBorders>
            <w:shd w:val="clear" w:color="000000" w:fill="FFFFFF"/>
            <w:noWrap/>
            <w:vAlign w:val="bottom"/>
            <w:hideMark/>
          </w:tcPr>
          <w:p w14:paraId="0597ED27" w14:textId="3C2677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c>
          <w:tcPr>
            <w:tcW w:w="1003" w:type="dxa"/>
            <w:tcBorders>
              <w:top w:val="nil"/>
              <w:left w:val="nil"/>
              <w:bottom w:val="single" w:sz="4" w:space="0" w:color="auto"/>
              <w:right w:val="single" w:sz="4" w:space="0" w:color="auto"/>
            </w:tcBorders>
            <w:shd w:val="clear" w:color="000000" w:fill="FFFFFF"/>
            <w:noWrap/>
            <w:vAlign w:val="bottom"/>
            <w:hideMark/>
          </w:tcPr>
          <w:p w14:paraId="30719955" w14:textId="7DCCC74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97</w:t>
            </w:r>
          </w:p>
        </w:tc>
        <w:tc>
          <w:tcPr>
            <w:tcW w:w="1003" w:type="dxa"/>
            <w:tcBorders>
              <w:top w:val="nil"/>
              <w:left w:val="nil"/>
              <w:bottom w:val="single" w:sz="4" w:space="0" w:color="auto"/>
              <w:right w:val="single" w:sz="4" w:space="0" w:color="auto"/>
            </w:tcBorders>
            <w:shd w:val="clear" w:color="000000" w:fill="FFFFFF"/>
            <w:noWrap/>
            <w:vAlign w:val="bottom"/>
            <w:hideMark/>
          </w:tcPr>
          <w:p w14:paraId="5C9B13AF" w14:textId="02203CC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963" w:type="dxa"/>
            <w:tcBorders>
              <w:top w:val="nil"/>
              <w:left w:val="nil"/>
              <w:bottom w:val="single" w:sz="4" w:space="0" w:color="auto"/>
              <w:right w:val="single" w:sz="4" w:space="0" w:color="auto"/>
            </w:tcBorders>
            <w:shd w:val="clear" w:color="000000" w:fill="FFFFFF"/>
            <w:noWrap/>
            <w:vAlign w:val="bottom"/>
            <w:hideMark/>
          </w:tcPr>
          <w:p w14:paraId="748F1574" w14:textId="705C74D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159</w:t>
            </w:r>
          </w:p>
        </w:tc>
      </w:tr>
      <w:tr w:rsidR="00C52F8D" w:rsidRPr="005D2A6A" w14:paraId="7D3EEF82"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46DED771" w14:textId="65929E32" w:rsidR="005D2A6A" w:rsidRPr="00064CBC" w:rsidRDefault="005D2A6A" w:rsidP="00064CBC">
            <w:pPr>
              <w:spacing w:after="0" w:line="240" w:lineRule="auto"/>
              <w:jc w:val="center"/>
              <w:rPr>
                <w:rFonts w:ascii="Arial" w:eastAsia="Times New Roman" w:hAnsi="Arial" w:cs="Arial"/>
                <w:b/>
                <w:bCs/>
                <w:color w:val="000000"/>
                <w:sz w:val="20"/>
                <w:szCs w:val="20"/>
                <w:lang w:val="en-US"/>
              </w:rPr>
            </w:pPr>
            <w:r w:rsidRPr="00064CBC">
              <w:rPr>
                <w:rFonts w:ascii="Arial" w:hAnsi="Arial" w:cs="Arial"/>
                <w:b/>
                <w:bCs/>
                <w:color w:val="000000"/>
                <w:sz w:val="20"/>
                <w:szCs w:val="20"/>
              </w:rPr>
              <w:lastRenderedPageBreak/>
              <w:t>Total</w:t>
            </w:r>
          </w:p>
        </w:tc>
        <w:tc>
          <w:tcPr>
            <w:tcW w:w="882" w:type="dxa"/>
            <w:tcBorders>
              <w:top w:val="nil"/>
              <w:left w:val="nil"/>
              <w:bottom w:val="single" w:sz="4" w:space="0" w:color="auto"/>
              <w:right w:val="single" w:sz="4" w:space="0" w:color="auto"/>
            </w:tcBorders>
            <w:shd w:val="clear" w:color="000000" w:fill="FFFFFF"/>
            <w:noWrap/>
            <w:vAlign w:val="bottom"/>
            <w:hideMark/>
          </w:tcPr>
          <w:p w14:paraId="6DFBDC9F" w14:textId="2461EBA5"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82" w:type="dxa"/>
            <w:tcBorders>
              <w:top w:val="nil"/>
              <w:left w:val="nil"/>
              <w:bottom w:val="single" w:sz="4" w:space="0" w:color="auto"/>
              <w:right w:val="single" w:sz="4" w:space="0" w:color="auto"/>
            </w:tcBorders>
            <w:shd w:val="clear" w:color="000000" w:fill="FFFFFF"/>
            <w:noWrap/>
            <w:vAlign w:val="bottom"/>
            <w:hideMark/>
          </w:tcPr>
          <w:p w14:paraId="724BA00B" w14:textId="3B8DD9A2"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82" w:type="dxa"/>
            <w:tcBorders>
              <w:top w:val="nil"/>
              <w:left w:val="nil"/>
              <w:bottom w:val="single" w:sz="4" w:space="0" w:color="auto"/>
              <w:right w:val="single" w:sz="4" w:space="0" w:color="auto"/>
            </w:tcBorders>
            <w:shd w:val="clear" w:color="000000" w:fill="FFFFFF"/>
            <w:noWrap/>
            <w:vAlign w:val="bottom"/>
            <w:hideMark/>
          </w:tcPr>
          <w:p w14:paraId="5A47AF92" w14:textId="597A613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83" w:type="dxa"/>
            <w:tcBorders>
              <w:top w:val="nil"/>
              <w:left w:val="nil"/>
              <w:bottom w:val="single" w:sz="4" w:space="0" w:color="auto"/>
              <w:right w:val="single" w:sz="4" w:space="0" w:color="auto"/>
            </w:tcBorders>
            <w:shd w:val="clear" w:color="000000" w:fill="FFFFFF"/>
            <w:noWrap/>
            <w:vAlign w:val="bottom"/>
            <w:hideMark/>
          </w:tcPr>
          <w:p w14:paraId="0B274B56" w14:textId="6CBBE0FF"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1008" w:type="dxa"/>
            <w:tcBorders>
              <w:top w:val="nil"/>
              <w:left w:val="nil"/>
              <w:bottom w:val="single" w:sz="4" w:space="0" w:color="auto"/>
              <w:right w:val="single" w:sz="4" w:space="0" w:color="auto"/>
            </w:tcBorders>
            <w:shd w:val="clear" w:color="000000" w:fill="FFFFFF"/>
            <w:noWrap/>
            <w:vAlign w:val="bottom"/>
            <w:hideMark/>
          </w:tcPr>
          <w:p w14:paraId="7D81C6CE" w14:textId="45FA1DF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1003" w:type="dxa"/>
            <w:tcBorders>
              <w:top w:val="nil"/>
              <w:left w:val="nil"/>
              <w:bottom w:val="single" w:sz="4" w:space="0" w:color="auto"/>
              <w:right w:val="single" w:sz="4" w:space="0" w:color="auto"/>
            </w:tcBorders>
            <w:shd w:val="clear" w:color="000000" w:fill="FFFFFF"/>
            <w:noWrap/>
            <w:vAlign w:val="bottom"/>
            <w:hideMark/>
          </w:tcPr>
          <w:p w14:paraId="76B4BF40" w14:textId="1ED7C0B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03" w:type="dxa"/>
            <w:tcBorders>
              <w:top w:val="nil"/>
              <w:left w:val="nil"/>
              <w:bottom w:val="single" w:sz="4" w:space="0" w:color="auto"/>
              <w:right w:val="single" w:sz="4" w:space="0" w:color="auto"/>
            </w:tcBorders>
            <w:shd w:val="clear" w:color="000000" w:fill="FFFFFF"/>
            <w:noWrap/>
            <w:vAlign w:val="bottom"/>
            <w:hideMark/>
          </w:tcPr>
          <w:p w14:paraId="0F19E22E" w14:textId="2D734C7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03" w:type="dxa"/>
            <w:tcBorders>
              <w:top w:val="nil"/>
              <w:left w:val="nil"/>
              <w:bottom w:val="single" w:sz="4" w:space="0" w:color="auto"/>
              <w:right w:val="single" w:sz="4" w:space="0" w:color="auto"/>
            </w:tcBorders>
            <w:shd w:val="clear" w:color="000000" w:fill="FFFFFF"/>
            <w:noWrap/>
            <w:vAlign w:val="bottom"/>
            <w:hideMark/>
          </w:tcPr>
          <w:p w14:paraId="708FEFDD" w14:textId="493113B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963" w:type="dxa"/>
            <w:tcBorders>
              <w:top w:val="nil"/>
              <w:left w:val="nil"/>
              <w:bottom w:val="single" w:sz="4" w:space="0" w:color="auto"/>
              <w:right w:val="single" w:sz="4" w:space="0" w:color="auto"/>
            </w:tcBorders>
            <w:shd w:val="clear" w:color="000000" w:fill="FFFFFF"/>
            <w:noWrap/>
            <w:vAlign w:val="bottom"/>
            <w:hideMark/>
          </w:tcPr>
          <w:p w14:paraId="63D4FEC6" w14:textId="55BB9D3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82"/>
    <w:p w14:paraId="57C76559" w14:textId="4168AE6E" w:rsidR="00B20C6E" w:rsidRDefault="00180344" w:rsidP="00BC081C">
      <w:pPr>
        <w:pStyle w:val="BodyText"/>
        <w:spacing w:before="162" w:line="360" w:lineRule="auto"/>
        <w:ind w:right="90"/>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69248" behindDoc="0" locked="0" layoutInCell="1" allowOverlap="1" wp14:anchorId="17EEA108" wp14:editId="34C6948F">
                <wp:simplePos x="0" y="0"/>
                <wp:positionH relativeFrom="margin">
                  <wp:posOffset>2752725</wp:posOffset>
                </wp:positionH>
                <wp:positionV relativeFrom="paragraph">
                  <wp:posOffset>121285</wp:posOffset>
                </wp:positionV>
                <wp:extent cx="3800475" cy="476250"/>
                <wp:effectExtent l="0" t="0" r="0" b="0"/>
                <wp:wrapNone/>
                <wp:docPr id="1263" name="TextBox 22"/>
                <wp:cNvGraphicFramePr/>
                <a:graphic xmlns:a="http://schemas.openxmlformats.org/drawingml/2006/main">
                  <a:graphicData uri="http://schemas.microsoft.com/office/word/2010/wordprocessingShape">
                    <wps:wsp>
                      <wps:cNvSpPr txBox="1"/>
                      <wps:spPr>
                        <a:xfrm>
                          <a:off x="0" y="0"/>
                          <a:ext cx="3800475" cy="476250"/>
                        </a:xfrm>
                        <a:prstGeom prst="rect">
                          <a:avLst/>
                        </a:prstGeom>
                        <a:noFill/>
                      </wps:spPr>
                      <wps:txbx>
                        <w:txbxContent>
                          <w:p w14:paraId="45AC704A" w14:textId="77777777" w:rsidR="004D08D3" w:rsidRPr="00CE35EB" w:rsidRDefault="004D08D3"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7855298"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35CB3FC" w14:textId="4E47E768" w:rsidR="004D08D3" w:rsidRPr="00CE35EB" w:rsidRDefault="004D08D3" w:rsidP="009B6BDA">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7EEA108" id="_x0000_s1051" type="#_x0000_t202" style="position:absolute;left:0;text-align:left;margin-left:216.75pt;margin-top:9.55pt;width:299.25pt;height:37.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" filled="f" stroked="f">
                <v:textbox>
                  <w:txbxContent>
                    <w:p w14:paraId="45AC704A" w14:textId="77777777" w:rsidR="004D08D3" w:rsidRPr="00CE35EB" w:rsidRDefault="004D08D3"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7855298"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35CB3FC" w14:textId="4E47E768" w:rsidR="004D08D3" w:rsidRPr="00CE35EB" w:rsidRDefault="004D08D3" w:rsidP="009B6BDA">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53D03B67" w14:textId="7C993DF6" w:rsidR="005D2A6A" w:rsidRDefault="00064CBC" w:rsidP="00BC081C">
      <w:pPr>
        <w:pStyle w:val="BodyText"/>
        <w:spacing w:before="162" w:line="360" w:lineRule="auto"/>
        <w:ind w:right="90"/>
        <w:jc w:val="both"/>
        <w:rPr>
          <w:noProof/>
          <w:color w:val="000000" w:themeColor="text1"/>
        </w:rPr>
        <w:sectPr w:rsidR="005D2A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52F8D">
        <w:rPr>
          <w:noProof/>
          <w:color w:val="000000" w:themeColor="text1"/>
        </w:rPr>
        <mc:AlternateContent>
          <mc:Choice Requires="wps">
            <w:drawing>
              <wp:anchor distT="45720" distB="45720" distL="114300" distR="114300" simplePos="0" relativeHeight="252545024" behindDoc="0" locked="0" layoutInCell="1" allowOverlap="1" wp14:anchorId="5CE04BED" wp14:editId="0F3264E1">
                <wp:simplePos x="0" y="0"/>
                <wp:positionH relativeFrom="column">
                  <wp:posOffset>-157480</wp:posOffset>
                </wp:positionH>
                <wp:positionV relativeFrom="paragraph">
                  <wp:posOffset>217170</wp:posOffset>
                </wp:positionV>
                <wp:extent cx="6709410" cy="3040380"/>
                <wp:effectExtent l="95250" t="57150" r="91440" b="121920"/>
                <wp:wrapSquare wrapText="bothSides"/>
                <wp:docPr id="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9410" cy="304038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7F2CE341" w14:textId="0197EF12" w:rsidR="004D08D3" w:rsidRDefault="004D08D3"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4D08D3" w:rsidRDefault="004D08D3"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0A139CB5" w:rsidR="004D08D3" w:rsidRDefault="004D08D3"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Novolac vinyl ester resin contributes to around 27% which has been specially modified for improved fabrication properties. It provides improved product quality and fabrication efficiency  to</w:t>
                            </w:r>
                            <w:r w:rsidRPr="00353654">
                              <w:rPr>
                                <w:strike/>
                                <w:noProof/>
                                <w:color w:val="000000" w:themeColor="text1"/>
                              </w:rPr>
                              <w:t xml:space="preserve"> ens</w:t>
                            </w:r>
                            <w:r w:rsidRPr="002B5730">
                              <w:rPr>
                                <w:noProof/>
                                <w:color w:val="000000" w:themeColor="text1"/>
                              </w:rPr>
                              <w:t xml:space="preserve"> </w:t>
                            </w:r>
                            <w:r>
                              <w:rPr>
                                <w:noProof/>
                                <w:color w:val="000000" w:themeColor="text1"/>
                              </w:rPr>
                              <w:t xml:space="preserve">end </w:t>
                            </w:r>
                            <w:r w:rsidRPr="002B5730">
                              <w:rPr>
                                <w:noProof/>
                                <w:color w:val="000000" w:themeColor="text1"/>
                              </w:rPr>
                              <w:t xml:space="preserve">users, which offers extended shelf life and adds improved flexibilty to fabricators. </w:t>
                            </w:r>
                          </w:p>
                          <w:p w14:paraId="2236E5BF" w14:textId="452A44A3" w:rsidR="004D08D3" w:rsidRDefault="004D08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04BED" id="_x0000_s1052" type="#_x0000_t202" style="position:absolute;left:0;text-align:left;margin-left:-12.4pt;margin-top:17.1pt;width:528.3pt;height:239.4pt;z-index:25254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" fillcolor="#6e6e6e [2150]" stroked="f">
                <v:fill color2="#c9c9c9 [1942]" rotate="t" angle="180" colors="0 #6f6f6f;31457f #a8a8a8;1 #c9c9c9" focus="100%" type="gradient"/>
                <v:shadow on="t" color="black" opacity="20971f" offset="0,2.2pt"/>
                <v:textbox>
                  <w:txbxContent>
                    <w:p w14:paraId="7F2CE341" w14:textId="0197EF12" w:rsidR="004D08D3" w:rsidRDefault="004D08D3"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4D08D3" w:rsidRDefault="004D08D3"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0A139CB5" w:rsidR="004D08D3" w:rsidRDefault="004D08D3"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Novolac vinyl ester resin contributes to around 27% which has been specially modified for improved fabrication properties. It provides improved product quality and fabrication efficiency  to</w:t>
                      </w:r>
                      <w:r w:rsidRPr="00353654">
                        <w:rPr>
                          <w:strike/>
                          <w:noProof/>
                          <w:color w:val="000000" w:themeColor="text1"/>
                        </w:rPr>
                        <w:t xml:space="preserve"> ens</w:t>
                      </w:r>
                      <w:r w:rsidRPr="002B5730">
                        <w:rPr>
                          <w:noProof/>
                          <w:color w:val="000000" w:themeColor="text1"/>
                        </w:rPr>
                        <w:t xml:space="preserve"> </w:t>
                      </w:r>
                      <w:r>
                        <w:rPr>
                          <w:noProof/>
                          <w:color w:val="000000" w:themeColor="text1"/>
                        </w:rPr>
                        <w:t xml:space="preserve">end </w:t>
                      </w:r>
                      <w:r w:rsidRPr="002B5730">
                        <w:rPr>
                          <w:noProof/>
                          <w:color w:val="000000" w:themeColor="text1"/>
                        </w:rPr>
                        <w:t xml:space="preserve">users, which offers extended shelf life and adds improved flexibilty to fabricators. </w:t>
                      </w:r>
                    </w:p>
                    <w:p w14:paraId="2236E5BF" w14:textId="452A44A3" w:rsidR="004D08D3" w:rsidRDefault="004D08D3"/>
                  </w:txbxContent>
                </v:textbox>
                <w10:wrap type="square"/>
              </v:shape>
            </w:pict>
          </mc:Fallback>
        </mc:AlternateContent>
      </w:r>
    </w:p>
    <w:p w14:paraId="5E6D4981" w14:textId="77777777" w:rsidR="00064CBC" w:rsidRDefault="00C07E16" w:rsidP="0061645E">
      <w:pPr>
        <w:rPr>
          <w:rFonts w:ascii="Arial" w:hAnsi="Arial" w:cs="Arial"/>
          <w:b/>
          <w:bCs/>
          <w:sz w:val="24"/>
          <w:szCs w:val="24"/>
        </w:rPr>
      </w:pPr>
      <w:r w:rsidRPr="0061645E">
        <w:rPr>
          <w:rFonts w:ascii="Arial" w:hAnsi="Arial" w:cs="Arial"/>
          <w:b/>
          <w:bCs/>
          <w:sz w:val="24"/>
          <w:szCs w:val="24"/>
        </w:rPr>
        <w:t xml:space="preserve"> </w:t>
      </w:r>
    </w:p>
    <w:p w14:paraId="0B2B3AD8" w14:textId="77777777" w:rsidR="00064CBC" w:rsidRDefault="00064CBC" w:rsidP="0061645E">
      <w:pPr>
        <w:rPr>
          <w:rFonts w:ascii="Arial" w:hAnsi="Arial" w:cs="Arial"/>
          <w:b/>
          <w:bCs/>
          <w:sz w:val="24"/>
          <w:szCs w:val="24"/>
        </w:rPr>
      </w:pPr>
    </w:p>
    <w:p w14:paraId="37AE5790" w14:textId="54A59031" w:rsidR="00064CBC" w:rsidRDefault="00064CBC" w:rsidP="0061645E">
      <w:pPr>
        <w:rPr>
          <w:rFonts w:ascii="Arial" w:hAnsi="Arial" w:cs="Arial"/>
          <w:b/>
          <w:bCs/>
          <w:sz w:val="24"/>
          <w:szCs w:val="24"/>
        </w:rPr>
      </w:pPr>
    </w:p>
    <w:p w14:paraId="6E997C05" w14:textId="1137ABF4" w:rsidR="00650D00" w:rsidRDefault="00650D00" w:rsidP="0061645E">
      <w:pPr>
        <w:rPr>
          <w:rFonts w:ascii="Arial" w:hAnsi="Arial" w:cs="Arial"/>
          <w:b/>
          <w:bCs/>
          <w:sz w:val="24"/>
          <w:szCs w:val="24"/>
        </w:rPr>
      </w:pPr>
    </w:p>
    <w:p w14:paraId="1FCC64EB" w14:textId="7F484477" w:rsidR="00650D00" w:rsidRDefault="00650D00" w:rsidP="0061645E">
      <w:pPr>
        <w:rPr>
          <w:rFonts w:ascii="Arial" w:hAnsi="Arial" w:cs="Arial"/>
          <w:b/>
          <w:bCs/>
          <w:sz w:val="24"/>
          <w:szCs w:val="24"/>
        </w:rPr>
      </w:pPr>
    </w:p>
    <w:p w14:paraId="127772CF" w14:textId="726E16F0" w:rsidR="00650D00" w:rsidRDefault="00650D00" w:rsidP="0061645E">
      <w:pPr>
        <w:rPr>
          <w:rFonts w:ascii="Arial" w:hAnsi="Arial" w:cs="Arial"/>
          <w:b/>
          <w:bCs/>
          <w:sz w:val="24"/>
          <w:szCs w:val="24"/>
        </w:rPr>
      </w:pPr>
    </w:p>
    <w:p w14:paraId="0472D7DF" w14:textId="44D04208" w:rsidR="00C36D81" w:rsidRDefault="00C36D81" w:rsidP="0061645E">
      <w:pPr>
        <w:rPr>
          <w:rFonts w:ascii="Arial" w:hAnsi="Arial" w:cs="Arial"/>
          <w:b/>
          <w:bCs/>
          <w:sz w:val="24"/>
          <w:szCs w:val="24"/>
        </w:rPr>
      </w:pPr>
    </w:p>
    <w:p w14:paraId="126F14D4" w14:textId="77777777" w:rsidR="003A525D" w:rsidRDefault="003A525D" w:rsidP="00F15E2C">
      <w:pPr>
        <w:spacing w:line="360" w:lineRule="auto"/>
        <w:textAlignment w:val="baseline"/>
        <w:rPr>
          <w:rFonts w:ascii="Arial" w:eastAsia="Verdana" w:hAnsi="Arial" w:cs="Arial"/>
          <w:b/>
          <w:bCs/>
          <w:color w:val="000000"/>
          <w:kern w:val="24"/>
          <w:sz w:val="24"/>
          <w:szCs w:val="24"/>
        </w:rPr>
      </w:pPr>
    </w:p>
    <w:p w14:paraId="4645CDF4" w14:textId="4D06A184"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t>Global Vinyl Ester Resin Demand Supply Analysis, By Volume, 2015-2030F (Thousand Tonnes)</w:t>
      </w:r>
    </w:p>
    <w:tbl>
      <w:tblPr>
        <w:tblW w:w="10083" w:type="dxa"/>
        <w:tblCellMar>
          <w:left w:w="0" w:type="dxa"/>
          <w:right w:w="0" w:type="dxa"/>
        </w:tblCellMar>
        <w:tblLook w:val="0420" w:firstRow="1" w:lastRow="0" w:firstColumn="0" w:lastColumn="0" w:noHBand="0" w:noVBand="1"/>
      </w:tblPr>
      <w:tblGrid>
        <w:gridCol w:w="1279"/>
        <w:gridCol w:w="977"/>
        <w:gridCol w:w="977"/>
        <w:gridCol w:w="977"/>
        <w:gridCol w:w="977"/>
        <w:gridCol w:w="850"/>
        <w:gridCol w:w="1104"/>
        <w:gridCol w:w="981"/>
        <w:gridCol w:w="980"/>
        <w:gridCol w:w="981"/>
      </w:tblGrid>
      <w:tr w:rsidR="00E561A5" w:rsidRPr="00113DAD" w14:paraId="1991E04E" w14:textId="77777777" w:rsidTr="003A525D">
        <w:trPr>
          <w:trHeight w:val="359"/>
        </w:trPr>
        <w:tc>
          <w:tcPr>
            <w:tcW w:w="127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3D44F8" w14:textId="77777777" w:rsidR="00E561A5" w:rsidRPr="00113DAD" w:rsidRDefault="00E561A5" w:rsidP="00E80F8C">
            <w:pPr>
              <w:tabs>
                <w:tab w:val="left" w:pos="1290"/>
              </w:tabs>
              <w:spacing w:line="360" w:lineRule="auto"/>
              <w:jc w:val="both"/>
              <w:rPr>
                <w:rFonts w:ascii="Arial" w:eastAsia="Arial" w:hAnsi="Arial" w:cs="Arial"/>
                <w:color w:val="000000" w:themeColor="text1"/>
                <w:sz w:val="14"/>
                <w:szCs w:val="14"/>
                <w:lang w:val="en-US"/>
              </w:rPr>
            </w:pP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58BC6EB" w14:textId="77777777" w:rsidR="00E561A5" w:rsidRPr="00113DAD" w:rsidRDefault="00E561A5"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E5B03B4" w14:textId="77777777" w:rsidR="00E561A5" w:rsidRPr="00113DAD" w:rsidRDefault="00E561A5"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AA0488" w14:textId="77777777" w:rsidR="00E561A5" w:rsidRPr="00113DAD" w:rsidRDefault="00E561A5"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7C9DDC" w14:textId="77777777" w:rsidR="00E561A5" w:rsidRPr="00113DAD" w:rsidRDefault="00E561A5"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85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CC0F390" w14:textId="77777777" w:rsidR="00E561A5" w:rsidRPr="00113DAD" w:rsidRDefault="00E561A5"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110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4CB1DB" w14:textId="77777777" w:rsidR="00E561A5" w:rsidRPr="00113DAD" w:rsidRDefault="00E561A5"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4FF089" w14:textId="77777777" w:rsidR="00E561A5" w:rsidRPr="00113DAD" w:rsidRDefault="00E561A5"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CB604E" w14:textId="77777777" w:rsidR="00E561A5" w:rsidRPr="00113DAD" w:rsidRDefault="00E561A5"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3A7470" w14:textId="77777777" w:rsidR="00E561A5" w:rsidRPr="00113DAD" w:rsidRDefault="00E561A5"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E561A5" w:rsidRPr="00113DAD" w14:paraId="1E477126" w14:textId="77777777" w:rsidTr="003A525D">
        <w:trPr>
          <w:trHeight w:val="412"/>
        </w:trPr>
        <w:tc>
          <w:tcPr>
            <w:tcW w:w="127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54220"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36C3E2"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056B20"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B830B"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953</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0EFD5B"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965</w:t>
            </w:r>
          </w:p>
        </w:tc>
        <w:tc>
          <w:tcPr>
            <w:tcW w:w="85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1A8D63"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980</w:t>
            </w:r>
          </w:p>
        </w:tc>
        <w:tc>
          <w:tcPr>
            <w:tcW w:w="110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AED638"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5D1895"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1020</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4D7E2"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5AC513"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1030</w:t>
            </w:r>
          </w:p>
        </w:tc>
      </w:tr>
      <w:tr w:rsidR="00E561A5" w:rsidRPr="00113DAD" w14:paraId="27FB15FE"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43F8CAC"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044315"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733</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8E30A1"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C6C93"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775</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50E264F"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790</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E0758C"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812</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0A5553"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759</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782658"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808</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63EBF6"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866</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602F14"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929</w:t>
            </w:r>
          </w:p>
        </w:tc>
      </w:tr>
      <w:tr w:rsidR="00E561A5" w:rsidRPr="00113DAD" w14:paraId="499F7673"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513D5B1"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Import</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F9E542"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DCD57D"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F70550"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38CED"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924925"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0D039A"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val="restart"/>
            <w:tcBorders>
              <w:top w:val="single" w:sz="8" w:space="0" w:color="FFFFFF"/>
              <w:left w:val="single" w:sz="8" w:space="0" w:color="FFFFFF"/>
              <w:right w:val="single" w:sz="8" w:space="0" w:color="FFFFFF"/>
            </w:tcBorders>
            <w:shd w:val="clear" w:color="auto" w:fill="D5E3CF"/>
            <w:tcMar>
              <w:top w:w="15" w:type="dxa"/>
              <w:left w:w="15" w:type="dxa"/>
              <w:bottom w:w="0" w:type="dxa"/>
              <w:right w:w="15" w:type="dxa"/>
            </w:tcMar>
            <w:vAlign w:val="bottom"/>
          </w:tcPr>
          <w:p w14:paraId="3250321E"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67C4C5A"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E7EE632"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lastRenderedPageBreak/>
              <w:t>Export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521009"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3E1D7C"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FDED53"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864360"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D37286"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DD3E72"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tcBorders>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EB164FF"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8B51B9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2251DE"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ABA0B1"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677.49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4087A1"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707.79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A029D1"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734.69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11A5B"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767.44</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0CF051"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796.32</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6C5CC6"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739.49</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2FC975"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789.09</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069D1"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1026.25</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F853D6"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1367.33</w:t>
            </w:r>
          </w:p>
        </w:tc>
      </w:tr>
      <w:tr w:rsidR="00E561A5" w:rsidRPr="00113DAD" w14:paraId="75B586F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1E7A79C"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1602E3"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797191"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4.47%</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69CE0"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BCDEA5"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4.46%</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62C4C"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3.76%</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CE2444"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-7.14%</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51FF00"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B0629E"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6.42%</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C4030B"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5.58%</w:t>
            </w:r>
          </w:p>
        </w:tc>
      </w:tr>
      <w:tr w:rsidR="00E561A5" w:rsidRPr="00113DAD" w14:paraId="2432E914"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1E483A"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5862"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FC5B289"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5F06F6" w14:textId="47158C51" w:rsidR="00E561A5" w:rsidRPr="00113DAD" w:rsidRDefault="009971A7" w:rsidP="00E80F8C">
            <w:pPr>
              <w:tabs>
                <w:tab w:val="left" w:pos="1290"/>
              </w:tabs>
              <w:spacing w:line="360" w:lineRule="auto"/>
              <w:jc w:val="center"/>
              <w:rPr>
                <w:rFonts w:ascii="Arial" w:eastAsia="Arial" w:hAnsi="Arial" w:cs="Arial"/>
                <w:color w:val="000000" w:themeColor="text1"/>
                <w:sz w:val="14"/>
                <w:szCs w:val="14"/>
                <w:lang w:val="en-US"/>
              </w:rPr>
            </w:pPr>
            <w:r w:rsidRPr="009D7B5D">
              <w:rPr>
                <w:rFonts w:ascii="Arial" w:eastAsia="Arial" w:hAnsi="Arial" w:cs="Arial"/>
                <w:noProof/>
                <w:sz w:val="24"/>
                <w:szCs w:val="24"/>
              </w:rPr>
              <mc:AlternateContent>
                <mc:Choice Requires="wps">
                  <w:drawing>
                    <wp:anchor distT="0" distB="0" distL="114300" distR="114300" simplePos="0" relativeHeight="252805120" behindDoc="0" locked="0" layoutInCell="1" allowOverlap="1" wp14:anchorId="1F24103B" wp14:editId="74EB8E4B">
                      <wp:simplePos x="0" y="0"/>
                      <wp:positionH relativeFrom="column">
                        <wp:posOffset>-1606550</wp:posOffset>
                      </wp:positionH>
                      <wp:positionV relativeFrom="paragraph">
                        <wp:posOffset>473075</wp:posOffset>
                      </wp:positionV>
                      <wp:extent cx="3456940" cy="257175"/>
                      <wp:effectExtent l="0" t="0" r="0" b="0"/>
                      <wp:wrapNone/>
                      <wp:docPr id="6"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000FE755"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C76D7E9" w14:textId="413DEF3E" w:rsidR="004D08D3" w:rsidRPr="00E33B0C" w:rsidRDefault="004D08D3" w:rsidP="00F15E2C">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24103B" id="_x0000_s1053" type="#_x0000_t202" style="position:absolute;left:0;text-align:left;margin-left:-126.5pt;margin-top:37.25pt;width:272.2pt;height:20.25pt;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" filled="f" stroked="f">
                      <v:textbox>
                        <w:txbxContent>
                          <w:p w14:paraId="000FE755"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C76D7E9" w14:textId="413DEF3E" w:rsidR="004D08D3" w:rsidRPr="00E33B0C" w:rsidRDefault="004D08D3" w:rsidP="00F15E2C">
                            <w:pPr>
                              <w:jc w:val="right"/>
                              <w:textAlignment w:val="baseline"/>
                              <w:rPr>
                                <w:rFonts w:ascii="Verdana" w:eastAsia="Verdana" w:hAnsi="Verdana" w:cs="Verdana"/>
                                <w:i/>
                                <w:iCs/>
                                <w:color w:val="7F7F7F"/>
                                <w:kern w:val="24"/>
                                <w:sz w:val="12"/>
                                <w:szCs w:val="12"/>
                              </w:rPr>
                            </w:pPr>
                          </w:p>
                        </w:txbxContent>
                      </v:textbox>
                    </v:shape>
                  </w:pict>
                </mc:Fallback>
              </mc:AlternateContent>
            </w:r>
            <w:r w:rsidR="00E561A5" w:rsidRPr="00113DAD">
              <w:rPr>
                <w:rFonts w:ascii="Arial" w:eastAsia="Arial" w:hAnsi="Arial" w:cs="Arial"/>
                <w:color w:val="000000" w:themeColor="text1"/>
                <w:sz w:val="14"/>
                <w:szCs w:val="14"/>
                <w:lang w:val="en-US"/>
              </w:rPr>
              <w:t>19.23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E9AF95D" w14:textId="1A2A56E8"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-159.81</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5D3123" w14:textId="77777777" w:rsidR="00E561A5" w:rsidRPr="00113DAD" w:rsidRDefault="00E561A5"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-438.76</w:t>
            </w:r>
          </w:p>
        </w:tc>
      </w:tr>
    </w:tbl>
    <w:p w14:paraId="3602754B" w14:textId="7388677A" w:rsidR="009971A7" w:rsidRDefault="009971A7" w:rsidP="00F15E2C">
      <w:pPr>
        <w:tabs>
          <w:tab w:val="left" w:pos="1290"/>
        </w:tabs>
        <w:spacing w:line="360" w:lineRule="auto"/>
        <w:jc w:val="both"/>
        <w:rPr>
          <w:rFonts w:ascii="Arial" w:eastAsia="Arial" w:hAnsi="Arial" w:cs="Arial"/>
          <w:color w:val="000000" w:themeColor="text1"/>
          <w:sz w:val="24"/>
          <w:szCs w:val="24"/>
        </w:rPr>
      </w:pPr>
    </w:p>
    <w:p w14:paraId="20B4C82F" w14:textId="77777777" w:rsidR="009971A7" w:rsidRPr="008A69E5" w:rsidRDefault="009971A7">
      <w:pPr>
        <w:pStyle w:val="Footer"/>
        <w:spacing w:before="162"/>
        <w:ind w:right="-90"/>
        <w:jc w:val="both"/>
        <w:rPr>
          <w:bCs/>
          <w:sz w:val="20"/>
          <w:szCs w:val="20"/>
          <w:rPrChange w:id="85" w:author="Hardik Malhotra" w:date="2021-12-02T12:54:00Z">
            <w:rPr>
              <w:bCs/>
            </w:rPr>
          </w:rPrChange>
        </w:rPr>
        <w:pPrChange w:id="86" w:author="Hardik Malhotra" w:date="2021-12-02T14:09:00Z">
          <w:pPr>
            <w:pStyle w:val="Footer"/>
            <w:spacing w:before="162" w:line="480" w:lineRule="auto"/>
            <w:ind w:right="-90"/>
            <w:jc w:val="both"/>
          </w:pPr>
        </w:pPrChange>
      </w:pPr>
      <w:ins w:id="87" w:author="Hardik Malhotra" w:date="2021-12-02T12:48:00Z">
        <w:r w:rsidRPr="008A69E5">
          <w:rPr>
            <w:rFonts w:ascii="Arial" w:hAnsi="Arial" w:cs="Arial"/>
            <w:i/>
            <w:iCs/>
            <w:sz w:val="18"/>
            <w:szCs w:val="18"/>
            <w:rPrChange w:id="88"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4D8935FF" w14:textId="77777777" w:rsidR="00A42F2F" w:rsidRPr="00AF20A2" w:rsidRDefault="00A42F2F" w:rsidP="00A42F2F">
      <w:pPr>
        <w:spacing w:line="340" w:lineRule="exact"/>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Global Vinyl Ester Resin Demand, By Volume, 2020-2030F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p w14:paraId="23E960E7" w14:textId="566FB1FB" w:rsidR="00A42F2F" w:rsidRDefault="00A42F2F" w:rsidP="00A42F2F">
      <w:pPr>
        <w:rPr>
          <w:rFonts w:ascii="Arial" w:eastAsia="Arial" w:hAnsi="Arial" w:cs="Arial"/>
          <w:sz w:val="24"/>
          <w:szCs w:val="24"/>
        </w:rPr>
      </w:pP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A42F2F" w:rsidRPr="009D7B5D" w14:paraId="5A170D65" w14:textId="77777777" w:rsidTr="00E80F8C">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375057"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11EBF4"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5BB04"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347E51"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5DEB88D"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5ACBDF"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4BEAE7"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7F5EF0"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69C773"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F154B57"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F803CD"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BB6ACFB"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b/>
                <w:bCs/>
                <w:sz w:val="14"/>
                <w:szCs w:val="14"/>
              </w:rPr>
              <w:t>2030F</w:t>
            </w:r>
          </w:p>
        </w:tc>
      </w:tr>
      <w:tr w:rsidR="00A42F2F" w:rsidRPr="009D7B5D" w14:paraId="475BD63E" w14:textId="77777777" w:rsidTr="00E80F8C">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169D167"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sz w:val="14"/>
                <w:szCs w:val="14"/>
                <w:lang w:val="en-US"/>
              </w:rPr>
              <w:t>Optimistic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9343F9"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A35BFC"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807.80</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0C92AF"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885.74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642FFE"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969.34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921D2F"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1058.92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765BDA"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1153.73</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AEBAD8"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1254.68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2EC07"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1362.92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65902D" w14:textId="085E0BB2"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1477.58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58DAB3"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1600.04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E264"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1729.79</w:t>
            </w:r>
          </w:p>
        </w:tc>
      </w:tr>
      <w:tr w:rsidR="00A42F2F" w:rsidRPr="009D7B5D" w14:paraId="2FF27639" w14:textId="77777777" w:rsidTr="00E80F8C">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36E00B" w14:textId="77777777" w:rsidR="00A42F2F" w:rsidRPr="009D7B5D" w:rsidRDefault="00A42F2F" w:rsidP="00E80F8C">
            <w:pPr>
              <w:rPr>
                <w:rFonts w:ascii="Arial" w:eastAsia="Arial" w:hAnsi="Arial" w:cs="Arial"/>
                <w:sz w:val="14"/>
                <w:szCs w:val="14"/>
                <w:lang w:val="en-US"/>
              </w:rPr>
            </w:pPr>
            <w:r w:rsidRPr="009D7B5D">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DBF78"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E71E49"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789.09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819922"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845.26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C732F"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903.66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3BB702"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964.31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E86E8B"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1026.25</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E5816C"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1090.08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A2C52E"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1156.54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35159"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1224.57</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4A2CB" w14:textId="24039984"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1295.08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E608F5"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1367.33</w:t>
            </w:r>
          </w:p>
        </w:tc>
      </w:tr>
      <w:tr w:rsidR="00A42F2F" w:rsidRPr="009D7B5D" w14:paraId="400B4533" w14:textId="77777777" w:rsidTr="00E80F8C">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3AE3A88" w14:textId="77777777" w:rsidR="00A42F2F" w:rsidRPr="009D7B5D" w:rsidRDefault="00A42F2F" w:rsidP="00E80F8C">
            <w:pPr>
              <w:rPr>
                <w:rFonts w:ascii="Arial" w:eastAsia="Arial" w:hAnsi="Arial" w:cs="Arial"/>
                <w:sz w:val="14"/>
                <w:szCs w:val="14"/>
                <w:lang w:val="en-US"/>
              </w:rPr>
            </w:pPr>
            <w:r>
              <w:rPr>
                <w:rFonts w:ascii="Arial" w:eastAsia="Arial" w:hAnsi="Arial" w:cs="Arial"/>
                <w:sz w:val="14"/>
                <w:szCs w:val="14"/>
                <w:lang w:val="en-US"/>
              </w:rPr>
              <w:t>Pessi</w:t>
            </w:r>
            <w:r w:rsidRPr="009D7B5D">
              <w:rPr>
                <w:rFonts w:ascii="Arial" w:eastAsia="Arial" w:hAnsi="Arial" w:cs="Arial"/>
                <w:sz w:val="14"/>
                <w:szCs w:val="14"/>
                <w:lang w:val="en-US"/>
              </w:rPr>
              <w:t>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8345E" w14:textId="77777777" w:rsidR="00A42F2F" w:rsidRPr="009D7B5D" w:rsidRDefault="00A42F2F" w:rsidP="00E80F8C">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CDE67F"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1062A4"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4F283"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F869A0"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F8F764"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37901E"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A0B21B"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DD7C2A" w14:textId="77777777"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F14699" w14:textId="5D28C082" w:rsidR="00A42F2F" w:rsidRPr="009D7B5D" w:rsidRDefault="00A42F2F" w:rsidP="00E80F8C">
            <w:pPr>
              <w:jc w:val="center"/>
              <w:rPr>
                <w:rFonts w:ascii="Arial" w:eastAsia="Arial" w:hAnsi="Arial" w:cs="Arial"/>
                <w:sz w:val="14"/>
                <w:szCs w:val="14"/>
                <w:lang w:val="en-US"/>
              </w:rPr>
            </w:pPr>
            <w:r w:rsidRPr="0087593C">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E58A3" w14:textId="4E8F2E07" w:rsidR="00A42F2F" w:rsidRPr="009D7B5D" w:rsidRDefault="009B6BDA" w:rsidP="00E80F8C">
            <w:pPr>
              <w:jc w:val="center"/>
              <w:rPr>
                <w:rFonts w:ascii="Arial" w:eastAsia="Arial" w:hAnsi="Arial" w:cs="Arial"/>
                <w:sz w:val="14"/>
                <w:szCs w:val="14"/>
                <w:lang w:val="en-US"/>
              </w:rPr>
            </w:pPr>
            <w:r w:rsidRPr="009D7B5D">
              <w:rPr>
                <w:rFonts w:ascii="Arial" w:eastAsia="Arial" w:hAnsi="Arial" w:cs="Arial"/>
                <w:noProof/>
                <w:sz w:val="24"/>
                <w:szCs w:val="24"/>
              </w:rPr>
              <mc:AlternateContent>
                <mc:Choice Requires="wps">
                  <w:drawing>
                    <wp:anchor distT="0" distB="0" distL="114300" distR="114300" simplePos="0" relativeHeight="252937216" behindDoc="0" locked="0" layoutInCell="1" allowOverlap="1" wp14:anchorId="31F1FD5F" wp14:editId="1F43A08A">
                      <wp:simplePos x="0" y="0"/>
                      <wp:positionH relativeFrom="margin">
                        <wp:posOffset>-2955290</wp:posOffset>
                      </wp:positionH>
                      <wp:positionV relativeFrom="paragraph">
                        <wp:posOffset>381635</wp:posOffset>
                      </wp:positionV>
                      <wp:extent cx="3456940" cy="257175"/>
                      <wp:effectExtent l="0" t="0" r="0" b="0"/>
                      <wp:wrapNone/>
                      <wp:docPr id="76"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6490CABC"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8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1BE84E9" w14:textId="77777777" w:rsidR="004D08D3" w:rsidRPr="00E33B0C" w:rsidRDefault="004D08D3" w:rsidP="009B6BD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F1FD5F" id="_x0000_s1054" type="#_x0000_t202" style="position:absolute;left:0;text-align:left;margin-left:-232.7pt;margin-top:30.05pt;width:272.2pt;height:20.25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" filled="f" stroked="f">
                      <v:textbox>
                        <w:txbxContent>
                          <w:p w14:paraId="6490CABC"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1BE84E9" w14:textId="77777777" w:rsidR="004D08D3" w:rsidRPr="00E33B0C" w:rsidRDefault="004D08D3" w:rsidP="009B6BDA">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r w:rsidR="00A42F2F" w:rsidRPr="0087593C">
              <w:rPr>
                <w:rFonts w:ascii="Arial" w:eastAsia="Arial" w:hAnsi="Arial" w:cs="Arial"/>
                <w:sz w:val="14"/>
                <w:szCs w:val="14"/>
                <w:lang w:val="en-US"/>
              </w:rPr>
              <w:t>1024.07</w:t>
            </w:r>
          </w:p>
        </w:tc>
      </w:tr>
    </w:tbl>
    <w:p w14:paraId="002AE6B6" w14:textId="019BBC30" w:rsidR="00A42F2F" w:rsidRDefault="00A42F2F" w:rsidP="0061645E">
      <w:pPr>
        <w:rPr>
          <w:rFonts w:ascii="Arial" w:hAnsi="Arial" w:cs="Arial"/>
          <w:b/>
          <w:bCs/>
          <w:sz w:val="24"/>
          <w:szCs w:val="24"/>
        </w:rPr>
      </w:pPr>
    </w:p>
    <w:p w14:paraId="67131D47" w14:textId="074A769F" w:rsidR="00A42F2F" w:rsidRDefault="00A42F2F" w:rsidP="0061645E">
      <w:pPr>
        <w:rPr>
          <w:rFonts w:ascii="Arial" w:hAnsi="Arial" w:cs="Arial"/>
          <w:b/>
          <w:bCs/>
          <w:sz w:val="24"/>
          <w:szCs w:val="24"/>
        </w:rPr>
      </w:pPr>
    </w:p>
    <w:p w14:paraId="4EB56516" w14:textId="1FF3E718" w:rsidR="000B6683" w:rsidRDefault="000B6683" w:rsidP="0061645E">
      <w:pPr>
        <w:rPr>
          <w:rFonts w:ascii="Arial" w:hAnsi="Arial" w:cs="Arial"/>
          <w:b/>
          <w:bCs/>
          <w:sz w:val="24"/>
          <w:szCs w:val="24"/>
        </w:rPr>
      </w:pPr>
    </w:p>
    <w:p w14:paraId="6AF53EFC" w14:textId="5D7E3D62" w:rsidR="000B6683" w:rsidRDefault="000B6683" w:rsidP="0061645E">
      <w:pPr>
        <w:rPr>
          <w:rFonts w:ascii="Arial" w:hAnsi="Arial" w:cs="Arial"/>
          <w:b/>
          <w:bCs/>
          <w:sz w:val="24"/>
          <w:szCs w:val="24"/>
        </w:rPr>
      </w:pPr>
    </w:p>
    <w:p w14:paraId="4F05D1E9" w14:textId="2D52B468" w:rsidR="000B6683" w:rsidRDefault="000B6683" w:rsidP="0061645E">
      <w:pPr>
        <w:rPr>
          <w:rFonts w:ascii="Arial" w:hAnsi="Arial" w:cs="Arial"/>
          <w:b/>
          <w:bCs/>
          <w:sz w:val="24"/>
          <w:szCs w:val="24"/>
        </w:rPr>
      </w:pPr>
    </w:p>
    <w:p w14:paraId="58DFCEAC" w14:textId="77777777" w:rsidR="000B6683" w:rsidRDefault="000B6683" w:rsidP="0061645E">
      <w:pPr>
        <w:rPr>
          <w:rFonts w:ascii="Arial" w:hAnsi="Arial" w:cs="Arial"/>
          <w:b/>
          <w:bCs/>
          <w:sz w:val="24"/>
          <w:szCs w:val="24"/>
        </w:rPr>
      </w:pPr>
    </w:p>
    <w:p w14:paraId="05E05BAF" w14:textId="7793E7A7" w:rsidR="009E126D" w:rsidRPr="0061645E" w:rsidRDefault="009E126D" w:rsidP="0061645E">
      <w:pPr>
        <w:rPr>
          <w:rFonts w:ascii="Arial" w:hAnsi="Arial" w:cs="Arial"/>
          <w:b/>
          <w:bCs/>
          <w:sz w:val="24"/>
          <w:szCs w:val="24"/>
        </w:rPr>
      </w:pPr>
      <w:r w:rsidRPr="0061645E">
        <w:rPr>
          <w:rFonts w:ascii="Arial" w:hAnsi="Arial" w:cs="Arial"/>
          <w:b/>
          <w:bCs/>
          <w:sz w:val="24"/>
          <w:szCs w:val="24"/>
        </w:rPr>
        <w:t>3.1.7. Demand By Sales Channel</w:t>
      </w:r>
    </w:p>
    <w:p w14:paraId="559A3BCE" w14:textId="4B256A16" w:rsidR="0068477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Sales Channel,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Pr="0061645E">
        <w:rPr>
          <w:rFonts w:ascii="Arial" w:hAnsi="Arial" w:cs="Arial"/>
          <w:b/>
          <w:bCs/>
          <w:sz w:val="24"/>
          <w:szCs w:val="24"/>
        </w:rPr>
        <w:t>, 2015–2030F</w:t>
      </w:r>
    </w:p>
    <w:p w14:paraId="11FBC0A8" w14:textId="527074DC" w:rsidR="00C52F8D" w:rsidRDefault="009B6BDA" w:rsidP="00380E89">
      <w:pPr>
        <w:pStyle w:val="BodyText"/>
        <w:spacing w:before="162" w:line="480" w:lineRule="auto"/>
        <w:ind w:right="-90"/>
        <w:jc w:val="both"/>
        <w:rPr>
          <w:noProof/>
          <w:color w:val="000000" w:themeColor="text1"/>
        </w:rPr>
      </w:pPr>
      <w:r w:rsidRPr="009D7B5D">
        <w:rPr>
          <w:noProof/>
        </w:rPr>
        <w:lastRenderedPageBreak/>
        <mc:AlternateContent>
          <mc:Choice Requires="wps">
            <w:drawing>
              <wp:anchor distT="0" distB="0" distL="114300" distR="114300" simplePos="0" relativeHeight="252939264" behindDoc="0" locked="0" layoutInCell="1" allowOverlap="1" wp14:anchorId="07F12C4C" wp14:editId="3FDC5CAC">
                <wp:simplePos x="0" y="0"/>
                <wp:positionH relativeFrom="column">
                  <wp:posOffset>2895600</wp:posOffset>
                </wp:positionH>
                <wp:positionV relativeFrom="paragraph">
                  <wp:posOffset>2477398</wp:posOffset>
                </wp:positionV>
                <wp:extent cx="3456940" cy="257175"/>
                <wp:effectExtent l="0" t="0" r="0" b="0"/>
                <wp:wrapNone/>
                <wp:docPr id="77"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48CD2C83"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2317E40" w14:textId="77777777" w:rsidR="004D08D3" w:rsidRPr="00E33B0C" w:rsidRDefault="004D08D3" w:rsidP="009B6BD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7F12C4C" id="_x0000_s1055" type="#_x0000_t202" style="position:absolute;left:0;text-align:left;margin-left:228pt;margin-top:195.05pt;width:272.2pt;height:20.2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" filled="f" stroked="f">
                <v:textbox>
                  <w:txbxContent>
                    <w:p w14:paraId="48CD2C83"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2317E40" w14:textId="77777777" w:rsidR="004D08D3" w:rsidRPr="00E33B0C" w:rsidRDefault="004D08D3" w:rsidP="009B6BDA">
                      <w:pPr>
                        <w:jc w:val="right"/>
                        <w:textAlignment w:val="baseline"/>
                        <w:rPr>
                          <w:rFonts w:ascii="Verdana" w:eastAsia="Verdana" w:hAnsi="Verdana" w:cs="Verdana"/>
                          <w:i/>
                          <w:iCs/>
                          <w:color w:val="7F7F7F"/>
                          <w:kern w:val="24"/>
                          <w:sz w:val="12"/>
                          <w:szCs w:val="12"/>
                        </w:rPr>
                      </w:pPr>
                    </w:p>
                  </w:txbxContent>
                </v:textbox>
              </v:shape>
            </w:pict>
          </mc:Fallback>
        </mc:AlternateContent>
      </w:r>
      <w:r w:rsidR="00D51608" w:rsidRPr="002B5730">
        <w:rPr>
          <w:noProof/>
          <w:color w:val="000000" w:themeColor="text1"/>
        </w:rPr>
        <w:drawing>
          <wp:inline distT="0" distB="0" distL="0" distR="0" wp14:anchorId="1288B626" wp14:editId="365DD550">
            <wp:extent cx="6486525" cy="2819400"/>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6872BB3" w14:textId="77777777" w:rsidR="009971A7" w:rsidRPr="008A69E5" w:rsidRDefault="009971A7">
      <w:pPr>
        <w:pStyle w:val="Footer"/>
        <w:spacing w:before="162"/>
        <w:ind w:right="-90"/>
        <w:jc w:val="both"/>
        <w:rPr>
          <w:bCs/>
          <w:sz w:val="20"/>
          <w:szCs w:val="20"/>
          <w:rPrChange w:id="91" w:author="Hardik Malhotra" w:date="2021-12-02T12:54:00Z">
            <w:rPr>
              <w:bCs/>
            </w:rPr>
          </w:rPrChange>
        </w:rPr>
        <w:pPrChange w:id="92" w:author="Hardik Malhotra" w:date="2021-12-02T14:09:00Z">
          <w:pPr>
            <w:pStyle w:val="Footer"/>
            <w:spacing w:before="162" w:line="480" w:lineRule="auto"/>
            <w:ind w:right="-90"/>
            <w:jc w:val="both"/>
          </w:pPr>
        </w:pPrChange>
      </w:pPr>
      <w:ins w:id="93" w:author="Hardik Malhotra" w:date="2021-12-02T12:48:00Z">
        <w:r w:rsidRPr="008A69E5">
          <w:rPr>
            <w:rFonts w:ascii="Arial" w:hAnsi="Arial" w:cs="Arial"/>
            <w:i/>
            <w:iCs/>
            <w:sz w:val="18"/>
            <w:szCs w:val="18"/>
            <w:rPrChange w:id="94"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3F400832" w14:textId="77777777" w:rsidR="009971A7" w:rsidRDefault="009971A7" w:rsidP="00380E89">
      <w:pPr>
        <w:pStyle w:val="BodyText"/>
        <w:spacing w:before="162" w:line="480" w:lineRule="auto"/>
        <w:ind w:right="-90"/>
        <w:jc w:val="both"/>
        <w:rPr>
          <w:noProof/>
          <w:color w:val="000000" w:themeColor="text1"/>
        </w:rPr>
      </w:pPr>
    </w:p>
    <w:tbl>
      <w:tblPr>
        <w:tblW w:w="10072" w:type="dxa"/>
        <w:tblInd w:w="-5" w:type="dxa"/>
        <w:tblLook w:val="04A0" w:firstRow="1" w:lastRow="0" w:firstColumn="1" w:lastColumn="0" w:noHBand="0" w:noVBand="1"/>
      </w:tblPr>
      <w:tblGrid>
        <w:gridCol w:w="2686"/>
        <w:gridCol w:w="1176"/>
        <w:gridCol w:w="1176"/>
        <w:gridCol w:w="1176"/>
        <w:gridCol w:w="1178"/>
        <w:gridCol w:w="1343"/>
        <w:gridCol w:w="1337"/>
      </w:tblGrid>
      <w:tr w:rsidR="00342D7F" w:rsidRPr="005D2A6A" w14:paraId="0147218F" w14:textId="77777777" w:rsidTr="00342D7F">
        <w:trPr>
          <w:trHeight w:val="367"/>
        </w:trPr>
        <w:tc>
          <w:tcPr>
            <w:tcW w:w="268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EE7B8CB" w14:textId="13B07B6A" w:rsidR="00342D7F" w:rsidRPr="005D2A6A" w:rsidRDefault="00342D7F" w:rsidP="00E80F8C">
            <w:pPr>
              <w:spacing w:after="0" w:line="240" w:lineRule="auto"/>
              <w:jc w:val="center"/>
              <w:rPr>
                <w:rFonts w:ascii="Arial" w:eastAsia="Times New Roman" w:hAnsi="Arial" w:cs="Arial"/>
                <w:b/>
                <w:bCs/>
                <w:color w:val="FFFFFF" w:themeColor="background1"/>
                <w:sz w:val="20"/>
                <w:szCs w:val="20"/>
                <w:lang w:val="en-US"/>
              </w:rPr>
            </w:pPr>
            <w:bookmarkStart w:id="95" w:name="_Hlk84171233"/>
            <w:r w:rsidRPr="005D2A6A">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(000’ </w:t>
            </w:r>
            <w:proofErr w:type="spellStart"/>
            <w:r>
              <w:rPr>
                <w:rFonts w:ascii="Arial" w:eastAsia="Times New Roman" w:hAnsi="Arial" w:cs="Arial"/>
                <w:b/>
                <w:bCs/>
                <w:color w:val="FFFFFF" w:themeColor="background1"/>
                <w:sz w:val="20"/>
                <w:szCs w:val="20"/>
                <w:lang w:val="en-US"/>
              </w:rPr>
              <w:t>Tonnes</w:t>
            </w:r>
            <w:proofErr w:type="spellEnd"/>
            <w:r>
              <w:rPr>
                <w:rFonts w:ascii="Arial" w:eastAsia="Times New Roman" w:hAnsi="Arial" w:cs="Arial"/>
                <w:b/>
                <w:bCs/>
                <w:color w:val="FFFFFF" w:themeColor="background1"/>
                <w:sz w:val="20"/>
                <w:szCs w:val="20"/>
                <w:lang w:val="en-US"/>
              </w:rPr>
              <w:t>)</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7AA91F74" w14:textId="77777777" w:rsidR="00342D7F" w:rsidRPr="005D2A6A" w:rsidRDefault="00342D7F"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4528B1EE" w14:textId="77777777" w:rsidR="00342D7F" w:rsidRPr="005D2A6A" w:rsidRDefault="00342D7F"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1176" w:type="dxa"/>
            <w:tcBorders>
              <w:top w:val="single" w:sz="4" w:space="0" w:color="auto"/>
              <w:left w:val="nil"/>
              <w:bottom w:val="single" w:sz="4" w:space="0" w:color="auto"/>
              <w:right w:val="single" w:sz="4" w:space="0" w:color="auto"/>
            </w:tcBorders>
            <w:shd w:val="clear" w:color="auto" w:fill="C00000"/>
            <w:noWrap/>
            <w:vAlign w:val="bottom"/>
            <w:hideMark/>
          </w:tcPr>
          <w:p w14:paraId="453EDCFD" w14:textId="77777777" w:rsidR="00342D7F" w:rsidRPr="005D2A6A" w:rsidRDefault="00342D7F"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1178" w:type="dxa"/>
            <w:tcBorders>
              <w:top w:val="single" w:sz="4" w:space="0" w:color="auto"/>
              <w:left w:val="nil"/>
              <w:bottom w:val="single" w:sz="4" w:space="0" w:color="auto"/>
              <w:right w:val="single" w:sz="4" w:space="0" w:color="auto"/>
            </w:tcBorders>
            <w:shd w:val="clear" w:color="auto" w:fill="C00000"/>
            <w:noWrap/>
            <w:vAlign w:val="bottom"/>
            <w:hideMark/>
          </w:tcPr>
          <w:p w14:paraId="17B0B479" w14:textId="77777777" w:rsidR="00342D7F" w:rsidRPr="005D2A6A" w:rsidRDefault="00342D7F"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343" w:type="dxa"/>
            <w:tcBorders>
              <w:top w:val="single" w:sz="4" w:space="0" w:color="auto"/>
              <w:left w:val="nil"/>
              <w:bottom w:val="single" w:sz="4" w:space="0" w:color="auto"/>
              <w:right w:val="single" w:sz="4" w:space="0" w:color="auto"/>
            </w:tcBorders>
            <w:shd w:val="clear" w:color="auto" w:fill="C00000"/>
            <w:noWrap/>
            <w:vAlign w:val="bottom"/>
            <w:hideMark/>
          </w:tcPr>
          <w:p w14:paraId="71084246" w14:textId="77777777" w:rsidR="00342D7F" w:rsidRPr="005D2A6A" w:rsidRDefault="00342D7F"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4E359BC" w14:textId="77777777" w:rsidR="00342D7F" w:rsidRPr="005D2A6A" w:rsidRDefault="00342D7F" w:rsidP="00E80F8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r>
      <w:tr w:rsidR="00342D7F" w:rsidRPr="005D2A6A" w14:paraId="613D0BD4"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20DF26AB" w14:textId="4068D9ED"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2BDB3F0C" w14:textId="0ED0CDD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551</w:t>
            </w:r>
          </w:p>
        </w:tc>
        <w:tc>
          <w:tcPr>
            <w:tcW w:w="1176" w:type="dxa"/>
            <w:tcBorders>
              <w:top w:val="nil"/>
              <w:left w:val="nil"/>
              <w:bottom w:val="single" w:sz="4" w:space="0" w:color="auto"/>
              <w:right w:val="single" w:sz="4" w:space="0" w:color="auto"/>
            </w:tcBorders>
            <w:shd w:val="clear" w:color="000000" w:fill="FFFFFF"/>
            <w:noWrap/>
            <w:vAlign w:val="bottom"/>
            <w:hideMark/>
          </w:tcPr>
          <w:p w14:paraId="150E74EF" w14:textId="7430040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575</w:t>
            </w:r>
          </w:p>
        </w:tc>
        <w:tc>
          <w:tcPr>
            <w:tcW w:w="1176" w:type="dxa"/>
            <w:tcBorders>
              <w:top w:val="nil"/>
              <w:left w:val="nil"/>
              <w:bottom w:val="single" w:sz="4" w:space="0" w:color="auto"/>
              <w:right w:val="single" w:sz="4" w:space="0" w:color="auto"/>
            </w:tcBorders>
            <w:shd w:val="clear" w:color="000000" w:fill="FFFFFF"/>
            <w:noWrap/>
            <w:vAlign w:val="bottom"/>
            <w:hideMark/>
          </w:tcPr>
          <w:p w14:paraId="66A8AE2E" w14:textId="24A059A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599</w:t>
            </w:r>
          </w:p>
        </w:tc>
        <w:tc>
          <w:tcPr>
            <w:tcW w:w="1178" w:type="dxa"/>
            <w:tcBorders>
              <w:top w:val="nil"/>
              <w:left w:val="nil"/>
              <w:bottom w:val="single" w:sz="4" w:space="0" w:color="auto"/>
              <w:right w:val="single" w:sz="4" w:space="0" w:color="auto"/>
            </w:tcBorders>
            <w:shd w:val="clear" w:color="000000" w:fill="FFFFFF"/>
            <w:noWrap/>
            <w:vAlign w:val="bottom"/>
            <w:hideMark/>
          </w:tcPr>
          <w:p w14:paraId="702F097D" w14:textId="7F111D4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634</w:t>
            </w:r>
          </w:p>
        </w:tc>
        <w:tc>
          <w:tcPr>
            <w:tcW w:w="1343" w:type="dxa"/>
            <w:tcBorders>
              <w:top w:val="nil"/>
              <w:left w:val="nil"/>
              <w:bottom w:val="single" w:sz="4" w:space="0" w:color="auto"/>
              <w:right w:val="single" w:sz="4" w:space="0" w:color="auto"/>
            </w:tcBorders>
            <w:shd w:val="clear" w:color="000000" w:fill="FFFFFF"/>
            <w:noWrap/>
            <w:vAlign w:val="bottom"/>
            <w:hideMark/>
          </w:tcPr>
          <w:p w14:paraId="578C02C9" w14:textId="5AA66512"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664</w:t>
            </w:r>
          </w:p>
        </w:tc>
        <w:tc>
          <w:tcPr>
            <w:tcW w:w="1337" w:type="dxa"/>
            <w:tcBorders>
              <w:top w:val="nil"/>
              <w:left w:val="nil"/>
              <w:bottom w:val="single" w:sz="4" w:space="0" w:color="auto"/>
              <w:right w:val="single" w:sz="4" w:space="0" w:color="auto"/>
            </w:tcBorders>
            <w:shd w:val="clear" w:color="000000" w:fill="FFFFFF"/>
            <w:noWrap/>
            <w:vAlign w:val="bottom"/>
            <w:hideMark/>
          </w:tcPr>
          <w:p w14:paraId="3153B4F5" w14:textId="2060512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616</w:t>
            </w:r>
          </w:p>
        </w:tc>
      </w:tr>
      <w:tr w:rsidR="00342D7F" w:rsidRPr="005D2A6A" w14:paraId="281F43D9"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7DFBA56B" w14:textId="0AFE140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Indirect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3A05FF2B" w14:textId="35CEA3E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126</w:t>
            </w:r>
          </w:p>
        </w:tc>
        <w:tc>
          <w:tcPr>
            <w:tcW w:w="1176" w:type="dxa"/>
            <w:tcBorders>
              <w:top w:val="nil"/>
              <w:left w:val="nil"/>
              <w:bottom w:val="single" w:sz="4" w:space="0" w:color="auto"/>
              <w:right w:val="single" w:sz="4" w:space="0" w:color="auto"/>
            </w:tcBorders>
            <w:shd w:val="clear" w:color="000000" w:fill="FFFFFF"/>
            <w:noWrap/>
            <w:vAlign w:val="bottom"/>
            <w:hideMark/>
          </w:tcPr>
          <w:p w14:paraId="131AF3DC" w14:textId="6801E93D"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176" w:type="dxa"/>
            <w:tcBorders>
              <w:top w:val="nil"/>
              <w:left w:val="nil"/>
              <w:bottom w:val="single" w:sz="4" w:space="0" w:color="auto"/>
              <w:right w:val="single" w:sz="4" w:space="0" w:color="auto"/>
            </w:tcBorders>
            <w:shd w:val="clear" w:color="000000" w:fill="FFFFFF"/>
            <w:noWrap/>
            <w:vAlign w:val="bottom"/>
            <w:hideMark/>
          </w:tcPr>
          <w:p w14:paraId="0C09ED3B" w14:textId="20C7173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1178" w:type="dxa"/>
            <w:tcBorders>
              <w:top w:val="nil"/>
              <w:left w:val="nil"/>
              <w:bottom w:val="single" w:sz="4" w:space="0" w:color="auto"/>
              <w:right w:val="single" w:sz="4" w:space="0" w:color="auto"/>
            </w:tcBorders>
            <w:shd w:val="clear" w:color="000000" w:fill="FFFFFF"/>
            <w:noWrap/>
            <w:vAlign w:val="bottom"/>
            <w:hideMark/>
          </w:tcPr>
          <w:p w14:paraId="73DEADA6" w14:textId="7197B5F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134</w:t>
            </w:r>
          </w:p>
        </w:tc>
        <w:tc>
          <w:tcPr>
            <w:tcW w:w="1343" w:type="dxa"/>
            <w:tcBorders>
              <w:top w:val="nil"/>
              <w:left w:val="nil"/>
              <w:bottom w:val="single" w:sz="4" w:space="0" w:color="auto"/>
              <w:right w:val="single" w:sz="4" w:space="0" w:color="auto"/>
            </w:tcBorders>
            <w:shd w:val="clear" w:color="000000" w:fill="FFFFFF"/>
            <w:noWrap/>
            <w:vAlign w:val="bottom"/>
            <w:hideMark/>
          </w:tcPr>
          <w:p w14:paraId="40B8A281" w14:textId="2BAD248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337" w:type="dxa"/>
            <w:tcBorders>
              <w:top w:val="nil"/>
              <w:left w:val="nil"/>
              <w:bottom w:val="single" w:sz="4" w:space="0" w:color="auto"/>
              <w:right w:val="single" w:sz="4" w:space="0" w:color="auto"/>
            </w:tcBorders>
            <w:shd w:val="clear" w:color="000000" w:fill="FFFFFF"/>
            <w:noWrap/>
            <w:vAlign w:val="bottom"/>
            <w:hideMark/>
          </w:tcPr>
          <w:p w14:paraId="063F099B" w14:textId="54BC90C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124</w:t>
            </w:r>
          </w:p>
        </w:tc>
      </w:tr>
      <w:tr w:rsidR="00342D7F" w:rsidRPr="005D2A6A" w14:paraId="5F67BD8E"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038D5FB9" w14:textId="7777777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Total</w:t>
            </w:r>
          </w:p>
        </w:tc>
        <w:tc>
          <w:tcPr>
            <w:tcW w:w="1176" w:type="dxa"/>
            <w:tcBorders>
              <w:top w:val="nil"/>
              <w:left w:val="nil"/>
              <w:bottom w:val="single" w:sz="4" w:space="0" w:color="auto"/>
              <w:right w:val="single" w:sz="4" w:space="0" w:color="auto"/>
            </w:tcBorders>
            <w:shd w:val="clear" w:color="000000" w:fill="FFFFFF"/>
            <w:noWrap/>
            <w:vAlign w:val="bottom"/>
            <w:hideMark/>
          </w:tcPr>
          <w:p w14:paraId="619DF2FA" w14:textId="27C96E9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677</w:t>
            </w:r>
          </w:p>
        </w:tc>
        <w:tc>
          <w:tcPr>
            <w:tcW w:w="1176" w:type="dxa"/>
            <w:tcBorders>
              <w:top w:val="nil"/>
              <w:left w:val="nil"/>
              <w:bottom w:val="single" w:sz="4" w:space="0" w:color="auto"/>
              <w:right w:val="single" w:sz="4" w:space="0" w:color="auto"/>
            </w:tcBorders>
            <w:shd w:val="clear" w:color="000000" w:fill="FFFFFF"/>
            <w:noWrap/>
            <w:vAlign w:val="bottom"/>
            <w:hideMark/>
          </w:tcPr>
          <w:p w14:paraId="037F588F" w14:textId="46ED847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708</w:t>
            </w:r>
          </w:p>
        </w:tc>
        <w:tc>
          <w:tcPr>
            <w:tcW w:w="1176" w:type="dxa"/>
            <w:tcBorders>
              <w:top w:val="nil"/>
              <w:left w:val="nil"/>
              <w:bottom w:val="single" w:sz="4" w:space="0" w:color="auto"/>
              <w:right w:val="single" w:sz="4" w:space="0" w:color="auto"/>
            </w:tcBorders>
            <w:shd w:val="clear" w:color="000000" w:fill="FFFFFF"/>
            <w:noWrap/>
            <w:vAlign w:val="bottom"/>
            <w:hideMark/>
          </w:tcPr>
          <w:p w14:paraId="47752377" w14:textId="305E42B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735</w:t>
            </w:r>
          </w:p>
        </w:tc>
        <w:tc>
          <w:tcPr>
            <w:tcW w:w="1178" w:type="dxa"/>
            <w:tcBorders>
              <w:top w:val="nil"/>
              <w:left w:val="nil"/>
              <w:bottom w:val="single" w:sz="4" w:space="0" w:color="auto"/>
              <w:right w:val="single" w:sz="4" w:space="0" w:color="auto"/>
            </w:tcBorders>
            <w:shd w:val="clear" w:color="000000" w:fill="FFFFFF"/>
            <w:noWrap/>
            <w:vAlign w:val="bottom"/>
            <w:hideMark/>
          </w:tcPr>
          <w:p w14:paraId="73DE6AF0" w14:textId="53BA8D93"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767</w:t>
            </w:r>
          </w:p>
        </w:tc>
        <w:tc>
          <w:tcPr>
            <w:tcW w:w="1343" w:type="dxa"/>
            <w:tcBorders>
              <w:top w:val="nil"/>
              <w:left w:val="nil"/>
              <w:bottom w:val="single" w:sz="4" w:space="0" w:color="auto"/>
              <w:right w:val="single" w:sz="4" w:space="0" w:color="auto"/>
            </w:tcBorders>
            <w:shd w:val="clear" w:color="000000" w:fill="FFFFFF"/>
            <w:noWrap/>
            <w:vAlign w:val="bottom"/>
            <w:hideMark/>
          </w:tcPr>
          <w:p w14:paraId="36B969CE" w14:textId="4E91500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796</w:t>
            </w:r>
          </w:p>
        </w:tc>
        <w:tc>
          <w:tcPr>
            <w:tcW w:w="1337" w:type="dxa"/>
            <w:tcBorders>
              <w:top w:val="nil"/>
              <w:left w:val="nil"/>
              <w:bottom w:val="single" w:sz="4" w:space="0" w:color="auto"/>
              <w:right w:val="single" w:sz="4" w:space="0" w:color="auto"/>
            </w:tcBorders>
            <w:shd w:val="clear" w:color="000000" w:fill="FFFFFF"/>
            <w:noWrap/>
            <w:vAlign w:val="bottom"/>
            <w:hideMark/>
          </w:tcPr>
          <w:p w14:paraId="021CDDFB" w14:textId="07C9CBF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739</w:t>
            </w:r>
          </w:p>
        </w:tc>
      </w:tr>
    </w:tbl>
    <w:bookmarkEnd w:id="95"/>
    <w:p w14:paraId="122CC8D3" w14:textId="3D3087F5" w:rsidR="00B20C6E" w:rsidRDefault="009B6BDA" w:rsidP="000627CD">
      <w:pPr>
        <w:pStyle w:val="BodyText"/>
        <w:spacing w:before="162" w:line="360" w:lineRule="auto"/>
        <w:ind w:right="-86"/>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9D7B5D">
        <w:rPr>
          <w:noProof/>
        </w:rPr>
        <mc:AlternateContent>
          <mc:Choice Requires="wps">
            <w:drawing>
              <wp:anchor distT="0" distB="0" distL="114300" distR="114300" simplePos="0" relativeHeight="252941312" behindDoc="0" locked="0" layoutInCell="1" allowOverlap="1" wp14:anchorId="795E857B" wp14:editId="31473172">
                <wp:simplePos x="0" y="0"/>
                <wp:positionH relativeFrom="column">
                  <wp:posOffset>2952750</wp:posOffset>
                </wp:positionH>
                <wp:positionV relativeFrom="paragraph">
                  <wp:posOffset>66040</wp:posOffset>
                </wp:positionV>
                <wp:extent cx="3456940" cy="257175"/>
                <wp:effectExtent l="0" t="0" r="0" b="0"/>
                <wp:wrapNone/>
                <wp:docPr id="78"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7BE19F1C"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9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9A1DF33" w14:textId="77777777" w:rsidR="004D08D3" w:rsidRPr="00E33B0C" w:rsidRDefault="004D08D3" w:rsidP="009B6BD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5E857B" id="_x0000_s1056" type="#_x0000_t202" style="position:absolute;left:0;text-align:left;margin-left:232.5pt;margin-top:5.2pt;width:272.2pt;height:20.2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" filled="f" stroked="f">
                <v:textbox>
                  <w:txbxContent>
                    <w:p w14:paraId="7BE19F1C"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9A1DF33" w14:textId="77777777" w:rsidR="004D08D3" w:rsidRPr="00E33B0C" w:rsidRDefault="004D08D3" w:rsidP="009B6BDA">
                      <w:pPr>
                        <w:jc w:val="right"/>
                        <w:textAlignment w:val="baseline"/>
                        <w:rPr>
                          <w:rFonts w:ascii="Verdana" w:eastAsia="Verdana" w:hAnsi="Verdana" w:cs="Verdana"/>
                          <w:i/>
                          <w:iCs/>
                          <w:color w:val="7F7F7F"/>
                          <w:kern w:val="24"/>
                          <w:sz w:val="12"/>
                          <w:szCs w:val="12"/>
                        </w:rPr>
                      </w:pPr>
                    </w:p>
                  </w:txbxContent>
                </v:textbox>
              </v:shape>
            </w:pict>
          </mc:Fallback>
        </mc:AlternateContent>
      </w:r>
    </w:p>
    <w:p w14:paraId="4BE091CE" w14:textId="77777777" w:rsidR="00410F69" w:rsidRDefault="00410F69" w:rsidP="0061645E">
      <w:pPr>
        <w:rPr>
          <w:rFonts w:ascii="Arial" w:hAnsi="Arial" w:cs="Arial"/>
          <w:b/>
          <w:bCs/>
          <w:sz w:val="24"/>
          <w:szCs w:val="24"/>
        </w:rPr>
      </w:pPr>
    </w:p>
    <w:p w14:paraId="75A2FE14" w14:textId="1B4F4A42" w:rsidR="009E126D" w:rsidRPr="0061645E" w:rsidRDefault="009E126D" w:rsidP="0061645E">
      <w:pPr>
        <w:rPr>
          <w:rFonts w:ascii="Arial" w:hAnsi="Arial" w:cs="Arial"/>
          <w:b/>
          <w:bCs/>
          <w:sz w:val="24"/>
          <w:szCs w:val="24"/>
        </w:rPr>
      </w:pPr>
      <w:r w:rsidRPr="0061645E">
        <w:rPr>
          <w:rFonts w:ascii="Arial" w:hAnsi="Arial" w:cs="Arial"/>
          <w:b/>
          <w:bCs/>
          <w:sz w:val="24"/>
          <w:szCs w:val="24"/>
        </w:rPr>
        <w:t xml:space="preserve">3.1.8. Demand By Region </w:t>
      </w:r>
    </w:p>
    <w:p w14:paraId="542C903E" w14:textId="56B2DFF4"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Region, By Volume</w:t>
      </w:r>
      <w:r w:rsidR="00274F09">
        <w:rPr>
          <w:rFonts w:ascii="Arial" w:hAnsi="Arial" w:cs="Arial"/>
          <w:b/>
          <w:bCs/>
          <w:sz w:val="24"/>
          <w:szCs w:val="24"/>
        </w:rPr>
        <w:t xml:space="preserve"> (000’ Tonnes)</w:t>
      </w:r>
      <w:r w:rsidRPr="0061645E">
        <w:rPr>
          <w:rFonts w:ascii="Arial" w:hAnsi="Arial" w:cs="Arial"/>
          <w:b/>
          <w:bCs/>
          <w:sz w:val="24"/>
          <w:szCs w:val="24"/>
        </w:rPr>
        <w:t xml:space="preserve">, 2021E &amp; 2030F </w:t>
      </w:r>
    </w:p>
    <w:tbl>
      <w:tblPr>
        <w:tblW w:w="10259" w:type="dxa"/>
        <w:tblLook w:val="04A0" w:firstRow="1" w:lastRow="0" w:firstColumn="1" w:lastColumn="0" w:noHBand="0" w:noVBand="1"/>
      </w:tblPr>
      <w:tblGrid>
        <w:gridCol w:w="3156"/>
        <w:gridCol w:w="970"/>
        <w:gridCol w:w="970"/>
        <w:gridCol w:w="970"/>
        <w:gridCol w:w="970"/>
        <w:gridCol w:w="970"/>
        <w:gridCol w:w="970"/>
        <w:gridCol w:w="1293"/>
      </w:tblGrid>
      <w:tr w:rsidR="00E561A5" w:rsidRPr="00C52F8D" w14:paraId="1D58795E" w14:textId="77777777" w:rsidTr="00D35023">
        <w:trPr>
          <w:trHeight w:val="316"/>
        </w:trPr>
        <w:tc>
          <w:tcPr>
            <w:tcW w:w="3156"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45A65FEB" w14:textId="77777777" w:rsidR="00E561A5" w:rsidRPr="00C52F8D" w:rsidRDefault="00E561A5" w:rsidP="00E561A5">
            <w:pPr>
              <w:spacing w:after="0" w:line="240" w:lineRule="auto"/>
              <w:rPr>
                <w:rFonts w:ascii="Arial" w:eastAsia="Times New Roman" w:hAnsi="Arial" w:cs="Arial"/>
                <w:b/>
                <w:bCs/>
                <w:color w:val="000000"/>
                <w:sz w:val="20"/>
                <w:szCs w:val="20"/>
                <w:lang w:val="en-US"/>
              </w:rPr>
            </w:pPr>
            <w:r w:rsidRPr="00C52F8D">
              <w:rPr>
                <w:rFonts w:ascii="Arial" w:eastAsia="Times New Roman" w:hAnsi="Arial" w:cs="Arial"/>
                <w:b/>
                <w:bCs/>
                <w:color w:val="000000"/>
                <w:sz w:val="20"/>
                <w:szCs w:val="20"/>
                <w:lang w:val="en-US"/>
              </w:rPr>
              <w:t> Region/Country</w:t>
            </w:r>
          </w:p>
        </w:tc>
        <w:tc>
          <w:tcPr>
            <w:tcW w:w="970" w:type="dxa"/>
            <w:tcBorders>
              <w:top w:val="single" w:sz="8" w:space="0" w:color="auto"/>
              <w:left w:val="nil"/>
              <w:bottom w:val="single" w:sz="8" w:space="0" w:color="auto"/>
              <w:right w:val="single" w:sz="8" w:space="0" w:color="auto"/>
            </w:tcBorders>
            <w:shd w:val="clear" w:color="000000" w:fill="D9D9D9"/>
            <w:noWrap/>
            <w:vAlign w:val="center"/>
            <w:hideMark/>
          </w:tcPr>
          <w:p w14:paraId="1ABA9137" w14:textId="0439D410"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2015</w:t>
            </w:r>
          </w:p>
        </w:tc>
        <w:tc>
          <w:tcPr>
            <w:tcW w:w="970" w:type="dxa"/>
            <w:tcBorders>
              <w:top w:val="single" w:sz="8" w:space="0" w:color="auto"/>
              <w:left w:val="nil"/>
              <w:bottom w:val="single" w:sz="8" w:space="0" w:color="auto"/>
              <w:right w:val="single" w:sz="8" w:space="0" w:color="auto"/>
            </w:tcBorders>
            <w:shd w:val="clear" w:color="000000" w:fill="D9D9D9"/>
            <w:noWrap/>
            <w:vAlign w:val="center"/>
            <w:hideMark/>
          </w:tcPr>
          <w:p w14:paraId="0261B277" w14:textId="5DAB20B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2020</w:t>
            </w:r>
          </w:p>
        </w:tc>
        <w:tc>
          <w:tcPr>
            <w:tcW w:w="970" w:type="dxa"/>
            <w:tcBorders>
              <w:top w:val="single" w:sz="8" w:space="0" w:color="auto"/>
              <w:left w:val="nil"/>
              <w:bottom w:val="single" w:sz="8" w:space="0" w:color="auto"/>
              <w:right w:val="single" w:sz="8" w:space="0" w:color="auto"/>
            </w:tcBorders>
            <w:shd w:val="clear" w:color="000000" w:fill="D9D9D9"/>
            <w:noWrap/>
            <w:vAlign w:val="center"/>
            <w:hideMark/>
          </w:tcPr>
          <w:p w14:paraId="79083DA5" w14:textId="5D7B5867"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2021E</w:t>
            </w:r>
          </w:p>
        </w:tc>
        <w:tc>
          <w:tcPr>
            <w:tcW w:w="970" w:type="dxa"/>
            <w:tcBorders>
              <w:top w:val="single" w:sz="8" w:space="0" w:color="auto"/>
              <w:left w:val="nil"/>
              <w:bottom w:val="single" w:sz="8" w:space="0" w:color="auto"/>
              <w:right w:val="single" w:sz="8" w:space="0" w:color="auto"/>
            </w:tcBorders>
            <w:shd w:val="clear" w:color="000000" w:fill="D9D9D9"/>
            <w:noWrap/>
            <w:vAlign w:val="center"/>
            <w:hideMark/>
          </w:tcPr>
          <w:p w14:paraId="4C31C88C" w14:textId="49086459"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2025F</w:t>
            </w:r>
          </w:p>
        </w:tc>
        <w:tc>
          <w:tcPr>
            <w:tcW w:w="970" w:type="dxa"/>
            <w:tcBorders>
              <w:top w:val="single" w:sz="8" w:space="0" w:color="auto"/>
              <w:left w:val="nil"/>
              <w:bottom w:val="single" w:sz="8" w:space="0" w:color="auto"/>
              <w:right w:val="single" w:sz="8" w:space="0" w:color="auto"/>
            </w:tcBorders>
            <w:shd w:val="clear" w:color="000000" w:fill="D9D9D9"/>
            <w:noWrap/>
            <w:vAlign w:val="center"/>
            <w:hideMark/>
          </w:tcPr>
          <w:p w14:paraId="2CE7791A" w14:textId="7F2F3A7A"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2030F</w:t>
            </w:r>
          </w:p>
        </w:tc>
        <w:tc>
          <w:tcPr>
            <w:tcW w:w="970" w:type="dxa"/>
            <w:tcBorders>
              <w:top w:val="single" w:sz="8" w:space="0" w:color="auto"/>
              <w:left w:val="nil"/>
              <w:bottom w:val="single" w:sz="8" w:space="0" w:color="auto"/>
              <w:right w:val="single" w:sz="8" w:space="0" w:color="auto"/>
            </w:tcBorders>
            <w:shd w:val="clear" w:color="000000" w:fill="D9D9D9"/>
            <w:noWrap/>
            <w:vAlign w:val="center"/>
            <w:hideMark/>
          </w:tcPr>
          <w:p w14:paraId="471DB6E8" w14:textId="18C167B1"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(2015-2020</w:t>
            </w:r>
          </w:p>
        </w:tc>
        <w:tc>
          <w:tcPr>
            <w:tcW w:w="1283" w:type="dxa"/>
            <w:tcBorders>
              <w:top w:val="single" w:sz="8" w:space="0" w:color="auto"/>
              <w:left w:val="nil"/>
              <w:bottom w:val="single" w:sz="8" w:space="0" w:color="auto"/>
              <w:right w:val="single" w:sz="8" w:space="0" w:color="auto"/>
            </w:tcBorders>
            <w:shd w:val="clear" w:color="000000" w:fill="D9D9D9"/>
            <w:noWrap/>
            <w:vAlign w:val="center"/>
            <w:hideMark/>
          </w:tcPr>
          <w:p w14:paraId="59FEC1AA" w14:textId="5BE2222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(2021E-2030F)</w:t>
            </w:r>
          </w:p>
        </w:tc>
      </w:tr>
      <w:tr w:rsidR="00E561A5" w:rsidRPr="00C52F8D" w14:paraId="1F7C6ECA"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C00000"/>
            <w:noWrap/>
            <w:vAlign w:val="center"/>
            <w:hideMark/>
          </w:tcPr>
          <w:p w14:paraId="6634C01F"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Asia Pacific</w:t>
            </w:r>
          </w:p>
        </w:tc>
        <w:tc>
          <w:tcPr>
            <w:tcW w:w="970" w:type="dxa"/>
            <w:tcBorders>
              <w:top w:val="nil"/>
              <w:left w:val="nil"/>
              <w:bottom w:val="single" w:sz="8" w:space="0" w:color="auto"/>
              <w:right w:val="single" w:sz="8" w:space="0" w:color="auto"/>
            </w:tcBorders>
            <w:shd w:val="clear" w:color="000000" w:fill="C00000"/>
            <w:noWrap/>
            <w:vAlign w:val="center"/>
            <w:hideMark/>
          </w:tcPr>
          <w:p w14:paraId="10BB4F37" w14:textId="57E32B7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283</w:t>
            </w:r>
          </w:p>
        </w:tc>
        <w:tc>
          <w:tcPr>
            <w:tcW w:w="970" w:type="dxa"/>
            <w:tcBorders>
              <w:top w:val="nil"/>
              <w:left w:val="nil"/>
              <w:bottom w:val="single" w:sz="8" w:space="0" w:color="auto"/>
              <w:right w:val="single" w:sz="8" w:space="0" w:color="auto"/>
            </w:tcBorders>
            <w:shd w:val="clear" w:color="000000" w:fill="C00000"/>
            <w:noWrap/>
            <w:vAlign w:val="center"/>
            <w:hideMark/>
          </w:tcPr>
          <w:p w14:paraId="7CDA9E4F" w14:textId="5560FFA0"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322</w:t>
            </w:r>
          </w:p>
        </w:tc>
        <w:tc>
          <w:tcPr>
            <w:tcW w:w="970" w:type="dxa"/>
            <w:tcBorders>
              <w:top w:val="nil"/>
              <w:left w:val="nil"/>
              <w:bottom w:val="single" w:sz="8" w:space="0" w:color="auto"/>
              <w:right w:val="single" w:sz="8" w:space="0" w:color="auto"/>
            </w:tcBorders>
            <w:shd w:val="clear" w:color="000000" w:fill="C00000"/>
            <w:noWrap/>
            <w:vAlign w:val="center"/>
            <w:hideMark/>
          </w:tcPr>
          <w:p w14:paraId="69F838C7" w14:textId="572FBDCE"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349</w:t>
            </w:r>
          </w:p>
        </w:tc>
        <w:tc>
          <w:tcPr>
            <w:tcW w:w="970" w:type="dxa"/>
            <w:tcBorders>
              <w:top w:val="nil"/>
              <w:left w:val="nil"/>
              <w:bottom w:val="single" w:sz="8" w:space="0" w:color="auto"/>
              <w:right w:val="single" w:sz="8" w:space="0" w:color="auto"/>
            </w:tcBorders>
            <w:shd w:val="clear" w:color="000000" w:fill="C00000"/>
            <w:noWrap/>
            <w:vAlign w:val="center"/>
            <w:hideMark/>
          </w:tcPr>
          <w:p w14:paraId="72A722B3" w14:textId="2DA4D84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485</w:t>
            </w:r>
          </w:p>
        </w:tc>
        <w:tc>
          <w:tcPr>
            <w:tcW w:w="970" w:type="dxa"/>
            <w:tcBorders>
              <w:top w:val="nil"/>
              <w:left w:val="nil"/>
              <w:bottom w:val="single" w:sz="8" w:space="0" w:color="auto"/>
              <w:right w:val="single" w:sz="8" w:space="0" w:color="auto"/>
            </w:tcBorders>
            <w:shd w:val="clear" w:color="000000" w:fill="C00000"/>
            <w:noWrap/>
            <w:vAlign w:val="center"/>
            <w:hideMark/>
          </w:tcPr>
          <w:p w14:paraId="10EB2943" w14:textId="2E5E210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688</w:t>
            </w:r>
          </w:p>
        </w:tc>
        <w:tc>
          <w:tcPr>
            <w:tcW w:w="970" w:type="dxa"/>
            <w:tcBorders>
              <w:top w:val="nil"/>
              <w:left w:val="nil"/>
              <w:bottom w:val="single" w:sz="8" w:space="0" w:color="auto"/>
              <w:right w:val="single" w:sz="8" w:space="0" w:color="auto"/>
            </w:tcBorders>
            <w:shd w:val="clear" w:color="000000" w:fill="C00000"/>
            <w:noWrap/>
            <w:vAlign w:val="center"/>
            <w:hideMark/>
          </w:tcPr>
          <w:p w14:paraId="289AA91C" w14:textId="2340F6D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2.61%</w:t>
            </w:r>
          </w:p>
        </w:tc>
        <w:tc>
          <w:tcPr>
            <w:tcW w:w="1283" w:type="dxa"/>
            <w:tcBorders>
              <w:top w:val="nil"/>
              <w:left w:val="nil"/>
              <w:bottom w:val="single" w:sz="8" w:space="0" w:color="auto"/>
              <w:right w:val="single" w:sz="8" w:space="0" w:color="auto"/>
            </w:tcBorders>
            <w:shd w:val="clear" w:color="000000" w:fill="C00000"/>
            <w:noWrap/>
            <w:vAlign w:val="center"/>
            <w:hideMark/>
          </w:tcPr>
          <w:p w14:paraId="505672BC" w14:textId="44FFA02D" w:rsidR="00E561A5" w:rsidRPr="00C52F8D" w:rsidRDefault="00F878DA"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7.82</w:t>
            </w:r>
            <w:commentRangeStart w:id="97"/>
            <w:r w:rsidR="00E561A5">
              <w:rPr>
                <w:rFonts w:ascii="Arial" w:hAnsi="Arial" w:cs="Arial"/>
                <w:color w:val="FFFFFF"/>
                <w:sz w:val="20"/>
                <w:szCs w:val="20"/>
                <w:lang w:val="en-US"/>
              </w:rPr>
              <w:t>%</w:t>
            </w:r>
            <w:commentRangeEnd w:id="97"/>
            <w:r w:rsidR="003D69B1">
              <w:rPr>
                <w:rStyle w:val="CommentReference"/>
              </w:rPr>
              <w:commentReference w:id="97"/>
            </w:r>
          </w:p>
        </w:tc>
      </w:tr>
      <w:tr w:rsidR="00E561A5" w:rsidRPr="00C52F8D" w14:paraId="1A5E6C3C"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03B302B8"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India </w:t>
            </w:r>
          </w:p>
        </w:tc>
        <w:tc>
          <w:tcPr>
            <w:tcW w:w="970" w:type="dxa"/>
            <w:tcBorders>
              <w:top w:val="nil"/>
              <w:left w:val="nil"/>
              <w:bottom w:val="single" w:sz="8" w:space="0" w:color="auto"/>
              <w:right w:val="single" w:sz="8" w:space="0" w:color="auto"/>
            </w:tcBorders>
            <w:shd w:val="clear" w:color="000000" w:fill="FFFFFF"/>
            <w:noWrap/>
            <w:vAlign w:val="center"/>
            <w:hideMark/>
          </w:tcPr>
          <w:p w14:paraId="057BFD54" w14:textId="2D0C06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970" w:type="dxa"/>
            <w:tcBorders>
              <w:top w:val="nil"/>
              <w:left w:val="nil"/>
              <w:bottom w:val="single" w:sz="8" w:space="0" w:color="auto"/>
              <w:right w:val="single" w:sz="8" w:space="0" w:color="auto"/>
            </w:tcBorders>
            <w:shd w:val="clear" w:color="000000" w:fill="FFFFFF"/>
            <w:noWrap/>
            <w:vAlign w:val="center"/>
            <w:hideMark/>
          </w:tcPr>
          <w:p w14:paraId="00B220A3" w14:textId="6BF66C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970" w:type="dxa"/>
            <w:tcBorders>
              <w:top w:val="nil"/>
              <w:left w:val="nil"/>
              <w:bottom w:val="single" w:sz="8" w:space="0" w:color="auto"/>
              <w:right w:val="single" w:sz="8" w:space="0" w:color="auto"/>
            </w:tcBorders>
            <w:shd w:val="clear" w:color="000000" w:fill="FFFFFF"/>
            <w:noWrap/>
            <w:vAlign w:val="center"/>
            <w:hideMark/>
          </w:tcPr>
          <w:p w14:paraId="4C9ACBA1" w14:textId="38EC27D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w:t>
            </w:r>
          </w:p>
        </w:tc>
        <w:tc>
          <w:tcPr>
            <w:tcW w:w="970" w:type="dxa"/>
            <w:tcBorders>
              <w:top w:val="nil"/>
              <w:left w:val="nil"/>
              <w:bottom w:val="single" w:sz="8" w:space="0" w:color="auto"/>
              <w:right w:val="single" w:sz="8" w:space="0" w:color="auto"/>
            </w:tcBorders>
            <w:shd w:val="clear" w:color="000000" w:fill="FFFFFF"/>
            <w:noWrap/>
            <w:vAlign w:val="center"/>
            <w:hideMark/>
          </w:tcPr>
          <w:p w14:paraId="6982C517" w14:textId="344D6CF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970" w:type="dxa"/>
            <w:tcBorders>
              <w:top w:val="nil"/>
              <w:left w:val="nil"/>
              <w:bottom w:val="single" w:sz="8" w:space="0" w:color="auto"/>
              <w:right w:val="single" w:sz="8" w:space="0" w:color="auto"/>
            </w:tcBorders>
            <w:shd w:val="clear" w:color="000000" w:fill="FFFFFF"/>
            <w:noWrap/>
            <w:vAlign w:val="center"/>
            <w:hideMark/>
          </w:tcPr>
          <w:p w14:paraId="58CFF459" w14:textId="3FED36E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30</w:t>
            </w:r>
          </w:p>
        </w:tc>
        <w:tc>
          <w:tcPr>
            <w:tcW w:w="970" w:type="dxa"/>
            <w:tcBorders>
              <w:top w:val="nil"/>
              <w:left w:val="nil"/>
              <w:bottom w:val="single" w:sz="8" w:space="0" w:color="auto"/>
              <w:right w:val="single" w:sz="8" w:space="0" w:color="auto"/>
            </w:tcBorders>
            <w:shd w:val="clear" w:color="000000" w:fill="FFFFFF"/>
            <w:noWrap/>
            <w:vAlign w:val="center"/>
            <w:hideMark/>
          </w:tcPr>
          <w:p w14:paraId="3CDDD0E0" w14:textId="40C010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3.10%</w:t>
            </w:r>
          </w:p>
        </w:tc>
        <w:tc>
          <w:tcPr>
            <w:tcW w:w="1283" w:type="dxa"/>
            <w:tcBorders>
              <w:top w:val="nil"/>
              <w:left w:val="nil"/>
              <w:bottom w:val="single" w:sz="8" w:space="0" w:color="auto"/>
              <w:right w:val="single" w:sz="8" w:space="0" w:color="auto"/>
            </w:tcBorders>
            <w:shd w:val="clear" w:color="000000" w:fill="FFFFFF"/>
            <w:noWrap/>
            <w:vAlign w:val="center"/>
            <w:hideMark/>
          </w:tcPr>
          <w:p w14:paraId="24A2F359" w14:textId="0DD81E4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11.70%</w:t>
            </w:r>
          </w:p>
        </w:tc>
      </w:tr>
      <w:tr w:rsidR="00E561A5" w:rsidRPr="00C52F8D" w14:paraId="7D8A07D2"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336AF78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China</w:t>
            </w:r>
          </w:p>
        </w:tc>
        <w:tc>
          <w:tcPr>
            <w:tcW w:w="970" w:type="dxa"/>
            <w:tcBorders>
              <w:top w:val="nil"/>
              <w:left w:val="nil"/>
              <w:bottom w:val="single" w:sz="8" w:space="0" w:color="auto"/>
              <w:right w:val="single" w:sz="8" w:space="0" w:color="auto"/>
            </w:tcBorders>
            <w:shd w:val="clear" w:color="000000" w:fill="FFFFFF"/>
            <w:noWrap/>
            <w:vAlign w:val="center"/>
            <w:hideMark/>
          </w:tcPr>
          <w:p w14:paraId="29A73663" w14:textId="37ECB64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131</w:t>
            </w:r>
          </w:p>
        </w:tc>
        <w:tc>
          <w:tcPr>
            <w:tcW w:w="970" w:type="dxa"/>
            <w:tcBorders>
              <w:top w:val="nil"/>
              <w:left w:val="nil"/>
              <w:bottom w:val="single" w:sz="8" w:space="0" w:color="auto"/>
              <w:right w:val="single" w:sz="8" w:space="0" w:color="auto"/>
            </w:tcBorders>
            <w:shd w:val="clear" w:color="000000" w:fill="FFFFFF"/>
            <w:noWrap/>
            <w:vAlign w:val="center"/>
            <w:hideMark/>
          </w:tcPr>
          <w:p w14:paraId="0EDE31DC" w14:textId="51C25ED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145</w:t>
            </w:r>
          </w:p>
        </w:tc>
        <w:tc>
          <w:tcPr>
            <w:tcW w:w="970" w:type="dxa"/>
            <w:tcBorders>
              <w:top w:val="nil"/>
              <w:left w:val="nil"/>
              <w:bottom w:val="single" w:sz="8" w:space="0" w:color="auto"/>
              <w:right w:val="single" w:sz="8" w:space="0" w:color="auto"/>
            </w:tcBorders>
            <w:shd w:val="clear" w:color="000000" w:fill="FFFFFF"/>
            <w:noWrap/>
            <w:vAlign w:val="center"/>
            <w:hideMark/>
          </w:tcPr>
          <w:p w14:paraId="7D2B79BE" w14:textId="0E74342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158</w:t>
            </w:r>
          </w:p>
        </w:tc>
        <w:tc>
          <w:tcPr>
            <w:tcW w:w="970" w:type="dxa"/>
            <w:tcBorders>
              <w:top w:val="nil"/>
              <w:left w:val="nil"/>
              <w:bottom w:val="single" w:sz="8" w:space="0" w:color="auto"/>
              <w:right w:val="single" w:sz="8" w:space="0" w:color="auto"/>
            </w:tcBorders>
            <w:shd w:val="clear" w:color="000000" w:fill="FFFFFF"/>
            <w:noWrap/>
            <w:vAlign w:val="center"/>
            <w:hideMark/>
          </w:tcPr>
          <w:p w14:paraId="07EA7067" w14:textId="2F5EDA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970" w:type="dxa"/>
            <w:tcBorders>
              <w:top w:val="nil"/>
              <w:left w:val="nil"/>
              <w:bottom w:val="single" w:sz="8" w:space="0" w:color="auto"/>
              <w:right w:val="single" w:sz="8" w:space="0" w:color="auto"/>
            </w:tcBorders>
            <w:shd w:val="clear" w:color="000000" w:fill="FFFFFF"/>
            <w:noWrap/>
            <w:vAlign w:val="center"/>
            <w:hideMark/>
          </w:tcPr>
          <w:p w14:paraId="47E6D4FE" w14:textId="101D4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331</w:t>
            </w:r>
          </w:p>
        </w:tc>
        <w:tc>
          <w:tcPr>
            <w:tcW w:w="970" w:type="dxa"/>
            <w:tcBorders>
              <w:top w:val="nil"/>
              <w:left w:val="nil"/>
              <w:bottom w:val="single" w:sz="8" w:space="0" w:color="auto"/>
              <w:right w:val="single" w:sz="8" w:space="0" w:color="auto"/>
            </w:tcBorders>
            <w:shd w:val="clear" w:color="000000" w:fill="FFFFFF"/>
            <w:noWrap/>
            <w:vAlign w:val="center"/>
            <w:hideMark/>
          </w:tcPr>
          <w:p w14:paraId="7D85E93D" w14:textId="04F09F3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2.04%</w:t>
            </w:r>
          </w:p>
        </w:tc>
        <w:tc>
          <w:tcPr>
            <w:tcW w:w="1283" w:type="dxa"/>
            <w:tcBorders>
              <w:top w:val="nil"/>
              <w:left w:val="nil"/>
              <w:bottom w:val="single" w:sz="8" w:space="0" w:color="auto"/>
              <w:right w:val="single" w:sz="8" w:space="0" w:color="auto"/>
            </w:tcBorders>
            <w:shd w:val="clear" w:color="000000" w:fill="FFFFFF"/>
            <w:noWrap/>
            <w:vAlign w:val="center"/>
            <w:hideMark/>
          </w:tcPr>
          <w:p w14:paraId="1551C89E" w14:textId="409716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8.55%</w:t>
            </w:r>
          </w:p>
        </w:tc>
      </w:tr>
      <w:tr w:rsidR="00E561A5" w:rsidRPr="00C52F8D" w14:paraId="636A3B36"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335B0CD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Japan</w:t>
            </w:r>
          </w:p>
        </w:tc>
        <w:tc>
          <w:tcPr>
            <w:tcW w:w="970" w:type="dxa"/>
            <w:tcBorders>
              <w:top w:val="nil"/>
              <w:left w:val="nil"/>
              <w:bottom w:val="single" w:sz="8" w:space="0" w:color="auto"/>
              <w:right w:val="single" w:sz="8" w:space="0" w:color="auto"/>
            </w:tcBorders>
            <w:shd w:val="clear" w:color="000000" w:fill="FFFFFF"/>
            <w:noWrap/>
            <w:vAlign w:val="center"/>
            <w:hideMark/>
          </w:tcPr>
          <w:p w14:paraId="47091A48" w14:textId="75C7CE9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970" w:type="dxa"/>
            <w:tcBorders>
              <w:top w:val="nil"/>
              <w:left w:val="nil"/>
              <w:bottom w:val="single" w:sz="8" w:space="0" w:color="auto"/>
              <w:right w:val="single" w:sz="8" w:space="0" w:color="auto"/>
            </w:tcBorders>
            <w:shd w:val="clear" w:color="000000" w:fill="FFFFFF"/>
            <w:noWrap/>
            <w:vAlign w:val="center"/>
            <w:hideMark/>
          </w:tcPr>
          <w:p w14:paraId="43420523" w14:textId="6651FA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w:t>
            </w:r>
          </w:p>
        </w:tc>
        <w:tc>
          <w:tcPr>
            <w:tcW w:w="970" w:type="dxa"/>
            <w:tcBorders>
              <w:top w:val="nil"/>
              <w:left w:val="nil"/>
              <w:bottom w:val="single" w:sz="8" w:space="0" w:color="auto"/>
              <w:right w:val="single" w:sz="8" w:space="0" w:color="auto"/>
            </w:tcBorders>
            <w:shd w:val="clear" w:color="000000" w:fill="FFFFFF"/>
            <w:noWrap/>
            <w:vAlign w:val="center"/>
            <w:hideMark/>
          </w:tcPr>
          <w:p w14:paraId="56CBE668" w14:textId="6DF5646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w:t>
            </w:r>
          </w:p>
        </w:tc>
        <w:tc>
          <w:tcPr>
            <w:tcW w:w="970" w:type="dxa"/>
            <w:tcBorders>
              <w:top w:val="nil"/>
              <w:left w:val="nil"/>
              <w:bottom w:val="single" w:sz="8" w:space="0" w:color="auto"/>
              <w:right w:val="single" w:sz="8" w:space="0" w:color="auto"/>
            </w:tcBorders>
            <w:shd w:val="clear" w:color="000000" w:fill="FFFFFF"/>
            <w:noWrap/>
            <w:vAlign w:val="center"/>
            <w:hideMark/>
          </w:tcPr>
          <w:p w14:paraId="675303B0" w14:textId="6FCDC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970" w:type="dxa"/>
            <w:tcBorders>
              <w:top w:val="nil"/>
              <w:left w:val="nil"/>
              <w:bottom w:val="single" w:sz="8" w:space="0" w:color="auto"/>
              <w:right w:val="single" w:sz="8" w:space="0" w:color="auto"/>
            </w:tcBorders>
            <w:shd w:val="clear" w:color="000000" w:fill="FFFFFF"/>
            <w:noWrap/>
            <w:vAlign w:val="center"/>
            <w:hideMark/>
          </w:tcPr>
          <w:p w14:paraId="76C163F5" w14:textId="7A26C4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123</w:t>
            </w:r>
          </w:p>
        </w:tc>
        <w:tc>
          <w:tcPr>
            <w:tcW w:w="970" w:type="dxa"/>
            <w:tcBorders>
              <w:top w:val="nil"/>
              <w:left w:val="nil"/>
              <w:bottom w:val="single" w:sz="8" w:space="0" w:color="auto"/>
              <w:right w:val="single" w:sz="8" w:space="0" w:color="auto"/>
            </w:tcBorders>
            <w:shd w:val="clear" w:color="000000" w:fill="FFFFFF"/>
            <w:noWrap/>
            <w:vAlign w:val="center"/>
            <w:hideMark/>
          </w:tcPr>
          <w:p w14:paraId="742492DB" w14:textId="34B12D3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0.60%</w:t>
            </w:r>
          </w:p>
        </w:tc>
        <w:tc>
          <w:tcPr>
            <w:tcW w:w="1283" w:type="dxa"/>
            <w:tcBorders>
              <w:top w:val="nil"/>
              <w:left w:val="nil"/>
              <w:bottom w:val="single" w:sz="8" w:space="0" w:color="auto"/>
              <w:right w:val="single" w:sz="8" w:space="0" w:color="auto"/>
            </w:tcBorders>
            <w:shd w:val="clear" w:color="000000" w:fill="FFFFFF"/>
            <w:noWrap/>
            <w:vAlign w:val="center"/>
            <w:hideMark/>
          </w:tcPr>
          <w:p w14:paraId="3A22C848" w14:textId="57BF69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9.48%</w:t>
            </w:r>
          </w:p>
        </w:tc>
      </w:tr>
      <w:tr w:rsidR="00E561A5" w:rsidRPr="00C52F8D" w14:paraId="57A881C8"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7D6E6446"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South Korea</w:t>
            </w:r>
          </w:p>
        </w:tc>
        <w:tc>
          <w:tcPr>
            <w:tcW w:w="970" w:type="dxa"/>
            <w:tcBorders>
              <w:top w:val="nil"/>
              <w:left w:val="nil"/>
              <w:bottom w:val="single" w:sz="8" w:space="0" w:color="auto"/>
              <w:right w:val="single" w:sz="8" w:space="0" w:color="auto"/>
            </w:tcBorders>
            <w:shd w:val="clear" w:color="000000" w:fill="FFFFFF"/>
            <w:noWrap/>
            <w:vAlign w:val="center"/>
            <w:hideMark/>
          </w:tcPr>
          <w:p w14:paraId="0F09D395" w14:textId="07A1BA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970" w:type="dxa"/>
            <w:tcBorders>
              <w:top w:val="nil"/>
              <w:left w:val="nil"/>
              <w:bottom w:val="single" w:sz="8" w:space="0" w:color="auto"/>
              <w:right w:val="single" w:sz="8" w:space="0" w:color="auto"/>
            </w:tcBorders>
            <w:shd w:val="clear" w:color="000000" w:fill="FFFFFF"/>
            <w:noWrap/>
            <w:vAlign w:val="center"/>
            <w:hideMark/>
          </w:tcPr>
          <w:p w14:paraId="0706C23D" w14:textId="572D95B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w:t>
            </w:r>
          </w:p>
        </w:tc>
        <w:tc>
          <w:tcPr>
            <w:tcW w:w="970" w:type="dxa"/>
            <w:tcBorders>
              <w:top w:val="nil"/>
              <w:left w:val="nil"/>
              <w:bottom w:val="single" w:sz="8" w:space="0" w:color="auto"/>
              <w:right w:val="single" w:sz="8" w:space="0" w:color="auto"/>
            </w:tcBorders>
            <w:shd w:val="clear" w:color="000000" w:fill="FFFFFF"/>
            <w:noWrap/>
            <w:vAlign w:val="center"/>
            <w:hideMark/>
          </w:tcPr>
          <w:p w14:paraId="29566019" w14:textId="2E21D71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970" w:type="dxa"/>
            <w:tcBorders>
              <w:top w:val="nil"/>
              <w:left w:val="nil"/>
              <w:bottom w:val="single" w:sz="8" w:space="0" w:color="auto"/>
              <w:right w:val="single" w:sz="8" w:space="0" w:color="auto"/>
            </w:tcBorders>
            <w:shd w:val="clear" w:color="000000" w:fill="FFFFFF"/>
            <w:noWrap/>
            <w:vAlign w:val="center"/>
            <w:hideMark/>
          </w:tcPr>
          <w:p w14:paraId="71B172ED" w14:textId="0D016F9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w:t>
            </w:r>
          </w:p>
        </w:tc>
        <w:tc>
          <w:tcPr>
            <w:tcW w:w="970" w:type="dxa"/>
            <w:tcBorders>
              <w:top w:val="nil"/>
              <w:left w:val="nil"/>
              <w:bottom w:val="single" w:sz="8" w:space="0" w:color="auto"/>
              <w:right w:val="single" w:sz="8" w:space="0" w:color="auto"/>
            </w:tcBorders>
            <w:shd w:val="clear" w:color="000000" w:fill="FFFFFF"/>
            <w:noWrap/>
            <w:vAlign w:val="center"/>
            <w:hideMark/>
          </w:tcPr>
          <w:p w14:paraId="3F92D1C1" w14:textId="549B306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970" w:type="dxa"/>
            <w:tcBorders>
              <w:top w:val="nil"/>
              <w:left w:val="nil"/>
              <w:bottom w:val="single" w:sz="8" w:space="0" w:color="auto"/>
              <w:right w:val="single" w:sz="8" w:space="0" w:color="auto"/>
            </w:tcBorders>
            <w:shd w:val="clear" w:color="000000" w:fill="FFFFFF"/>
            <w:noWrap/>
            <w:vAlign w:val="center"/>
            <w:hideMark/>
          </w:tcPr>
          <w:p w14:paraId="7E85A310" w14:textId="00FE9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2.96%</w:t>
            </w:r>
          </w:p>
        </w:tc>
        <w:tc>
          <w:tcPr>
            <w:tcW w:w="1283" w:type="dxa"/>
            <w:tcBorders>
              <w:top w:val="nil"/>
              <w:left w:val="nil"/>
              <w:bottom w:val="single" w:sz="8" w:space="0" w:color="auto"/>
              <w:right w:val="single" w:sz="8" w:space="0" w:color="auto"/>
            </w:tcBorders>
            <w:shd w:val="clear" w:color="000000" w:fill="FFFFFF"/>
            <w:noWrap/>
            <w:vAlign w:val="center"/>
            <w:hideMark/>
          </w:tcPr>
          <w:p w14:paraId="67CDA7BA" w14:textId="5CDBC5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8.85%</w:t>
            </w:r>
          </w:p>
        </w:tc>
      </w:tr>
      <w:tr w:rsidR="00E561A5" w:rsidRPr="00C52F8D" w14:paraId="5ADE8E76"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7687AF1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970" w:type="dxa"/>
            <w:tcBorders>
              <w:top w:val="nil"/>
              <w:left w:val="nil"/>
              <w:bottom w:val="single" w:sz="8" w:space="0" w:color="auto"/>
              <w:right w:val="single" w:sz="8" w:space="0" w:color="auto"/>
            </w:tcBorders>
            <w:shd w:val="clear" w:color="000000" w:fill="FFFFFF"/>
            <w:noWrap/>
            <w:vAlign w:val="center"/>
            <w:hideMark/>
          </w:tcPr>
          <w:p w14:paraId="4E560D74" w14:textId="1F6B191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970" w:type="dxa"/>
            <w:tcBorders>
              <w:top w:val="nil"/>
              <w:left w:val="nil"/>
              <w:bottom w:val="single" w:sz="8" w:space="0" w:color="auto"/>
              <w:right w:val="single" w:sz="8" w:space="0" w:color="auto"/>
            </w:tcBorders>
            <w:shd w:val="clear" w:color="000000" w:fill="FFFFFF"/>
            <w:noWrap/>
            <w:vAlign w:val="center"/>
            <w:hideMark/>
          </w:tcPr>
          <w:p w14:paraId="564F0936" w14:textId="28758E7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970" w:type="dxa"/>
            <w:tcBorders>
              <w:top w:val="nil"/>
              <w:left w:val="nil"/>
              <w:bottom w:val="single" w:sz="8" w:space="0" w:color="auto"/>
              <w:right w:val="single" w:sz="8" w:space="0" w:color="auto"/>
            </w:tcBorders>
            <w:shd w:val="clear" w:color="000000" w:fill="FFFFFF"/>
            <w:noWrap/>
            <w:vAlign w:val="center"/>
            <w:hideMark/>
          </w:tcPr>
          <w:p w14:paraId="31212FF0" w14:textId="71EA1DA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80</w:t>
            </w:r>
          </w:p>
        </w:tc>
        <w:tc>
          <w:tcPr>
            <w:tcW w:w="970" w:type="dxa"/>
            <w:tcBorders>
              <w:top w:val="nil"/>
              <w:left w:val="nil"/>
              <w:bottom w:val="single" w:sz="8" w:space="0" w:color="auto"/>
              <w:right w:val="single" w:sz="8" w:space="0" w:color="auto"/>
            </w:tcBorders>
            <w:shd w:val="clear" w:color="000000" w:fill="FFFFFF"/>
            <w:noWrap/>
            <w:vAlign w:val="center"/>
            <w:hideMark/>
          </w:tcPr>
          <w:p w14:paraId="6138E36D" w14:textId="16700AB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970" w:type="dxa"/>
            <w:tcBorders>
              <w:top w:val="nil"/>
              <w:left w:val="nil"/>
              <w:bottom w:val="single" w:sz="8" w:space="0" w:color="auto"/>
              <w:right w:val="single" w:sz="8" w:space="0" w:color="auto"/>
            </w:tcBorders>
            <w:shd w:val="clear" w:color="000000" w:fill="FFFFFF"/>
            <w:noWrap/>
            <w:vAlign w:val="center"/>
            <w:hideMark/>
          </w:tcPr>
          <w:p w14:paraId="5E79B33F" w14:textId="61896F9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106</w:t>
            </w:r>
          </w:p>
        </w:tc>
        <w:tc>
          <w:tcPr>
            <w:tcW w:w="970" w:type="dxa"/>
            <w:tcBorders>
              <w:top w:val="nil"/>
              <w:left w:val="nil"/>
              <w:bottom w:val="single" w:sz="8" w:space="0" w:color="auto"/>
              <w:right w:val="single" w:sz="8" w:space="0" w:color="auto"/>
            </w:tcBorders>
            <w:shd w:val="clear" w:color="000000" w:fill="FFFFFF"/>
            <w:noWrap/>
            <w:vAlign w:val="center"/>
            <w:hideMark/>
          </w:tcPr>
          <w:p w14:paraId="7DDE723E" w14:textId="03F13E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4.85%</w:t>
            </w:r>
          </w:p>
        </w:tc>
        <w:tc>
          <w:tcPr>
            <w:tcW w:w="1283" w:type="dxa"/>
            <w:tcBorders>
              <w:top w:val="nil"/>
              <w:left w:val="nil"/>
              <w:bottom w:val="single" w:sz="8" w:space="0" w:color="auto"/>
              <w:right w:val="single" w:sz="8" w:space="0" w:color="auto"/>
            </w:tcBorders>
            <w:shd w:val="clear" w:color="000000" w:fill="FFFFFF"/>
            <w:noWrap/>
            <w:vAlign w:val="center"/>
            <w:hideMark/>
          </w:tcPr>
          <w:p w14:paraId="59D1A61D" w14:textId="559B559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3.19%</w:t>
            </w:r>
          </w:p>
        </w:tc>
      </w:tr>
      <w:tr w:rsidR="00E561A5" w:rsidRPr="00C52F8D" w14:paraId="311ECD56"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270C1C3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APAC (Percentage Share) </w:t>
            </w:r>
          </w:p>
        </w:tc>
        <w:tc>
          <w:tcPr>
            <w:tcW w:w="970" w:type="dxa"/>
            <w:tcBorders>
              <w:top w:val="nil"/>
              <w:left w:val="nil"/>
              <w:bottom w:val="single" w:sz="8" w:space="0" w:color="auto"/>
              <w:right w:val="single" w:sz="8" w:space="0" w:color="auto"/>
            </w:tcBorders>
            <w:shd w:val="clear" w:color="000000" w:fill="FFFFFF"/>
            <w:noWrap/>
            <w:vAlign w:val="center"/>
            <w:hideMark/>
          </w:tcPr>
          <w:p w14:paraId="16A3FBB2" w14:textId="1F5E61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41.82%</w:t>
            </w:r>
          </w:p>
        </w:tc>
        <w:tc>
          <w:tcPr>
            <w:tcW w:w="970" w:type="dxa"/>
            <w:tcBorders>
              <w:top w:val="nil"/>
              <w:left w:val="nil"/>
              <w:bottom w:val="single" w:sz="8" w:space="0" w:color="auto"/>
              <w:right w:val="single" w:sz="8" w:space="0" w:color="auto"/>
            </w:tcBorders>
            <w:shd w:val="clear" w:color="000000" w:fill="FFFFFF"/>
            <w:noWrap/>
            <w:vAlign w:val="center"/>
            <w:hideMark/>
          </w:tcPr>
          <w:p w14:paraId="2BFBA399" w14:textId="17C7285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43.58%</w:t>
            </w:r>
          </w:p>
        </w:tc>
        <w:tc>
          <w:tcPr>
            <w:tcW w:w="970" w:type="dxa"/>
            <w:tcBorders>
              <w:top w:val="nil"/>
              <w:left w:val="nil"/>
              <w:bottom w:val="single" w:sz="8" w:space="0" w:color="auto"/>
              <w:right w:val="single" w:sz="8" w:space="0" w:color="auto"/>
            </w:tcBorders>
            <w:shd w:val="clear" w:color="000000" w:fill="FFFFFF"/>
            <w:noWrap/>
            <w:vAlign w:val="center"/>
            <w:hideMark/>
          </w:tcPr>
          <w:p w14:paraId="6FBFE671" w14:textId="45EFE2F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44.29%</w:t>
            </w:r>
          </w:p>
        </w:tc>
        <w:tc>
          <w:tcPr>
            <w:tcW w:w="970" w:type="dxa"/>
            <w:tcBorders>
              <w:top w:val="nil"/>
              <w:left w:val="nil"/>
              <w:bottom w:val="single" w:sz="8" w:space="0" w:color="auto"/>
              <w:right w:val="single" w:sz="8" w:space="0" w:color="auto"/>
            </w:tcBorders>
            <w:shd w:val="clear" w:color="000000" w:fill="FFFFFF"/>
            <w:noWrap/>
            <w:vAlign w:val="center"/>
            <w:hideMark/>
          </w:tcPr>
          <w:p w14:paraId="2FF8704B" w14:textId="795F0B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47.24%</w:t>
            </w:r>
          </w:p>
        </w:tc>
        <w:tc>
          <w:tcPr>
            <w:tcW w:w="970" w:type="dxa"/>
            <w:tcBorders>
              <w:top w:val="nil"/>
              <w:left w:val="nil"/>
              <w:bottom w:val="single" w:sz="8" w:space="0" w:color="auto"/>
              <w:right w:val="single" w:sz="8" w:space="0" w:color="auto"/>
            </w:tcBorders>
            <w:shd w:val="clear" w:color="000000" w:fill="FFFFFF"/>
            <w:noWrap/>
            <w:vAlign w:val="center"/>
            <w:hideMark/>
          </w:tcPr>
          <w:p w14:paraId="68F8AECE" w14:textId="2B808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50.33%</w:t>
            </w:r>
          </w:p>
        </w:tc>
        <w:tc>
          <w:tcPr>
            <w:tcW w:w="970" w:type="dxa"/>
            <w:tcBorders>
              <w:top w:val="nil"/>
              <w:left w:val="nil"/>
              <w:bottom w:val="single" w:sz="8" w:space="0" w:color="auto"/>
              <w:right w:val="single" w:sz="8" w:space="0" w:color="auto"/>
            </w:tcBorders>
            <w:shd w:val="clear" w:color="000000" w:fill="FFFFFF"/>
            <w:noWrap/>
            <w:vAlign w:val="center"/>
            <w:hideMark/>
          </w:tcPr>
          <w:p w14:paraId="27571291" w14:textId="5496E83E"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283" w:type="dxa"/>
            <w:tcBorders>
              <w:top w:val="nil"/>
              <w:left w:val="nil"/>
              <w:bottom w:val="single" w:sz="8" w:space="0" w:color="auto"/>
              <w:right w:val="single" w:sz="8" w:space="0" w:color="auto"/>
            </w:tcBorders>
            <w:shd w:val="clear" w:color="000000" w:fill="FFFFFF"/>
            <w:noWrap/>
            <w:vAlign w:val="center"/>
            <w:hideMark/>
          </w:tcPr>
          <w:p w14:paraId="52701692" w14:textId="3C588829"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8B44053"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C00000"/>
            <w:noWrap/>
            <w:vAlign w:val="center"/>
            <w:hideMark/>
          </w:tcPr>
          <w:p w14:paraId="05B81E1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Europe</w:t>
            </w:r>
          </w:p>
        </w:tc>
        <w:tc>
          <w:tcPr>
            <w:tcW w:w="970" w:type="dxa"/>
            <w:tcBorders>
              <w:top w:val="nil"/>
              <w:left w:val="nil"/>
              <w:bottom w:val="single" w:sz="8" w:space="0" w:color="auto"/>
              <w:right w:val="single" w:sz="8" w:space="0" w:color="auto"/>
            </w:tcBorders>
            <w:shd w:val="clear" w:color="000000" w:fill="C00000"/>
            <w:noWrap/>
            <w:vAlign w:val="center"/>
            <w:hideMark/>
          </w:tcPr>
          <w:p w14:paraId="0367BEB0" w14:textId="0F4FA86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171</w:t>
            </w:r>
          </w:p>
        </w:tc>
        <w:tc>
          <w:tcPr>
            <w:tcW w:w="970" w:type="dxa"/>
            <w:tcBorders>
              <w:top w:val="nil"/>
              <w:left w:val="nil"/>
              <w:bottom w:val="single" w:sz="8" w:space="0" w:color="auto"/>
              <w:right w:val="single" w:sz="8" w:space="0" w:color="auto"/>
            </w:tcBorders>
            <w:shd w:val="clear" w:color="000000" w:fill="C00000"/>
            <w:noWrap/>
            <w:vAlign w:val="center"/>
            <w:hideMark/>
          </w:tcPr>
          <w:p w14:paraId="3E0B275A" w14:textId="3B0F5F4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178</w:t>
            </w:r>
          </w:p>
        </w:tc>
        <w:tc>
          <w:tcPr>
            <w:tcW w:w="970" w:type="dxa"/>
            <w:tcBorders>
              <w:top w:val="nil"/>
              <w:left w:val="nil"/>
              <w:bottom w:val="single" w:sz="8" w:space="0" w:color="auto"/>
              <w:right w:val="single" w:sz="8" w:space="0" w:color="auto"/>
            </w:tcBorders>
            <w:shd w:val="clear" w:color="000000" w:fill="C00000"/>
            <w:noWrap/>
            <w:vAlign w:val="center"/>
            <w:hideMark/>
          </w:tcPr>
          <w:p w14:paraId="4CF17120" w14:textId="21E1B37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187</w:t>
            </w:r>
          </w:p>
        </w:tc>
        <w:tc>
          <w:tcPr>
            <w:tcW w:w="970" w:type="dxa"/>
            <w:tcBorders>
              <w:top w:val="nil"/>
              <w:left w:val="nil"/>
              <w:bottom w:val="single" w:sz="8" w:space="0" w:color="auto"/>
              <w:right w:val="single" w:sz="8" w:space="0" w:color="auto"/>
            </w:tcBorders>
            <w:shd w:val="clear" w:color="000000" w:fill="C00000"/>
            <w:noWrap/>
            <w:vAlign w:val="center"/>
            <w:hideMark/>
          </w:tcPr>
          <w:p w14:paraId="658DB2C3" w14:textId="5492BA3B"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229</w:t>
            </w:r>
          </w:p>
        </w:tc>
        <w:tc>
          <w:tcPr>
            <w:tcW w:w="970" w:type="dxa"/>
            <w:tcBorders>
              <w:top w:val="nil"/>
              <w:left w:val="nil"/>
              <w:bottom w:val="single" w:sz="8" w:space="0" w:color="auto"/>
              <w:right w:val="single" w:sz="8" w:space="0" w:color="auto"/>
            </w:tcBorders>
            <w:shd w:val="clear" w:color="000000" w:fill="C00000"/>
            <w:noWrap/>
            <w:vAlign w:val="center"/>
            <w:hideMark/>
          </w:tcPr>
          <w:p w14:paraId="080FD064" w14:textId="2E56BCF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282</w:t>
            </w:r>
          </w:p>
        </w:tc>
        <w:tc>
          <w:tcPr>
            <w:tcW w:w="970" w:type="dxa"/>
            <w:tcBorders>
              <w:top w:val="nil"/>
              <w:left w:val="nil"/>
              <w:bottom w:val="single" w:sz="8" w:space="0" w:color="auto"/>
              <w:right w:val="single" w:sz="8" w:space="0" w:color="auto"/>
            </w:tcBorders>
            <w:shd w:val="clear" w:color="000000" w:fill="C00000"/>
            <w:noWrap/>
            <w:vAlign w:val="center"/>
            <w:hideMark/>
          </w:tcPr>
          <w:p w14:paraId="61BA2EDE" w14:textId="2235DC7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0.75%</w:t>
            </w:r>
          </w:p>
        </w:tc>
        <w:tc>
          <w:tcPr>
            <w:tcW w:w="1283" w:type="dxa"/>
            <w:tcBorders>
              <w:top w:val="nil"/>
              <w:left w:val="nil"/>
              <w:bottom w:val="single" w:sz="8" w:space="0" w:color="auto"/>
              <w:right w:val="single" w:sz="8" w:space="0" w:color="auto"/>
            </w:tcBorders>
            <w:shd w:val="clear" w:color="000000" w:fill="C00000"/>
            <w:noWrap/>
            <w:vAlign w:val="center"/>
            <w:hideMark/>
          </w:tcPr>
          <w:p w14:paraId="3EA4F0BC" w14:textId="5BE06FFC" w:rsidR="00E561A5" w:rsidRPr="00C52F8D" w:rsidRDefault="00F878DA"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4.66</w:t>
            </w:r>
            <w:commentRangeStart w:id="98"/>
            <w:r w:rsidR="00E561A5">
              <w:rPr>
                <w:rFonts w:ascii="Arial" w:hAnsi="Arial" w:cs="Arial"/>
                <w:color w:val="FFFFFF"/>
                <w:sz w:val="20"/>
                <w:szCs w:val="20"/>
                <w:lang w:val="en-US"/>
              </w:rPr>
              <w:t>%</w:t>
            </w:r>
            <w:commentRangeEnd w:id="98"/>
            <w:r w:rsidR="003D69B1">
              <w:rPr>
                <w:rStyle w:val="CommentReference"/>
              </w:rPr>
              <w:commentReference w:id="98"/>
            </w:r>
          </w:p>
        </w:tc>
      </w:tr>
      <w:tr w:rsidR="00E561A5" w:rsidRPr="00C52F8D" w14:paraId="320D9650"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16149CC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Germany</w:t>
            </w:r>
          </w:p>
        </w:tc>
        <w:tc>
          <w:tcPr>
            <w:tcW w:w="970" w:type="dxa"/>
            <w:tcBorders>
              <w:top w:val="nil"/>
              <w:left w:val="nil"/>
              <w:bottom w:val="single" w:sz="8" w:space="0" w:color="auto"/>
              <w:right w:val="single" w:sz="8" w:space="0" w:color="auto"/>
            </w:tcBorders>
            <w:shd w:val="clear" w:color="000000" w:fill="FFFFFF"/>
            <w:noWrap/>
            <w:vAlign w:val="center"/>
            <w:hideMark/>
          </w:tcPr>
          <w:p w14:paraId="2FD0267C" w14:textId="021C19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w:t>
            </w:r>
          </w:p>
        </w:tc>
        <w:tc>
          <w:tcPr>
            <w:tcW w:w="970" w:type="dxa"/>
            <w:tcBorders>
              <w:top w:val="nil"/>
              <w:left w:val="nil"/>
              <w:bottom w:val="single" w:sz="8" w:space="0" w:color="auto"/>
              <w:right w:val="single" w:sz="8" w:space="0" w:color="auto"/>
            </w:tcBorders>
            <w:shd w:val="clear" w:color="000000" w:fill="FFFFFF"/>
            <w:noWrap/>
            <w:vAlign w:val="center"/>
            <w:hideMark/>
          </w:tcPr>
          <w:p w14:paraId="5F613DDC" w14:textId="63437C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970" w:type="dxa"/>
            <w:tcBorders>
              <w:top w:val="nil"/>
              <w:left w:val="nil"/>
              <w:bottom w:val="single" w:sz="8" w:space="0" w:color="auto"/>
              <w:right w:val="single" w:sz="8" w:space="0" w:color="auto"/>
            </w:tcBorders>
            <w:shd w:val="clear" w:color="000000" w:fill="FFFFFF"/>
            <w:noWrap/>
            <w:vAlign w:val="center"/>
            <w:hideMark/>
          </w:tcPr>
          <w:p w14:paraId="308F0075" w14:textId="191A9E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970" w:type="dxa"/>
            <w:tcBorders>
              <w:top w:val="nil"/>
              <w:left w:val="nil"/>
              <w:bottom w:val="single" w:sz="8" w:space="0" w:color="auto"/>
              <w:right w:val="single" w:sz="8" w:space="0" w:color="auto"/>
            </w:tcBorders>
            <w:shd w:val="clear" w:color="000000" w:fill="FFFFFF"/>
            <w:noWrap/>
            <w:vAlign w:val="center"/>
            <w:hideMark/>
          </w:tcPr>
          <w:p w14:paraId="791152AE" w14:textId="5ED8412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970" w:type="dxa"/>
            <w:tcBorders>
              <w:top w:val="nil"/>
              <w:left w:val="nil"/>
              <w:bottom w:val="single" w:sz="8" w:space="0" w:color="auto"/>
              <w:right w:val="single" w:sz="8" w:space="0" w:color="auto"/>
            </w:tcBorders>
            <w:shd w:val="clear" w:color="000000" w:fill="FFFFFF"/>
            <w:noWrap/>
            <w:vAlign w:val="center"/>
            <w:hideMark/>
          </w:tcPr>
          <w:p w14:paraId="289DD6AC" w14:textId="059F0D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w:t>
            </w:r>
          </w:p>
        </w:tc>
        <w:tc>
          <w:tcPr>
            <w:tcW w:w="970" w:type="dxa"/>
            <w:tcBorders>
              <w:top w:val="nil"/>
              <w:left w:val="nil"/>
              <w:bottom w:val="single" w:sz="8" w:space="0" w:color="auto"/>
              <w:right w:val="single" w:sz="8" w:space="0" w:color="auto"/>
            </w:tcBorders>
            <w:shd w:val="clear" w:color="000000" w:fill="FFFFFF"/>
            <w:noWrap/>
            <w:vAlign w:val="center"/>
            <w:hideMark/>
          </w:tcPr>
          <w:p w14:paraId="4A4148E5" w14:textId="6F01C1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1283" w:type="dxa"/>
            <w:tcBorders>
              <w:top w:val="nil"/>
              <w:left w:val="nil"/>
              <w:bottom w:val="single" w:sz="8" w:space="0" w:color="auto"/>
              <w:right w:val="single" w:sz="8" w:space="0" w:color="auto"/>
            </w:tcBorders>
            <w:shd w:val="clear" w:color="000000" w:fill="FFFFFF"/>
            <w:noWrap/>
            <w:vAlign w:val="center"/>
            <w:hideMark/>
          </w:tcPr>
          <w:p w14:paraId="45964CD0" w14:textId="292FEC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r>
      <w:tr w:rsidR="00E561A5" w:rsidRPr="00C52F8D" w14:paraId="673615AE"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4E4C513B"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lastRenderedPageBreak/>
              <w:t>France</w:t>
            </w:r>
          </w:p>
        </w:tc>
        <w:tc>
          <w:tcPr>
            <w:tcW w:w="970" w:type="dxa"/>
            <w:tcBorders>
              <w:top w:val="nil"/>
              <w:left w:val="nil"/>
              <w:bottom w:val="single" w:sz="8" w:space="0" w:color="auto"/>
              <w:right w:val="single" w:sz="8" w:space="0" w:color="auto"/>
            </w:tcBorders>
            <w:shd w:val="clear" w:color="000000" w:fill="FFFFFF"/>
            <w:noWrap/>
            <w:vAlign w:val="center"/>
            <w:hideMark/>
          </w:tcPr>
          <w:p w14:paraId="60D519ED" w14:textId="32B149C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970" w:type="dxa"/>
            <w:tcBorders>
              <w:top w:val="nil"/>
              <w:left w:val="nil"/>
              <w:bottom w:val="single" w:sz="8" w:space="0" w:color="auto"/>
              <w:right w:val="single" w:sz="8" w:space="0" w:color="auto"/>
            </w:tcBorders>
            <w:shd w:val="clear" w:color="000000" w:fill="FFFFFF"/>
            <w:noWrap/>
            <w:vAlign w:val="center"/>
            <w:hideMark/>
          </w:tcPr>
          <w:p w14:paraId="6A507C9A" w14:textId="5AC352F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970" w:type="dxa"/>
            <w:tcBorders>
              <w:top w:val="nil"/>
              <w:left w:val="nil"/>
              <w:bottom w:val="single" w:sz="8" w:space="0" w:color="auto"/>
              <w:right w:val="single" w:sz="8" w:space="0" w:color="auto"/>
            </w:tcBorders>
            <w:shd w:val="clear" w:color="000000" w:fill="FFFFFF"/>
            <w:noWrap/>
            <w:vAlign w:val="center"/>
            <w:hideMark/>
          </w:tcPr>
          <w:p w14:paraId="2CC9022E" w14:textId="0A5D61E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970" w:type="dxa"/>
            <w:tcBorders>
              <w:top w:val="nil"/>
              <w:left w:val="nil"/>
              <w:bottom w:val="single" w:sz="8" w:space="0" w:color="auto"/>
              <w:right w:val="single" w:sz="8" w:space="0" w:color="auto"/>
            </w:tcBorders>
            <w:shd w:val="clear" w:color="000000" w:fill="FFFFFF"/>
            <w:noWrap/>
            <w:vAlign w:val="center"/>
            <w:hideMark/>
          </w:tcPr>
          <w:p w14:paraId="36655735" w14:textId="7F21ED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970" w:type="dxa"/>
            <w:tcBorders>
              <w:top w:val="nil"/>
              <w:left w:val="nil"/>
              <w:bottom w:val="single" w:sz="8" w:space="0" w:color="auto"/>
              <w:right w:val="single" w:sz="8" w:space="0" w:color="auto"/>
            </w:tcBorders>
            <w:shd w:val="clear" w:color="000000" w:fill="FFFFFF"/>
            <w:noWrap/>
            <w:vAlign w:val="center"/>
            <w:hideMark/>
          </w:tcPr>
          <w:p w14:paraId="68CF6471" w14:textId="4C0E803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970" w:type="dxa"/>
            <w:tcBorders>
              <w:top w:val="nil"/>
              <w:left w:val="nil"/>
              <w:bottom w:val="single" w:sz="8" w:space="0" w:color="auto"/>
              <w:right w:val="single" w:sz="8" w:space="0" w:color="auto"/>
            </w:tcBorders>
            <w:shd w:val="clear" w:color="auto" w:fill="auto"/>
            <w:noWrap/>
            <w:vAlign w:val="center"/>
            <w:hideMark/>
          </w:tcPr>
          <w:p w14:paraId="774D3B3C" w14:textId="6E2508A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0.44%</w:t>
            </w:r>
          </w:p>
        </w:tc>
        <w:tc>
          <w:tcPr>
            <w:tcW w:w="1283" w:type="dxa"/>
            <w:tcBorders>
              <w:top w:val="nil"/>
              <w:left w:val="nil"/>
              <w:bottom w:val="single" w:sz="8" w:space="0" w:color="auto"/>
              <w:right w:val="single" w:sz="8" w:space="0" w:color="auto"/>
            </w:tcBorders>
            <w:shd w:val="clear" w:color="auto" w:fill="auto"/>
            <w:noWrap/>
            <w:vAlign w:val="center"/>
            <w:hideMark/>
          </w:tcPr>
          <w:p w14:paraId="68E6541F" w14:textId="41993FE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4.84%</w:t>
            </w:r>
          </w:p>
        </w:tc>
      </w:tr>
      <w:tr w:rsidR="00E561A5" w:rsidRPr="00C52F8D" w14:paraId="1027C82B"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20EAAE0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United Kingdom </w:t>
            </w:r>
          </w:p>
        </w:tc>
        <w:tc>
          <w:tcPr>
            <w:tcW w:w="970" w:type="dxa"/>
            <w:tcBorders>
              <w:top w:val="nil"/>
              <w:left w:val="nil"/>
              <w:bottom w:val="single" w:sz="8" w:space="0" w:color="auto"/>
              <w:right w:val="single" w:sz="8" w:space="0" w:color="auto"/>
            </w:tcBorders>
            <w:shd w:val="clear" w:color="000000" w:fill="FFFFFF"/>
            <w:noWrap/>
            <w:vAlign w:val="center"/>
            <w:hideMark/>
          </w:tcPr>
          <w:p w14:paraId="6623C32C" w14:textId="41264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970" w:type="dxa"/>
            <w:tcBorders>
              <w:top w:val="nil"/>
              <w:left w:val="nil"/>
              <w:bottom w:val="single" w:sz="8" w:space="0" w:color="auto"/>
              <w:right w:val="single" w:sz="8" w:space="0" w:color="auto"/>
            </w:tcBorders>
            <w:shd w:val="clear" w:color="000000" w:fill="FFFFFF"/>
            <w:noWrap/>
            <w:vAlign w:val="center"/>
            <w:hideMark/>
          </w:tcPr>
          <w:p w14:paraId="05034D66" w14:textId="117E6E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970" w:type="dxa"/>
            <w:tcBorders>
              <w:top w:val="nil"/>
              <w:left w:val="nil"/>
              <w:bottom w:val="single" w:sz="8" w:space="0" w:color="auto"/>
              <w:right w:val="single" w:sz="8" w:space="0" w:color="auto"/>
            </w:tcBorders>
            <w:shd w:val="clear" w:color="000000" w:fill="FFFFFF"/>
            <w:noWrap/>
            <w:vAlign w:val="center"/>
            <w:hideMark/>
          </w:tcPr>
          <w:p w14:paraId="6ABCF06F" w14:textId="1A7F8A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970" w:type="dxa"/>
            <w:tcBorders>
              <w:top w:val="nil"/>
              <w:left w:val="nil"/>
              <w:bottom w:val="single" w:sz="8" w:space="0" w:color="auto"/>
              <w:right w:val="single" w:sz="8" w:space="0" w:color="auto"/>
            </w:tcBorders>
            <w:shd w:val="clear" w:color="000000" w:fill="FFFFFF"/>
            <w:noWrap/>
            <w:vAlign w:val="center"/>
            <w:hideMark/>
          </w:tcPr>
          <w:p w14:paraId="6D60BCDF" w14:textId="4E05B1E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970" w:type="dxa"/>
            <w:tcBorders>
              <w:top w:val="nil"/>
              <w:left w:val="nil"/>
              <w:bottom w:val="single" w:sz="8" w:space="0" w:color="auto"/>
              <w:right w:val="single" w:sz="8" w:space="0" w:color="auto"/>
            </w:tcBorders>
            <w:shd w:val="clear" w:color="000000" w:fill="FFFFFF"/>
            <w:noWrap/>
            <w:vAlign w:val="center"/>
            <w:hideMark/>
          </w:tcPr>
          <w:p w14:paraId="333A9C17" w14:textId="6854357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w:t>
            </w:r>
          </w:p>
        </w:tc>
        <w:tc>
          <w:tcPr>
            <w:tcW w:w="970" w:type="dxa"/>
            <w:tcBorders>
              <w:top w:val="nil"/>
              <w:left w:val="nil"/>
              <w:bottom w:val="single" w:sz="8" w:space="0" w:color="auto"/>
              <w:right w:val="single" w:sz="8" w:space="0" w:color="auto"/>
            </w:tcBorders>
            <w:shd w:val="clear" w:color="auto" w:fill="auto"/>
            <w:noWrap/>
            <w:vAlign w:val="center"/>
            <w:hideMark/>
          </w:tcPr>
          <w:p w14:paraId="6A82F98A" w14:textId="30B35B5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-0.89%</w:t>
            </w:r>
          </w:p>
        </w:tc>
        <w:tc>
          <w:tcPr>
            <w:tcW w:w="1283" w:type="dxa"/>
            <w:tcBorders>
              <w:top w:val="nil"/>
              <w:left w:val="nil"/>
              <w:bottom w:val="single" w:sz="8" w:space="0" w:color="auto"/>
              <w:right w:val="single" w:sz="8" w:space="0" w:color="auto"/>
            </w:tcBorders>
            <w:shd w:val="clear" w:color="auto" w:fill="auto"/>
            <w:noWrap/>
            <w:vAlign w:val="center"/>
            <w:hideMark/>
          </w:tcPr>
          <w:p w14:paraId="3DAC2582" w14:textId="62CF57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3.76%</w:t>
            </w:r>
          </w:p>
        </w:tc>
      </w:tr>
      <w:tr w:rsidR="00E561A5" w:rsidRPr="00C52F8D" w14:paraId="7A47E06F"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6136C83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970" w:type="dxa"/>
            <w:tcBorders>
              <w:top w:val="nil"/>
              <w:left w:val="nil"/>
              <w:bottom w:val="single" w:sz="8" w:space="0" w:color="auto"/>
              <w:right w:val="single" w:sz="8" w:space="0" w:color="auto"/>
            </w:tcBorders>
            <w:shd w:val="clear" w:color="000000" w:fill="FFFFFF"/>
            <w:noWrap/>
            <w:vAlign w:val="center"/>
            <w:hideMark/>
          </w:tcPr>
          <w:p w14:paraId="0DAC322A" w14:textId="1D3D47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970" w:type="dxa"/>
            <w:tcBorders>
              <w:top w:val="nil"/>
              <w:left w:val="nil"/>
              <w:bottom w:val="single" w:sz="8" w:space="0" w:color="auto"/>
              <w:right w:val="single" w:sz="8" w:space="0" w:color="auto"/>
            </w:tcBorders>
            <w:shd w:val="clear" w:color="000000" w:fill="FFFFFF"/>
            <w:noWrap/>
            <w:vAlign w:val="center"/>
            <w:hideMark/>
          </w:tcPr>
          <w:p w14:paraId="220D279D" w14:textId="5AA0233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110</w:t>
            </w:r>
          </w:p>
        </w:tc>
        <w:tc>
          <w:tcPr>
            <w:tcW w:w="970" w:type="dxa"/>
            <w:tcBorders>
              <w:top w:val="nil"/>
              <w:left w:val="nil"/>
              <w:bottom w:val="single" w:sz="8" w:space="0" w:color="auto"/>
              <w:right w:val="single" w:sz="8" w:space="0" w:color="auto"/>
            </w:tcBorders>
            <w:shd w:val="clear" w:color="000000" w:fill="FFFFFF"/>
            <w:noWrap/>
            <w:vAlign w:val="center"/>
            <w:hideMark/>
          </w:tcPr>
          <w:p w14:paraId="6DB567E8" w14:textId="2C29B09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116</w:t>
            </w:r>
          </w:p>
        </w:tc>
        <w:tc>
          <w:tcPr>
            <w:tcW w:w="970" w:type="dxa"/>
            <w:tcBorders>
              <w:top w:val="nil"/>
              <w:left w:val="nil"/>
              <w:bottom w:val="single" w:sz="8" w:space="0" w:color="auto"/>
              <w:right w:val="single" w:sz="8" w:space="0" w:color="auto"/>
            </w:tcBorders>
            <w:shd w:val="clear" w:color="000000" w:fill="FFFFFF"/>
            <w:noWrap/>
            <w:vAlign w:val="center"/>
            <w:hideMark/>
          </w:tcPr>
          <w:p w14:paraId="6360201F" w14:textId="5671516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144</w:t>
            </w:r>
          </w:p>
        </w:tc>
        <w:tc>
          <w:tcPr>
            <w:tcW w:w="970" w:type="dxa"/>
            <w:tcBorders>
              <w:top w:val="nil"/>
              <w:left w:val="nil"/>
              <w:bottom w:val="single" w:sz="8" w:space="0" w:color="auto"/>
              <w:right w:val="single" w:sz="8" w:space="0" w:color="auto"/>
            </w:tcBorders>
            <w:shd w:val="clear" w:color="000000" w:fill="FFFFFF"/>
            <w:noWrap/>
            <w:vAlign w:val="center"/>
            <w:hideMark/>
          </w:tcPr>
          <w:p w14:paraId="79BD3461" w14:textId="0E51C7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175</w:t>
            </w:r>
          </w:p>
        </w:tc>
        <w:tc>
          <w:tcPr>
            <w:tcW w:w="970" w:type="dxa"/>
            <w:tcBorders>
              <w:top w:val="nil"/>
              <w:left w:val="nil"/>
              <w:bottom w:val="single" w:sz="8" w:space="0" w:color="auto"/>
              <w:right w:val="single" w:sz="8" w:space="0" w:color="auto"/>
            </w:tcBorders>
            <w:shd w:val="clear" w:color="000000" w:fill="FFFFFF"/>
            <w:noWrap/>
            <w:vAlign w:val="center"/>
            <w:hideMark/>
          </w:tcPr>
          <w:p w14:paraId="6A8F5563" w14:textId="44E9A0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2.17%</w:t>
            </w:r>
          </w:p>
        </w:tc>
        <w:tc>
          <w:tcPr>
            <w:tcW w:w="1283" w:type="dxa"/>
            <w:tcBorders>
              <w:top w:val="nil"/>
              <w:left w:val="nil"/>
              <w:bottom w:val="single" w:sz="8" w:space="0" w:color="auto"/>
              <w:right w:val="single" w:sz="8" w:space="0" w:color="auto"/>
            </w:tcBorders>
            <w:shd w:val="clear" w:color="000000" w:fill="FFFFFF"/>
            <w:noWrap/>
            <w:vAlign w:val="center"/>
            <w:hideMark/>
          </w:tcPr>
          <w:p w14:paraId="17CBA364" w14:textId="2442944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5.02%</w:t>
            </w:r>
          </w:p>
        </w:tc>
      </w:tr>
      <w:tr w:rsidR="00E561A5" w:rsidRPr="00C52F8D" w14:paraId="5AB31FC6"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3279E980"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Europe (Percentage Share) </w:t>
            </w:r>
          </w:p>
        </w:tc>
        <w:tc>
          <w:tcPr>
            <w:tcW w:w="970" w:type="dxa"/>
            <w:tcBorders>
              <w:top w:val="nil"/>
              <w:left w:val="nil"/>
              <w:bottom w:val="single" w:sz="8" w:space="0" w:color="auto"/>
              <w:right w:val="single" w:sz="8" w:space="0" w:color="auto"/>
            </w:tcBorders>
            <w:shd w:val="clear" w:color="000000" w:fill="FFFFFF"/>
            <w:noWrap/>
            <w:vAlign w:val="center"/>
            <w:hideMark/>
          </w:tcPr>
          <w:p w14:paraId="09FFB1FD" w14:textId="6EB6806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25.25%</w:t>
            </w:r>
          </w:p>
        </w:tc>
        <w:tc>
          <w:tcPr>
            <w:tcW w:w="970" w:type="dxa"/>
            <w:tcBorders>
              <w:top w:val="nil"/>
              <w:left w:val="nil"/>
              <w:bottom w:val="single" w:sz="8" w:space="0" w:color="auto"/>
              <w:right w:val="single" w:sz="8" w:space="0" w:color="auto"/>
            </w:tcBorders>
            <w:shd w:val="clear" w:color="000000" w:fill="FFFFFF"/>
            <w:noWrap/>
            <w:vAlign w:val="center"/>
            <w:hideMark/>
          </w:tcPr>
          <w:p w14:paraId="315BEC43" w14:textId="6A0D9A1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24.02%</w:t>
            </w:r>
          </w:p>
        </w:tc>
        <w:tc>
          <w:tcPr>
            <w:tcW w:w="970" w:type="dxa"/>
            <w:tcBorders>
              <w:top w:val="nil"/>
              <w:left w:val="nil"/>
              <w:bottom w:val="single" w:sz="8" w:space="0" w:color="auto"/>
              <w:right w:val="single" w:sz="8" w:space="0" w:color="auto"/>
            </w:tcBorders>
            <w:shd w:val="clear" w:color="000000" w:fill="FFFFFF"/>
            <w:noWrap/>
            <w:vAlign w:val="center"/>
            <w:hideMark/>
          </w:tcPr>
          <w:p w14:paraId="2E838668" w14:textId="707C685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23.71%</w:t>
            </w:r>
          </w:p>
        </w:tc>
        <w:tc>
          <w:tcPr>
            <w:tcW w:w="970" w:type="dxa"/>
            <w:tcBorders>
              <w:top w:val="nil"/>
              <w:left w:val="nil"/>
              <w:bottom w:val="single" w:sz="8" w:space="0" w:color="auto"/>
              <w:right w:val="single" w:sz="8" w:space="0" w:color="auto"/>
            </w:tcBorders>
            <w:shd w:val="clear" w:color="000000" w:fill="FFFFFF"/>
            <w:noWrap/>
            <w:vAlign w:val="center"/>
            <w:hideMark/>
          </w:tcPr>
          <w:p w14:paraId="06C802E0" w14:textId="233EEDA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22.27%</w:t>
            </w:r>
          </w:p>
        </w:tc>
        <w:tc>
          <w:tcPr>
            <w:tcW w:w="970" w:type="dxa"/>
            <w:tcBorders>
              <w:top w:val="nil"/>
              <w:left w:val="nil"/>
              <w:bottom w:val="single" w:sz="8" w:space="0" w:color="auto"/>
              <w:right w:val="single" w:sz="8" w:space="0" w:color="auto"/>
            </w:tcBorders>
            <w:shd w:val="clear" w:color="000000" w:fill="FFFFFF"/>
            <w:noWrap/>
            <w:vAlign w:val="center"/>
            <w:hideMark/>
          </w:tcPr>
          <w:p w14:paraId="4222FC9A" w14:textId="09675A3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20.62%</w:t>
            </w:r>
          </w:p>
        </w:tc>
        <w:tc>
          <w:tcPr>
            <w:tcW w:w="970" w:type="dxa"/>
            <w:tcBorders>
              <w:top w:val="nil"/>
              <w:left w:val="nil"/>
              <w:bottom w:val="single" w:sz="8" w:space="0" w:color="auto"/>
              <w:right w:val="single" w:sz="8" w:space="0" w:color="auto"/>
            </w:tcBorders>
            <w:shd w:val="clear" w:color="000000" w:fill="FFFFFF"/>
            <w:noWrap/>
            <w:vAlign w:val="center"/>
            <w:hideMark/>
          </w:tcPr>
          <w:p w14:paraId="534186BF" w14:textId="2B6C6D7B"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283" w:type="dxa"/>
            <w:tcBorders>
              <w:top w:val="nil"/>
              <w:left w:val="nil"/>
              <w:bottom w:val="single" w:sz="8" w:space="0" w:color="auto"/>
              <w:right w:val="single" w:sz="8" w:space="0" w:color="auto"/>
            </w:tcBorders>
            <w:shd w:val="clear" w:color="000000" w:fill="FFFFFF"/>
            <w:noWrap/>
            <w:vAlign w:val="center"/>
            <w:hideMark/>
          </w:tcPr>
          <w:p w14:paraId="13DB2F52" w14:textId="79B0C054"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1DBFC4A"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C00000"/>
            <w:noWrap/>
            <w:vAlign w:val="center"/>
            <w:hideMark/>
          </w:tcPr>
          <w:p w14:paraId="24D6D79B"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North America</w:t>
            </w:r>
          </w:p>
        </w:tc>
        <w:tc>
          <w:tcPr>
            <w:tcW w:w="970" w:type="dxa"/>
            <w:tcBorders>
              <w:top w:val="nil"/>
              <w:left w:val="nil"/>
              <w:bottom w:val="single" w:sz="8" w:space="0" w:color="auto"/>
              <w:right w:val="single" w:sz="8" w:space="0" w:color="auto"/>
            </w:tcBorders>
            <w:shd w:val="clear" w:color="000000" w:fill="C00000"/>
            <w:noWrap/>
            <w:vAlign w:val="center"/>
            <w:hideMark/>
          </w:tcPr>
          <w:p w14:paraId="611A25A1" w14:textId="5F5BC59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153</w:t>
            </w:r>
          </w:p>
        </w:tc>
        <w:tc>
          <w:tcPr>
            <w:tcW w:w="970" w:type="dxa"/>
            <w:tcBorders>
              <w:top w:val="nil"/>
              <w:left w:val="nil"/>
              <w:bottom w:val="single" w:sz="8" w:space="0" w:color="auto"/>
              <w:right w:val="single" w:sz="8" w:space="0" w:color="auto"/>
            </w:tcBorders>
            <w:shd w:val="clear" w:color="000000" w:fill="C00000"/>
            <w:noWrap/>
            <w:vAlign w:val="center"/>
            <w:hideMark/>
          </w:tcPr>
          <w:p w14:paraId="432286E7" w14:textId="66A299A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164</w:t>
            </w:r>
          </w:p>
        </w:tc>
        <w:tc>
          <w:tcPr>
            <w:tcW w:w="970" w:type="dxa"/>
            <w:tcBorders>
              <w:top w:val="nil"/>
              <w:left w:val="nil"/>
              <w:bottom w:val="single" w:sz="8" w:space="0" w:color="auto"/>
              <w:right w:val="single" w:sz="8" w:space="0" w:color="auto"/>
            </w:tcBorders>
            <w:shd w:val="clear" w:color="000000" w:fill="C00000"/>
            <w:noWrap/>
            <w:vAlign w:val="center"/>
            <w:hideMark/>
          </w:tcPr>
          <w:p w14:paraId="1E9E1799" w14:textId="72A488D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173</w:t>
            </w:r>
          </w:p>
        </w:tc>
        <w:tc>
          <w:tcPr>
            <w:tcW w:w="970" w:type="dxa"/>
            <w:tcBorders>
              <w:top w:val="nil"/>
              <w:left w:val="nil"/>
              <w:bottom w:val="single" w:sz="8" w:space="0" w:color="auto"/>
              <w:right w:val="single" w:sz="8" w:space="0" w:color="auto"/>
            </w:tcBorders>
            <w:shd w:val="clear" w:color="000000" w:fill="C00000"/>
            <w:noWrap/>
            <w:vAlign w:val="center"/>
            <w:hideMark/>
          </w:tcPr>
          <w:p w14:paraId="31FC0D98" w14:textId="3FB2EE3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215</w:t>
            </w:r>
          </w:p>
        </w:tc>
        <w:tc>
          <w:tcPr>
            <w:tcW w:w="970" w:type="dxa"/>
            <w:tcBorders>
              <w:top w:val="nil"/>
              <w:left w:val="nil"/>
              <w:bottom w:val="single" w:sz="8" w:space="0" w:color="auto"/>
              <w:right w:val="single" w:sz="8" w:space="0" w:color="auto"/>
            </w:tcBorders>
            <w:shd w:val="clear" w:color="000000" w:fill="C00000"/>
            <w:noWrap/>
            <w:vAlign w:val="center"/>
            <w:hideMark/>
          </w:tcPr>
          <w:p w14:paraId="2DA23EDC" w14:textId="654A11A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275</w:t>
            </w:r>
          </w:p>
        </w:tc>
        <w:tc>
          <w:tcPr>
            <w:tcW w:w="970" w:type="dxa"/>
            <w:tcBorders>
              <w:top w:val="nil"/>
              <w:left w:val="nil"/>
              <w:bottom w:val="single" w:sz="8" w:space="0" w:color="auto"/>
              <w:right w:val="single" w:sz="8" w:space="0" w:color="auto"/>
            </w:tcBorders>
            <w:shd w:val="clear" w:color="000000" w:fill="C00000"/>
            <w:noWrap/>
            <w:vAlign w:val="center"/>
            <w:hideMark/>
          </w:tcPr>
          <w:p w14:paraId="44525211" w14:textId="0B1F35E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1.40%</w:t>
            </w:r>
          </w:p>
        </w:tc>
        <w:tc>
          <w:tcPr>
            <w:tcW w:w="1283" w:type="dxa"/>
            <w:tcBorders>
              <w:top w:val="nil"/>
              <w:left w:val="nil"/>
              <w:bottom w:val="single" w:sz="8" w:space="0" w:color="auto"/>
              <w:right w:val="single" w:sz="8" w:space="0" w:color="auto"/>
            </w:tcBorders>
            <w:shd w:val="clear" w:color="000000" w:fill="C00000"/>
            <w:noWrap/>
            <w:vAlign w:val="center"/>
            <w:hideMark/>
          </w:tcPr>
          <w:p w14:paraId="25232F58" w14:textId="7A9AEFBF" w:rsidR="00E561A5" w:rsidRPr="00C52F8D" w:rsidRDefault="00F878DA"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5.30</w:t>
            </w:r>
            <w:commentRangeStart w:id="99"/>
            <w:r w:rsidR="00E561A5">
              <w:rPr>
                <w:rFonts w:ascii="Arial" w:hAnsi="Arial" w:cs="Arial"/>
                <w:color w:val="FFFFFF"/>
                <w:sz w:val="20"/>
                <w:szCs w:val="20"/>
                <w:lang w:val="en-US"/>
              </w:rPr>
              <w:t>%</w:t>
            </w:r>
            <w:commentRangeEnd w:id="99"/>
            <w:r w:rsidR="003D69B1">
              <w:rPr>
                <w:rStyle w:val="CommentReference"/>
              </w:rPr>
              <w:commentReference w:id="99"/>
            </w:r>
          </w:p>
        </w:tc>
      </w:tr>
      <w:tr w:rsidR="00E561A5" w:rsidRPr="00C52F8D" w14:paraId="774C6793"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7F6A7A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USA</w:t>
            </w:r>
          </w:p>
        </w:tc>
        <w:tc>
          <w:tcPr>
            <w:tcW w:w="970" w:type="dxa"/>
            <w:tcBorders>
              <w:top w:val="nil"/>
              <w:left w:val="nil"/>
              <w:bottom w:val="single" w:sz="8" w:space="0" w:color="auto"/>
              <w:right w:val="single" w:sz="8" w:space="0" w:color="auto"/>
            </w:tcBorders>
            <w:shd w:val="clear" w:color="000000" w:fill="FFFFFF"/>
            <w:noWrap/>
            <w:vAlign w:val="center"/>
            <w:hideMark/>
          </w:tcPr>
          <w:p w14:paraId="32FD79DB" w14:textId="395DA2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140</w:t>
            </w:r>
          </w:p>
        </w:tc>
        <w:tc>
          <w:tcPr>
            <w:tcW w:w="970" w:type="dxa"/>
            <w:tcBorders>
              <w:top w:val="nil"/>
              <w:left w:val="nil"/>
              <w:bottom w:val="single" w:sz="8" w:space="0" w:color="auto"/>
              <w:right w:val="single" w:sz="8" w:space="0" w:color="auto"/>
            </w:tcBorders>
            <w:shd w:val="clear" w:color="000000" w:fill="FFFFFF"/>
            <w:noWrap/>
            <w:vAlign w:val="center"/>
            <w:hideMark/>
          </w:tcPr>
          <w:p w14:paraId="41388BB8" w14:textId="00999B4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148</w:t>
            </w:r>
          </w:p>
        </w:tc>
        <w:tc>
          <w:tcPr>
            <w:tcW w:w="970" w:type="dxa"/>
            <w:tcBorders>
              <w:top w:val="nil"/>
              <w:left w:val="nil"/>
              <w:bottom w:val="single" w:sz="8" w:space="0" w:color="auto"/>
              <w:right w:val="single" w:sz="8" w:space="0" w:color="auto"/>
            </w:tcBorders>
            <w:shd w:val="clear" w:color="000000" w:fill="FFFFFF"/>
            <w:noWrap/>
            <w:vAlign w:val="center"/>
            <w:hideMark/>
          </w:tcPr>
          <w:p w14:paraId="3154DE6C" w14:textId="7E5A80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157</w:t>
            </w:r>
          </w:p>
        </w:tc>
        <w:tc>
          <w:tcPr>
            <w:tcW w:w="970" w:type="dxa"/>
            <w:tcBorders>
              <w:top w:val="nil"/>
              <w:left w:val="nil"/>
              <w:bottom w:val="single" w:sz="8" w:space="0" w:color="auto"/>
              <w:right w:val="single" w:sz="8" w:space="0" w:color="auto"/>
            </w:tcBorders>
            <w:shd w:val="clear" w:color="000000" w:fill="FFFFFF"/>
            <w:noWrap/>
            <w:vAlign w:val="center"/>
            <w:hideMark/>
          </w:tcPr>
          <w:p w14:paraId="1FE5A124" w14:textId="1A7E5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198</w:t>
            </w:r>
          </w:p>
        </w:tc>
        <w:tc>
          <w:tcPr>
            <w:tcW w:w="970" w:type="dxa"/>
            <w:tcBorders>
              <w:top w:val="nil"/>
              <w:left w:val="nil"/>
              <w:bottom w:val="single" w:sz="8" w:space="0" w:color="auto"/>
              <w:right w:val="single" w:sz="8" w:space="0" w:color="auto"/>
            </w:tcBorders>
            <w:shd w:val="clear" w:color="000000" w:fill="FFFFFF"/>
            <w:noWrap/>
            <w:vAlign w:val="center"/>
            <w:hideMark/>
          </w:tcPr>
          <w:p w14:paraId="476395A1" w14:textId="72CFA6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257</w:t>
            </w:r>
          </w:p>
        </w:tc>
        <w:tc>
          <w:tcPr>
            <w:tcW w:w="970" w:type="dxa"/>
            <w:tcBorders>
              <w:top w:val="nil"/>
              <w:left w:val="nil"/>
              <w:bottom w:val="single" w:sz="8" w:space="0" w:color="auto"/>
              <w:right w:val="single" w:sz="8" w:space="0" w:color="auto"/>
            </w:tcBorders>
            <w:shd w:val="clear" w:color="000000" w:fill="FFFFFF"/>
            <w:noWrap/>
            <w:vAlign w:val="center"/>
            <w:hideMark/>
          </w:tcPr>
          <w:p w14:paraId="52701A21" w14:textId="3795FA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1.22%</w:t>
            </w:r>
          </w:p>
        </w:tc>
        <w:tc>
          <w:tcPr>
            <w:tcW w:w="1283" w:type="dxa"/>
            <w:tcBorders>
              <w:top w:val="nil"/>
              <w:left w:val="nil"/>
              <w:bottom w:val="single" w:sz="8" w:space="0" w:color="auto"/>
              <w:right w:val="single" w:sz="8" w:space="0" w:color="auto"/>
            </w:tcBorders>
            <w:shd w:val="clear" w:color="000000" w:fill="FFFFFF"/>
            <w:noWrap/>
            <w:vAlign w:val="center"/>
            <w:hideMark/>
          </w:tcPr>
          <w:p w14:paraId="31A73942" w14:textId="22944FD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5.58%</w:t>
            </w:r>
          </w:p>
        </w:tc>
      </w:tr>
      <w:tr w:rsidR="00E561A5" w:rsidRPr="00C52F8D" w14:paraId="648FAD6A"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492E60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Canada</w:t>
            </w:r>
          </w:p>
        </w:tc>
        <w:tc>
          <w:tcPr>
            <w:tcW w:w="970" w:type="dxa"/>
            <w:tcBorders>
              <w:top w:val="nil"/>
              <w:left w:val="nil"/>
              <w:bottom w:val="single" w:sz="8" w:space="0" w:color="auto"/>
              <w:right w:val="single" w:sz="8" w:space="0" w:color="auto"/>
            </w:tcBorders>
            <w:shd w:val="clear" w:color="000000" w:fill="FFFFFF"/>
            <w:noWrap/>
            <w:vAlign w:val="center"/>
            <w:hideMark/>
          </w:tcPr>
          <w:p w14:paraId="134BF460" w14:textId="2D6B89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970" w:type="dxa"/>
            <w:tcBorders>
              <w:top w:val="nil"/>
              <w:left w:val="nil"/>
              <w:bottom w:val="single" w:sz="8" w:space="0" w:color="auto"/>
              <w:right w:val="single" w:sz="8" w:space="0" w:color="auto"/>
            </w:tcBorders>
            <w:shd w:val="clear" w:color="000000" w:fill="FFFFFF"/>
            <w:noWrap/>
            <w:vAlign w:val="center"/>
            <w:hideMark/>
          </w:tcPr>
          <w:p w14:paraId="63EAC344" w14:textId="3064D55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970" w:type="dxa"/>
            <w:tcBorders>
              <w:top w:val="nil"/>
              <w:left w:val="nil"/>
              <w:bottom w:val="single" w:sz="8" w:space="0" w:color="auto"/>
              <w:right w:val="single" w:sz="8" w:space="0" w:color="auto"/>
            </w:tcBorders>
            <w:shd w:val="clear" w:color="000000" w:fill="FFFFFF"/>
            <w:noWrap/>
            <w:vAlign w:val="center"/>
            <w:hideMark/>
          </w:tcPr>
          <w:p w14:paraId="4051F0FA" w14:textId="23F499F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970" w:type="dxa"/>
            <w:tcBorders>
              <w:top w:val="nil"/>
              <w:left w:val="nil"/>
              <w:bottom w:val="single" w:sz="8" w:space="0" w:color="auto"/>
              <w:right w:val="single" w:sz="8" w:space="0" w:color="auto"/>
            </w:tcBorders>
            <w:shd w:val="clear" w:color="000000" w:fill="FFFFFF"/>
            <w:noWrap/>
            <w:vAlign w:val="center"/>
            <w:hideMark/>
          </w:tcPr>
          <w:p w14:paraId="22968887" w14:textId="061BC15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970" w:type="dxa"/>
            <w:tcBorders>
              <w:top w:val="nil"/>
              <w:left w:val="nil"/>
              <w:bottom w:val="single" w:sz="8" w:space="0" w:color="auto"/>
              <w:right w:val="single" w:sz="8" w:space="0" w:color="auto"/>
            </w:tcBorders>
            <w:shd w:val="clear" w:color="000000" w:fill="FFFFFF"/>
            <w:noWrap/>
            <w:vAlign w:val="center"/>
            <w:hideMark/>
          </w:tcPr>
          <w:p w14:paraId="0400777E" w14:textId="394A73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970" w:type="dxa"/>
            <w:tcBorders>
              <w:top w:val="nil"/>
              <w:left w:val="nil"/>
              <w:bottom w:val="single" w:sz="8" w:space="0" w:color="auto"/>
              <w:right w:val="single" w:sz="8" w:space="0" w:color="auto"/>
            </w:tcBorders>
            <w:shd w:val="clear" w:color="000000" w:fill="FFFFFF"/>
            <w:noWrap/>
            <w:vAlign w:val="center"/>
            <w:hideMark/>
          </w:tcPr>
          <w:p w14:paraId="20F4C516" w14:textId="0B0BD8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1.55%</w:t>
            </w:r>
          </w:p>
        </w:tc>
        <w:tc>
          <w:tcPr>
            <w:tcW w:w="1283" w:type="dxa"/>
            <w:tcBorders>
              <w:top w:val="nil"/>
              <w:left w:val="nil"/>
              <w:bottom w:val="single" w:sz="8" w:space="0" w:color="auto"/>
              <w:right w:val="single" w:sz="8" w:space="0" w:color="auto"/>
            </w:tcBorders>
            <w:shd w:val="clear" w:color="000000" w:fill="FFFFFF"/>
            <w:noWrap/>
            <w:vAlign w:val="center"/>
            <w:hideMark/>
          </w:tcPr>
          <w:p w14:paraId="6939AC30" w14:textId="5BF68D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6.48%</w:t>
            </w:r>
          </w:p>
        </w:tc>
      </w:tr>
      <w:tr w:rsidR="00E561A5" w:rsidRPr="00C52F8D" w14:paraId="570198A3"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76FC9EA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Mexico</w:t>
            </w:r>
          </w:p>
        </w:tc>
        <w:tc>
          <w:tcPr>
            <w:tcW w:w="970" w:type="dxa"/>
            <w:tcBorders>
              <w:top w:val="nil"/>
              <w:left w:val="nil"/>
              <w:bottom w:val="single" w:sz="8" w:space="0" w:color="auto"/>
              <w:right w:val="single" w:sz="8" w:space="0" w:color="auto"/>
            </w:tcBorders>
            <w:shd w:val="clear" w:color="000000" w:fill="FFFFFF"/>
            <w:noWrap/>
            <w:vAlign w:val="center"/>
            <w:hideMark/>
          </w:tcPr>
          <w:p w14:paraId="545EB8F7" w14:textId="5D40B05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970" w:type="dxa"/>
            <w:tcBorders>
              <w:top w:val="nil"/>
              <w:left w:val="nil"/>
              <w:bottom w:val="single" w:sz="8" w:space="0" w:color="auto"/>
              <w:right w:val="single" w:sz="8" w:space="0" w:color="auto"/>
            </w:tcBorders>
            <w:shd w:val="clear" w:color="000000" w:fill="FFFFFF"/>
            <w:noWrap/>
            <w:vAlign w:val="center"/>
            <w:hideMark/>
          </w:tcPr>
          <w:p w14:paraId="50EACF58" w14:textId="04984A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970" w:type="dxa"/>
            <w:tcBorders>
              <w:top w:val="nil"/>
              <w:left w:val="nil"/>
              <w:bottom w:val="single" w:sz="8" w:space="0" w:color="auto"/>
              <w:right w:val="single" w:sz="8" w:space="0" w:color="auto"/>
            </w:tcBorders>
            <w:shd w:val="clear" w:color="000000" w:fill="FFFFFF"/>
            <w:noWrap/>
            <w:vAlign w:val="center"/>
            <w:hideMark/>
          </w:tcPr>
          <w:p w14:paraId="5B214739" w14:textId="4CED459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970" w:type="dxa"/>
            <w:tcBorders>
              <w:top w:val="nil"/>
              <w:left w:val="nil"/>
              <w:bottom w:val="single" w:sz="8" w:space="0" w:color="auto"/>
              <w:right w:val="single" w:sz="8" w:space="0" w:color="auto"/>
            </w:tcBorders>
            <w:shd w:val="clear" w:color="000000" w:fill="FFFFFF"/>
            <w:noWrap/>
            <w:vAlign w:val="center"/>
            <w:hideMark/>
          </w:tcPr>
          <w:p w14:paraId="26B630E6" w14:textId="558BE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970" w:type="dxa"/>
            <w:tcBorders>
              <w:top w:val="nil"/>
              <w:left w:val="nil"/>
              <w:bottom w:val="single" w:sz="8" w:space="0" w:color="auto"/>
              <w:right w:val="single" w:sz="8" w:space="0" w:color="auto"/>
            </w:tcBorders>
            <w:shd w:val="clear" w:color="000000" w:fill="FFFFFF"/>
            <w:noWrap/>
            <w:vAlign w:val="center"/>
            <w:hideMark/>
          </w:tcPr>
          <w:p w14:paraId="367E9D34" w14:textId="0C4733B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970" w:type="dxa"/>
            <w:tcBorders>
              <w:top w:val="nil"/>
              <w:left w:val="nil"/>
              <w:bottom w:val="single" w:sz="8" w:space="0" w:color="auto"/>
              <w:right w:val="single" w:sz="8" w:space="0" w:color="auto"/>
            </w:tcBorders>
            <w:shd w:val="clear" w:color="000000" w:fill="FFFFFF"/>
            <w:noWrap/>
            <w:vAlign w:val="center"/>
            <w:hideMark/>
          </w:tcPr>
          <w:p w14:paraId="3261AFD4" w14:textId="3AB14F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4.59%</w:t>
            </w:r>
          </w:p>
        </w:tc>
        <w:tc>
          <w:tcPr>
            <w:tcW w:w="1283" w:type="dxa"/>
            <w:tcBorders>
              <w:top w:val="nil"/>
              <w:left w:val="nil"/>
              <w:bottom w:val="single" w:sz="8" w:space="0" w:color="auto"/>
              <w:right w:val="single" w:sz="8" w:space="0" w:color="auto"/>
            </w:tcBorders>
            <w:shd w:val="clear" w:color="000000" w:fill="FFFFFF"/>
            <w:noWrap/>
            <w:vAlign w:val="center"/>
            <w:hideMark/>
          </w:tcPr>
          <w:p w14:paraId="68A32CFB" w14:textId="15EA3AE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-3.70%</w:t>
            </w:r>
          </w:p>
        </w:tc>
      </w:tr>
      <w:tr w:rsidR="00E561A5" w:rsidRPr="00C52F8D" w14:paraId="5DF8C56A"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73497DE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North America (Percentage Share) </w:t>
            </w:r>
          </w:p>
        </w:tc>
        <w:tc>
          <w:tcPr>
            <w:tcW w:w="970" w:type="dxa"/>
            <w:tcBorders>
              <w:top w:val="nil"/>
              <w:left w:val="nil"/>
              <w:bottom w:val="single" w:sz="8" w:space="0" w:color="auto"/>
              <w:right w:val="single" w:sz="8" w:space="0" w:color="auto"/>
            </w:tcBorders>
            <w:shd w:val="clear" w:color="000000" w:fill="FFFFFF"/>
            <w:noWrap/>
            <w:vAlign w:val="center"/>
            <w:hideMark/>
          </w:tcPr>
          <w:p w14:paraId="6570EFB2" w14:textId="548557C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22.52%</w:t>
            </w:r>
          </w:p>
        </w:tc>
        <w:tc>
          <w:tcPr>
            <w:tcW w:w="970" w:type="dxa"/>
            <w:tcBorders>
              <w:top w:val="nil"/>
              <w:left w:val="nil"/>
              <w:bottom w:val="single" w:sz="8" w:space="0" w:color="auto"/>
              <w:right w:val="single" w:sz="8" w:space="0" w:color="auto"/>
            </w:tcBorders>
            <w:shd w:val="clear" w:color="000000" w:fill="FFFFFF"/>
            <w:noWrap/>
            <w:vAlign w:val="center"/>
            <w:hideMark/>
          </w:tcPr>
          <w:p w14:paraId="38A87095" w14:textId="7C9261E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22.11%</w:t>
            </w:r>
          </w:p>
        </w:tc>
        <w:tc>
          <w:tcPr>
            <w:tcW w:w="970" w:type="dxa"/>
            <w:tcBorders>
              <w:top w:val="nil"/>
              <w:left w:val="nil"/>
              <w:bottom w:val="single" w:sz="8" w:space="0" w:color="auto"/>
              <w:right w:val="single" w:sz="8" w:space="0" w:color="auto"/>
            </w:tcBorders>
            <w:shd w:val="clear" w:color="000000" w:fill="FFFFFF"/>
            <w:noWrap/>
            <w:vAlign w:val="center"/>
            <w:hideMark/>
          </w:tcPr>
          <w:p w14:paraId="30F3D3B4" w14:textId="5A60649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21.89%</w:t>
            </w:r>
          </w:p>
        </w:tc>
        <w:tc>
          <w:tcPr>
            <w:tcW w:w="970" w:type="dxa"/>
            <w:tcBorders>
              <w:top w:val="nil"/>
              <w:left w:val="nil"/>
              <w:bottom w:val="single" w:sz="8" w:space="0" w:color="auto"/>
              <w:right w:val="single" w:sz="8" w:space="0" w:color="auto"/>
            </w:tcBorders>
            <w:shd w:val="clear" w:color="000000" w:fill="FFFFFF"/>
            <w:noWrap/>
            <w:vAlign w:val="center"/>
            <w:hideMark/>
          </w:tcPr>
          <w:p w14:paraId="150D767C" w14:textId="1406222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20.93%</w:t>
            </w:r>
          </w:p>
        </w:tc>
        <w:tc>
          <w:tcPr>
            <w:tcW w:w="970" w:type="dxa"/>
            <w:tcBorders>
              <w:top w:val="nil"/>
              <w:left w:val="nil"/>
              <w:bottom w:val="single" w:sz="8" w:space="0" w:color="auto"/>
              <w:right w:val="single" w:sz="8" w:space="0" w:color="auto"/>
            </w:tcBorders>
            <w:shd w:val="clear" w:color="000000" w:fill="FFFFFF"/>
            <w:noWrap/>
            <w:vAlign w:val="center"/>
            <w:hideMark/>
          </w:tcPr>
          <w:p w14:paraId="40874192" w14:textId="4FE4974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20.10%</w:t>
            </w:r>
          </w:p>
        </w:tc>
        <w:tc>
          <w:tcPr>
            <w:tcW w:w="970" w:type="dxa"/>
            <w:tcBorders>
              <w:top w:val="nil"/>
              <w:left w:val="nil"/>
              <w:bottom w:val="single" w:sz="8" w:space="0" w:color="auto"/>
              <w:right w:val="single" w:sz="8" w:space="0" w:color="auto"/>
            </w:tcBorders>
            <w:shd w:val="clear" w:color="000000" w:fill="FFFFFF"/>
            <w:noWrap/>
            <w:vAlign w:val="center"/>
            <w:hideMark/>
          </w:tcPr>
          <w:p w14:paraId="1FEB65AB" w14:textId="0CCF3CA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283" w:type="dxa"/>
            <w:tcBorders>
              <w:top w:val="nil"/>
              <w:left w:val="nil"/>
              <w:bottom w:val="single" w:sz="8" w:space="0" w:color="auto"/>
              <w:right w:val="single" w:sz="8" w:space="0" w:color="auto"/>
            </w:tcBorders>
            <w:shd w:val="clear" w:color="000000" w:fill="FFFFFF"/>
            <w:noWrap/>
            <w:vAlign w:val="center"/>
            <w:hideMark/>
          </w:tcPr>
          <w:p w14:paraId="24A80C9E" w14:textId="05564F9A"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E389C3F"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C00000"/>
            <w:noWrap/>
            <w:vAlign w:val="center"/>
            <w:hideMark/>
          </w:tcPr>
          <w:p w14:paraId="2BBA604E"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South America</w:t>
            </w:r>
          </w:p>
        </w:tc>
        <w:tc>
          <w:tcPr>
            <w:tcW w:w="970" w:type="dxa"/>
            <w:tcBorders>
              <w:top w:val="nil"/>
              <w:left w:val="nil"/>
              <w:bottom w:val="single" w:sz="8" w:space="0" w:color="auto"/>
              <w:right w:val="single" w:sz="8" w:space="0" w:color="auto"/>
            </w:tcBorders>
            <w:shd w:val="clear" w:color="000000" w:fill="C00000"/>
            <w:noWrap/>
            <w:vAlign w:val="center"/>
            <w:hideMark/>
          </w:tcPr>
          <w:p w14:paraId="280D6049" w14:textId="271BA0C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970" w:type="dxa"/>
            <w:tcBorders>
              <w:top w:val="nil"/>
              <w:left w:val="nil"/>
              <w:bottom w:val="single" w:sz="8" w:space="0" w:color="auto"/>
              <w:right w:val="single" w:sz="8" w:space="0" w:color="auto"/>
            </w:tcBorders>
            <w:shd w:val="clear" w:color="000000" w:fill="C00000"/>
            <w:noWrap/>
            <w:vAlign w:val="center"/>
            <w:hideMark/>
          </w:tcPr>
          <w:p w14:paraId="2433A318" w14:textId="58EB2DB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970" w:type="dxa"/>
            <w:tcBorders>
              <w:top w:val="nil"/>
              <w:left w:val="nil"/>
              <w:bottom w:val="single" w:sz="8" w:space="0" w:color="auto"/>
              <w:right w:val="single" w:sz="8" w:space="0" w:color="auto"/>
            </w:tcBorders>
            <w:shd w:val="clear" w:color="000000" w:fill="C00000"/>
            <w:noWrap/>
            <w:vAlign w:val="center"/>
            <w:hideMark/>
          </w:tcPr>
          <w:p w14:paraId="6C0489A3" w14:textId="133B3936"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w:t>
            </w:r>
          </w:p>
        </w:tc>
        <w:tc>
          <w:tcPr>
            <w:tcW w:w="970" w:type="dxa"/>
            <w:tcBorders>
              <w:top w:val="nil"/>
              <w:left w:val="nil"/>
              <w:bottom w:val="single" w:sz="8" w:space="0" w:color="auto"/>
              <w:right w:val="single" w:sz="8" w:space="0" w:color="auto"/>
            </w:tcBorders>
            <w:shd w:val="clear" w:color="000000" w:fill="C00000"/>
            <w:noWrap/>
            <w:vAlign w:val="center"/>
            <w:hideMark/>
          </w:tcPr>
          <w:p w14:paraId="05211BB8" w14:textId="604F562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25</w:t>
            </w:r>
          </w:p>
        </w:tc>
        <w:tc>
          <w:tcPr>
            <w:tcW w:w="970" w:type="dxa"/>
            <w:tcBorders>
              <w:top w:val="nil"/>
              <w:left w:val="nil"/>
              <w:bottom w:val="single" w:sz="8" w:space="0" w:color="auto"/>
              <w:right w:val="single" w:sz="8" w:space="0" w:color="auto"/>
            </w:tcBorders>
            <w:shd w:val="clear" w:color="000000" w:fill="C00000"/>
            <w:noWrap/>
            <w:vAlign w:val="center"/>
            <w:hideMark/>
          </w:tcPr>
          <w:p w14:paraId="62310BBA" w14:textId="1C2FF99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31</w:t>
            </w:r>
          </w:p>
        </w:tc>
        <w:tc>
          <w:tcPr>
            <w:tcW w:w="970" w:type="dxa"/>
            <w:tcBorders>
              <w:top w:val="nil"/>
              <w:left w:val="nil"/>
              <w:bottom w:val="single" w:sz="8" w:space="0" w:color="auto"/>
              <w:right w:val="single" w:sz="8" w:space="0" w:color="auto"/>
            </w:tcBorders>
            <w:shd w:val="clear" w:color="000000" w:fill="C00000"/>
            <w:noWrap/>
            <w:vAlign w:val="center"/>
            <w:hideMark/>
          </w:tcPr>
          <w:p w14:paraId="0E9BCD05" w14:textId="36D062B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0.67%</w:t>
            </w:r>
          </w:p>
        </w:tc>
        <w:tc>
          <w:tcPr>
            <w:tcW w:w="1283" w:type="dxa"/>
            <w:tcBorders>
              <w:top w:val="nil"/>
              <w:left w:val="nil"/>
              <w:bottom w:val="single" w:sz="8" w:space="0" w:color="auto"/>
              <w:right w:val="single" w:sz="8" w:space="0" w:color="auto"/>
            </w:tcBorders>
            <w:shd w:val="clear" w:color="000000" w:fill="C00000"/>
            <w:noWrap/>
            <w:vAlign w:val="center"/>
            <w:hideMark/>
          </w:tcPr>
          <w:p w14:paraId="0A14E241" w14:textId="6AD8B453" w:rsidR="00E561A5" w:rsidRPr="00C52F8D" w:rsidRDefault="00F878DA"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4.31</w:t>
            </w:r>
            <w:commentRangeStart w:id="100"/>
            <w:r w:rsidR="00E561A5">
              <w:rPr>
                <w:rFonts w:ascii="Arial" w:hAnsi="Arial" w:cs="Arial"/>
                <w:color w:val="FFFFFF"/>
                <w:sz w:val="20"/>
                <w:szCs w:val="20"/>
                <w:lang w:val="en-US"/>
              </w:rPr>
              <w:t>%</w:t>
            </w:r>
            <w:commentRangeEnd w:id="100"/>
            <w:r w:rsidR="003D69B1">
              <w:rPr>
                <w:rStyle w:val="CommentReference"/>
              </w:rPr>
              <w:commentReference w:id="100"/>
            </w:r>
          </w:p>
        </w:tc>
      </w:tr>
      <w:tr w:rsidR="00E561A5" w:rsidRPr="00C52F8D" w14:paraId="0896D26D"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3CCF056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Brazil</w:t>
            </w:r>
          </w:p>
        </w:tc>
        <w:tc>
          <w:tcPr>
            <w:tcW w:w="970" w:type="dxa"/>
            <w:tcBorders>
              <w:top w:val="nil"/>
              <w:left w:val="nil"/>
              <w:bottom w:val="single" w:sz="8" w:space="0" w:color="auto"/>
              <w:right w:val="single" w:sz="8" w:space="0" w:color="auto"/>
            </w:tcBorders>
            <w:shd w:val="clear" w:color="000000" w:fill="FFFFFF"/>
            <w:noWrap/>
            <w:vAlign w:val="center"/>
            <w:hideMark/>
          </w:tcPr>
          <w:p w14:paraId="6D0F75E4" w14:textId="5A79811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970" w:type="dxa"/>
            <w:tcBorders>
              <w:top w:val="nil"/>
              <w:left w:val="nil"/>
              <w:bottom w:val="single" w:sz="8" w:space="0" w:color="auto"/>
              <w:right w:val="single" w:sz="8" w:space="0" w:color="auto"/>
            </w:tcBorders>
            <w:shd w:val="clear" w:color="000000" w:fill="FFFFFF"/>
            <w:noWrap/>
            <w:vAlign w:val="center"/>
            <w:hideMark/>
          </w:tcPr>
          <w:p w14:paraId="052AA97D" w14:textId="43FFDA4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970" w:type="dxa"/>
            <w:tcBorders>
              <w:top w:val="nil"/>
              <w:left w:val="nil"/>
              <w:bottom w:val="single" w:sz="8" w:space="0" w:color="auto"/>
              <w:right w:val="single" w:sz="8" w:space="0" w:color="auto"/>
            </w:tcBorders>
            <w:shd w:val="clear" w:color="000000" w:fill="FFFFFF"/>
            <w:noWrap/>
            <w:vAlign w:val="center"/>
            <w:hideMark/>
          </w:tcPr>
          <w:p w14:paraId="50B4C50D" w14:textId="438168D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w:t>
            </w:r>
          </w:p>
        </w:tc>
        <w:tc>
          <w:tcPr>
            <w:tcW w:w="970" w:type="dxa"/>
            <w:tcBorders>
              <w:top w:val="nil"/>
              <w:left w:val="nil"/>
              <w:bottom w:val="single" w:sz="8" w:space="0" w:color="auto"/>
              <w:right w:val="single" w:sz="8" w:space="0" w:color="auto"/>
            </w:tcBorders>
            <w:shd w:val="clear" w:color="000000" w:fill="FFFFFF"/>
            <w:noWrap/>
            <w:vAlign w:val="center"/>
            <w:hideMark/>
          </w:tcPr>
          <w:p w14:paraId="41F856BE" w14:textId="7CDE28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970" w:type="dxa"/>
            <w:tcBorders>
              <w:top w:val="nil"/>
              <w:left w:val="nil"/>
              <w:bottom w:val="single" w:sz="8" w:space="0" w:color="auto"/>
              <w:right w:val="single" w:sz="8" w:space="0" w:color="auto"/>
            </w:tcBorders>
            <w:shd w:val="clear" w:color="000000" w:fill="FFFFFF"/>
            <w:noWrap/>
            <w:vAlign w:val="center"/>
            <w:hideMark/>
          </w:tcPr>
          <w:p w14:paraId="6F249AC0" w14:textId="454DF55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970" w:type="dxa"/>
            <w:tcBorders>
              <w:top w:val="nil"/>
              <w:left w:val="nil"/>
              <w:bottom w:val="single" w:sz="8" w:space="0" w:color="auto"/>
              <w:right w:val="single" w:sz="8" w:space="0" w:color="auto"/>
            </w:tcBorders>
            <w:shd w:val="clear" w:color="000000" w:fill="FFFFFF"/>
            <w:noWrap/>
            <w:vAlign w:val="center"/>
            <w:hideMark/>
          </w:tcPr>
          <w:p w14:paraId="6A51AEE2" w14:textId="228F51C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0.84%</w:t>
            </w:r>
          </w:p>
        </w:tc>
        <w:tc>
          <w:tcPr>
            <w:tcW w:w="1283" w:type="dxa"/>
            <w:tcBorders>
              <w:top w:val="nil"/>
              <w:left w:val="nil"/>
              <w:bottom w:val="single" w:sz="8" w:space="0" w:color="auto"/>
              <w:right w:val="single" w:sz="8" w:space="0" w:color="auto"/>
            </w:tcBorders>
            <w:shd w:val="clear" w:color="000000" w:fill="FFFFFF"/>
            <w:noWrap/>
            <w:vAlign w:val="center"/>
            <w:hideMark/>
          </w:tcPr>
          <w:p w14:paraId="5AAF0D1C" w14:textId="3652EF9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w:t>
            </w:r>
          </w:p>
        </w:tc>
      </w:tr>
      <w:tr w:rsidR="00E561A5" w:rsidRPr="00C52F8D" w14:paraId="5BC7483D"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1D135E9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Argentina</w:t>
            </w:r>
          </w:p>
        </w:tc>
        <w:tc>
          <w:tcPr>
            <w:tcW w:w="970" w:type="dxa"/>
            <w:tcBorders>
              <w:top w:val="nil"/>
              <w:left w:val="nil"/>
              <w:bottom w:val="single" w:sz="8" w:space="0" w:color="auto"/>
              <w:right w:val="single" w:sz="8" w:space="0" w:color="auto"/>
            </w:tcBorders>
            <w:shd w:val="clear" w:color="000000" w:fill="FFFFFF"/>
            <w:noWrap/>
            <w:vAlign w:val="center"/>
            <w:hideMark/>
          </w:tcPr>
          <w:p w14:paraId="0B217DA9" w14:textId="1623A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970" w:type="dxa"/>
            <w:tcBorders>
              <w:top w:val="nil"/>
              <w:left w:val="nil"/>
              <w:bottom w:val="single" w:sz="8" w:space="0" w:color="auto"/>
              <w:right w:val="single" w:sz="8" w:space="0" w:color="auto"/>
            </w:tcBorders>
            <w:shd w:val="clear" w:color="000000" w:fill="FFFFFF"/>
            <w:noWrap/>
            <w:vAlign w:val="center"/>
            <w:hideMark/>
          </w:tcPr>
          <w:p w14:paraId="1EDE80F5" w14:textId="0775AA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970" w:type="dxa"/>
            <w:tcBorders>
              <w:top w:val="nil"/>
              <w:left w:val="nil"/>
              <w:bottom w:val="single" w:sz="8" w:space="0" w:color="auto"/>
              <w:right w:val="single" w:sz="8" w:space="0" w:color="auto"/>
            </w:tcBorders>
            <w:shd w:val="clear" w:color="000000" w:fill="FFFFFF"/>
            <w:noWrap/>
            <w:vAlign w:val="center"/>
            <w:hideMark/>
          </w:tcPr>
          <w:p w14:paraId="5905F232" w14:textId="1BA179F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970" w:type="dxa"/>
            <w:tcBorders>
              <w:top w:val="nil"/>
              <w:left w:val="nil"/>
              <w:bottom w:val="single" w:sz="8" w:space="0" w:color="auto"/>
              <w:right w:val="single" w:sz="8" w:space="0" w:color="auto"/>
            </w:tcBorders>
            <w:shd w:val="clear" w:color="000000" w:fill="FFFFFF"/>
            <w:noWrap/>
            <w:vAlign w:val="center"/>
            <w:hideMark/>
          </w:tcPr>
          <w:p w14:paraId="54295509" w14:textId="28F6362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970" w:type="dxa"/>
            <w:tcBorders>
              <w:top w:val="nil"/>
              <w:left w:val="nil"/>
              <w:bottom w:val="single" w:sz="8" w:space="0" w:color="auto"/>
              <w:right w:val="single" w:sz="8" w:space="0" w:color="auto"/>
            </w:tcBorders>
            <w:shd w:val="clear" w:color="000000" w:fill="FFFFFF"/>
            <w:noWrap/>
            <w:vAlign w:val="center"/>
            <w:hideMark/>
          </w:tcPr>
          <w:p w14:paraId="50B01130" w14:textId="183D641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970" w:type="dxa"/>
            <w:tcBorders>
              <w:top w:val="nil"/>
              <w:left w:val="nil"/>
              <w:bottom w:val="single" w:sz="8" w:space="0" w:color="auto"/>
              <w:right w:val="single" w:sz="8" w:space="0" w:color="auto"/>
            </w:tcBorders>
            <w:shd w:val="clear" w:color="000000" w:fill="FFFFFF"/>
            <w:noWrap/>
            <w:vAlign w:val="center"/>
            <w:hideMark/>
          </w:tcPr>
          <w:p w14:paraId="0D902CE4" w14:textId="3174AA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c>
          <w:tcPr>
            <w:tcW w:w="1283" w:type="dxa"/>
            <w:tcBorders>
              <w:top w:val="nil"/>
              <w:left w:val="nil"/>
              <w:bottom w:val="single" w:sz="8" w:space="0" w:color="auto"/>
              <w:right w:val="single" w:sz="8" w:space="0" w:color="auto"/>
            </w:tcBorders>
            <w:shd w:val="clear" w:color="000000" w:fill="FFFFFF"/>
            <w:noWrap/>
            <w:vAlign w:val="center"/>
            <w:hideMark/>
          </w:tcPr>
          <w:p w14:paraId="6F16E11F" w14:textId="0959BB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r>
      <w:tr w:rsidR="00E561A5" w:rsidRPr="00C52F8D" w14:paraId="77BB2247"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072B2E3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970" w:type="dxa"/>
            <w:tcBorders>
              <w:top w:val="nil"/>
              <w:left w:val="nil"/>
              <w:bottom w:val="single" w:sz="8" w:space="0" w:color="auto"/>
              <w:right w:val="single" w:sz="8" w:space="0" w:color="auto"/>
            </w:tcBorders>
            <w:shd w:val="clear" w:color="000000" w:fill="FFFFFF"/>
            <w:noWrap/>
            <w:vAlign w:val="center"/>
            <w:hideMark/>
          </w:tcPr>
          <w:p w14:paraId="1E99D173" w14:textId="11D143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970" w:type="dxa"/>
            <w:tcBorders>
              <w:top w:val="nil"/>
              <w:left w:val="nil"/>
              <w:bottom w:val="single" w:sz="8" w:space="0" w:color="auto"/>
              <w:right w:val="single" w:sz="8" w:space="0" w:color="auto"/>
            </w:tcBorders>
            <w:shd w:val="clear" w:color="000000" w:fill="FFFFFF"/>
            <w:noWrap/>
            <w:vAlign w:val="center"/>
            <w:hideMark/>
          </w:tcPr>
          <w:p w14:paraId="0E04E2DA" w14:textId="169B4A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970" w:type="dxa"/>
            <w:tcBorders>
              <w:top w:val="nil"/>
              <w:left w:val="nil"/>
              <w:bottom w:val="single" w:sz="8" w:space="0" w:color="auto"/>
              <w:right w:val="single" w:sz="8" w:space="0" w:color="auto"/>
            </w:tcBorders>
            <w:shd w:val="clear" w:color="000000" w:fill="FFFFFF"/>
            <w:noWrap/>
            <w:vAlign w:val="center"/>
            <w:hideMark/>
          </w:tcPr>
          <w:p w14:paraId="6C7F6FE7" w14:textId="5CD626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970" w:type="dxa"/>
            <w:tcBorders>
              <w:top w:val="nil"/>
              <w:left w:val="nil"/>
              <w:bottom w:val="single" w:sz="8" w:space="0" w:color="auto"/>
              <w:right w:val="single" w:sz="8" w:space="0" w:color="auto"/>
            </w:tcBorders>
            <w:shd w:val="clear" w:color="000000" w:fill="FFFFFF"/>
            <w:noWrap/>
            <w:vAlign w:val="center"/>
            <w:hideMark/>
          </w:tcPr>
          <w:p w14:paraId="6FF4DF49" w14:textId="686CA2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970" w:type="dxa"/>
            <w:tcBorders>
              <w:top w:val="nil"/>
              <w:left w:val="nil"/>
              <w:bottom w:val="single" w:sz="8" w:space="0" w:color="auto"/>
              <w:right w:val="single" w:sz="8" w:space="0" w:color="auto"/>
            </w:tcBorders>
            <w:shd w:val="clear" w:color="000000" w:fill="FFFFFF"/>
            <w:noWrap/>
            <w:vAlign w:val="center"/>
            <w:hideMark/>
          </w:tcPr>
          <w:p w14:paraId="2026E2CA" w14:textId="55DCC3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970" w:type="dxa"/>
            <w:tcBorders>
              <w:top w:val="nil"/>
              <w:left w:val="nil"/>
              <w:bottom w:val="single" w:sz="8" w:space="0" w:color="auto"/>
              <w:right w:val="single" w:sz="8" w:space="0" w:color="auto"/>
            </w:tcBorders>
            <w:shd w:val="clear" w:color="000000" w:fill="FFFFFF"/>
            <w:noWrap/>
            <w:vAlign w:val="center"/>
            <w:hideMark/>
          </w:tcPr>
          <w:p w14:paraId="0ED72F2F" w14:textId="5F320AA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-0.22%</w:t>
            </w:r>
          </w:p>
        </w:tc>
        <w:tc>
          <w:tcPr>
            <w:tcW w:w="1283" w:type="dxa"/>
            <w:tcBorders>
              <w:top w:val="nil"/>
              <w:left w:val="nil"/>
              <w:bottom w:val="single" w:sz="8" w:space="0" w:color="auto"/>
              <w:right w:val="single" w:sz="8" w:space="0" w:color="auto"/>
            </w:tcBorders>
            <w:shd w:val="clear" w:color="000000" w:fill="FFFFFF"/>
            <w:noWrap/>
            <w:vAlign w:val="center"/>
            <w:hideMark/>
          </w:tcPr>
          <w:p w14:paraId="7039E2B5" w14:textId="3040D77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3.75%</w:t>
            </w:r>
          </w:p>
        </w:tc>
      </w:tr>
      <w:tr w:rsidR="00E561A5" w:rsidRPr="00C52F8D" w14:paraId="7069357F"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611EE69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South America (Percentage Share) </w:t>
            </w:r>
          </w:p>
        </w:tc>
        <w:tc>
          <w:tcPr>
            <w:tcW w:w="970" w:type="dxa"/>
            <w:tcBorders>
              <w:top w:val="nil"/>
              <w:left w:val="nil"/>
              <w:bottom w:val="single" w:sz="8" w:space="0" w:color="auto"/>
              <w:right w:val="single" w:sz="8" w:space="0" w:color="auto"/>
            </w:tcBorders>
            <w:shd w:val="clear" w:color="000000" w:fill="FFFFFF"/>
            <w:noWrap/>
            <w:vAlign w:val="center"/>
            <w:hideMark/>
          </w:tcPr>
          <w:p w14:paraId="798219BB" w14:textId="4B1015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2.90%</w:t>
            </w:r>
          </w:p>
        </w:tc>
        <w:tc>
          <w:tcPr>
            <w:tcW w:w="970" w:type="dxa"/>
            <w:tcBorders>
              <w:top w:val="nil"/>
              <w:left w:val="nil"/>
              <w:bottom w:val="single" w:sz="8" w:space="0" w:color="auto"/>
              <w:right w:val="single" w:sz="8" w:space="0" w:color="auto"/>
            </w:tcBorders>
            <w:shd w:val="clear" w:color="000000" w:fill="FFFFFF"/>
            <w:noWrap/>
            <w:vAlign w:val="center"/>
            <w:hideMark/>
          </w:tcPr>
          <w:p w14:paraId="0F220F13" w14:textId="62130DF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2.74%</w:t>
            </w:r>
          </w:p>
        </w:tc>
        <w:tc>
          <w:tcPr>
            <w:tcW w:w="970" w:type="dxa"/>
            <w:tcBorders>
              <w:top w:val="nil"/>
              <w:left w:val="nil"/>
              <w:bottom w:val="single" w:sz="8" w:space="0" w:color="auto"/>
              <w:right w:val="single" w:sz="8" w:space="0" w:color="auto"/>
            </w:tcBorders>
            <w:shd w:val="clear" w:color="000000" w:fill="FFFFFF"/>
            <w:noWrap/>
            <w:vAlign w:val="center"/>
            <w:hideMark/>
          </w:tcPr>
          <w:p w14:paraId="28A9145C" w14:textId="19C6D0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c>
          <w:tcPr>
            <w:tcW w:w="970" w:type="dxa"/>
            <w:tcBorders>
              <w:top w:val="nil"/>
              <w:left w:val="nil"/>
              <w:bottom w:val="single" w:sz="8" w:space="0" w:color="auto"/>
              <w:right w:val="single" w:sz="8" w:space="0" w:color="auto"/>
            </w:tcBorders>
            <w:shd w:val="clear" w:color="000000" w:fill="FFFFFF"/>
            <w:noWrap/>
            <w:vAlign w:val="center"/>
            <w:hideMark/>
          </w:tcPr>
          <w:p w14:paraId="797ED9B2" w14:textId="471D42A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2.43%</w:t>
            </w:r>
          </w:p>
        </w:tc>
        <w:tc>
          <w:tcPr>
            <w:tcW w:w="970" w:type="dxa"/>
            <w:tcBorders>
              <w:top w:val="nil"/>
              <w:left w:val="nil"/>
              <w:bottom w:val="single" w:sz="8" w:space="0" w:color="auto"/>
              <w:right w:val="single" w:sz="8" w:space="0" w:color="auto"/>
            </w:tcBorders>
            <w:shd w:val="clear" w:color="000000" w:fill="FFFFFF"/>
            <w:noWrap/>
            <w:vAlign w:val="center"/>
            <w:hideMark/>
          </w:tcPr>
          <w:p w14:paraId="12727E6C" w14:textId="37C3956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970" w:type="dxa"/>
            <w:tcBorders>
              <w:top w:val="nil"/>
              <w:left w:val="nil"/>
              <w:bottom w:val="single" w:sz="8" w:space="0" w:color="auto"/>
              <w:right w:val="single" w:sz="8" w:space="0" w:color="auto"/>
            </w:tcBorders>
            <w:shd w:val="clear" w:color="000000" w:fill="FFFFFF"/>
            <w:noWrap/>
            <w:vAlign w:val="center"/>
            <w:hideMark/>
          </w:tcPr>
          <w:p w14:paraId="4D68B958" w14:textId="5B386943"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283" w:type="dxa"/>
            <w:tcBorders>
              <w:top w:val="nil"/>
              <w:left w:val="nil"/>
              <w:bottom w:val="single" w:sz="8" w:space="0" w:color="auto"/>
              <w:right w:val="single" w:sz="8" w:space="0" w:color="auto"/>
            </w:tcBorders>
            <w:shd w:val="clear" w:color="000000" w:fill="FFFFFF"/>
            <w:noWrap/>
            <w:vAlign w:val="center"/>
            <w:hideMark/>
          </w:tcPr>
          <w:p w14:paraId="459B4314" w14:textId="1E2B1086"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A64B5EF"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C00000"/>
            <w:noWrap/>
            <w:vAlign w:val="center"/>
            <w:hideMark/>
          </w:tcPr>
          <w:p w14:paraId="0F36442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Middle East and Africa</w:t>
            </w:r>
          </w:p>
        </w:tc>
        <w:tc>
          <w:tcPr>
            <w:tcW w:w="970" w:type="dxa"/>
            <w:tcBorders>
              <w:top w:val="nil"/>
              <w:left w:val="nil"/>
              <w:bottom w:val="single" w:sz="8" w:space="0" w:color="auto"/>
              <w:right w:val="single" w:sz="8" w:space="0" w:color="auto"/>
            </w:tcBorders>
            <w:shd w:val="clear" w:color="000000" w:fill="C00000"/>
            <w:noWrap/>
            <w:vAlign w:val="center"/>
            <w:hideMark/>
          </w:tcPr>
          <w:p w14:paraId="2FE2095A" w14:textId="6723F59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51</w:t>
            </w:r>
          </w:p>
        </w:tc>
        <w:tc>
          <w:tcPr>
            <w:tcW w:w="970" w:type="dxa"/>
            <w:tcBorders>
              <w:top w:val="nil"/>
              <w:left w:val="nil"/>
              <w:bottom w:val="single" w:sz="8" w:space="0" w:color="auto"/>
              <w:right w:val="single" w:sz="8" w:space="0" w:color="auto"/>
            </w:tcBorders>
            <w:shd w:val="clear" w:color="000000" w:fill="C00000"/>
            <w:noWrap/>
            <w:vAlign w:val="center"/>
            <w:hideMark/>
          </w:tcPr>
          <w:p w14:paraId="0D8D9279" w14:textId="7B407CC5"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56</w:t>
            </w:r>
          </w:p>
        </w:tc>
        <w:tc>
          <w:tcPr>
            <w:tcW w:w="970" w:type="dxa"/>
            <w:tcBorders>
              <w:top w:val="nil"/>
              <w:left w:val="nil"/>
              <w:bottom w:val="single" w:sz="8" w:space="0" w:color="auto"/>
              <w:right w:val="single" w:sz="8" w:space="0" w:color="auto"/>
            </w:tcBorders>
            <w:shd w:val="clear" w:color="000000" w:fill="C00000"/>
            <w:noWrap/>
            <w:vAlign w:val="center"/>
            <w:hideMark/>
          </w:tcPr>
          <w:p w14:paraId="0B38D818" w14:textId="303730E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59</w:t>
            </w:r>
          </w:p>
        </w:tc>
        <w:tc>
          <w:tcPr>
            <w:tcW w:w="970" w:type="dxa"/>
            <w:tcBorders>
              <w:top w:val="nil"/>
              <w:left w:val="nil"/>
              <w:bottom w:val="single" w:sz="8" w:space="0" w:color="auto"/>
              <w:right w:val="single" w:sz="8" w:space="0" w:color="auto"/>
            </w:tcBorders>
            <w:shd w:val="clear" w:color="000000" w:fill="C00000"/>
            <w:noWrap/>
            <w:vAlign w:val="center"/>
            <w:hideMark/>
          </w:tcPr>
          <w:p w14:paraId="1EC6C3AC" w14:textId="026C44A1"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73</w:t>
            </w:r>
          </w:p>
        </w:tc>
        <w:tc>
          <w:tcPr>
            <w:tcW w:w="970" w:type="dxa"/>
            <w:tcBorders>
              <w:top w:val="nil"/>
              <w:left w:val="nil"/>
              <w:bottom w:val="single" w:sz="8" w:space="0" w:color="auto"/>
              <w:right w:val="single" w:sz="8" w:space="0" w:color="auto"/>
            </w:tcBorders>
            <w:shd w:val="clear" w:color="000000" w:fill="C00000"/>
            <w:noWrap/>
            <w:vAlign w:val="center"/>
            <w:hideMark/>
          </w:tcPr>
          <w:p w14:paraId="4A4D64BE" w14:textId="7EC0EFE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92</w:t>
            </w:r>
          </w:p>
        </w:tc>
        <w:tc>
          <w:tcPr>
            <w:tcW w:w="970" w:type="dxa"/>
            <w:tcBorders>
              <w:top w:val="nil"/>
              <w:left w:val="nil"/>
              <w:bottom w:val="nil"/>
              <w:right w:val="nil"/>
            </w:tcBorders>
            <w:shd w:val="clear" w:color="000000" w:fill="C00000"/>
            <w:noWrap/>
            <w:vAlign w:val="center"/>
            <w:hideMark/>
          </w:tcPr>
          <w:p w14:paraId="161E9CE6" w14:textId="6D7FBB6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1.86%</w:t>
            </w:r>
          </w:p>
        </w:tc>
        <w:tc>
          <w:tcPr>
            <w:tcW w:w="1283" w:type="dxa"/>
            <w:tcBorders>
              <w:top w:val="nil"/>
              <w:left w:val="nil"/>
              <w:bottom w:val="nil"/>
              <w:right w:val="nil"/>
            </w:tcBorders>
            <w:shd w:val="clear" w:color="000000" w:fill="C00000"/>
            <w:noWrap/>
            <w:vAlign w:val="center"/>
            <w:hideMark/>
          </w:tcPr>
          <w:p w14:paraId="2F75EF29" w14:textId="11C8503E" w:rsidR="00E561A5" w:rsidRPr="00C52F8D" w:rsidRDefault="00F878DA"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5.05</w:t>
            </w:r>
            <w:commentRangeStart w:id="101"/>
            <w:r w:rsidR="00E561A5">
              <w:rPr>
                <w:rFonts w:ascii="Arial" w:hAnsi="Arial" w:cs="Arial"/>
                <w:color w:val="FFFFFF"/>
                <w:sz w:val="20"/>
                <w:szCs w:val="20"/>
                <w:lang w:val="en-US"/>
              </w:rPr>
              <w:t>%</w:t>
            </w:r>
            <w:commentRangeEnd w:id="101"/>
            <w:r w:rsidR="003D69B1">
              <w:rPr>
                <w:rStyle w:val="CommentReference"/>
              </w:rPr>
              <w:commentReference w:id="101"/>
            </w:r>
          </w:p>
        </w:tc>
      </w:tr>
      <w:tr w:rsidR="00E561A5" w:rsidRPr="00C52F8D" w14:paraId="3EF7DCE1"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64A47AF2"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Saudi Arabia</w:t>
            </w:r>
          </w:p>
        </w:tc>
        <w:tc>
          <w:tcPr>
            <w:tcW w:w="970" w:type="dxa"/>
            <w:tcBorders>
              <w:top w:val="nil"/>
              <w:left w:val="nil"/>
              <w:bottom w:val="single" w:sz="8" w:space="0" w:color="auto"/>
              <w:right w:val="single" w:sz="8" w:space="0" w:color="auto"/>
            </w:tcBorders>
            <w:shd w:val="clear" w:color="000000" w:fill="FFFFFF"/>
            <w:noWrap/>
            <w:vAlign w:val="center"/>
            <w:hideMark/>
          </w:tcPr>
          <w:p w14:paraId="150D900D" w14:textId="7F2B8EF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970" w:type="dxa"/>
            <w:tcBorders>
              <w:top w:val="nil"/>
              <w:left w:val="nil"/>
              <w:bottom w:val="single" w:sz="8" w:space="0" w:color="auto"/>
              <w:right w:val="single" w:sz="8" w:space="0" w:color="auto"/>
            </w:tcBorders>
            <w:shd w:val="clear" w:color="000000" w:fill="FFFFFF"/>
            <w:noWrap/>
            <w:vAlign w:val="center"/>
            <w:hideMark/>
          </w:tcPr>
          <w:p w14:paraId="445BF90C" w14:textId="45CB95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970" w:type="dxa"/>
            <w:tcBorders>
              <w:top w:val="nil"/>
              <w:left w:val="nil"/>
              <w:bottom w:val="single" w:sz="8" w:space="0" w:color="auto"/>
              <w:right w:val="single" w:sz="8" w:space="0" w:color="auto"/>
            </w:tcBorders>
            <w:shd w:val="clear" w:color="000000" w:fill="FFFFFF"/>
            <w:noWrap/>
            <w:vAlign w:val="center"/>
            <w:hideMark/>
          </w:tcPr>
          <w:p w14:paraId="176E0F4A" w14:textId="31BCF7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w:t>
            </w:r>
          </w:p>
        </w:tc>
        <w:tc>
          <w:tcPr>
            <w:tcW w:w="970" w:type="dxa"/>
            <w:tcBorders>
              <w:top w:val="nil"/>
              <w:left w:val="nil"/>
              <w:bottom w:val="single" w:sz="8" w:space="0" w:color="auto"/>
              <w:right w:val="single" w:sz="8" w:space="0" w:color="auto"/>
            </w:tcBorders>
            <w:shd w:val="clear" w:color="000000" w:fill="FFFFFF"/>
            <w:noWrap/>
            <w:vAlign w:val="center"/>
            <w:hideMark/>
          </w:tcPr>
          <w:p w14:paraId="744D39C2" w14:textId="0D7CF1E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970" w:type="dxa"/>
            <w:tcBorders>
              <w:top w:val="nil"/>
              <w:left w:val="nil"/>
              <w:bottom w:val="single" w:sz="8" w:space="0" w:color="auto"/>
              <w:right w:val="single" w:sz="8" w:space="0" w:color="auto"/>
            </w:tcBorders>
            <w:shd w:val="clear" w:color="000000" w:fill="FFFFFF"/>
            <w:noWrap/>
            <w:vAlign w:val="center"/>
            <w:hideMark/>
          </w:tcPr>
          <w:p w14:paraId="51ADCA4D" w14:textId="49C296F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w:t>
            </w:r>
          </w:p>
        </w:tc>
        <w:tc>
          <w:tcPr>
            <w:tcW w:w="970" w:type="dxa"/>
            <w:tcBorders>
              <w:top w:val="single" w:sz="8" w:space="0" w:color="auto"/>
              <w:left w:val="nil"/>
              <w:bottom w:val="single" w:sz="8" w:space="0" w:color="auto"/>
              <w:right w:val="single" w:sz="8" w:space="0" w:color="auto"/>
            </w:tcBorders>
            <w:shd w:val="clear" w:color="auto" w:fill="auto"/>
            <w:noWrap/>
            <w:vAlign w:val="center"/>
            <w:hideMark/>
          </w:tcPr>
          <w:p w14:paraId="1336CB82" w14:textId="57A37D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2.55%</w:t>
            </w:r>
          </w:p>
        </w:tc>
        <w:tc>
          <w:tcPr>
            <w:tcW w:w="1283" w:type="dxa"/>
            <w:tcBorders>
              <w:top w:val="single" w:sz="8" w:space="0" w:color="auto"/>
              <w:left w:val="nil"/>
              <w:bottom w:val="single" w:sz="8" w:space="0" w:color="auto"/>
              <w:right w:val="single" w:sz="8" w:space="0" w:color="auto"/>
            </w:tcBorders>
            <w:shd w:val="clear" w:color="auto" w:fill="auto"/>
            <w:noWrap/>
            <w:vAlign w:val="center"/>
            <w:hideMark/>
          </w:tcPr>
          <w:p w14:paraId="382A0468" w14:textId="710B961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3.60%</w:t>
            </w:r>
          </w:p>
        </w:tc>
      </w:tr>
      <w:tr w:rsidR="00E561A5" w:rsidRPr="00C52F8D" w14:paraId="77EA8469"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45E1681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970" w:type="dxa"/>
            <w:tcBorders>
              <w:top w:val="nil"/>
              <w:left w:val="nil"/>
              <w:bottom w:val="single" w:sz="8" w:space="0" w:color="auto"/>
              <w:right w:val="single" w:sz="8" w:space="0" w:color="auto"/>
            </w:tcBorders>
            <w:shd w:val="clear" w:color="000000" w:fill="FFFFFF"/>
            <w:noWrap/>
            <w:vAlign w:val="center"/>
            <w:hideMark/>
          </w:tcPr>
          <w:p w14:paraId="73626D8D" w14:textId="1DEF2C5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34</w:t>
            </w:r>
          </w:p>
        </w:tc>
        <w:tc>
          <w:tcPr>
            <w:tcW w:w="970" w:type="dxa"/>
            <w:tcBorders>
              <w:top w:val="nil"/>
              <w:left w:val="nil"/>
              <w:bottom w:val="single" w:sz="8" w:space="0" w:color="auto"/>
              <w:right w:val="single" w:sz="8" w:space="0" w:color="auto"/>
            </w:tcBorders>
            <w:shd w:val="clear" w:color="000000" w:fill="FFFFFF"/>
            <w:noWrap/>
            <w:vAlign w:val="center"/>
            <w:hideMark/>
          </w:tcPr>
          <w:p w14:paraId="2211B375" w14:textId="0F0D2DC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w:t>
            </w:r>
          </w:p>
        </w:tc>
        <w:tc>
          <w:tcPr>
            <w:tcW w:w="970" w:type="dxa"/>
            <w:tcBorders>
              <w:top w:val="nil"/>
              <w:left w:val="nil"/>
              <w:bottom w:val="single" w:sz="8" w:space="0" w:color="auto"/>
              <w:right w:val="single" w:sz="8" w:space="0" w:color="auto"/>
            </w:tcBorders>
            <w:shd w:val="clear" w:color="000000" w:fill="FFFFFF"/>
            <w:noWrap/>
            <w:vAlign w:val="center"/>
            <w:hideMark/>
          </w:tcPr>
          <w:p w14:paraId="1C1E6573" w14:textId="42FAE6B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w:t>
            </w:r>
          </w:p>
        </w:tc>
        <w:tc>
          <w:tcPr>
            <w:tcW w:w="970" w:type="dxa"/>
            <w:tcBorders>
              <w:top w:val="nil"/>
              <w:left w:val="nil"/>
              <w:bottom w:val="single" w:sz="8" w:space="0" w:color="auto"/>
              <w:right w:val="single" w:sz="8" w:space="0" w:color="auto"/>
            </w:tcBorders>
            <w:shd w:val="clear" w:color="000000" w:fill="FFFFFF"/>
            <w:noWrap/>
            <w:vAlign w:val="center"/>
            <w:hideMark/>
          </w:tcPr>
          <w:p w14:paraId="5526AD5D" w14:textId="6800C2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w:t>
            </w:r>
          </w:p>
        </w:tc>
        <w:tc>
          <w:tcPr>
            <w:tcW w:w="970" w:type="dxa"/>
            <w:tcBorders>
              <w:top w:val="nil"/>
              <w:left w:val="nil"/>
              <w:bottom w:val="single" w:sz="8" w:space="0" w:color="auto"/>
              <w:right w:val="single" w:sz="8" w:space="0" w:color="auto"/>
            </w:tcBorders>
            <w:shd w:val="clear" w:color="000000" w:fill="FFFFFF"/>
            <w:noWrap/>
            <w:vAlign w:val="center"/>
            <w:hideMark/>
          </w:tcPr>
          <w:p w14:paraId="47D5B8A7" w14:textId="4A7E03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970" w:type="dxa"/>
            <w:tcBorders>
              <w:top w:val="nil"/>
              <w:left w:val="nil"/>
              <w:bottom w:val="single" w:sz="8" w:space="0" w:color="auto"/>
              <w:right w:val="single" w:sz="8" w:space="0" w:color="auto"/>
            </w:tcBorders>
            <w:shd w:val="clear" w:color="auto" w:fill="auto"/>
            <w:noWrap/>
            <w:vAlign w:val="center"/>
            <w:hideMark/>
          </w:tcPr>
          <w:p w14:paraId="6D19BFC6" w14:textId="3601F7F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1.49%</w:t>
            </w:r>
          </w:p>
        </w:tc>
        <w:tc>
          <w:tcPr>
            <w:tcW w:w="1283" w:type="dxa"/>
            <w:tcBorders>
              <w:top w:val="nil"/>
              <w:left w:val="nil"/>
              <w:bottom w:val="single" w:sz="8" w:space="0" w:color="auto"/>
              <w:right w:val="single" w:sz="8" w:space="0" w:color="auto"/>
            </w:tcBorders>
            <w:shd w:val="clear" w:color="auto" w:fill="auto"/>
            <w:noWrap/>
            <w:vAlign w:val="center"/>
            <w:hideMark/>
          </w:tcPr>
          <w:p w14:paraId="0FDEF85B" w14:textId="65B1A9C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5.80%</w:t>
            </w:r>
          </w:p>
        </w:tc>
      </w:tr>
      <w:tr w:rsidR="00E561A5" w:rsidRPr="00C52F8D" w14:paraId="4370A730" w14:textId="77777777" w:rsidTr="00D35023">
        <w:trPr>
          <w:trHeight w:val="316"/>
        </w:trPr>
        <w:tc>
          <w:tcPr>
            <w:tcW w:w="3156" w:type="dxa"/>
            <w:tcBorders>
              <w:top w:val="nil"/>
              <w:left w:val="single" w:sz="8" w:space="0" w:color="auto"/>
              <w:bottom w:val="single" w:sz="8" w:space="0" w:color="auto"/>
              <w:right w:val="single" w:sz="8" w:space="0" w:color="auto"/>
            </w:tcBorders>
            <w:shd w:val="clear" w:color="000000" w:fill="FFFFFF"/>
            <w:noWrap/>
            <w:vAlign w:val="center"/>
            <w:hideMark/>
          </w:tcPr>
          <w:p w14:paraId="7AE6A9A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MEA (Percentage Share) </w:t>
            </w:r>
          </w:p>
        </w:tc>
        <w:tc>
          <w:tcPr>
            <w:tcW w:w="970" w:type="dxa"/>
            <w:tcBorders>
              <w:top w:val="nil"/>
              <w:left w:val="nil"/>
              <w:bottom w:val="single" w:sz="8" w:space="0" w:color="auto"/>
              <w:right w:val="single" w:sz="8" w:space="0" w:color="auto"/>
            </w:tcBorders>
            <w:shd w:val="clear" w:color="000000" w:fill="FFFFFF"/>
            <w:noWrap/>
            <w:vAlign w:val="center"/>
            <w:hideMark/>
          </w:tcPr>
          <w:p w14:paraId="7E0843A9" w14:textId="639A4D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7.51%</w:t>
            </w:r>
          </w:p>
        </w:tc>
        <w:tc>
          <w:tcPr>
            <w:tcW w:w="970" w:type="dxa"/>
            <w:tcBorders>
              <w:top w:val="nil"/>
              <w:left w:val="nil"/>
              <w:bottom w:val="single" w:sz="8" w:space="0" w:color="auto"/>
              <w:right w:val="single" w:sz="8" w:space="0" w:color="auto"/>
            </w:tcBorders>
            <w:shd w:val="clear" w:color="000000" w:fill="FFFFFF"/>
            <w:noWrap/>
            <w:vAlign w:val="center"/>
            <w:hideMark/>
          </w:tcPr>
          <w:p w14:paraId="1E18A74D" w14:textId="572E0B0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7.54%</w:t>
            </w:r>
          </w:p>
        </w:tc>
        <w:tc>
          <w:tcPr>
            <w:tcW w:w="970" w:type="dxa"/>
            <w:tcBorders>
              <w:top w:val="nil"/>
              <w:left w:val="nil"/>
              <w:bottom w:val="single" w:sz="8" w:space="0" w:color="auto"/>
              <w:right w:val="single" w:sz="8" w:space="0" w:color="auto"/>
            </w:tcBorders>
            <w:shd w:val="clear" w:color="000000" w:fill="FFFFFF"/>
            <w:noWrap/>
            <w:vAlign w:val="center"/>
            <w:hideMark/>
          </w:tcPr>
          <w:p w14:paraId="32D70705" w14:textId="2D45998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7.46%</w:t>
            </w:r>
          </w:p>
        </w:tc>
        <w:tc>
          <w:tcPr>
            <w:tcW w:w="970" w:type="dxa"/>
            <w:tcBorders>
              <w:top w:val="nil"/>
              <w:left w:val="nil"/>
              <w:bottom w:val="single" w:sz="8" w:space="0" w:color="auto"/>
              <w:right w:val="single" w:sz="8" w:space="0" w:color="auto"/>
            </w:tcBorders>
            <w:shd w:val="clear" w:color="000000" w:fill="FFFFFF"/>
            <w:noWrap/>
            <w:vAlign w:val="center"/>
            <w:hideMark/>
          </w:tcPr>
          <w:p w14:paraId="7E3520AE" w14:textId="1DB8319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7.13%</w:t>
            </w:r>
          </w:p>
        </w:tc>
        <w:tc>
          <w:tcPr>
            <w:tcW w:w="970" w:type="dxa"/>
            <w:tcBorders>
              <w:top w:val="nil"/>
              <w:left w:val="nil"/>
              <w:bottom w:val="single" w:sz="8" w:space="0" w:color="auto"/>
              <w:right w:val="single" w:sz="8" w:space="0" w:color="auto"/>
            </w:tcBorders>
            <w:shd w:val="clear" w:color="000000" w:fill="FFFFFF"/>
            <w:noWrap/>
            <w:vAlign w:val="center"/>
            <w:hideMark/>
          </w:tcPr>
          <w:p w14:paraId="5733B98E" w14:textId="3C7C928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6.71%</w:t>
            </w:r>
          </w:p>
        </w:tc>
        <w:tc>
          <w:tcPr>
            <w:tcW w:w="970" w:type="dxa"/>
            <w:tcBorders>
              <w:top w:val="nil"/>
              <w:left w:val="nil"/>
              <w:bottom w:val="single" w:sz="8" w:space="0" w:color="auto"/>
              <w:right w:val="single" w:sz="8" w:space="0" w:color="auto"/>
            </w:tcBorders>
            <w:shd w:val="clear" w:color="000000" w:fill="FFFFFF"/>
            <w:noWrap/>
            <w:vAlign w:val="center"/>
            <w:hideMark/>
          </w:tcPr>
          <w:p w14:paraId="766270A6" w14:textId="7525AEB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283" w:type="dxa"/>
            <w:tcBorders>
              <w:top w:val="nil"/>
              <w:left w:val="nil"/>
              <w:bottom w:val="single" w:sz="8" w:space="0" w:color="auto"/>
              <w:right w:val="single" w:sz="8" w:space="0" w:color="auto"/>
            </w:tcBorders>
            <w:shd w:val="clear" w:color="000000" w:fill="FFFFFF"/>
            <w:noWrap/>
            <w:vAlign w:val="center"/>
            <w:hideMark/>
          </w:tcPr>
          <w:p w14:paraId="39887802" w14:textId="41AC4147"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bl>
    <w:p w14:paraId="78C49D53" w14:textId="1A44A311" w:rsidR="0068477D" w:rsidRPr="002B5730" w:rsidRDefault="009B6BDA" w:rsidP="0068477D">
      <w:pPr>
        <w:rPr>
          <w:color w:val="000000" w:themeColor="text1"/>
        </w:rPr>
      </w:pPr>
      <w:r w:rsidRPr="009D7B5D">
        <w:rPr>
          <w:rFonts w:ascii="Arial" w:eastAsia="Arial" w:hAnsi="Arial" w:cs="Arial"/>
          <w:noProof/>
          <w:sz w:val="24"/>
          <w:szCs w:val="24"/>
        </w:rPr>
        <mc:AlternateContent>
          <mc:Choice Requires="wps">
            <w:drawing>
              <wp:anchor distT="0" distB="0" distL="114300" distR="114300" simplePos="0" relativeHeight="252943360" behindDoc="0" locked="0" layoutInCell="1" allowOverlap="1" wp14:anchorId="56307B85" wp14:editId="0B63B9DF">
                <wp:simplePos x="0" y="0"/>
                <wp:positionH relativeFrom="margin">
                  <wp:align>right</wp:align>
                </wp:positionH>
                <wp:positionV relativeFrom="paragraph">
                  <wp:posOffset>9525</wp:posOffset>
                </wp:positionV>
                <wp:extent cx="3456940" cy="257175"/>
                <wp:effectExtent l="0" t="0" r="0" b="0"/>
                <wp:wrapNone/>
                <wp:docPr id="79"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1340B13E"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3DC4E4C" w14:textId="77777777" w:rsidR="004D08D3" w:rsidRPr="00E33B0C" w:rsidRDefault="004D08D3" w:rsidP="009B6BD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307B85" id="_x0000_s1057" type="#_x0000_t202" style="position:absolute;margin-left:221pt;margin-top:.75pt;width:272.2pt;height:20.25pt;z-index:25294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" filled="f" stroked="f">
                <v:textbox>
                  <w:txbxContent>
                    <w:p w14:paraId="1340B13E" w14:textId="77777777" w:rsidR="004D08D3" w:rsidRPr="005858C1" w:rsidRDefault="004D08D3" w:rsidP="009B6BD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3DC4E4C" w14:textId="77777777" w:rsidR="004D08D3" w:rsidRPr="00E33B0C" w:rsidRDefault="004D08D3" w:rsidP="009B6BDA">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r w:rsidR="00C52F8D" w:rsidRPr="00C52F8D">
        <w:rPr>
          <w:rFonts w:ascii="Arial" w:eastAsia="Arial" w:hAnsi="Arial" w:cs="Arial"/>
          <w:noProof/>
          <w:color w:val="000000" w:themeColor="text1"/>
          <w:sz w:val="24"/>
          <w:szCs w:val="24"/>
          <w:lang w:val="en-US"/>
        </w:rPr>
        <mc:AlternateContent>
          <mc:Choice Requires="wps">
            <w:drawing>
              <wp:anchor distT="45720" distB="45720" distL="114300" distR="114300" simplePos="0" relativeHeight="252547072" behindDoc="0" locked="0" layoutInCell="1" allowOverlap="1" wp14:anchorId="75EE7A25" wp14:editId="4A970F02">
                <wp:simplePos x="0" y="0"/>
                <wp:positionH relativeFrom="column">
                  <wp:posOffset>-83185</wp:posOffset>
                </wp:positionH>
                <wp:positionV relativeFrom="paragraph">
                  <wp:posOffset>454025</wp:posOffset>
                </wp:positionV>
                <wp:extent cx="6604635" cy="1324610"/>
                <wp:effectExtent l="76200" t="57150" r="100965" b="123190"/>
                <wp:wrapSquare wrapText="bothSides"/>
                <wp:docPr id="2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635" cy="132461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3A67D24E" w14:textId="77777777" w:rsidR="004D08D3" w:rsidRDefault="004D08D3" w:rsidP="00E80F8C">
                            <w:pPr>
                              <w:spacing w:line="360" w:lineRule="auto"/>
                              <w:ind w:left="720" w:hanging="360"/>
                              <w:jc w:val="both"/>
                            </w:pPr>
                          </w:p>
                          <w:p w14:paraId="40D28C52" w14:textId="495E1C13" w:rsidR="004D08D3" w:rsidRPr="004357B7" w:rsidRDefault="004D08D3"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Pr>
                                <w:noProof/>
                                <w:color w:val="000000" w:themeColor="text1"/>
                                <w:sz w:val="24"/>
                                <w:szCs w:val="24"/>
                              </w:rPr>
                              <w:t xml:space="preserve"> dominating share in the global market.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E7A25" id="_x0000_s1058" type="#_x0000_t202" style="position:absolute;margin-left:-6.55pt;margin-top:35.75pt;width:520.05pt;height:104.3pt;z-index:25254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" fillcolor="#91bce3 [2168]" stroked="f" strokeweight=".5pt">
                <v:fill color2="#7aaddd [2616]" rotate="t" colors="0 #b1cbe9;.5 #a3c1e5;1 #92b9e4" focus="100%" type="gradient">
                  <o:fill v:ext="view" type="gradientUnscaled"/>
                </v:fill>
                <v:shadow on="t" color="black" opacity="20971f" offset="0,2.2pt"/>
                <v:textbox>
                  <w:txbxContent>
                    <w:p w14:paraId="3A67D24E" w14:textId="77777777" w:rsidR="004D08D3" w:rsidRDefault="004D08D3" w:rsidP="00E80F8C">
                      <w:pPr>
                        <w:spacing w:line="360" w:lineRule="auto"/>
                        <w:ind w:left="720" w:hanging="360"/>
                        <w:jc w:val="both"/>
                      </w:pPr>
                    </w:p>
                    <w:p w14:paraId="40D28C52" w14:textId="495E1C13" w:rsidR="004D08D3" w:rsidRPr="004357B7" w:rsidRDefault="004D08D3"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Pr>
                          <w:noProof/>
                          <w:color w:val="000000" w:themeColor="text1"/>
                          <w:sz w:val="24"/>
                          <w:szCs w:val="24"/>
                        </w:rPr>
                        <w:t xml:space="preserve"> dominating share in the global market.</w:t>
                      </w:r>
                    </w:p>
                  </w:txbxContent>
                </v:textbox>
                <w10:wrap type="square"/>
              </v:shape>
            </w:pict>
          </mc:Fallback>
        </mc:AlternateContent>
      </w:r>
    </w:p>
    <w:p w14:paraId="03DBF985" w14:textId="77777777" w:rsidR="009971A7" w:rsidRPr="008A69E5" w:rsidRDefault="009971A7">
      <w:pPr>
        <w:pStyle w:val="Footer"/>
        <w:spacing w:before="162"/>
        <w:ind w:right="-90"/>
        <w:jc w:val="both"/>
        <w:rPr>
          <w:bCs/>
          <w:sz w:val="20"/>
          <w:szCs w:val="20"/>
          <w:rPrChange w:id="103" w:author="Hardik Malhotra" w:date="2021-12-02T12:54:00Z">
            <w:rPr>
              <w:bCs/>
            </w:rPr>
          </w:rPrChange>
        </w:rPr>
        <w:pPrChange w:id="104" w:author="Hardik Malhotra" w:date="2021-12-02T14:09:00Z">
          <w:pPr>
            <w:pStyle w:val="Footer"/>
            <w:spacing w:before="162" w:line="480" w:lineRule="auto"/>
            <w:ind w:right="-90"/>
            <w:jc w:val="both"/>
          </w:pPr>
        </w:pPrChange>
      </w:pPr>
      <w:ins w:id="105" w:author="Hardik Malhotra" w:date="2021-12-02T12:48:00Z">
        <w:r w:rsidRPr="008A69E5">
          <w:rPr>
            <w:rFonts w:ascii="Arial" w:hAnsi="Arial" w:cs="Arial"/>
            <w:i/>
            <w:iCs/>
            <w:sz w:val="18"/>
            <w:szCs w:val="18"/>
            <w:rPrChange w:id="106" w:author="Hardik Malhotra" w:date="2021-12-02T12:54:00Z">
              <w:rPr>
                <w:rFonts w:ascii="Arial" w:hAnsi="Arial" w:cs="Arial"/>
                <w:i/>
                <w:iCs/>
                <w:sz w:val="20"/>
                <w:szCs w:val="20"/>
              </w:rPr>
            </w:rPrChange>
          </w:rPr>
          <w:t>*The data has been derived from bottom-up approach i.e., summing up of regional numbers for which each region has been provided with forecasting model. (Derived from exhaustive primary and secondary research).</w:t>
        </w:r>
      </w:ins>
    </w:p>
    <w:p w14:paraId="0676A6FD" w14:textId="77777777" w:rsidR="006E66C6" w:rsidRDefault="006E66C6" w:rsidP="00CB55FA">
      <w:pPr>
        <w:spacing w:line="360" w:lineRule="auto"/>
        <w:jc w:val="both"/>
        <w:rPr>
          <w:rFonts w:ascii="Arial" w:eastAsia="Arial" w:hAnsi="Arial" w:cs="Arial"/>
          <w:noProof/>
          <w:color w:val="000000" w:themeColor="text1"/>
          <w:sz w:val="24"/>
          <w:szCs w:val="24"/>
          <w:lang w:val="en-US"/>
        </w:rPr>
      </w:pPr>
    </w:p>
    <w:p w14:paraId="3193CABA" w14:textId="2027917A" w:rsidR="006E66C6" w:rsidRDefault="006E66C6" w:rsidP="0068477D">
      <w:pPr>
        <w:rPr>
          <w:color w:val="000000" w:themeColor="text1"/>
        </w:rPr>
      </w:pPr>
    </w:p>
    <w:p w14:paraId="2904AF51" w14:textId="33C68088" w:rsidR="00650D00" w:rsidRDefault="00650D00" w:rsidP="0068477D">
      <w:pPr>
        <w:rPr>
          <w:color w:val="000000" w:themeColor="text1"/>
        </w:rPr>
      </w:pPr>
    </w:p>
    <w:p w14:paraId="6D47CAED" w14:textId="77777777" w:rsidR="000B6683" w:rsidRDefault="000B6683" w:rsidP="009E126D">
      <w:pPr>
        <w:spacing w:line="360" w:lineRule="auto"/>
        <w:textAlignment w:val="baseline"/>
        <w:rPr>
          <w:rFonts w:ascii="Arial" w:hAnsi="Arial" w:cs="Arial"/>
          <w:b/>
          <w:bCs/>
          <w:sz w:val="24"/>
          <w:szCs w:val="24"/>
        </w:rPr>
      </w:pPr>
    </w:p>
    <w:p w14:paraId="74A3AB77" w14:textId="1D0894F9" w:rsidR="009E126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t>3.1.9. Sales By Company</w:t>
      </w:r>
    </w:p>
    <w:p w14:paraId="7E42E419" w14:textId="3045FF70" w:rsidR="0068477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t>Global Vinyl Ester Resin Sales, By Company,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00CA3653">
        <w:rPr>
          <w:rFonts w:ascii="Arial" w:hAnsi="Arial" w:cs="Arial"/>
          <w:b/>
          <w:bCs/>
          <w:sz w:val="24"/>
          <w:szCs w:val="24"/>
        </w:rPr>
        <w:t>(%)</w:t>
      </w:r>
      <w:r w:rsidRPr="0061645E">
        <w:rPr>
          <w:rFonts w:ascii="Arial" w:hAnsi="Arial" w:cs="Arial"/>
          <w:b/>
          <w:bCs/>
          <w:sz w:val="24"/>
          <w:szCs w:val="24"/>
        </w:rPr>
        <w:t>, 2020</w:t>
      </w:r>
    </w:p>
    <w:p w14:paraId="67359049" w14:textId="3DE2170F" w:rsidR="0068477D" w:rsidRPr="002B5730" w:rsidRDefault="0068477D" w:rsidP="0068477D">
      <w:pPr>
        <w:rPr>
          <w:color w:val="000000" w:themeColor="text1"/>
          <w14:textOutline w14:w="9525" w14:cap="rnd" w14:cmpd="sng" w14:algn="ctr">
            <w14:noFill/>
            <w14:prstDash w14:val="solid"/>
            <w14:bevel/>
          </w14:textOutline>
        </w:rPr>
      </w:pPr>
      <w:r w:rsidRPr="002B5730">
        <w:rPr>
          <w:noProof/>
          <w:color w:val="000000" w:themeColor="text1"/>
        </w:rPr>
        <w:lastRenderedPageBreak/>
        <w:drawing>
          <wp:inline distT="0" distB="0" distL="0" distR="0" wp14:anchorId="047FA9F1" wp14:editId="07E62071">
            <wp:extent cx="6467475" cy="3519259"/>
            <wp:effectExtent l="0" t="0" r="0" b="508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CED2E71" w14:textId="259B6C59" w:rsidR="0068477D" w:rsidRPr="002B5730" w:rsidRDefault="001B1A66" w:rsidP="0068477D">
      <w:pPr>
        <w:rPr>
          <w:color w:val="000000" w:themeColor="text1"/>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73A6B1F4">
                <wp:simplePos x="0" y="0"/>
                <wp:positionH relativeFrom="margin">
                  <wp:align>right</wp:align>
                </wp:positionH>
                <wp:positionV relativeFrom="paragraph">
                  <wp:posOffset>5907</wp:posOffset>
                </wp:positionV>
                <wp:extent cx="4074795" cy="628650"/>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4795" cy="628650"/>
                        </a:xfrm>
                        <a:prstGeom prst="rect">
                          <a:avLst/>
                        </a:prstGeom>
                        <a:noFill/>
                      </wps:spPr>
                      <wps:txbx>
                        <w:txbxContent>
                          <w:p w14:paraId="3F896E64" w14:textId="7AAF41F4" w:rsidR="004D08D3" w:rsidRPr="00CE35EB" w:rsidRDefault="004D08D3"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Hexion Inc., DIC Corporation, Saudi Arabia Industrial Resins Ltd.., Reinhold GmbH, </w:t>
                            </w:r>
                            <w:proofErr w:type="spellStart"/>
                            <w:r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460F1259"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65CDAC8" w14:textId="77C7C64B" w:rsidR="004D08D3" w:rsidRPr="00CE35EB" w:rsidRDefault="004D08D3" w:rsidP="001B1A6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V relativeFrom="margin">
                  <wp14:pctHeight>0</wp14:pctHeight>
                </wp14:sizeRelV>
              </wp:anchor>
            </w:drawing>
          </mc:Choice>
          <mc:Fallback>
            <w:pict>
              <v:shape w14:anchorId="18636CA4" id="_x0000_s1059" type="#_x0000_t202" style="position:absolute;margin-left:269.65pt;margin-top:.45pt;width:320.85pt;height:49.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" filled="f" stroked="f">
                <v:textbox>
                  <w:txbxContent>
                    <w:p w14:paraId="3F896E64" w14:textId="7AAF41F4" w:rsidR="004D08D3" w:rsidRPr="00CE35EB" w:rsidRDefault="004D08D3"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Poliya, Hexion Inc., DIC Corporation, Saudi Arabia Industrial Resins Ltd.., Reinhold GmbH, Interplastic Corporatio, Allnex Group, Sewon Chemical, Innovative Resins Pvt. Ltd., Orson Chemicals 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460F1259"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65CDAC8" w14:textId="77C7C64B" w:rsidR="004D08D3" w:rsidRPr="00CE35EB" w:rsidRDefault="004D08D3" w:rsidP="001B1A6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021B6A70" w14:textId="03C5E080" w:rsidR="0068477D" w:rsidRPr="002B5730" w:rsidRDefault="00064CBC" w:rsidP="0068477D">
      <w:pPr>
        <w:tabs>
          <w:tab w:val="left" w:pos="1350"/>
        </w:tabs>
        <w:rPr>
          <w:color w:val="000000" w:themeColor="text1"/>
        </w:rPr>
      </w:pPr>
      <w:r w:rsidRPr="00C14303">
        <w:rPr>
          <w:rFonts w:ascii="Arial" w:eastAsia="Arial" w:hAnsi="Arial" w:cs="Arial"/>
          <w:bCs/>
          <w:noProof/>
          <w:color w:val="000000" w:themeColor="text1"/>
          <w:sz w:val="24"/>
          <w:szCs w:val="24"/>
        </w:rPr>
        <mc:AlternateContent>
          <mc:Choice Requires="wps">
            <w:drawing>
              <wp:anchor distT="45720" distB="45720" distL="114300" distR="114300" simplePos="0" relativeHeight="252656640" behindDoc="0" locked="0" layoutInCell="1" allowOverlap="1" wp14:anchorId="159BDF18" wp14:editId="5B158615">
                <wp:simplePos x="0" y="0"/>
                <wp:positionH relativeFrom="column">
                  <wp:posOffset>-6202</wp:posOffset>
                </wp:positionH>
                <wp:positionV relativeFrom="paragraph">
                  <wp:posOffset>524450</wp:posOffset>
                </wp:positionV>
                <wp:extent cx="6540500" cy="3238943"/>
                <wp:effectExtent l="76200" t="57150" r="69850" b="952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0" cy="3238943"/>
                        </a:xfrm>
                        <a:prstGeom prst="rect">
                          <a:avLst/>
                        </a:prstGeom>
                        <a:solidFill>
                          <a:schemeClr val="accent3">
                            <a:alpha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4D2C99C7" w14:textId="77777777" w:rsidR="004D08D3" w:rsidRPr="00C14303" w:rsidRDefault="004D08D3"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w:t>
                            </w:r>
                            <w:proofErr w:type="spellStart"/>
                            <w:r w:rsidRPr="00C14303">
                              <w:rPr>
                                <w:bCs/>
                                <w:color w:val="000000" w:themeColor="text1"/>
                                <w:sz w:val="24"/>
                                <w:szCs w:val="24"/>
                              </w:rPr>
                              <w:t>Swancor</w:t>
                            </w:r>
                            <w:proofErr w:type="spellEnd"/>
                            <w:r w:rsidRPr="00C14303">
                              <w:rPr>
                                <w:bCs/>
                                <w:color w:val="000000" w:themeColor="text1"/>
                                <w:sz w:val="24"/>
                                <w:szCs w:val="24"/>
                              </w:rPr>
                              <w:t xml:space="preserve"> Holding Co., Ltd. </w:t>
                            </w:r>
                          </w:p>
                          <w:p w14:paraId="4314470D" w14:textId="77777777" w:rsidR="004D08D3" w:rsidRPr="00C14303" w:rsidRDefault="004D08D3"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4D08D3" w:rsidRPr="00C14303" w:rsidRDefault="004D08D3"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INEOS Composites provides high quality vinyl ester products such as AME™, </w:t>
                            </w:r>
                            <w:proofErr w:type="spellStart"/>
                            <w:r w:rsidRPr="00C14303">
                              <w:rPr>
                                <w:bCs/>
                                <w:color w:val="000000" w:themeColor="text1"/>
                                <w:sz w:val="24"/>
                                <w:szCs w:val="24"/>
                              </w:rPr>
                              <w:t>Arotran</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Signia</w:t>
                            </w:r>
                            <w:proofErr w:type="spellEnd"/>
                            <w:r w:rsidRPr="00C14303">
                              <w:rPr>
                                <w:bCs/>
                                <w:color w:val="000000" w:themeColor="text1"/>
                                <w:sz w:val="24"/>
                                <w:szCs w:val="24"/>
                              </w:rPr>
                              <w:t xml:space="preserve">™, </w:t>
                            </w:r>
                            <w:proofErr w:type="spellStart"/>
                            <w:r w:rsidRPr="00C14303">
                              <w:rPr>
                                <w:bCs/>
                                <w:color w:val="000000" w:themeColor="text1"/>
                                <w:sz w:val="24"/>
                                <w:szCs w:val="24"/>
                              </w:rPr>
                              <w:t>Hetron</w:t>
                            </w:r>
                            <w:proofErr w:type="spellEnd"/>
                            <w:r w:rsidRPr="00C14303">
                              <w:rPr>
                                <w:bCs/>
                                <w:color w:val="000000" w:themeColor="text1"/>
                                <w:sz w:val="24"/>
                                <w:szCs w:val="24"/>
                              </w:rPr>
                              <w:t>™.</w:t>
                            </w:r>
                          </w:p>
                          <w:p w14:paraId="3EEA77EF" w14:textId="77777777" w:rsidR="004D08D3" w:rsidRPr="00C14303" w:rsidRDefault="004D08D3"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Most of the Indian companies such as </w:t>
                            </w:r>
                            <w:proofErr w:type="spellStart"/>
                            <w:r w:rsidRPr="00C14303">
                              <w:rPr>
                                <w:bCs/>
                                <w:color w:val="000000" w:themeColor="text1"/>
                                <w:sz w:val="24"/>
                                <w:szCs w:val="24"/>
                              </w:rPr>
                              <w:t>Mechemco</w:t>
                            </w:r>
                            <w:proofErr w:type="spellEnd"/>
                            <w:r w:rsidRPr="00C14303">
                              <w:rPr>
                                <w:bCs/>
                                <w:color w:val="000000" w:themeColor="text1"/>
                                <w:sz w:val="24"/>
                                <w:szCs w:val="24"/>
                              </w:rPr>
                              <w:t xml:space="preserve">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4D08D3" w:rsidRDefault="004D08D3" w:rsidP="00064C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BDF18" id="_x0000_s1060" type="#_x0000_t202" style="position:absolute;margin-left:-.5pt;margin-top:41.3pt;width:515pt;height:255.05pt;z-index:25265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" fillcolor="#a5a5a5 [3206]" stroked="f">
                <v:fill opacity="32896f"/>
                <v:shadow on="t" color="black" opacity="20971f" offset="0,2.2pt"/>
                <v:textbox>
                  <w:txbxContent>
                    <w:p w14:paraId="4D2C99C7" w14:textId="77777777" w:rsidR="004D08D3" w:rsidRPr="00C14303" w:rsidRDefault="004D08D3"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Swancor Holding Co., Ltd. </w:t>
                      </w:r>
                    </w:p>
                    <w:p w14:paraId="4314470D" w14:textId="77777777" w:rsidR="004D08D3" w:rsidRPr="00C14303" w:rsidRDefault="004D08D3"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4D08D3" w:rsidRPr="00C14303" w:rsidRDefault="004D08D3"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INEOS Composites provides high quality vinyl ester products such as AME™, Arotran™, Derakane™, Derakane™ Signia™, Hetron™.</w:t>
                      </w:r>
                    </w:p>
                    <w:p w14:paraId="3EEA77EF" w14:textId="77777777" w:rsidR="004D08D3" w:rsidRPr="00C14303" w:rsidRDefault="004D08D3"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Most of the Indian companies such as Mechemco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4D08D3" w:rsidRDefault="004D08D3" w:rsidP="00064CBC"/>
                  </w:txbxContent>
                </v:textbox>
                <w10:wrap type="square"/>
              </v:shape>
            </w:pict>
          </mc:Fallback>
        </mc:AlternateContent>
      </w:r>
    </w:p>
    <w:p w14:paraId="424D00C6" w14:textId="2ECCC1E3" w:rsidR="00925089" w:rsidRDefault="009971A7"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239872" behindDoc="1" locked="0" layoutInCell="1" allowOverlap="1" wp14:anchorId="53564A5F" wp14:editId="54E4FCE1">
            <wp:simplePos x="0" y="0"/>
            <wp:positionH relativeFrom="margin">
              <wp:align>center</wp:align>
            </wp:positionH>
            <wp:positionV relativeFrom="paragraph">
              <wp:posOffset>-1199850</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11D60" w14:textId="0A5660D0" w:rsidR="00925089" w:rsidRDefault="00925089" w:rsidP="002B5730">
      <w:pPr>
        <w:tabs>
          <w:tab w:val="left" w:pos="1530"/>
        </w:tabs>
        <w:spacing w:line="480" w:lineRule="auto"/>
        <w:rPr>
          <w:rFonts w:ascii="Arial" w:eastAsia="Arial" w:hAnsi="Arial" w:cs="Arial"/>
          <w:b/>
          <w:color w:val="000000" w:themeColor="text1"/>
          <w:sz w:val="24"/>
          <w:szCs w:val="24"/>
        </w:rPr>
      </w:pPr>
    </w:p>
    <w:p w14:paraId="44CA117B" w14:textId="4BD8E85A" w:rsidR="00925089" w:rsidRDefault="00925089" w:rsidP="002B5730">
      <w:pPr>
        <w:tabs>
          <w:tab w:val="left" w:pos="1530"/>
        </w:tabs>
        <w:spacing w:line="480" w:lineRule="auto"/>
        <w:rPr>
          <w:rFonts w:ascii="Arial" w:eastAsia="Arial" w:hAnsi="Arial" w:cs="Arial"/>
          <w:b/>
          <w:color w:val="000000" w:themeColor="text1"/>
          <w:sz w:val="24"/>
          <w:szCs w:val="24"/>
        </w:rPr>
      </w:pPr>
    </w:p>
    <w:p w14:paraId="4B785E81" w14:textId="1CF10EE2"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24CBD7D6">
                <wp:simplePos x="0" y="0"/>
                <wp:positionH relativeFrom="page">
                  <wp:posOffset>1631861</wp:posOffset>
                </wp:positionH>
                <wp:positionV relativeFrom="paragraph">
                  <wp:posOffset>112100</wp:posOffset>
                </wp:positionV>
                <wp:extent cx="4200525" cy="254317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2543175"/>
                        </a:xfrm>
                        <a:prstGeom prst="rect">
                          <a:avLst/>
                        </a:prstGeom>
                      </wps:spPr>
                      <wps:txbx>
                        <w:txbxContent>
                          <w:p w14:paraId="244B90F4" w14:textId="125EBDE2" w:rsidR="004D08D3" w:rsidRPr="0060300B" w:rsidRDefault="004D08D3"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61" type="#_x0000_t202" style="position:absolute;margin-left:128.5pt;margin-top:8.85pt;width:330.75pt;height:200.2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" filled="f" stroked="f">
                <v:textbox inset="2.30908mm,1.1546mm,2.30908mm,1.1546mm">
                  <w:txbxContent>
                    <w:p w14:paraId="244B90F4" w14:textId="125EBDE2" w:rsidR="004D08D3" w:rsidRPr="0060300B" w:rsidRDefault="004D08D3"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7B7227A2" w14:textId="3376E021" w:rsidR="002F031F" w:rsidRDefault="002F031F" w:rsidP="002B5730">
      <w:pPr>
        <w:tabs>
          <w:tab w:val="left" w:pos="1530"/>
        </w:tabs>
        <w:spacing w:line="480" w:lineRule="auto"/>
        <w:rPr>
          <w:rFonts w:ascii="Arial" w:eastAsia="Arial" w:hAnsi="Arial" w:cs="Arial"/>
          <w:b/>
          <w:color w:val="000000" w:themeColor="text1"/>
          <w:sz w:val="24"/>
          <w:szCs w:val="24"/>
        </w:rPr>
      </w:pPr>
    </w:p>
    <w:p w14:paraId="4919FCAA" w14:textId="4587264D" w:rsidR="002F031F" w:rsidRDefault="002F031F" w:rsidP="002B5730">
      <w:pPr>
        <w:tabs>
          <w:tab w:val="left" w:pos="1530"/>
        </w:tabs>
        <w:spacing w:line="480" w:lineRule="auto"/>
        <w:rPr>
          <w:rFonts w:ascii="Arial" w:eastAsia="Arial" w:hAnsi="Arial" w:cs="Arial"/>
          <w:b/>
          <w:color w:val="000000" w:themeColor="text1"/>
          <w:sz w:val="24"/>
          <w:szCs w:val="24"/>
        </w:rPr>
      </w:pPr>
    </w:p>
    <w:p w14:paraId="424D5150" w14:textId="6C6AB7D9" w:rsidR="002F031F" w:rsidRDefault="002F031F" w:rsidP="002B5730">
      <w:pPr>
        <w:tabs>
          <w:tab w:val="left" w:pos="1530"/>
        </w:tabs>
        <w:spacing w:line="480" w:lineRule="auto"/>
        <w:rPr>
          <w:rFonts w:ascii="Arial" w:eastAsia="Arial" w:hAnsi="Arial" w:cs="Arial"/>
          <w:b/>
          <w:color w:val="000000" w:themeColor="text1"/>
          <w:sz w:val="24"/>
          <w:szCs w:val="24"/>
        </w:rPr>
      </w:pPr>
    </w:p>
    <w:p w14:paraId="34FF2C27" w14:textId="618ACEC8" w:rsidR="002F031F" w:rsidRDefault="002F031F" w:rsidP="002B5730">
      <w:pPr>
        <w:tabs>
          <w:tab w:val="left" w:pos="1530"/>
        </w:tabs>
        <w:spacing w:line="480" w:lineRule="auto"/>
        <w:rPr>
          <w:rFonts w:ascii="Arial" w:eastAsia="Arial" w:hAnsi="Arial" w:cs="Arial"/>
          <w:b/>
          <w:color w:val="000000" w:themeColor="text1"/>
          <w:sz w:val="24"/>
          <w:szCs w:val="24"/>
        </w:rPr>
      </w:pPr>
    </w:p>
    <w:p w14:paraId="08D78E66" w14:textId="485BB38B" w:rsidR="002F031F" w:rsidRDefault="002F031F" w:rsidP="002B5730">
      <w:pPr>
        <w:tabs>
          <w:tab w:val="left" w:pos="1530"/>
        </w:tabs>
        <w:spacing w:line="480" w:lineRule="auto"/>
        <w:rPr>
          <w:rFonts w:ascii="Arial" w:eastAsia="Arial" w:hAnsi="Arial" w:cs="Arial"/>
          <w:b/>
          <w:color w:val="000000" w:themeColor="text1"/>
          <w:sz w:val="24"/>
          <w:szCs w:val="24"/>
        </w:rPr>
      </w:pPr>
    </w:p>
    <w:p w14:paraId="205E38E3" w14:textId="3B5486C5" w:rsidR="002F031F" w:rsidRDefault="002F031F" w:rsidP="002B5730">
      <w:pPr>
        <w:tabs>
          <w:tab w:val="left" w:pos="1530"/>
        </w:tabs>
        <w:spacing w:line="480" w:lineRule="auto"/>
        <w:rPr>
          <w:rFonts w:ascii="Arial" w:eastAsia="Arial" w:hAnsi="Arial" w:cs="Arial"/>
          <w:b/>
          <w:color w:val="000000" w:themeColor="text1"/>
          <w:sz w:val="24"/>
          <w:szCs w:val="24"/>
        </w:rPr>
      </w:pPr>
    </w:p>
    <w:p w14:paraId="2C20FCAA" w14:textId="15282254"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353EBD56">
            <wp:simplePos x="0" y="0"/>
            <wp:positionH relativeFrom="page">
              <wp:posOffset>2418346</wp:posOffset>
            </wp:positionH>
            <wp:positionV relativeFrom="paragraph">
              <wp:posOffset>364490</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D502D6" w14:textId="7C6E09B2" w:rsidR="00925089" w:rsidRDefault="00925089" w:rsidP="002B5730">
      <w:pPr>
        <w:tabs>
          <w:tab w:val="left" w:pos="1530"/>
        </w:tabs>
        <w:spacing w:line="480" w:lineRule="auto"/>
        <w:rPr>
          <w:rFonts w:ascii="Arial" w:eastAsia="Arial" w:hAnsi="Arial" w:cs="Arial"/>
          <w:b/>
          <w:color w:val="000000" w:themeColor="text1"/>
          <w:sz w:val="24"/>
          <w:szCs w:val="24"/>
        </w:rPr>
      </w:pPr>
    </w:p>
    <w:p w14:paraId="2476EFC5" w14:textId="01D92705" w:rsidR="000B79CA" w:rsidRDefault="000B79CA" w:rsidP="002B5730">
      <w:pPr>
        <w:tabs>
          <w:tab w:val="left" w:pos="1530"/>
        </w:tabs>
        <w:spacing w:line="480" w:lineRule="auto"/>
        <w:rPr>
          <w:rFonts w:ascii="Arial" w:eastAsia="Arial" w:hAnsi="Arial" w:cs="Arial"/>
          <w:b/>
          <w:color w:val="000000" w:themeColor="text1"/>
          <w:sz w:val="24"/>
          <w:szCs w:val="24"/>
        </w:rPr>
      </w:pPr>
    </w:p>
    <w:p w14:paraId="02BAA51D" w14:textId="4D5D0927" w:rsidR="000B79CA" w:rsidRDefault="000B79CA" w:rsidP="002B5730">
      <w:pPr>
        <w:tabs>
          <w:tab w:val="left" w:pos="1530"/>
        </w:tabs>
        <w:spacing w:line="480" w:lineRule="auto"/>
        <w:rPr>
          <w:rFonts w:ascii="Arial" w:eastAsia="Arial" w:hAnsi="Arial" w:cs="Arial"/>
          <w:b/>
          <w:color w:val="000000" w:themeColor="text1"/>
          <w:sz w:val="24"/>
          <w:szCs w:val="24"/>
        </w:rPr>
      </w:pPr>
    </w:p>
    <w:p w14:paraId="0534EFD0" w14:textId="5AE0B7CE" w:rsidR="000B79CA" w:rsidRDefault="000B79CA" w:rsidP="002B5730">
      <w:pPr>
        <w:tabs>
          <w:tab w:val="left" w:pos="1530"/>
        </w:tabs>
        <w:spacing w:line="480" w:lineRule="auto"/>
        <w:rPr>
          <w:rFonts w:ascii="Arial" w:eastAsia="Arial" w:hAnsi="Arial" w:cs="Arial"/>
          <w:b/>
          <w:color w:val="000000" w:themeColor="text1"/>
          <w:sz w:val="24"/>
          <w:szCs w:val="24"/>
        </w:rPr>
      </w:pPr>
    </w:p>
    <w:p w14:paraId="79F85158" w14:textId="4655924E" w:rsidR="000B79CA" w:rsidRDefault="000B79CA" w:rsidP="002B5730">
      <w:pPr>
        <w:tabs>
          <w:tab w:val="left" w:pos="1530"/>
        </w:tabs>
        <w:spacing w:line="480" w:lineRule="auto"/>
        <w:rPr>
          <w:rFonts w:ascii="Arial" w:eastAsia="Arial" w:hAnsi="Arial" w:cs="Arial"/>
          <w:b/>
          <w:color w:val="000000" w:themeColor="text1"/>
          <w:sz w:val="24"/>
          <w:szCs w:val="24"/>
        </w:rPr>
      </w:pPr>
    </w:p>
    <w:p w14:paraId="5BDAA58F" w14:textId="6E0E3603" w:rsidR="000B79CA" w:rsidRDefault="000B79CA" w:rsidP="002B5730">
      <w:pPr>
        <w:tabs>
          <w:tab w:val="left" w:pos="1530"/>
        </w:tabs>
        <w:spacing w:line="480" w:lineRule="auto"/>
        <w:rPr>
          <w:rFonts w:ascii="Arial" w:eastAsia="Arial" w:hAnsi="Arial" w:cs="Arial"/>
          <w:b/>
          <w:color w:val="000000" w:themeColor="text1"/>
          <w:sz w:val="24"/>
          <w:szCs w:val="24"/>
        </w:rPr>
      </w:pPr>
    </w:p>
    <w:p w14:paraId="323B13D7" w14:textId="1F74F799" w:rsidR="000B79CA" w:rsidRDefault="000B79CA" w:rsidP="002B5730">
      <w:pPr>
        <w:tabs>
          <w:tab w:val="left" w:pos="1530"/>
        </w:tabs>
        <w:spacing w:line="480" w:lineRule="auto"/>
        <w:rPr>
          <w:rFonts w:ascii="Arial" w:eastAsia="Arial" w:hAnsi="Arial" w:cs="Arial"/>
          <w:b/>
          <w:color w:val="000000" w:themeColor="text1"/>
          <w:sz w:val="24"/>
          <w:szCs w:val="24"/>
        </w:rPr>
      </w:pPr>
    </w:p>
    <w:p w14:paraId="654B6FE9" w14:textId="1A113ADA" w:rsidR="000B79CA" w:rsidRDefault="000B79CA" w:rsidP="002B5730">
      <w:pPr>
        <w:tabs>
          <w:tab w:val="left" w:pos="1530"/>
        </w:tabs>
        <w:spacing w:line="480" w:lineRule="auto"/>
        <w:rPr>
          <w:rFonts w:ascii="Arial" w:eastAsia="Arial" w:hAnsi="Arial" w:cs="Arial"/>
          <w:b/>
          <w:color w:val="000000" w:themeColor="text1"/>
          <w:sz w:val="24"/>
          <w:szCs w:val="24"/>
        </w:rPr>
      </w:pPr>
    </w:p>
    <w:p w14:paraId="220B84AE" w14:textId="2EEDC5A1" w:rsidR="000B79CA" w:rsidRDefault="000B79CA" w:rsidP="002B5730">
      <w:pPr>
        <w:tabs>
          <w:tab w:val="left" w:pos="1530"/>
        </w:tabs>
        <w:spacing w:line="480" w:lineRule="auto"/>
        <w:rPr>
          <w:rFonts w:ascii="Arial" w:eastAsia="Arial" w:hAnsi="Arial" w:cs="Arial"/>
          <w:b/>
          <w:color w:val="000000" w:themeColor="text1"/>
          <w:sz w:val="24"/>
          <w:szCs w:val="24"/>
        </w:rPr>
      </w:pPr>
    </w:p>
    <w:p w14:paraId="72C370BA" w14:textId="77777777" w:rsidR="000B79CA" w:rsidRDefault="000B79CA" w:rsidP="002B5730">
      <w:pPr>
        <w:tabs>
          <w:tab w:val="left" w:pos="1530"/>
        </w:tabs>
        <w:spacing w:line="480" w:lineRule="auto"/>
        <w:rPr>
          <w:rFonts w:ascii="Arial" w:eastAsia="Arial" w:hAnsi="Arial" w:cs="Arial"/>
          <w:b/>
          <w:color w:val="000000" w:themeColor="text1"/>
          <w:sz w:val="24"/>
          <w:szCs w:val="24"/>
        </w:rPr>
      </w:pPr>
    </w:p>
    <w:p w14:paraId="161585A2" w14:textId="41031A45" w:rsidR="00E913AE"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Capacity &amp; Production (</w:t>
      </w:r>
      <w:r w:rsidR="007E26B0">
        <w:rPr>
          <w:rFonts w:ascii="Arial" w:hAnsi="Arial" w:cs="Arial"/>
          <w:b/>
          <w:bCs/>
          <w:sz w:val="24"/>
          <w:szCs w:val="24"/>
        </w:rPr>
        <w:t>000’</w:t>
      </w:r>
      <w:r w:rsidRPr="0061645E">
        <w:rPr>
          <w:rFonts w:ascii="Arial" w:hAnsi="Arial" w:cs="Arial"/>
          <w:b/>
          <w:bCs/>
          <w:sz w:val="24"/>
          <w:szCs w:val="24"/>
        </w:rPr>
        <w:t xml:space="preserve"> Tonnes), 2015-2030F</w:t>
      </w:r>
    </w:p>
    <w:p w14:paraId="52B45D16" w14:textId="195769AF" w:rsidR="00E913AE" w:rsidRPr="002B5730" w:rsidRDefault="00E913AE" w:rsidP="00E913AE">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w:drawing>
          <wp:inline distT="0" distB="0" distL="0" distR="0" wp14:anchorId="48152876" wp14:editId="4F950621">
            <wp:extent cx="6381750" cy="1981200"/>
            <wp:effectExtent l="0" t="0" r="0" b="0"/>
            <wp:docPr id="157" name="Chart 15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C63E889" w14:textId="77777777" w:rsidR="00E913AE" w:rsidRDefault="00E913AE" w:rsidP="00E913AE">
      <w:pPr>
        <w:tabs>
          <w:tab w:val="left" w:pos="1905"/>
        </w:tabs>
        <w:spacing w:line="360" w:lineRule="auto"/>
        <w:jc w:val="both"/>
        <w:rPr>
          <w:rFonts w:ascii="Arial" w:eastAsia="Arial" w:hAnsi="Arial" w:cs="Arial"/>
          <w:color w:val="000000" w:themeColor="text1"/>
          <w:sz w:val="24"/>
          <w:szCs w:val="24"/>
        </w:rPr>
        <w:sectPr w:rsidR="00E913A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50B309" w14:textId="1A9B397F" w:rsidR="00E913AE" w:rsidRDefault="001B1A66" w:rsidP="00E913AE">
      <w:pPr>
        <w:spacing w:line="360" w:lineRule="auto"/>
        <w:jc w:val="both"/>
        <w:rPr>
          <w:rFonts w:ascii="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945408" behindDoc="0" locked="0" layoutInCell="1" allowOverlap="1" wp14:anchorId="29E0B3C9" wp14:editId="32A962F2">
                <wp:simplePos x="0" y="0"/>
                <wp:positionH relativeFrom="margin">
                  <wp:posOffset>2876550</wp:posOffset>
                </wp:positionH>
                <wp:positionV relativeFrom="paragraph">
                  <wp:posOffset>9525</wp:posOffset>
                </wp:positionV>
                <wp:extent cx="3456940" cy="257175"/>
                <wp:effectExtent l="0" t="0" r="0" b="0"/>
                <wp:wrapNone/>
                <wp:docPr id="80"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68052337"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824F197" w14:textId="77777777" w:rsidR="004D08D3" w:rsidRPr="00E33B0C" w:rsidRDefault="004D08D3" w:rsidP="001B1A66">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E0B3C9" id="_x0000_s1062" type="#_x0000_t202" style="position:absolute;left:0;text-align:left;margin-left:226.5pt;margin-top:.75pt;width:272.2pt;height:20.25pt;z-index:25294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" filled="f" stroked="f">
                <v:textbox>
                  <w:txbxContent>
                    <w:p w14:paraId="68052337"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824F197" w14:textId="77777777" w:rsidR="004D08D3" w:rsidRPr="00E33B0C" w:rsidRDefault="004D08D3" w:rsidP="001B1A66">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p>
    <w:tbl>
      <w:tblPr>
        <w:tblW w:w="10032" w:type="dxa"/>
        <w:tblLook w:val="04A0" w:firstRow="1" w:lastRow="0" w:firstColumn="1" w:lastColumn="0" w:noHBand="0" w:noVBand="1"/>
      </w:tblPr>
      <w:tblGrid>
        <w:gridCol w:w="3246"/>
        <w:gridCol w:w="3246"/>
        <w:gridCol w:w="1180"/>
        <w:gridCol w:w="1180"/>
        <w:gridCol w:w="1180"/>
      </w:tblGrid>
      <w:tr w:rsidR="002E63D5" w:rsidRPr="002E63D5" w14:paraId="282D6FA0" w14:textId="77777777" w:rsidTr="002E63D5">
        <w:trPr>
          <w:trHeight w:val="298"/>
        </w:trPr>
        <w:tc>
          <w:tcPr>
            <w:tcW w:w="324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9A9151D"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Company</w:t>
            </w:r>
          </w:p>
        </w:tc>
        <w:tc>
          <w:tcPr>
            <w:tcW w:w="3246" w:type="dxa"/>
            <w:tcBorders>
              <w:top w:val="single" w:sz="8" w:space="0" w:color="auto"/>
              <w:left w:val="nil"/>
              <w:bottom w:val="single" w:sz="8" w:space="0" w:color="auto"/>
              <w:right w:val="single" w:sz="8" w:space="0" w:color="auto"/>
            </w:tcBorders>
            <w:shd w:val="clear" w:color="000000" w:fill="C00000"/>
            <w:noWrap/>
            <w:vAlign w:val="center"/>
            <w:hideMark/>
          </w:tcPr>
          <w:p w14:paraId="269BCFA1"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Location</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42792203"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2015</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3C1AB4B7"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2020</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6793B256"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2030F</w:t>
            </w:r>
          </w:p>
        </w:tc>
      </w:tr>
      <w:tr w:rsidR="002E63D5" w:rsidRPr="002E63D5" w14:paraId="1876221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7220138E" w14:textId="77777777" w:rsidR="002E63D5" w:rsidRPr="002E63D5" w:rsidRDefault="002E63D5" w:rsidP="002E63D5">
            <w:pPr>
              <w:spacing w:after="0" w:line="240" w:lineRule="auto"/>
              <w:rPr>
                <w:rFonts w:ascii="Arial" w:eastAsia="Times New Roman" w:hAnsi="Arial" w:cs="Arial"/>
                <w:color w:val="000000"/>
                <w:sz w:val="20"/>
                <w:szCs w:val="20"/>
                <w:lang w:eastAsia="en-IN"/>
              </w:rPr>
            </w:pPr>
            <w:proofErr w:type="spellStart"/>
            <w:r w:rsidRPr="002E63D5">
              <w:rPr>
                <w:rFonts w:ascii="Arial" w:eastAsia="Times New Roman" w:hAnsi="Arial" w:cs="Arial"/>
                <w:color w:val="000000"/>
                <w:sz w:val="20"/>
                <w:szCs w:val="20"/>
                <w:lang w:eastAsia="en-IN"/>
              </w:rPr>
              <w:t>Jinling</w:t>
            </w:r>
            <w:proofErr w:type="spellEnd"/>
            <w:r w:rsidRPr="002E63D5">
              <w:rPr>
                <w:rFonts w:ascii="Arial" w:eastAsia="Times New Roman" w:hAnsi="Arial" w:cs="Arial"/>
                <w:color w:val="000000"/>
                <w:sz w:val="20"/>
                <w:szCs w:val="20"/>
                <w:lang w:eastAsia="en-IN"/>
              </w:rPr>
              <w:t xml:space="preserve"> AOC Resins Co., Ltd.</w:t>
            </w:r>
          </w:p>
        </w:tc>
        <w:tc>
          <w:tcPr>
            <w:tcW w:w="3246" w:type="dxa"/>
            <w:tcBorders>
              <w:top w:val="nil"/>
              <w:left w:val="nil"/>
              <w:bottom w:val="single" w:sz="8" w:space="0" w:color="auto"/>
              <w:right w:val="single" w:sz="8" w:space="0" w:color="auto"/>
            </w:tcBorders>
            <w:shd w:val="clear" w:color="auto" w:fill="auto"/>
            <w:noWrap/>
            <w:vAlign w:val="center"/>
            <w:hideMark/>
          </w:tcPr>
          <w:p w14:paraId="539B24E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01E35E3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0AA1B1C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782E04AC"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27C4E29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7071218" w14:textId="77777777" w:rsidR="002E63D5" w:rsidRPr="002E63D5" w:rsidRDefault="002E63D5" w:rsidP="002E63D5">
            <w:pPr>
              <w:spacing w:after="0" w:line="240" w:lineRule="auto"/>
              <w:rPr>
                <w:rFonts w:ascii="Arial" w:eastAsia="Times New Roman" w:hAnsi="Arial" w:cs="Arial"/>
                <w:color w:val="000000"/>
                <w:sz w:val="20"/>
                <w:szCs w:val="20"/>
                <w:lang w:eastAsia="en-IN"/>
              </w:rPr>
            </w:pPr>
            <w:proofErr w:type="spellStart"/>
            <w:r w:rsidRPr="002E63D5">
              <w:rPr>
                <w:rFonts w:ascii="Arial" w:eastAsia="Times New Roman" w:hAnsi="Arial" w:cs="Arial"/>
                <w:color w:val="000000"/>
                <w:sz w:val="20"/>
                <w:szCs w:val="20"/>
                <w:lang w:eastAsia="en-IN"/>
              </w:rPr>
              <w:t>Swancor</w:t>
            </w:r>
            <w:proofErr w:type="spellEnd"/>
            <w:r w:rsidRPr="002E63D5">
              <w:rPr>
                <w:rFonts w:ascii="Arial" w:eastAsia="Times New Roman" w:hAnsi="Arial" w:cs="Arial"/>
                <w:color w:val="000000"/>
                <w:sz w:val="20"/>
                <w:szCs w:val="20"/>
                <w:lang w:eastAsia="en-IN"/>
              </w:rPr>
              <w:t xml:space="preserve"> Holding Co., LTD.</w:t>
            </w:r>
          </w:p>
        </w:tc>
        <w:tc>
          <w:tcPr>
            <w:tcW w:w="3246" w:type="dxa"/>
            <w:tcBorders>
              <w:top w:val="nil"/>
              <w:left w:val="nil"/>
              <w:bottom w:val="single" w:sz="8" w:space="0" w:color="auto"/>
              <w:right w:val="single" w:sz="8" w:space="0" w:color="auto"/>
            </w:tcBorders>
            <w:shd w:val="clear" w:color="auto" w:fill="auto"/>
            <w:noWrap/>
            <w:vAlign w:val="center"/>
            <w:hideMark/>
          </w:tcPr>
          <w:p w14:paraId="354DE39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Taiwan</w:t>
            </w:r>
          </w:p>
        </w:tc>
        <w:tc>
          <w:tcPr>
            <w:tcW w:w="1180" w:type="dxa"/>
            <w:tcBorders>
              <w:top w:val="nil"/>
              <w:left w:val="nil"/>
              <w:bottom w:val="single" w:sz="8" w:space="0" w:color="auto"/>
              <w:right w:val="single" w:sz="8" w:space="0" w:color="auto"/>
            </w:tcBorders>
            <w:shd w:val="clear" w:color="auto" w:fill="auto"/>
            <w:noWrap/>
            <w:vAlign w:val="center"/>
            <w:hideMark/>
          </w:tcPr>
          <w:p w14:paraId="082196B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60</w:t>
            </w:r>
          </w:p>
        </w:tc>
        <w:tc>
          <w:tcPr>
            <w:tcW w:w="1180" w:type="dxa"/>
            <w:tcBorders>
              <w:top w:val="nil"/>
              <w:left w:val="nil"/>
              <w:bottom w:val="single" w:sz="8" w:space="0" w:color="auto"/>
              <w:right w:val="single" w:sz="8" w:space="0" w:color="auto"/>
            </w:tcBorders>
            <w:shd w:val="clear" w:color="auto" w:fill="auto"/>
            <w:noWrap/>
            <w:vAlign w:val="center"/>
            <w:hideMark/>
          </w:tcPr>
          <w:p w14:paraId="0B9EAE9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619B8ED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7078D771"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4734C18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INEOS Composites</w:t>
            </w:r>
          </w:p>
        </w:tc>
        <w:tc>
          <w:tcPr>
            <w:tcW w:w="3246" w:type="dxa"/>
            <w:tcBorders>
              <w:top w:val="nil"/>
              <w:left w:val="nil"/>
              <w:bottom w:val="single" w:sz="8" w:space="0" w:color="auto"/>
              <w:right w:val="single" w:sz="8" w:space="0" w:color="auto"/>
            </w:tcBorders>
            <w:shd w:val="clear" w:color="auto" w:fill="auto"/>
            <w:noWrap/>
            <w:vAlign w:val="center"/>
            <w:hideMark/>
          </w:tcPr>
          <w:p w14:paraId="4DF1EEC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556216BE"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2F0F57A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7AA3942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r>
      <w:tr w:rsidR="002E63D5" w:rsidRPr="002E63D5" w14:paraId="02657E4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66EDFA5E"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DIC Corporation</w:t>
            </w:r>
          </w:p>
        </w:tc>
        <w:tc>
          <w:tcPr>
            <w:tcW w:w="3246" w:type="dxa"/>
            <w:tcBorders>
              <w:top w:val="nil"/>
              <w:left w:val="nil"/>
              <w:bottom w:val="single" w:sz="8" w:space="0" w:color="auto"/>
              <w:right w:val="single" w:sz="8" w:space="0" w:color="auto"/>
            </w:tcBorders>
            <w:shd w:val="clear" w:color="auto" w:fill="auto"/>
            <w:noWrap/>
            <w:vAlign w:val="center"/>
            <w:hideMark/>
          </w:tcPr>
          <w:p w14:paraId="52AACCC7"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Japan</w:t>
            </w:r>
          </w:p>
        </w:tc>
        <w:tc>
          <w:tcPr>
            <w:tcW w:w="1180" w:type="dxa"/>
            <w:tcBorders>
              <w:top w:val="nil"/>
              <w:left w:val="nil"/>
              <w:bottom w:val="single" w:sz="8" w:space="0" w:color="auto"/>
              <w:right w:val="single" w:sz="8" w:space="0" w:color="auto"/>
            </w:tcBorders>
            <w:shd w:val="clear" w:color="auto" w:fill="auto"/>
            <w:noWrap/>
            <w:vAlign w:val="center"/>
            <w:hideMark/>
          </w:tcPr>
          <w:p w14:paraId="7D7EC5F5"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037D35C7"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7584CAD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r>
      <w:tr w:rsidR="002E63D5" w:rsidRPr="002E63D5" w14:paraId="6DDD31DF"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AA964A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Sino Polymer</w:t>
            </w:r>
          </w:p>
        </w:tc>
        <w:tc>
          <w:tcPr>
            <w:tcW w:w="3246" w:type="dxa"/>
            <w:tcBorders>
              <w:top w:val="nil"/>
              <w:left w:val="nil"/>
              <w:bottom w:val="single" w:sz="8" w:space="0" w:color="auto"/>
              <w:right w:val="single" w:sz="8" w:space="0" w:color="auto"/>
            </w:tcBorders>
            <w:shd w:val="clear" w:color="auto" w:fill="auto"/>
            <w:noWrap/>
            <w:vAlign w:val="center"/>
            <w:hideMark/>
          </w:tcPr>
          <w:p w14:paraId="1F86F06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16C15D7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132ADEA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6EAC950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r>
      <w:tr w:rsidR="002E63D5" w:rsidRPr="002E63D5" w14:paraId="4253554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59CF2CD3"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Others</w:t>
            </w:r>
          </w:p>
        </w:tc>
        <w:tc>
          <w:tcPr>
            <w:tcW w:w="3246" w:type="dxa"/>
            <w:tcBorders>
              <w:top w:val="nil"/>
              <w:left w:val="nil"/>
              <w:bottom w:val="single" w:sz="8" w:space="0" w:color="auto"/>
              <w:right w:val="single" w:sz="8" w:space="0" w:color="auto"/>
            </w:tcBorders>
            <w:shd w:val="clear" w:color="auto" w:fill="auto"/>
            <w:noWrap/>
            <w:vAlign w:val="center"/>
            <w:hideMark/>
          </w:tcPr>
          <w:p w14:paraId="7BF77B62" w14:textId="0E6EA792"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 </w:t>
            </w:r>
            <w:r w:rsidR="007B2784">
              <w:rPr>
                <w:rFonts w:ascii="Calibri" w:eastAsia="Times New Roman" w:hAnsi="Calibri" w:cs="Calibri"/>
                <w:color w:val="000000"/>
                <w:lang w:eastAsia="en-IN"/>
              </w:rPr>
              <w:t>Rest of APAC</w:t>
            </w:r>
          </w:p>
        </w:tc>
        <w:tc>
          <w:tcPr>
            <w:tcW w:w="1180" w:type="dxa"/>
            <w:tcBorders>
              <w:top w:val="nil"/>
              <w:left w:val="nil"/>
              <w:bottom w:val="single" w:sz="8" w:space="0" w:color="auto"/>
              <w:right w:val="single" w:sz="8" w:space="0" w:color="auto"/>
            </w:tcBorders>
            <w:shd w:val="clear" w:color="auto" w:fill="auto"/>
            <w:noWrap/>
            <w:vAlign w:val="center"/>
            <w:hideMark/>
          </w:tcPr>
          <w:p w14:paraId="60454B8C"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207</w:t>
            </w:r>
          </w:p>
        </w:tc>
        <w:tc>
          <w:tcPr>
            <w:tcW w:w="1180" w:type="dxa"/>
            <w:tcBorders>
              <w:top w:val="nil"/>
              <w:left w:val="nil"/>
              <w:bottom w:val="single" w:sz="8" w:space="0" w:color="auto"/>
              <w:right w:val="single" w:sz="8" w:space="0" w:color="auto"/>
            </w:tcBorders>
            <w:shd w:val="clear" w:color="auto" w:fill="auto"/>
            <w:noWrap/>
            <w:vAlign w:val="center"/>
            <w:hideMark/>
          </w:tcPr>
          <w:p w14:paraId="5D7017E5"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212</w:t>
            </w:r>
          </w:p>
        </w:tc>
        <w:tc>
          <w:tcPr>
            <w:tcW w:w="1180" w:type="dxa"/>
            <w:tcBorders>
              <w:top w:val="nil"/>
              <w:left w:val="nil"/>
              <w:bottom w:val="single" w:sz="8" w:space="0" w:color="auto"/>
              <w:right w:val="single" w:sz="8" w:space="0" w:color="auto"/>
            </w:tcBorders>
            <w:shd w:val="clear" w:color="auto" w:fill="auto"/>
            <w:noWrap/>
            <w:vAlign w:val="center"/>
            <w:hideMark/>
          </w:tcPr>
          <w:p w14:paraId="30518475" w14:textId="542EE225"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257</w:t>
            </w:r>
          </w:p>
        </w:tc>
      </w:tr>
      <w:tr w:rsidR="002E63D5" w:rsidRPr="002E63D5" w14:paraId="1CB374AE" w14:textId="77777777" w:rsidTr="002E63D5">
        <w:trPr>
          <w:trHeight w:val="298"/>
        </w:trPr>
        <w:tc>
          <w:tcPr>
            <w:tcW w:w="3246" w:type="dxa"/>
            <w:tcBorders>
              <w:top w:val="nil"/>
              <w:left w:val="single" w:sz="8" w:space="0" w:color="auto"/>
              <w:bottom w:val="single" w:sz="8" w:space="0" w:color="auto"/>
              <w:right w:val="single" w:sz="8" w:space="0" w:color="auto"/>
            </w:tcBorders>
            <w:shd w:val="clear" w:color="000000" w:fill="C00000"/>
            <w:noWrap/>
            <w:vAlign w:val="center"/>
            <w:hideMark/>
          </w:tcPr>
          <w:p w14:paraId="11FC0174"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Total</w:t>
            </w:r>
          </w:p>
        </w:tc>
        <w:tc>
          <w:tcPr>
            <w:tcW w:w="3246" w:type="dxa"/>
            <w:tcBorders>
              <w:top w:val="nil"/>
              <w:left w:val="nil"/>
              <w:bottom w:val="single" w:sz="8" w:space="0" w:color="auto"/>
              <w:right w:val="single" w:sz="8" w:space="0" w:color="auto"/>
            </w:tcBorders>
            <w:shd w:val="clear" w:color="000000" w:fill="C00000"/>
            <w:noWrap/>
            <w:vAlign w:val="center"/>
            <w:hideMark/>
          </w:tcPr>
          <w:p w14:paraId="0BD08580"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 </w:t>
            </w:r>
          </w:p>
        </w:tc>
        <w:tc>
          <w:tcPr>
            <w:tcW w:w="1180" w:type="dxa"/>
            <w:tcBorders>
              <w:top w:val="nil"/>
              <w:left w:val="nil"/>
              <w:bottom w:val="single" w:sz="8" w:space="0" w:color="auto"/>
              <w:right w:val="single" w:sz="8" w:space="0" w:color="auto"/>
            </w:tcBorders>
            <w:shd w:val="clear" w:color="000000" w:fill="C00000"/>
            <w:noWrap/>
            <w:vAlign w:val="center"/>
            <w:hideMark/>
          </w:tcPr>
          <w:p w14:paraId="599E487B"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427</w:t>
            </w:r>
          </w:p>
        </w:tc>
        <w:tc>
          <w:tcPr>
            <w:tcW w:w="1180" w:type="dxa"/>
            <w:tcBorders>
              <w:top w:val="nil"/>
              <w:left w:val="nil"/>
              <w:bottom w:val="single" w:sz="8" w:space="0" w:color="auto"/>
              <w:right w:val="single" w:sz="8" w:space="0" w:color="auto"/>
            </w:tcBorders>
            <w:shd w:val="clear" w:color="000000" w:fill="C00000"/>
            <w:noWrap/>
            <w:vAlign w:val="center"/>
            <w:hideMark/>
          </w:tcPr>
          <w:p w14:paraId="284F6D61"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442</w:t>
            </w:r>
          </w:p>
        </w:tc>
        <w:tc>
          <w:tcPr>
            <w:tcW w:w="1180" w:type="dxa"/>
            <w:tcBorders>
              <w:top w:val="nil"/>
              <w:left w:val="nil"/>
              <w:bottom w:val="single" w:sz="8" w:space="0" w:color="auto"/>
              <w:right w:val="single" w:sz="8" w:space="0" w:color="auto"/>
            </w:tcBorders>
            <w:shd w:val="clear" w:color="000000" w:fill="C00000"/>
            <w:noWrap/>
            <w:vAlign w:val="center"/>
            <w:hideMark/>
          </w:tcPr>
          <w:p w14:paraId="0A23DBC9" w14:textId="11F50826"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487</w:t>
            </w:r>
          </w:p>
        </w:tc>
      </w:tr>
    </w:tbl>
    <w:p w14:paraId="47C4F49E" w14:textId="4FF9867E" w:rsidR="00400E6B" w:rsidRDefault="001B1A66" w:rsidP="00912B14">
      <w:pPr>
        <w:spacing w:line="360" w:lineRule="auto"/>
        <w:textAlignment w:val="baseline"/>
        <w:rPr>
          <w:rFonts w:ascii="Arial" w:eastAsia="Arial" w:hAnsi="Arial" w:cs="Arial"/>
          <w:b/>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947456" behindDoc="0" locked="0" layoutInCell="1" allowOverlap="1" wp14:anchorId="06BC4C09" wp14:editId="297909E1">
                <wp:simplePos x="0" y="0"/>
                <wp:positionH relativeFrom="margin">
                  <wp:posOffset>2876550</wp:posOffset>
                </wp:positionH>
                <wp:positionV relativeFrom="paragraph">
                  <wp:posOffset>76200</wp:posOffset>
                </wp:positionV>
                <wp:extent cx="3456940" cy="257175"/>
                <wp:effectExtent l="0" t="0" r="0" b="0"/>
                <wp:wrapNone/>
                <wp:docPr id="81"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3F883F99"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0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8FCAB8B" w14:textId="77777777" w:rsidR="004D08D3" w:rsidRPr="00E33B0C" w:rsidRDefault="004D08D3" w:rsidP="001B1A66">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BC4C09" id="_x0000_s1063" type="#_x0000_t202" style="position:absolute;margin-left:226.5pt;margin-top:6pt;width:272.2pt;height:20.25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" filled="f" stroked="f">
                <v:textbox>
                  <w:txbxContent>
                    <w:p w14:paraId="3F883F99"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8FCAB8B" w14:textId="77777777" w:rsidR="004D08D3" w:rsidRPr="00E33B0C" w:rsidRDefault="004D08D3" w:rsidP="001B1A66">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p>
    <w:p w14:paraId="0882487E" w14:textId="7282E33E"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 Asia Pacific Demand Supply Outlook</w:t>
      </w:r>
    </w:p>
    <w:p w14:paraId="55AA169C" w14:textId="1B88BB19"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Demand, By Volume (</w:t>
      </w:r>
      <w:r w:rsidR="007E26B0">
        <w:rPr>
          <w:rFonts w:ascii="Arial" w:hAnsi="Arial" w:cs="Arial"/>
          <w:b/>
          <w:bCs/>
          <w:sz w:val="24"/>
          <w:szCs w:val="24"/>
        </w:rPr>
        <w:t>000’</w:t>
      </w:r>
      <w:r w:rsidRPr="0061645E">
        <w:rPr>
          <w:rFonts w:ascii="Arial" w:hAnsi="Arial" w:cs="Arial"/>
          <w:b/>
          <w:bCs/>
          <w:sz w:val="24"/>
          <w:szCs w:val="24"/>
        </w:rPr>
        <w:t xml:space="preserve"> Tonnes), 2015–2030F</w:t>
      </w:r>
    </w:p>
    <w:p w14:paraId="6625A7C0" w14:textId="18159FAA" w:rsidR="0068477D" w:rsidRDefault="00243E52"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21F0CBA1">
                <wp:simplePos x="0" y="0"/>
                <wp:positionH relativeFrom="column">
                  <wp:posOffset>4395973</wp:posOffset>
                </wp:positionH>
                <wp:positionV relativeFrom="paragraph">
                  <wp:posOffset>1581521</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4D08D3" w:rsidRDefault="004D08D3"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064" style="position:absolute;margin-left:346.15pt;margin-top:124.5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" filled="f" stroked="f" strokeweight="1pt">
                <v:textbox>
                  <w:txbxContent>
                    <w:p w14:paraId="60DC95B1" w14:textId="77777777"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4D08D3" w:rsidRDefault="004D08D3"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61481F60">
                <wp:simplePos x="0" y="0"/>
                <wp:positionH relativeFrom="column">
                  <wp:posOffset>654628</wp:posOffset>
                </wp:positionH>
                <wp:positionV relativeFrom="paragraph">
                  <wp:posOffset>1617890</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2.61%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065" style="position:absolute;margin-left:51.55pt;margin-top:127.4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" filled="f" stroked="f" strokeweight="1pt">
                <v:textbox>
                  <w:txbxContent>
                    <w:p w14:paraId="48057590" w14:textId="77777777"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4D08D3" w:rsidRPr="00924CE7" w:rsidRDefault="004D08D3"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2.61%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1DB43A0C">
            <wp:extent cx="6429375" cy="1900052"/>
            <wp:effectExtent l="0" t="0" r="0" b="508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3AC6240" w14:textId="109AE932" w:rsidR="00243E52" w:rsidRPr="002B5730" w:rsidRDefault="001B1A66" w:rsidP="0068477D">
      <w:pPr>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949504" behindDoc="0" locked="0" layoutInCell="1" allowOverlap="1" wp14:anchorId="096D46DE" wp14:editId="459291CB">
                <wp:simplePos x="0" y="0"/>
                <wp:positionH relativeFrom="margin">
                  <wp:align>right</wp:align>
                </wp:positionH>
                <wp:positionV relativeFrom="paragraph">
                  <wp:posOffset>695325</wp:posOffset>
                </wp:positionV>
                <wp:extent cx="3456940" cy="257175"/>
                <wp:effectExtent l="0" t="0" r="0" b="0"/>
                <wp:wrapNone/>
                <wp:docPr id="85"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38A0775A"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F0F7F79" w14:textId="77777777" w:rsidR="004D08D3" w:rsidRPr="00E33B0C" w:rsidRDefault="004D08D3" w:rsidP="001B1A66">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96D46DE" id="_x0000_s1066" type="#_x0000_t202" style="position:absolute;margin-left:221pt;margin-top:54.75pt;width:272.2pt;height:20.25pt;z-index:25294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" filled="f" stroked="f">
                <v:textbox>
                  <w:txbxContent>
                    <w:p w14:paraId="38A0775A"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F0F7F79" w14:textId="77777777" w:rsidR="004D08D3" w:rsidRPr="00E33B0C" w:rsidRDefault="004D08D3" w:rsidP="001B1A66">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p>
    <w:p w14:paraId="4DA16231" w14:textId="6F455AE5" w:rsidR="0068477D" w:rsidRPr="002B5730" w:rsidRDefault="001D5CC2" w:rsidP="0068477D">
      <w:pPr>
        <w:tabs>
          <w:tab w:val="left" w:pos="1425"/>
        </w:tabs>
        <w:rPr>
          <w:rFonts w:ascii="Arial" w:eastAsia="Arial" w:hAnsi="Arial" w:cs="Arial"/>
          <w:color w:val="000000" w:themeColor="text1"/>
          <w:sz w:val="24"/>
          <w:szCs w:val="24"/>
        </w:rPr>
      </w:pPr>
      <w:r w:rsidRPr="00EB2CC0">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55264" behindDoc="0" locked="0" layoutInCell="1" allowOverlap="1" wp14:anchorId="6D1847A7" wp14:editId="52BCE379">
                <wp:simplePos x="0" y="0"/>
                <wp:positionH relativeFrom="margin">
                  <wp:align>center</wp:align>
                </wp:positionH>
                <wp:positionV relativeFrom="paragraph">
                  <wp:posOffset>399858</wp:posOffset>
                </wp:positionV>
                <wp:extent cx="6590030" cy="1983105"/>
                <wp:effectExtent l="95250" t="57150" r="96520" b="112395"/>
                <wp:wrapSquare wrapText="bothSides"/>
                <wp:docPr id="2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030" cy="198310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70930E1C" w14:textId="77777777" w:rsidR="004D08D3" w:rsidRPr="00EB2CC0" w:rsidRDefault="004D08D3"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4D08D3" w:rsidRPr="00EB2CC0" w:rsidRDefault="004D08D3"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Pr>
                                <w:color w:val="000000" w:themeColor="text1"/>
                                <w:sz w:val="24"/>
                                <w:szCs w:val="24"/>
                              </w:rPr>
                              <w:t xml:space="preserve">thousand </w:t>
                            </w:r>
                            <w:proofErr w:type="spellStart"/>
                            <w:r>
                              <w:rPr>
                                <w:color w:val="000000" w:themeColor="text1"/>
                                <w:sz w:val="24"/>
                                <w:szCs w:val="24"/>
                              </w:rPr>
                              <w:t>tonnes</w:t>
                            </w:r>
                            <w:proofErr w:type="spellEnd"/>
                            <w:r>
                              <w:rPr>
                                <w:color w:val="000000" w:themeColor="text1"/>
                                <w:sz w:val="24"/>
                                <w:szCs w:val="24"/>
                              </w:rPr>
                              <w:t xml:space="preserve"> </w:t>
                            </w:r>
                            <w:r w:rsidRPr="00EB2CC0">
                              <w:rPr>
                                <w:color w:val="000000" w:themeColor="text1"/>
                                <w:sz w:val="24"/>
                                <w:szCs w:val="24"/>
                              </w:rPr>
                              <w:t xml:space="preserve">while imports stood at around 24 thousand </w:t>
                            </w:r>
                            <w:proofErr w:type="spellStart"/>
                            <w:r w:rsidRPr="00EB2CC0">
                              <w:rPr>
                                <w:color w:val="000000" w:themeColor="text1"/>
                                <w:sz w:val="24"/>
                                <w:szCs w:val="24"/>
                              </w:rPr>
                              <w:t>tonnes</w:t>
                            </w:r>
                            <w:proofErr w:type="spellEnd"/>
                            <w:r w:rsidRPr="00EB2CC0">
                              <w:rPr>
                                <w:color w:val="000000" w:themeColor="text1"/>
                                <w:sz w:val="24"/>
                                <w:szCs w:val="24"/>
                              </w:rPr>
                              <w:t xml:space="preserve">. Increasing export is attributed to the increasing demand for vinyl ester resin from fiber reinforced plastic (FRP) application in the pipe and tank industry. </w:t>
                            </w:r>
                          </w:p>
                          <w:p w14:paraId="60428E48" w14:textId="77777777" w:rsidR="004D08D3" w:rsidRPr="00EB2CC0" w:rsidRDefault="004D08D3"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4D08D3" w:rsidRDefault="004D08D3" w:rsidP="00243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847A7" id="_x0000_s1067" type="#_x0000_t202" style="position:absolute;margin-left:0;margin-top:31.5pt;width:518.9pt;height:156.15pt;z-index:252555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" fillcolor="#91bce3 [2168]" stroked="f" strokeweight=".5pt">
                <v:fill color2="#7aaddd [2616]" rotate="t" colors="0 #b1cbe9;.5 #a3c1e5;1 #92b9e4" focus="100%" type="gradient">
                  <o:fill v:ext="view" type="gradientUnscaled"/>
                </v:fill>
                <v:shadow on="t" color="black" opacity="20971f" offset="0,2.2pt"/>
                <v:textbox>
                  <w:txbxContent>
                    <w:p w14:paraId="70930E1C" w14:textId="77777777" w:rsidR="004D08D3" w:rsidRPr="00EB2CC0" w:rsidRDefault="004D08D3"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4D08D3" w:rsidRPr="00EB2CC0" w:rsidRDefault="004D08D3"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Pr>
                          <w:color w:val="000000" w:themeColor="text1"/>
                          <w:sz w:val="24"/>
                          <w:szCs w:val="24"/>
                        </w:rPr>
                        <w:t xml:space="preserve">thousand tonnes </w:t>
                      </w:r>
                      <w:r w:rsidRPr="00EB2CC0">
                        <w:rPr>
                          <w:color w:val="000000" w:themeColor="text1"/>
                          <w:sz w:val="24"/>
                          <w:szCs w:val="24"/>
                        </w:rPr>
                        <w:t xml:space="preserve">while imports stood at around 24 thousand tonnes. Increasing export is attributed to the increasing demand for vinyl ester resin from fiber reinforced plastic (FRP) application in the pipe and tank industry. </w:t>
                      </w:r>
                    </w:p>
                    <w:p w14:paraId="60428E48" w14:textId="77777777" w:rsidR="004D08D3" w:rsidRPr="00EB2CC0" w:rsidRDefault="004D08D3"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4D08D3" w:rsidRDefault="004D08D3" w:rsidP="00243E52"/>
                  </w:txbxContent>
                </v:textbox>
                <w10:wrap type="square" anchorx="margin"/>
              </v:shape>
            </w:pict>
          </mc:Fallback>
        </mc:AlternateContent>
      </w:r>
    </w:p>
    <w:p w14:paraId="23F4837A" w14:textId="21BD1E6F" w:rsidR="002741D6" w:rsidRDefault="002741D6" w:rsidP="009B5E8F">
      <w:pPr>
        <w:spacing w:line="360" w:lineRule="auto"/>
        <w:jc w:val="both"/>
        <w:rPr>
          <w:rFonts w:ascii="Arial" w:eastAsia="Arial" w:hAnsi="Arial" w:cs="Arial"/>
          <w:color w:val="000000" w:themeColor="text1"/>
          <w:sz w:val="24"/>
          <w:szCs w:val="24"/>
        </w:rPr>
      </w:pPr>
    </w:p>
    <w:p w14:paraId="39A6EDE2" w14:textId="77777777" w:rsidR="00243E52" w:rsidRDefault="00243E52" w:rsidP="00243E52">
      <w:pPr>
        <w:spacing w:line="360" w:lineRule="auto"/>
        <w:textAlignment w:val="baseline"/>
        <w:rPr>
          <w:rFonts w:ascii="Arial" w:eastAsia="Arial" w:hAnsi="Arial" w:cs="Arial"/>
          <w:b/>
          <w:color w:val="000000" w:themeColor="text1"/>
          <w:sz w:val="24"/>
          <w:szCs w:val="24"/>
        </w:rPr>
      </w:pPr>
      <w:r>
        <w:rPr>
          <w:rFonts w:ascii="Arial" w:eastAsia="Arial" w:hAnsi="Arial" w:cs="Arial"/>
          <w:b/>
          <w:color w:val="000000" w:themeColor="text1"/>
          <w:sz w:val="24"/>
          <w:szCs w:val="24"/>
        </w:rPr>
        <w:t>Electronic, Telecommunication and Renewables sector have high latent demand in APAC region:</w:t>
      </w:r>
    </w:p>
    <w:p w14:paraId="5400D42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Increasing market of electronic parts due to development in telecommunication technologies as well as 5G revolution in mobile application has led to increase in consumption of LCD and touch panels leading to increasing demand of V</w:t>
      </w:r>
      <w:r>
        <w:rPr>
          <w:bCs/>
          <w:color w:val="000000" w:themeColor="text1"/>
          <w:sz w:val="24"/>
          <w:szCs w:val="24"/>
        </w:rPr>
        <w:t>inyl ester resin</w:t>
      </w:r>
      <w:r w:rsidRPr="00243E52">
        <w:rPr>
          <w:bCs/>
          <w:color w:val="000000" w:themeColor="text1"/>
          <w:sz w:val="24"/>
          <w:szCs w:val="24"/>
        </w:rPr>
        <w:t xml:space="preserve">. </w:t>
      </w:r>
    </w:p>
    <w:p w14:paraId="3ED819A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is used as inner lining material in electronic items due to its excellent corrosion and chemical resistance properties.</w:t>
      </w:r>
    </w:p>
    <w:p w14:paraId="035D5066"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has also application in semiconductor and chip encapsulation due to its heat resistance properties. Growth of display panel market has augmented the demand of display driver chips. </w:t>
      </w:r>
    </w:p>
    <w:p w14:paraId="2DE21107"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 xml:space="preserve">As per CINNO survey, </w:t>
      </w:r>
      <w:r>
        <w:rPr>
          <w:bCs/>
          <w:color w:val="000000" w:themeColor="text1"/>
          <w:sz w:val="24"/>
          <w:szCs w:val="24"/>
        </w:rPr>
        <w:t>APAC</w:t>
      </w:r>
      <w:r w:rsidRPr="00243E52">
        <w:rPr>
          <w:bCs/>
          <w:color w:val="000000" w:themeColor="text1"/>
          <w:sz w:val="24"/>
          <w:szCs w:val="24"/>
        </w:rPr>
        <w:t xml:space="preserve"> demand of display driver chips in 2020 is valued around </w:t>
      </w:r>
      <w:r>
        <w:rPr>
          <w:bCs/>
          <w:color w:val="000000" w:themeColor="text1"/>
          <w:sz w:val="24"/>
          <w:szCs w:val="24"/>
        </w:rPr>
        <w:t>6</w:t>
      </w:r>
      <w:r w:rsidRPr="00243E52">
        <w:rPr>
          <w:bCs/>
          <w:color w:val="000000" w:themeColor="text1"/>
          <w:sz w:val="24"/>
          <w:szCs w:val="24"/>
        </w:rPr>
        <w:t xml:space="preserve"> billion which is 8.7% rise from 2019 value. Moreover, demand for smartphone driver chips valued around 1.</w:t>
      </w:r>
      <w:r>
        <w:rPr>
          <w:bCs/>
          <w:color w:val="000000" w:themeColor="text1"/>
          <w:sz w:val="24"/>
          <w:szCs w:val="24"/>
        </w:rPr>
        <w:t>2</w:t>
      </w:r>
      <w:r w:rsidRPr="00243E52">
        <w:rPr>
          <w:bCs/>
          <w:color w:val="000000" w:themeColor="text1"/>
          <w:sz w:val="24"/>
          <w:szCs w:val="24"/>
        </w:rPr>
        <w:t xml:space="preserve"> billion in 2020.</w:t>
      </w:r>
    </w:p>
    <w:p w14:paraId="54B40751"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0A1623">
        <w:rPr>
          <w:rFonts w:ascii="Arial" w:eastAsia="Arial" w:hAnsi="Arial" w:cs="Arial"/>
          <w:b/>
          <w:bCs/>
          <w:color w:val="000000" w:themeColor="text1"/>
          <w:sz w:val="24"/>
          <w:szCs w:val="24"/>
          <w:lang w:val="en-US"/>
        </w:rPr>
        <w:t>LCD Smartphone display driver chips vendor shipment share, 2020</w:t>
      </w:r>
    </w:p>
    <w:p w14:paraId="19899D19" w14:textId="191A45F0" w:rsidR="00243E52" w:rsidRDefault="00243E52" w:rsidP="00243E52">
      <w:pPr>
        <w:spacing w:line="360" w:lineRule="auto"/>
        <w:jc w:val="both"/>
        <w:textAlignment w:val="baseline"/>
        <w:rPr>
          <w:rFonts w:ascii="Arial" w:eastAsia="Arial" w:hAnsi="Arial" w:cs="Arial"/>
          <w:bCs/>
          <w:color w:val="000000" w:themeColor="text1"/>
          <w:sz w:val="24"/>
          <w:szCs w:val="24"/>
          <w:lang w:val="en-US"/>
        </w:rPr>
      </w:pPr>
      <w:r w:rsidRPr="002B5730">
        <w:rPr>
          <w:bCs/>
          <w:noProof/>
          <w:color w:val="000000" w:themeColor="text1"/>
        </w:rPr>
        <mc:AlternateContent>
          <mc:Choice Requires="wps">
            <w:drawing>
              <wp:anchor distT="0" distB="0" distL="114300" distR="114300" simplePos="0" relativeHeight="252557312" behindDoc="0" locked="0" layoutInCell="1" allowOverlap="1" wp14:anchorId="34B9BC69" wp14:editId="39BC1055">
                <wp:simplePos x="0" y="0"/>
                <wp:positionH relativeFrom="margin">
                  <wp:posOffset>4500748</wp:posOffset>
                </wp:positionH>
                <wp:positionV relativeFrom="paragraph">
                  <wp:posOffset>1880969</wp:posOffset>
                </wp:positionV>
                <wp:extent cx="1889760" cy="266700"/>
                <wp:effectExtent l="0" t="0" r="0" b="0"/>
                <wp:wrapNone/>
                <wp:docPr id="2208"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6C1E05F8" w14:textId="731F0CF8" w:rsidR="004D08D3" w:rsidRPr="00687E98" w:rsidRDefault="004D08D3"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B9BC69" id="_x0000_s1068" type="#_x0000_t202" style="position:absolute;left:0;text-align:left;margin-left:354.4pt;margin-top:148.1pt;width:148.8pt;height:21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" filled="f" stroked="f">
                <v:textbox>
                  <w:txbxContent>
                    <w:p w14:paraId="6C1E05F8" w14:textId="731F0CF8" w:rsidR="004D08D3" w:rsidRPr="00687E98" w:rsidRDefault="004D08D3"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v:textbox>
                <w10:wrap anchorx="margin"/>
              </v:shape>
            </w:pict>
          </mc:Fallback>
        </mc:AlternateContent>
      </w:r>
      <w:r w:rsidRPr="000A1623">
        <w:rPr>
          <w:rFonts w:ascii="Arial" w:eastAsia="Arial" w:hAnsi="Arial" w:cs="Arial"/>
          <w:bCs/>
          <w:noProof/>
          <w:color w:val="000000" w:themeColor="text1"/>
          <w:sz w:val="24"/>
          <w:szCs w:val="24"/>
        </w:rPr>
        <w:drawing>
          <wp:inline distT="0" distB="0" distL="0" distR="0" wp14:anchorId="753C667A" wp14:editId="635BA513">
            <wp:extent cx="6457950" cy="1828800"/>
            <wp:effectExtent l="0" t="0" r="0" b="0"/>
            <wp:docPr id="2205" name="Chart 2205">
              <a:extLst xmlns:a="http://schemas.openxmlformats.org/drawingml/2006/main">
                <a:ext uri="{FF2B5EF4-FFF2-40B4-BE49-F238E27FC236}">
                  <a16:creationId xmlns:a16="http://schemas.microsoft.com/office/drawing/2014/main" id="{F3FC28F2-8CF9-4855-B040-C344F65F75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F5C866C" w14:textId="74270C92" w:rsidR="00243E52" w:rsidRDefault="00243E52" w:rsidP="00243E52">
      <w:pPr>
        <w:spacing w:line="360" w:lineRule="auto"/>
        <w:jc w:val="both"/>
        <w:textAlignment w:val="baseline"/>
        <w:rPr>
          <w:rFonts w:ascii="Arial" w:eastAsia="Arial" w:hAnsi="Arial" w:cs="Arial"/>
          <w:b/>
          <w:bCs/>
          <w:color w:val="000000" w:themeColor="text1"/>
          <w:sz w:val="24"/>
          <w:szCs w:val="24"/>
          <w:lang w:val="en-US"/>
        </w:rPr>
      </w:pPr>
    </w:p>
    <w:p w14:paraId="2B9DBBDF" w14:textId="77777777" w:rsidR="00243E52" w:rsidRPr="0015661D"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
          <w:bCs/>
          <w:color w:val="000000" w:themeColor="text1"/>
          <w:sz w:val="24"/>
          <w:szCs w:val="24"/>
          <w:lang w:val="en-US"/>
        </w:rPr>
        <w:t>Renewable energy Consumption in Asia-Pacific region in 2020,</w:t>
      </w:r>
      <w:r>
        <w:rPr>
          <w:rFonts w:ascii="Arial" w:eastAsia="Arial" w:hAnsi="Arial" w:cs="Arial"/>
          <w:b/>
          <w:bCs/>
          <w:color w:val="000000" w:themeColor="text1"/>
          <w:sz w:val="24"/>
          <w:szCs w:val="24"/>
          <w:lang w:val="en-US"/>
        </w:rPr>
        <w:t xml:space="preserve"> </w:t>
      </w:r>
      <w:r w:rsidRPr="0015661D">
        <w:rPr>
          <w:rFonts w:ascii="Arial" w:eastAsia="Arial" w:hAnsi="Arial" w:cs="Arial"/>
          <w:b/>
          <w:bCs/>
          <w:color w:val="000000" w:themeColor="text1"/>
          <w:sz w:val="24"/>
          <w:szCs w:val="24"/>
          <w:lang w:val="en-US"/>
        </w:rPr>
        <w:t>By Country (In exajoules)</w:t>
      </w:r>
    </w:p>
    <w:p w14:paraId="5D3D1D4C"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Cs/>
          <w:noProof/>
          <w:color w:val="000000" w:themeColor="text1"/>
          <w:sz w:val="24"/>
          <w:szCs w:val="24"/>
        </w:rPr>
        <mc:AlternateContent>
          <mc:Choice Requires="wps">
            <w:drawing>
              <wp:anchor distT="0" distB="0" distL="114300" distR="114300" simplePos="0" relativeHeight="252553216" behindDoc="0" locked="0" layoutInCell="1" allowOverlap="1" wp14:anchorId="54252FAD" wp14:editId="31A2D8B7">
                <wp:simplePos x="0" y="0"/>
                <wp:positionH relativeFrom="column">
                  <wp:posOffset>-60325</wp:posOffset>
                </wp:positionH>
                <wp:positionV relativeFrom="paragraph">
                  <wp:posOffset>152326</wp:posOffset>
                </wp:positionV>
                <wp:extent cx="6650182" cy="1460665"/>
                <wp:effectExtent l="76200" t="57150" r="93980" b="120650"/>
                <wp:wrapNone/>
                <wp:docPr id="4" name="TextBox 3">
                  <a:extLst xmlns:a="http://schemas.openxmlformats.org/drawingml/2006/main">
                    <a:ext uri="{FF2B5EF4-FFF2-40B4-BE49-F238E27FC236}">
                      <a16:creationId xmlns:a16="http://schemas.microsoft.com/office/drawing/2014/main" id="{5570026E-A6A1-4EFB-AE64-B142025B2FEA}"/>
                    </a:ext>
                  </a:extLst>
                </wp:docPr>
                <wp:cNvGraphicFramePr/>
                <a:graphic xmlns:a="http://schemas.openxmlformats.org/drawingml/2006/main">
                  <a:graphicData uri="http://schemas.microsoft.com/office/word/2010/wordprocessingShape">
                    <wps:wsp>
                      <wps:cNvSpPr txBox="1"/>
                      <wps:spPr>
                        <a:xfrm>
                          <a:off x="0" y="0"/>
                          <a:ext cx="6650182" cy="1460665"/>
                        </a:xfrm>
                        <a:prstGeom prst="rect">
                          <a:avLst/>
                        </a:prstGeom>
                        <a:solidFill>
                          <a:schemeClr val="accent5"/>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5C54BB6B" w14:textId="77777777" w:rsidR="004D08D3" w:rsidRPr="0015661D" w:rsidRDefault="004D08D3"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252FAD" id="TextBox 3" o:spid="_x0000_s1069" type="#_x0000_t202" style="position:absolute;left:0;text-align:left;margin-left:-4.75pt;margin-top:12pt;width:523.65pt;height:11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" fillcolor="#5b9bd5 [3208]" stroked="f">
                <v:shadow on="t" color="black" opacity="20971f" offset="0,2.2pt"/>
                <v:textbox>
                  <w:txbxContent>
                    <w:p w14:paraId="5C54BB6B" w14:textId="77777777" w:rsidR="004D08D3" w:rsidRPr="0015661D" w:rsidRDefault="004D08D3"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v:textbox>
              </v:shape>
            </w:pict>
          </mc:Fallback>
        </mc:AlternateContent>
      </w:r>
    </w:p>
    <w:p w14:paraId="0C99CACC" w14:textId="77777777" w:rsidR="00243E52" w:rsidRDefault="00243E52" w:rsidP="00243E52">
      <w:pPr>
        <w:spacing w:line="360" w:lineRule="auto"/>
        <w:textAlignment w:val="baseline"/>
        <w:rPr>
          <w:rFonts w:ascii="Arial" w:eastAsia="Arial" w:hAnsi="Arial" w:cs="Arial"/>
          <w:b/>
          <w:color w:val="000000" w:themeColor="text1"/>
          <w:sz w:val="24"/>
          <w:szCs w:val="24"/>
        </w:rPr>
      </w:pPr>
    </w:p>
    <w:p w14:paraId="0305B3F4" w14:textId="77777777" w:rsidR="00243E52" w:rsidRDefault="00243E52" w:rsidP="00243E52">
      <w:pPr>
        <w:spacing w:line="360" w:lineRule="auto"/>
        <w:textAlignment w:val="baseline"/>
        <w:rPr>
          <w:rFonts w:ascii="Arial" w:hAnsi="Arial" w:cs="Arial"/>
          <w:b/>
          <w:bCs/>
          <w:sz w:val="24"/>
          <w:szCs w:val="24"/>
        </w:rPr>
      </w:pPr>
    </w:p>
    <w:p w14:paraId="0CD541D4" w14:textId="77777777" w:rsidR="00243E52" w:rsidRDefault="00243E52" w:rsidP="00243E52">
      <w:pPr>
        <w:spacing w:line="360" w:lineRule="auto"/>
        <w:textAlignment w:val="baseline"/>
        <w:rPr>
          <w:rFonts w:ascii="Arial" w:hAnsi="Arial" w:cs="Arial"/>
          <w:b/>
          <w:bCs/>
          <w:sz w:val="24"/>
          <w:szCs w:val="24"/>
        </w:rPr>
      </w:pPr>
    </w:p>
    <w:p w14:paraId="6C4B1F9B" w14:textId="77777777" w:rsidR="00243E52" w:rsidRDefault="00243E52" w:rsidP="00243E52">
      <w:pPr>
        <w:spacing w:line="360" w:lineRule="auto"/>
        <w:textAlignment w:val="baseline"/>
        <w:rPr>
          <w:rFonts w:ascii="Arial" w:hAnsi="Arial" w:cs="Arial"/>
          <w:b/>
          <w:bCs/>
          <w:sz w:val="24"/>
          <w:szCs w:val="24"/>
        </w:rPr>
      </w:pPr>
    </w:p>
    <w:p w14:paraId="190879FC" w14:textId="1610E5DB" w:rsidR="00243E52" w:rsidRPr="00243E52" w:rsidRDefault="00243E52" w:rsidP="00243E52">
      <w:pPr>
        <w:spacing w:line="360" w:lineRule="auto"/>
        <w:textAlignment w:val="baseline"/>
        <w:rPr>
          <w:rFonts w:ascii="Arial" w:hAnsi="Arial" w:cs="Arial"/>
          <w:sz w:val="24"/>
          <w:szCs w:val="24"/>
        </w:rPr>
      </w:pPr>
      <w:r w:rsidRPr="002B5730">
        <w:rPr>
          <w:bCs/>
          <w:noProof/>
          <w:color w:val="000000" w:themeColor="text1"/>
        </w:rPr>
        <mc:AlternateContent>
          <mc:Choice Requires="wps">
            <w:drawing>
              <wp:anchor distT="0" distB="0" distL="114300" distR="114300" simplePos="0" relativeHeight="252559360" behindDoc="0" locked="0" layoutInCell="1" allowOverlap="1" wp14:anchorId="214ECB17" wp14:editId="10EA7CFF">
                <wp:simplePos x="0" y="0"/>
                <wp:positionH relativeFrom="margin">
                  <wp:posOffset>4500748</wp:posOffset>
                </wp:positionH>
                <wp:positionV relativeFrom="paragraph">
                  <wp:posOffset>1709420</wp:posOffset>
                </wp:positionV>
                <wp:extent cx="1889760" cy="266700"/>
                <wp:effectExtent l="0" t="0" r="0" b="0"/>
                <wp:wrapNone/>
                <wp:docPr id="2209"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52C621F0" w14:textId="6869EF7F" w:rsidR="004D08D3" w:rsidRPr="00687E98" w:rsidRDefault="004D08D3"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4ECB17" id="_x0000_s1070" type="#_x0000_t202" style="position:absolute;margin-left:354.4pt;margin-top:134.6pt;width:148.8pt;height:21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" filled="f" stroked="f">
                <v:textbox>
                  <w:txbxContent>
                    <w:p w14:paraId="52C621F0" w14:textId="6869EF7F" w:rsidR="004D08D3" w:rsidRPr="00687E98" w:rsidRDefault="004D08D3"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v:textbox>
                <w10:wrap anchorx="margin"/>
              </v:shape>
            </w:pict>
          </mc:Fallback>
        </mc:AlternateContent>
      </w:r>
      <w:r w:rsidRPr="00243E52">
        <w:rPr>
          <w:rFonts w:ascii="Arial" w:hAnsi="Arial" w:cs="Arial"/>
          <w:noProof/>
          <w:sz w:val="24"/>
          <w:szCs w:val="24"/>
        </w:rPr>
        <w:drawing>
          <wp:inline distT="0" distB="0" distL="0" distR="0" wp14:anchorId="4F60A84A" wp14:editId="28787456">
            <wp:extent cx="6457950" cy="1710047"/>
            <wp:effectExtent l="0" t="0" r="0" b="5080"/>
            <wp:docPr id="2207" name="Chart 2207">
              <a:extLst xmlns:a="http://schemas.openxmlformats.org/drawingml/2006/main">
                <a:ext uri="{FF2B5EF4-FFF2-40B4-BE49-F238E27FC236}">
                  <a16:creationId xmlns:a16="http://schemas.microsoft.com/office/drawing/2014/main" id="{E7143DEF-176F-410B-B811-499D729645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F264F81" w14:textId="336F8288" w:rsidR="0068383C" w:rsidRDefault="0068383C" w:rsidP="009B5E8F">
      <w:pPr>
        <w:spacing w:line="360" w:lineRule="auto"/>
        <w:jc w:val="both"/>
        <w:rPr>
          <w:rFonts w:ascii="Arial" w:eastAsia="Arial" w:hAnsi="Arial" w:cs="Arial"/>
          <w:color w:val="000000" w:themeColor="text1"/>
          <w:sz w:val="24"/>
          <w:szCs w:val="24"/>
        </w:rPr>
      </w:pPr>
    </w:p>
    <w:tbl>
      <w:tblPr>
        <w:tblW w:w="10160" w:type="dxa"/>
        <w:tblLook w:val="04A0" w:firstRow="1" w:lastRow="0" w:firstColumn="1" w:lastColumn="0" w:noHBand="0" w:noVBand="1"/>
      </w:tblPr>
      <w:tblGrid>
        <w:gridCol w:w="3418"/>
        <w:gridCol w:w="3062"/>
        <w:gridCol w:w="1448"/>
        <w:gridCol w:w="1004"/>
        <w:gridCol w:w="1228"/>
      </w:tblGrid>
      <w:tr w:rsidR="00DF72B5" w:rsidRPr="00DF72B5" w14:paraId="72135660" w14:textId="77777777" w:rsidTr="00DF72B5">
        <w:trPr>
          <w:trHeight w:val="326"/>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200B71A4"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4C2A4B1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ACB9CA"/>
            <w:noWrap/>
            <w:vAlign w:val="center"/>
            <w:hideMark/>
          </w:tcPr>
          <w:p w14:paraId="6AE58ABF"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62" w:type="dxa"/>
            <w:tcBorders>
              <w:top w:val="nil"/>
              <w:left w:val="nil"/>
              <w:bottom w:val="single" w:sz="8" w:space="0" w:color="auto"/>
              <w:right w:val="single" w:sz="8" w:space="0" w:color="auto"/>
            </w:tcBorders>
            <w:shd w:val="clear" w:color="000000" w:fill="ACB9CA"/>
            <w:noWrap/>
            <w:vAlign w:val="center"/>
            <w:hideMark/>
          </w:tcPr>
          <w:p w14:paraId="0308B48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448" w:type="dxa"/>
            <w:tcBorders>
              <w:top w:val="nil"/>
              <w:left w:val="nil"/>
              <w:bottom w:val="single" w:sz="8" w:space="0" w:color="auto"/>
              <w:right w:val="single" w:sz="8" w:space="0" w:color="auto"/>
            </w:tcBorders>
            <w:shd w:val="clear" w:color="000000" w:fill="ACB9CA"/>
            <w:noWrap/>
            <w:vAlign w:val="center"/>
            <w:hideMark/>
          </w:tcPr>
          <w:p w14:paraId="0003661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1004" w:type="dxa"/>
            <w:tcBorders>
              <w:top w:val="nil"/>
              <w:left w:val="nil"/>
              <w:bottom w:val="single" w:sz="8" w:space="0" w:color="auto"/>
              <w:right w:val="single" w:sz="8" w:space="0" w:color="auto"/>
            </w:tcBorders>
            <w:shd w:val="clear" w:color="000000" w:fill="ACB9CA"/>
            <w:vAlign w:val="center"/>
            <w:hideMark/>
          </w:tcPr>
          <w:p w14:paraId="1D70EE5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228" w:type="dxa"/>
            <w:tcBorders>
              <w:top w:val="nil"/>
              <w:left w:val="nil"/>
              <w:bottom w:val="single" w:sz="8" w:space="0" w:color="auto"/>
              <w:right w:val="single" w:sz="8" w:space="0" w:color="auto"/>
            </w:tcBorders>
            <w:shd w:val="clear" w:color="000000" w:fill="ACB9CA"/>
            <w:noWrap/>
            <w:vAlign w:val="center"/>
            <w:hideMark/>
          </w:tcPr>
          <w:p w14:paraId="1073F929"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74BE41E3"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0D90CB11"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62" w:type="dxa"/>
            <w:tcBorders>
              <w:top w:val="nil"/>
              <w:left w:val="nil"/>
              <w:bottom w:val="single" w:sz="8" w:space="0" w:color="auto"/>
              <w:right w:val="single" w:sz="8" w:space="0" w:color="auto"/>
            </w:tcBorders>
            <w:shd w:val="clear" w:color="auto" w:fill="auto"/>
            <w:noWrap/>
            <w:vAlign w:val="center"/>
            <w:hideMark/>
          </w:tcPr>
          <w:p w14:paraId="06CB06BF"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448" w:type="dxa"/>
            <w:tcBorders>
              <w:top w:val="nil"/>
              <w:left w:val="nil"/>
              <w:bottom w:val="single" w:sz="8" w:space="0" w:color="auto"/>
              <w:right w:val="single" w:sz="8" w:space="0" w:color="auto"/>
            </w:tcBorders>
            <w:shd w:val="clear" w:color="auto" w:fill="auto"/>
            <w:noWrap/>
            <w:vAlign w:val="center"/>
            <w:hideMark/>
          </w:tcPr>
          <w:p w14:paraId="35CE906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085753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6.12%</w:t>
            </w:r>
          </w:p>
        </w:tc>
        <w:tc>
          <w:tcPr>
            <w:tcW w:w="1228" w:type="dxa"/>
            <w:tcBorders>
              <w:top w:val="nil"/>
              <w:left w:val="nil"/>
              <w:bottom w:val="single" w:sz="8" w:space="0" w:color="auto"/>
              <w:right w:val="single" w:sz="8" w:space="0" w:color="auto"/>
            </w:tcBorders>
            <w:shd w:val="clear" w:color="auto" w:fill="auto"/>
            <w:noWrap/>
            <w:vAlign w:val="center"/>
            <w:hideMark/>
          </w:tcPr>
          <w:p w14:paraId="2AED82C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15.00%</w:t>
            </w:r>
          </w:p>
        </w:tc>
      </w:tr>
      <w:tr w:rsidR="00DF72B5" w:rsidRPr="00DF72B5" w14:paraId="00B17DBD"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41F2938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62" w:type="dxa"/>
            <w:tcBorders>
              <w:top w:val="nil"/>
              <w:left w:val="nil"/>
              <w:bottom w:val="single" w:sz="8" w:space="0" w:color="auto"/>
              <w:right w:val="single" w:sz="8" w:space="0" w:color="auto"/>
            </w:tcBorders>
            <w:shd w:val="clear" w:color="auto" w:fill="auto"/>
            <w:noWrap/>
            <w:vAlign w:val="center"/>
            <w:hideMark/>
          </w:tcPr>
          <w:p w14:paraId="1211A76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448" w:type="dxa"/>
            <w:tcBorders>
              <w:top w:val="nil"/>
              <w:left w:val="nil"/>
              <w:bottom w:val="single" w:sz="8" w:space="0" w:color="auto"/>
              <w:right w:val="single" w:sz="8" w:space="0" w:color="auto"/>
            </w:tcBorders>
            <w:shd w:val="clear" w:color="auto" w:fill="auto"/>
            <w:noWrap/>
            <w:vAlign w:val="center"/>
            <w:hideMark/>
          </w:tcPr>
          <w:p w14:paraId="4A4F4D8B"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F5E996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4.12%</w:t>
            </w:r>
          </w:p>
        </w:tc>
        <w:tc>
          <w:tcPr>
            <w:tcW w:w="1228" w:type="dxa"/>
            <w:tcBorders>
              <w:top w:val="nil"/>
              <w:left w:val="nil"/>
              <w:bottom w:val="single" w:sz="8" w:space="0" w:color="auto"/>
              <w:right w:val="single" w:sz="8" w:space="0" w:color="auto"/>
            </w:tcBorders>
            <w:shd w:val="clear" w:color="auto" w:fill="auto"/>
            <w:noWrap/>
            <w:vAlign w:val="center"/>
            <w:hideMark/>
          </w:tcPr>
          <w:p w14:paraId="4B2FB7F8"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2C487D5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34316A91"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62" w:type="dxa"/>
            <w:tcBorders>
              <w:top w:val="nil"/>
              <w:left w:val="nil"/>
              <w:bottom w:val="single" w:sz="8" w:space="0" w:color="auto"/>
              <w:right w:val="single" w:sz="8" w:space="0" w:color="auto"/>
            </w:tcBorders>
            <w:shd w:val="clear" w:color="auto" w:fill="auto"/>
            <w:noWrap/>
            <w:vAlign w:val="center"/>
            <w:hideMark/>
          </w:tcPr>
          <w:p w14:paraId="66D20B46"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2307768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705ADF0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3.56%</w:t>
            </w:r>
          </w:p>
        </w:tc>
        <w:tc>
          <w:tcPr>
            <w:tcW w:w="1228" w:type="dxa"/>
            <w:tcBorders>
              <w:top w:val="nil"/>
              <w:left w:val="nil"/>
              <w:bottom w:val="single" w:sz="8" w:space="0" w:color="auto"/>
              <w:right w:val="single" w:sz="8" w:space="0" w:color="auto"/>
            </w:tcBorders>
            <w:shd w:val="clear" w:color="auto" w:fill="auto"/>
            <w:noWrap/>
            <w:vAlign w:val="center"/>
            <w:hideMark/>
          </w:tcPr>
          <w:p w14:paraId="692ADC0B"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6AAEA0C0"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73FE6426"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62" w:type="dxa"/>
            <w:tcBorders>
              <w:top w:val="nil"/>
              <w:left w:val="nil"/>
              <w:bottom w:val="single" w:sz="8" w:space="0" w:color="auto"/>
              <w:right w:val="single" w:sz="8" w:space="0" w:color="auto"/>
            </w:tcBorders>
            <w:shd w:val="clear" w:color="auto" w:fill="auto"/>
            <w:noWrap/>
            <w:vAlign w:val="center"/>
            <w:hideMark/>
          </w:tcPr>
          <w:p w14:paraId="0155005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34F9D64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6F9F2E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8.46%</w:t>
            </w:r>
          </w:p>
        </w:tc>
        <w:tc>
          <w:tcPr>
            <w:tcW w:w="1228" w:type="dxa"/>
            <w:tcBorders>
              <w:top w:val="nil"/>
              <w:left w:val="nil"/>
              <w:bottom w:val="single" w:sz="8" w:space="0" w:color="auto"/>
              <w:right w:val="single" w:sz="8" w:space="0" w:color="auto"/>
            </w:tcBorders>
            <w:shd w:val="clear" w:color="auto" w:fill="auto"/>
            <w:noWrap/>
            <w:vAlign w:val="center"/>
            <w:hideMark/>
          </w:tcPr>
          <w:p w14:paraId="48CC8F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28.00%</w:t>
            </w:r>
          </w:p>
        </w:tc>
      </w:tr>
      <w:tr w:rsidR="00DF72B5" w:rsidRPr="00DF72B5" w14:paraId="178C3778"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4859C55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62" w:type="dxa"/>
            <w:tcBorders>
              <w:top w:val="nil"/>
              <w:left w:val="nil"/>
              <w:bottom w:val="single" w:sz="8" w:space="0" w:color="auto"/>
              <w:right w:val="single" w:sz="8" w:space="0" w:color="auto"/>
            </w:tcBorders>
            <w:shd w:val="clear" w:color="auto" w:fill="auto"/>
            <w:noWrap/>
            <w:vAlign w:val="center"/>
            <w:hideMark/>
          </w:tcPr>
          <w:p w14:paraId="36F52B92"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76954F0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905112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7.00%</w:t>
            </w:r>
          </w:p>
        </w:tc>
        <w:tc>
          <w:tcPr>
            <w:tcW w:w="1228" w:type="dxa"/>
            <w:tcBorders>
              <w:top w:val="nil"/>
              <w:left w:val="nil"/>
              <w:bottom w:val="single" w:sz="8" w:space="0" w:color="auto"/>
              <w:right w:val="single" w:sz="8" w:space="0" w:color="auto"/>
            </w:tcBorders>
            <w:shd w:val="clear" w:color="auto" w:fill="auto"/>
            <w:noWrap/>
            <w:vAlign w:val="center"/>
            <w:hideMark/>
          </w:tcPr>
          <w:p w14:paraId="3270417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18.00%</w:t>
            </w:r>
          </w:p>
        </w:tc>
      </w:tr>
      <w:tr w:rsidR="00DF72B5" w:rsidRPr="00DF72B5" w14:paraId="22FD4BE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7938A3C6"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62" w:type="dxa"/>
            <w:tcBorders>
              <w:top w:val="nil"/>
              <w:left w:val="nil"/>
              <w:bottom w:val="single" w:sz="8" w:space="0" w:color="auto"/>
              <w:right w:val="single" w:sz="8" w:space="0" w:color="auto"/>
            </w:tcBorders>
            <w:shd w:val="clear" w:color="auto" w:fill="auto"/>
            <w:noWrap/>
            <w:vAlign w:val="center"/>
            <w:hideMark/>
          </w:tcPr>
          <w:p w14:paraId="0CEFD11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6734A05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68F80CA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11.22%</w:t>
            </w:r>
          </w:p>
        </w:tc>
        <w:tc>
          <w:tcPr>
            <w:tcW w:w="1228" w:type="dxa"/>
            <w:tcBorders>
              <w:top w:val="nil"/>
              <w:left w:val="nil"/>
              <w:bottom w:val="single" w:sz="8" w:space="0" w:color="auto"/>
              <w:right w:val="single" w:sz="8" w:space="0" w:color="auto"/>
            </w:tcBorders>
            <w:shd w:val="clear" w:color="auto" w:fill="auto"/>
            <w:noWrap/>
            <w:vAlign w:val="center"/>
            <w:hideMark/>
          </w:tcPr>
          <w:p w14:paraId="0F0A8E2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25.00%</w:t>
            </w:r>
          </w:p>
        </w:tc>
      </w:tr>
      <w:tr w:rsidR="00DF72B5" w:rsidRPr="00DF72B5" w14:paraId="6A318840"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6A56E5C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62" w:type="dxa"/>
            <w:tcBorders>
              <w:top w:val="nil"/>
              <w:left w:val="nil"/>
              <w:bottom w:val="single" w:sz="8" w:space="0" w:color="auto"/>
              <w:right w:val="single" w:sz="8" w:space="0" w:color="000000"/>
            </w:tcBorders>
            <w:shd w:val="clear" w:color="auto" w:fill="auto"/>
            <w:noWrap/>
            <w:vAlign w:val="center"/>
            <w:hideMark/>
          </w:tcPr>
          <w:p w14:paraId="22B9772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401D0309"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1004" w:type="dxa"/>
            <w:tcBorders>
              <w:top w:val="nil"/>
              <w:left w:val="nil"/>
              <w:bottom w:val="single" w:sz="8" w:space="0" w:color="auto"/>
              <w:right w:val="single" w:sz="8" w:space="0" w:color="auto"/>
            </w:tcBorders>
            <w:shd w:val="clear" w:color="auto" w:fill="auto"/>
            <w:noWrap/>
            <w:vAlign w:val="center"/>
            <w:hideMark/>
          </w:tcPr>
          <w:p w14:paraId="340A5161"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2.61%</w:t>
            </w:r>
          </w:p>
        </w:tc>
        <w:tc>
          <w:tcPr>
            <w:tcW w:w="1228" w:type="dxa"/>
            <w:tcBorders>
              <w:top w:val="nil"/>
              <w:left w:val="nil"/>
              <w:bottom w:val="single" w:sz="8" w:space="0" w:color="auto"/>
              <w:right w:val="single" w:sz="8" w:space="0" w:color="auto"/>
            </w:tcBorders>
            <w:shd w:val="clear" w:color="auto" w:fill="auto"/>
            <w:noWrap/>
            <w:vAlign w:val="center"/>
            <w:hideMark/>
          </w:tcPr>
          <w:p w14:paraId="0AE0B94D"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6.00%</w:t>
            </w:r>
          </w:p>
        </w:tc>
      </w:tr>
      <w:tr w:rsidR="00DF72B5" w:rsidRPr="00DF72B5" w14:paraId="03167ADB"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ACB9CA"/>
            <w:noWrap/>
            <w:vAlign w:val="center"/>
            <w:hideMark/>
          </w:tcPr>
          <w:p w14:paraId="0944F1D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742" w:type="dxa"/>
            <w:gridSpan w:val="4"/>
            <w:tcBorders>
              <w:top w:val="single" w:sz="8" w:space="0" w:color="auto"/>
              <w:left w:val="nil"/>
              <w:bottom w:val="nil"/>
              <w:right w:val="nil"/>
            </w:tcBorders>
            <w:shd w:val="clear" w:color="000000" w:fill="333F4F"/>
            <w:noWrap/>
            <w:vAlign w:val="center"/>
            <w:hideMark/>
          </w:tcPr>
          <w:p w14:paraId="34FDAE5A"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7.82%</w:t>
            </w:r>
          </w:p>
        </w:tc>
      </w:tr>
    </w:tbl>
    <w:p w14:paraId="1DF73E1F" w14:textId="77777777" w:rsidR="00DF72B5" w:rsidRPr="00DF72B5" w:rsidRDefault="00DF72B5" w:rsidP="00DF72B5">
      <w:pPr>
        <w:spacing w:after="0" w:line="240" w:lineRule="auto"/>
        <w:jc w:val="both"/>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57EF729F" w14:textId="7264CC29" w:rsidR="001D5CC2" w:rsidRDefault="001D5CC2" w:rsidP="009B5E8F">
      <w:pPr>
        <w:spacing w:line="360" w:lineRule="auto"/>
        <w:jc w:val="both"/>
        <w:rPr>
          <w:rFonts w:ascii="Arial" w:eastAsia="Arial" w:hAnsi="Arial" w:cs="Arial"/>
          <w:color w:val="000000" w:themeColor="text1"/>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18784" behindDoc="0" locked="0" layoutInCell="1" allowOverlap="1" wp14:anchorId="3B3BEABC" wp14:editId="14BAA1AD">
                <wp:simplePos x="0" y="0"/>
                <wp:positionH relativeFrom="margin">
                  <wp:align>left</wp:align>
                </wp:positionH>
                <wp:positionV relativeFrom="paragraph">
                  <wp:posOffset>260719</wp:posOffset>
                </wp:positionV>
                <wp:extent cx="6560185" cy="1404620"/>
                <wp:effectExtent l="0" t="0" r="12065" b="19050"/>
                <wp:wrapSquare wrapText="bothSides"/>
                <wp:docPr id="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38487E34" w14:textId="77777777" w:rsidR="004D08D3" w:rsidRPr="001543F7" w:rsidRDefault="004D08D3"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3BEABC" id="_x0000_s1071" type="#_x0000_t202" style="position:absolute;left:0;text-align:left;margin-left:0;margin-top:20.55pt;width:516.55pt;height:110.6pt;z-index:252918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" fillcolor="#1f4d78 [1608]">
                <v:textbox style="mso-fit-shape-to-text:t">
                  <w:txbxContent>
                    <w:p w14:paraId="38487E34" w14:textId="77777777" w:rsidR="004D08D3" w:rsidRPr="001543F7" w:rsidRDefault="004D08D3"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13ECE99C" w14:textId="770ABF96" w:rsidR="001D5CC2" w:rsidRDefault="001D5CC2" w:rsidP="009B5E8F">
      <w:pPr>
        <w:spacing w:line="360" w:lineRule="auto"/>
        <w:jc w:val="both"/>
        <w:rPr>
          <w:rFonts w:ascii="Arial" w:eastAsia="Arial" w:hAnsi="Arial" w:cs="Arial"/>
          <w:color w:val="000000" w:themeColor="text1"/>
          <w:sz w:val="24"/>
          <w:szCs w:val="24"/>
        </w:rPr>
      </w:pPr>
    </w:p>
    <w:p w14:paraId="52101A63" w14:textId="77777777"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3.2.1.2. Operating Efficiency</w:t>
      </w:r>
    </w:p>
    <w:p w14:paraId="75B409E0" w14:textId="08101DCD" w:rsidR="00E913AE" w:rsidRPr="0061645E" w:rsidRDefault="00912B14" w:rsidP="00912B14">
      <w:pPr>
        <w:spacing w:line="360" w:lineRule="auto"/>
        <w:textAlignment w:val="baseline"/>
        <w:rPr>
          <w:rFonts w:ascii="Arial" w:hAnsi="Arial" w:cs="Arial"/>
          <w:b/>
          <w:bCs/>
          <w:sz w:val="24"/>
          <w:szCs w:val="24"/>
        </w:rPr>
        <w:sectPr w:rsidR="00E913AE"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Asia Pacific Vinyl Ester Resin Operating Efficiency (Percentage), 2015-2030F</w:t>
      </w:r>
    </w:p>
    <w:p w14:paraId="1F241D9E" w14:textId="351B5A9F" w:rsidR="0068477D" w:rsidRPr="002B5730" w:rsidRDefault="001B1A66" w:rsidP="00CB55FA">
      <w:pPr>
        <w:tabs>
          <w:tab w:val="left" w:pos="1905"/>
        </w:tabs>
        <w:spacing w:line="480" w:lineRule="auto"/>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951552" behindDoc="0" locked="0" layoutInCell="1" allowOverlap="1" wp14:anchorId="2A140F59" wp14:editId="011D8F6B">
                <wp:simplePos x="0" y="0"/>
                <wp:positionH relativeFrom="margin">
                  <wp:posOffset>2924175</wp:posOffset>
                </wp:positionH>
                <wp:positionV relativeFrom="paragraph">
                  <wp:posOffset>2391410</wp:posOffset>
                </wp:positionV>
                <wp:extent cx="3456940" cy="257175"/>
                <wp:effectExtent l="0" t="0" r="0" b="0"/>
                <wp:wrapNone/>
                <wp:docPr id="86" name="TextBox 4"/>
                <wp:cNvGraphicFramePr/>
                <a:graphic xmlns:a="http://schemas.openxmlformats.org/drawingml/2006/main">
                  <a:graphicData uri="http://schemas.microsoft.com/office/word/2010/wordprocessingShape">
                    <wps:wsp>
                      <wps:cNvSpPr txBox="1"/>
                      <wps:spPr>
                        <a:xfrm>
                          <a:off x="0" y="0"/>
                          <a:ext cx="3456940" cy="257175"/>
                        </a:xfrm>
                        <a:prstGeom prst="rect">
                          <a:avLst/>
                        </a:prstGeom>
                        <a:noFill/>
                      </wps:spPr>
                      <wps:txbx>
                        <w:txbxContent>
                          <w:p w14:paraId="689C48C9"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EA13264" w14:textId="77777777" w:rsidR="004D08D3" w:rsidRPr="00E33B0C" w:rsidRDefault="004D08D3" w:rsidP="001B1A66">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140F59" id="_x0000_s1072" type="#_x0000_t202" style="position:absolute;margin-left:230.25pt;margin-top:188.3pt;width:272.2pt;height:20.25pt;z-index:25295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" filled="f" stroked="f">
                <v:textbox>
                  <w:txbxContent>
                    <w:p w14:paraId="689C48C9"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EA13264" w14:textId="77777777" w:rsidR="004D08D3" w:rsidRPr="00E33B0C" w:rsidRDefault="004D08D3" w:rsidP="001B1A66">
                      <w:pPr>
                        <w:jc w:val="right"/>
                        <w:textAlignment w:val="baseline"/>
                        <w:rPr>
                          <w:rFonts w:ascii="Verdana" w:eastAsia="Verdana" w:hAnsi="Verdana" w:cs="Verdana"/>
                          <w:i/>
                          <w:iCs/>
                          <w:color w:val="7F7F7F"/>
                          <w:kern w:val="24"/>
                          <w:sz w:val="12"/>
                          <w:szCs w:val="12"/>
                        </w:rPr>
                      </w:pP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722B8A0F" wp14:editId="22EFE7CC">
            <wp:extent cx="6457950" cy="2247900"/>
            <wp:effectExtent l="0" t="0" r="0" b="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3A4C310" w14:textId="0698F5D3" w:rsidR="00243E52" w:rsidRDefault="00243E52" w:rsidP="0061645E">
      <w:pPr>
        <w:spacing w:line="360" w:lineRule="auto"/>
        <w:textAlignment w:val="baseline"/>
        <w:rPr>
          <w:rFonts w:ascii="Arial" w:hAnsi="Arial" w:cs="Arial"/>
          <w:b/>
          <w:bCs/>
          <w:sz w:val="24"/>
          <w:szCs w:val="24"/>
        </w:rPr>
      </w:pPr>
    </w:p>
    <w:p w14:paraId="6EC3855C" w14:textId="77777777" w:rsidR="00243E52" w:rsidRDefault="00243E52" w:rsidP="0061645E">
      <w:pPr>
        <w:spacing w:line="360" w:lineRule="auto"/>
        <w:textAlignment w:val="baseline"/>
        <w:rPr>
          <w:rFonts w:ascii="Arial" w:hAnsi="Arial" w:cs="Arial"/>
          <w:b/>
          <w:bCs/>
          <w:sz w:val="24"/>
          <w:szCs w:val="24"/>
        </w:rPr>
      </w:pPr>
    </w:p>
    <w:p w14:paraId="35E657D9" w14:textId="77777777" w:rsidR="00243E52" w:rsidRDefault="00243E52" w:rsidP="0061645E">
      <w:pPr>
        <w:spacing w:line="360" w:lineRule="auto"/>
        <w:textAlignment w:val="baseline"/>
        <w:rPr>
          <w:rFonts w:ascii="Arial" w:hAnsi="Arial" w:cs="Arial"/>
          <w:b/>
          <w:bCs/>
          <w:sz w:val="24"/>
          <w:szCs w:val="24"/>
        </w:rPr>
      </w:pPr>
    </w:p>
    <w:p w14:paraId="73E7E8D7" w14:textId="0B2E39BE" w:rsidR="00477C5A" w:rsidRDefault="00477C5A" w:rsidP="00477C5A">
      <w:pPr>
        <w:rPr>
          <w:rFonts w:ascii="Arial" w:eastAsia="Arial" w:hAnsi="Arial" w:cs="Arial"/>
          <w:b/>
          <w:bCs/>
          <w:color w:val="000000" w:themeColor="text1"/>
          <w:sz w:val="24"/>
          <w:szCs w:val="24"/>
        </w:rPr>
      </w:pPr>
      <w:r w:rsidRPr="00477C5A">
        <w:rPr>
          <w:rFonts w:ascii="Arial" w:eastAsia="Arial" w:hAnsi="Arial" w:cs="Arial"/>
          <w:b/>
          <w:bCs/>
          <w:color w:val="000000" w:themeColor="text1"/>
          <w:sz w:val="24"/>
          <w:szCs w:val="24"/>
        </w:rPr>
        <w:t>Real GDP Growth Forecast for Major Economies in APAC Region</w:t>
      </w:r>
    </w:p>
    <w:p w14:paraId="0769D9A3" w14:textId="77777777" w:rsidR="00477C5A" w:rsidRPr="00477C5A" w:rsidRDefault="00477C5A" w:rsidP="00477C5A">
      <w:pPr>
        <w:rPr>
          <w:rFonts w:ascii="Arial" w:eastAsia="Arial" w:hAnsi="Arial" w:cs="Arial"/>
          <w:color w:val="000000" w:themeColor="text1"/>
          <w:sz w:val="24"/>
          <w:szCs w:val="24"/>
          <w:lang w:val="en-US"/>
        </w:rPr>
      </w:pPr>
    </w:p>
    <w:tbl>
      <w:tblPr>
        <w:tblW w:w="10244" w:type="dxa"/>
        <w:tblLook w:val="0420" w:firstRow="1" w:lastRow="0" w:firstColumn="0" w:lastColumn="0" w:noHBand="0" w:noVBand="1"/>
      </w:tblPr>
      <w:tblGrid>
        <w:gridCol w:w="3899"/>
        <w:gridCol w:w="3569"/>
        <w:gridCol w:w="2776"/>
      </w:tblGrid>
      <w:tr w:rsidR="00477C5A" w:rsidRPr="00477C5A" w14:paraId="2A5B7C65" w14:textId="77777777" w:rsidTr="00477C5A">
        <w:trPr>
          <w:trHeight w:val="595"/>
        </w:trPr>
        <w:tc>
          <w:tcPr>
            <w:tcW w:w="3899"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48A87659"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Country</w:t>
            </w:r>
          </w:p>
        </w:tc>
        <w:tc>
          <w:tcPr>
            <w:tcW w:w="3569" w:type="dxa"/>
            <w:tcBorders>
              <w:top w:val="single" w:sz="8" w:space="0" w:color="FFC000"/>
              <w:left w:val="nil"/>
              <w:bottom w:val="single" w:sz="12" w:space="0" w:color="FFC000"/>
              <w:right w:val="single" w:sz="8" w:space="0" w:color="FFC000"/>
            </w:tcBorders>
            <w:shd w:val="clear" w:color="auto" w:fill="auto"/>
            <w:vAlign w:val="center"/>
            <w:hideMark/>
          </w:tcPr>
          <w:p w14:paraId="01D11D97"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2023</w:t>
            </w:r>
          </w:p>
        </w:tc>
        <w:tc>
          <w:tcPr>
            <w:tcW w:w="2776" w:type="dxa"/>
            <w:tcBorders>
              <w:top w:val="single" w:sz="8" w:space="0" w:color="FFC000"/>
              <w:left w:val="nil"/>
              <w:bottom w:val="single" w:sz="12" w:space="0" w:color="FFC000"/>
              <w:right w:val="single" w:sz="8" w:space="0" w:color="FFC000"/>
            </w:tcBorders>
            <w:shd w:val="clear" w:color="auto" w:fill="auto"/>
            <w:vAlign w:val="center"/>
            <w:hideMark/>
          </w:tcPr>
          <w:p w14:paraId="4E68ED11"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2025</w:t>
            </w:r>
          </w:p>
        </w:tc>
      </w:tr>
      <w:tr w:rsidR="00477C5A" w:rsidRPr="00477C5A" w14:paraId="5428594C" w14:textId="77777777" w:rsidTr="00477C5A">
        <w:trPr>
          <w:trHeight w:val="623"/>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2C009A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India</w:t>
            </w:r>
          </w:p>
        </w:tc>
        <w:tc>
          <w:tcPr>
            <w:tcW w:w="3569" w:type="dxa"/>
            <w:tcBorders>
              <w:top w:val="nil"/>
              <w:left w:val="nil"/>
              <w:bottom w:val="single" w:sz="8" w:space="0" w:color="FFC000"/>
              <w:right w:val="single" w:sz="8" w:space="0" w:color="FFC000"/>
            </w:tcBorders>
            <w:shd w:val="clear" w:color="000000" w:fill="FFF4E7"/>
            <w:vAlign w:val="center"/>
            <w:hideMark/>
          </w:tcPr>
          <w:p w14:paraId="6C3F3923"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7.67%</w:t>
            </w:r>
          </w:p>
        </w:tc>
        <w:tc>
          <w:tcPr>
            <w:tcW w:w="2776" w:type="dxa"/>
            <w:tcBorders>
              <w:top w:val="nil"/>
              <w:left w:val="nil"/>
              <w:bottom w:val="single" w:sz="8" w:space="0" w:color="FFC000"/>
              <w:right w:val="single" w:sz="8" w:space="0" w:color="FFC000"/>
            </w:tcBorders>
            <w:shd w:val="clear" w:color="000000" w:fill="FFF4E7"/>
            <w:vAlign w:val="center"/>
            <w:hideMark/>
          </w:tcPr>
          <w:p w14:paraId="507FDC0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7.42%</w:t>
            </w:r>
          </w:p>
        </w:tc>
      </w:tr>
      <w:tr w:rsidR="00477C5A" w:rsidRPr="00477C5A" w14:paraId="183DFA69"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2AF69C4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China</w:t>
            </w:r>
          </w:p>
        </w:tc>
        <w:tc>
          <w:tcPr>
            <w:tcW w:w="3569" w:type="dxa"/>
            <w:tcBorders>
              <w:top w:val="nil"/>
              <w:left w:val="nil"/>
              <w:bottom w:val="single" w:sz="8" w:space="0" w:color="FFC000"/>
              <w:right w:val="single" w:sz="8" w:space="0" w:color="FFC000"/>
            </w:tcBorders>
            <w:shd w:val="clear" w:color="auto" w:fill="auto"/>
            <w:vAlign w:val="center"/>
            <w:hideMark/>
          </w:tcPr>
          <w:p w14:paraId="51D5A68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5.75%</w:t>
            </w:r>
          </w:p>
        </w:tc>
        <w:tc>
          <w:tcPr>
            <w:tcW w:w="2776" w:type="dxa"/>
            <w:tcBorders>
              <w:top w:val="nil"/>
              <w:left w:val="nil"/>
              <w:bottom w:val="single" w:sz="8" w:space="0" w:color="FFC000"/>
              <w:right w:val="single" w:sz="8" w:space="0" w:color="FFC000"/>
            </w:tcBorders>
            <w:shd w:val="clear" w:color="auto" w:fill="auto"/>
            <w:vAlign w:val="center"/>
            <w:hideMark/>
          </w:tcPr>
          <w:p w14:paraId="0C619FD9"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5.60%</w:t>
            </w:r>
          </w:p>
        </w:tc>
      </w:tr>
      <w:tr w:rsidR="00477C5A" w:rsidRPr="00477C5A" w14:paraId="04E12AC5"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CBC58ED"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Japan</w:t>
            </w:r>
          </w:p>
        </w:tc>
        <w:tc>
          <w:tcPr>
            <w:tcW w:w="3569" w:type="dxa"/>
            <w:tcBorders>
              <w:top w:val="nil"/>
              <w:left w:val="nil"/>
              <w:bottom w:val="single" w:sz="8" w:space="0" w:color="FFC000"/>
              <w:right w:val="single" w:sz="8" w:space="0" w:color="FFC000"/>
            </w:tcBorders>
            <w:shd w:val="clear" w:color="000000" w:fill="FFF4E7"/>
            <w:vAlign w:val="center"/>
            <w:hideMark/>
          </w:tcPr>
          <w:p w14:paraId="00AC3A3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1.26%</w:t>
            </w:r>
          </w:p>
        </w:tc>
        <w:tc>
          <w:tcPr>
            <w:tcW w:w="2776" w:type="dxa"/>
            <w:tcBorders>
              <w:top w:val="nil"/>
              <w:left w:val="nil"/>
              <w:bottom w:val="single" w:sz="8" w:space="0" w:color="FFC000"/>
              <w:right w:val="single" w:sz="8" w:space="0" w:color="FFC000"/>
            </w:tcBorders>
            <w:shd w:val="clear" w:color="000000" w:fill="FFF4E7"/>
            <w:vAlign w:val="center"/>
            <w:hideMark/>
          </w:tcPr>
          <w:p w14:paraId="6A4219B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0.72%</w:t>
            </w:r>
          </w:p>
        </w:tc>
      </w:tr>
      <w:tr w:rsidR="00477C5A" w:rsidRPr="00477C5A" w14:paraId="3CC8A28F"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4D3289B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South Korea</w:t>
            </w:r>
          </w:p>
        </w:tc>
        <w:tc>
          <w:tcPr>
            <w:tcW w:w="3569" w:type="dxa"/>
            <w:tcBorders>
              <w:top w:val="nil"/>
              <w:left w:val="nil"/>
              <w:bottom w:val="single" w:sz="8" w:space="0" w:color="FFC000"/>
              <w:right w:val="single" w:sz="8" w:space="0" w:color="FFC000"/>
            </w:tcBorders>
            <w:shd w:val="clear" w:color="auto" w:fill="auto"/>
            <w:vAlign w:val="center"/>
            <w:hideMark/>
          </w:tcPr>
          <w:p w14:paraId="26DA8D5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2.45%</w:t>
            </w:r>
          </w:p>
        </w:tc>
        <w:tc>
          <w:tcPr>
            <w:tcW w:w="2776" w:type="dxa"/>
            <w:tcBorders>
              <w:top w:val="nil"/>
              <w:left w:val="nil"/>
              <w:bottom w:val="single" w:sz="8" w:space="0" w:color="FFC000"/>
              <w:right w:val="single" w:sz="8" w:space="0" w:color="FFC000"/>
            </w:tcBorders>
            <w:shd w:val="clear" w:color="auto" w:fill="auto"/>
            <w:vAlign w:val="center"/>
            <w:hideMark/>
          </w:tcPr>
          <w:p w14:paraId="296C5A1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3.44%</w:t>
            </w:r>
          </w:p>
        </w:tc>
      </w:tr>
      <w:tr w:rsidR="00477C5A" w:rsidRPr="00477C5A" w14:paraId="0392CEFB"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78111400"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World</w:t>
            </w:r>
          </w:p>
        </w:tc>
        <w:tc>
          <w:tcPr>
            <w:tcW w:w="3569" w:type="dxa"/>
            <w:tcBorders>
              <w:top w:val="nil"/>
              <w:left w:val="nil"/>
              <w:bottom w:val="single" w:sz="8" w:space="0" w:color="FFC000"/>
              <w:right w:val="single" w:sz="8" w:space="0" w:color="FFC000"/>
            </w:tcBorders>
            <w:shd w:val="clear" w:color="000000" w:fill="FFF4E7"/>
            <w:vAlign w:val="center"/>
            <w:hideMark/>
          </w:tcPr>
          <w:p w14:paraId="42392BD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3.84%</w:t>
            </w:r>
          </w:p>
        </w:tc>
        <w:tc>
          <w:tcPr>
            <w:tcW w:w="2776" w:type="dxa"/>
            <w:tcBorders>
              <w:top w:val="nil"/>
              <w:left w:val="nil"/>
              <w:bottom w:val="single" w:sz="8" w:space="0" w:color="FFC000"/>
              <w:right w:val="single" w:sz="8" w:space="0" w:color="FFC000"/>
            </w:tcBorders>
            <w:shd w:val="clear" w:color="000000" w:fill="FFF4E7"/>
            <w:vAlign w:val="center"/>
            <w:hideMark/>
          </w:tcPr>
          <w:p w14:paraId="26541ABF" w14:textId="5053C250"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3.56%</w:t>
            </w:r>
          </w:p>
        </w:tc>
      </w:tr>
    </w:tbl>
    <w:p w14:paraId="1F0BDA05" w14:textId="0FA1E9DF" w:rsidR="00F379AF" w:rsidRDefault="00F379AF" w:rsidP="0068477D">
      <w:pPr>
        <w:rPr>
          <w:rFonts w:ascii="Arial" w:eastAsia="Arial" w:hAnsi="Arial" w:cs="Arial"/>
          <w:color w:val="000000" w:themeColor="text1"/>
          <w:sz w:val="24"/>
          <w:szCs w:val="24"/>
        </w:rPr>
      </w:pPr>
      <w:r w:rsidRPr="00477C5A">
        <w:rPr>
          <w:rFonts w:ascii="Arial" w:eastAsia="Arial" w:hAnsi="Arial" w:cs="Arial"/>
          <w:noProof/>
          <w:color w:val="000000" w:themeColor="text1"/>
          <w:sz w:val="24"/>
          <w:szCs w:val="24"/>
        </w:rPr>
        <mc:AlternateContent>
          <mc:Choice Requires="wps">
            <w:drawing>
              <wp:anchor distT="0" distB="0" distL="114300" distR="114300" simplePos="0" relativeHeight="252563456" behindDoc="0" locked="0" layoutInCell="1" allowOverlap="1" wp14:anchorId="13E3BC78" wp14:editId="79D40C59">
                <wp:simplePos x="0" y="0"/>
                <wp:positionH relativeFrom="column">
                  <wp:posOffset>3209586</wp:posOffset>
                </wp:positionH>
                <wp:positionV relativeFrom="paragraph">
                  <wp:posOffset>155280</wp:posOffset>
                </wp:positionV>
                <wp:extent cx="3340841" cy="200055"/>
                <wp:effectExtent l="0" t="0" r="0" b="0"/>
                <wp:wrapNone/>
                <wp:docPr id="2212" name="TextBox 3"/>
                <wp:cNvGraphicFramePr/>
                <a:graphic xmlns:a="http://schemas.openxmlformats.org/drawingml/2006/main">
                  <a:graphicData uri="http://schemas.microsoft.com/office/word/2010/wordprocessingShape">
                    <wps:wsp>
                      <wps:cNvSpPr txBox="1"/>
                      <wps:spPr>
                        <a:xfrm>
                          <a:off x="0" y="0"/>
                          <a:ext cx="3340841" cy="200055"/>
                        </a:xfrm>
                        <a:prstGeom prst="rect">
                          <a:avLst/>
                        </a:prstGeom>
                        <a:noFill/>
                      </wps:spPr>
                      <wps:txbx>
                        <w:txbxContent>
                          <w:p w14:paraId="0355354B" w14:textId="77777777" w:rsidR="004D08D3" w:rsidRDefault="004D08D3"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3E3BC78" id="_x0000_s1073" type="#_x0000_t202" style="position:absolute;margin-left:252.7pt;margin-top:12.25pt;width:263.05pt;height:15.7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" filled="f" stroked="f">
                <v:textbox style="mso-fit-shape-to-text:t">
                  <w:txbxContent>
                    <w:p w14:paraId="0355354B" w14:textId="77777777" w:rsidR="004D08D3" w:rsidRDefault="004D08D3"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v:textbox>
              </v:shape>
            </w:pict>
          </mc:Fallback>
        </mc:AlternateContent>
      </w:r>
    </w:p>
    <w:p w14:paraId="36806692" w14:textId="77777777" w:rsidR="00F379AF" w:rsidRDefault="00F379AF" w:rsidP="0068477D">
      <w:pPr>
        <w:rPr>
          <w:rFonts w:ascii="Arial" w:eastAsia="Arial" w:hAnsi="Arial" w:cs="Arial"/>
          <w:color w:val="000000" w:themeColor="text1"/>
          <w:sz w:val="24"/>
          <w:szCs w:val="24"/>
        </w:rPr>
      </w:pPr>
    </w:p>
    <w:p w14:paraId="6D360A73" w14:textId="4AED60A8" w:rsidR="0068477D" w:rsidRDefault="0068477D" w:rsidP="0068477D">
      <w:pPr>
        <w:rPr>
          <w:rFonts w:ascii="Arial" w:eastAsia="Arial" w:hAnsi="Arial" w:cs="Arial"/>
          <w:color w:val="000000" w:themeColor="text1"/>
          <w:sz w:val="24"/>
          <w:szCs w:val="24"/>
        </w:rPr>
      </w:pPr>
    </w:p>
    <w:p w14:paraId="286A37F1" w14:textId="77777777" w:rsidR="00243E52" w:rsidRDefault="00243E52" w:rsidP="0061645E">
      <w:pPr>
        <w:spacing w:line="360" w:lineRule="auto"/>
        <w:rPr>
          <w:rFonts w:ascii="Arial" w:hAnsi="Arial" w:cs="Arial"/>
          <w:b/>
          <w:bCs/>
          <w:sz w:val="24"/>
          <w:szCs w:val="24"/>
        </w:rPr>
      </w:pPr>
    </w:p>
    <w:p w14:paraId="470F83F2" w14:textId="6B6C1C6C"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lastRenderedPageBreak/>
        <w:t>3.2.1.3. Demand By Application</w:t>
      </w:r>
    </w:p>
    <w:p w14:paraId="0ECB13D1" w14:textId="67F7D11E" w:rsidR="0068477D"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Application,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00BE396A">
        <w:rPr>
          <w:rFonts w:ascii="Arial" w:hAnsi="Arial" w:cs="Arial"/>
          <w:b/>
          <w:bCs/>
          <w:sz w:val="24"/>
          <w:szCs w:val="24"/>
        </w:rPr>
        <w:t>(%)</w:t>
      </w:r>
      <w:r w:rsidRPr="0061645E">
        <w:rPr>
          <w:rFonts w:ascii="Arial" w:hAnsi="Arial" w:cs="Arial"/>
          <w:b/>
          <w:bCs/>
          <w:sz w:val="24"/>
          <w:szCs w:val="24"/>
        </w:rPr>
        <w:t>, 2015–2030F</w:t>
      </w:r>
    </w:p>
    <w:p w14:paraId="3C452696" w14:textId="1C17735E" w:rsidR="0068477D" w:rsidRDefault="002F3659" w:rsidP="0068477D">
      <w:pPr>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4592" behindDoc="0" locked="0" layoutInCell="1" allowOverlap="1" wp14:anchorId="75A6B26A" wp14:editId="75E8740A">
                <wp:simplePos x="0" y="0"/>
                <wp:positionH relativeFrom="margin">
                  <wp:posOffset>2133600</wp:posOffset>
                </wp:positionH>
                <wp:positionV relativeFrom="paragraph">
                  <wp:posOffset>2888615</wp:posOffset>
                </wp:positionV>
                <wp:extent cx="4173855" cy="466725"/>
                <wp:effectExtent l="0" t="0" r="0" b="0"/>
                <wp:wrapNone/>
                <wp:docPr id="245" name="TextBox 4"/>
                <wp:cNvGraphicFramePr/>
                <a:graphic xmlns:a="http://schemas.openxmlformats.org/drawingml/2006/main">
                  <a:graphicData uri="http://schemas.microsoft.com/office/word/2010/wordprocessingShape">
                    <wps:wsp>
                      <wps:cNvSpPr txBox="1"/>
                      <wps:spPr>
                        <a:xfrm>
                          <a:off x="0" y="0"/>
                          <a:ext cx="4173855" cy="466725"/>
                        </a:xfrm>
                        <a:prstGeom prst="rect">
                          <a:avLst/>
                        </a:prstGeom>
                        <a:noFill/>
                      </wps:spPr>
                      <wps:txbx>
                        <w:txbxContent>
                          <w:p w14:paraId="30DF8CD0" w14:textId="77777777" w:rsidR="004D08D3" w:rsidRPr="002F3659" w:rsidRDefault="004D08D3"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1D8C747D"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B29C588" w14:textId="12A9F799" w:rsidR="004D08D3" w:rsidRPr="002F3659" w:rsidRDefault="004D08D3" w:rsidP="001B1A66">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A6B26A" id="_x0000_s1074" type="#_x0000_t202" style="position:absolute;margin-left:168pt;margin-top:227.45pt;width:328.65pt;height:36.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" filled="f" stroked="f">
                <v:textbox>
                  <w:txbxContent>
                    <w:p w14:paraId="30DF8CD0" w14:textId="77777777" w:rsidR="004D08D3" w:rsidRPr="002F3659" w:rsidRDefault="004D08D3"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1D8C747D"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B29C588" w14:textId="12A9F799" w:rsidR="004D08D3" w:rsidRPr="002F3659" w:rsidRDefault="004D08D3" w:rsidP="001B1A66">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78BAA264">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AB1A42E" w14:textId="77777777" w:rsidR="007B2784" w:rsidRPr="002B5730" w:rsidRDefault="007B2784" w:rsidP="0068477D">
      <w:pPr>
        <w:rPr>
          <w:rFonts w:ascii="Arial" w:eastAsia="Arial" w:hAnsi="Arial" w:cs="Arial"/>
          <w:color w:val="000000" w:themeColor="text1"/>
          <w:sz w:val="24"/>
          <w:szCs w:val="24"/>
        </w:rPr>
      </w:pPr>
    </w:p>
    <w:tbl>
      <w:tblPr>
        <w:tblW w:w="10032" w:type="dxa"/>
        <w:tblLook w:val="04A0" w:firstRow="1" w:lastRow="0" w:firstColumn="1" w:lastColumn="0" w:noHBand="0" w:noVBand="1"/>
      </w:tblPr>
      <w:tblGrid>
        <w:gridCol w:w="2040"/>
        <w:gridCol w:w="2040"/>
        <w:gridCol w:w="742"/>
        <w:gridCol w:w="742"/>
        <w:gridCol w:w="742"/>
        <w:gridCol w:w="742"/>
        <w:gridCol w:w="742"/>
        <w:gridCol w:w="794"/>
        <w:gridCol w:w="783"/>
        <w:gridCol w:w="783"/>
      </w:tblGrid>
      <w:tr w:rsidR="007B2784" w:rsidRPr="007B2784" w14:paraId="7F74E8E7" w14:textId="77777777" w:rsidTr="007B2784">
        <w:trPr>
          <w:trHeight w:val="284"/>
        </w:trPr>
        <w:tc>
          <w:tcPr>
            <w:tcW w:w="204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7F39172" w14:textId="327754A2"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Demand by Application</w:t>
            </w:r>
          </w:p>
        </w:tc>
        <w:tc>
          <w:tcPr>
            <w:tcW w:w="2044" w:type="dxa"/>
            <w:tcBorders>
              <w:top w:val="single" w:sz="8" w:space="0" w:color="auto"/>
              <w:left w:val="nil"/>
              <w:bottom w:val="single" w:sz="8" w:space="0" w:color="auto"/>
              <w:right w:val="single" w:sz="8" w:space="0" w:color="auto"/>
            </w:tcBorders>
            <w:shd w:val="clear" w:color="000000" w:fill="C00000"/>
            <w:noWrap/>
            <w:vAlign w:val="center"/>
            <w:hideMark/>
          </w:tcPr>
          <w:p w14:paraId="461F7F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164AD3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E558F1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360229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5A1C4A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0A5C774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18595EF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379D516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29496358"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3B2CD6B1"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317E02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Pipes &amp; Tanks</w:t>
            </w:r>
          </w:p>
        </w:tc>
        <w:tc>
          <w:tcPr>
            <w:tcW w:w="2044" w:type="dxa"/>
            <w:tcBorders>
              <w:top w:val="nil"/>
              <w:left w:val="nil"/>
              <w:bottom w:val="single" w:sz="8" w:space="0" w:color="auto"/>
              <w:right w:val="single" w:sz="8" w:space="0" w:color="auto"/>
            </w:tcBorders>
            <w:shd w:val="clear" w:color="000000" w:fill="FFFFFF"/>
            <w:noWrap/>
            <w:vAlign w:val="center"/>
            <w:hideMark/>
          </w:tcPr>
          <w:p w14:paraId="05FE0F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743" w:type="dxa"/>
            <w:tcBorders>
              <w:top w:val="nil"/>
              <w:left w:val="nil"/>
              <w:bottom w:val="single" w:sz="8" w:space="0" w:color="auto"/>
              <w:right w:val="single" w:sz="8" w:space="0" w:color="auto"/>
            </w:tcBorders>
            <w:shd w:val="clear" w:color="000000" w:fill="FFFFFF"/>
            <w:noWrap/>
            <w:vAlign w:val="center"/>
            <w:hideMark/>
          </w:tcPr>
          <w:p w14:paraId="7E9FE6D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178</w:t>
            </w:r>
          </w:p>
        </w:tc>
        <w:tc>
          <w:tcPr>
            <w:tcW w:w="743" w:type="dxa"/>
            <w:tcBorders>
              <w:top w:val="nil"/>
              <w:left w:val="nil"/>
              <w:bottom w:val="single" w:sz="8" w:space="0" w:color="auto"/>
              <w:right w:val="single" w:sz="8" w:space="0" w:color="auto"/>
            </w:tcBorders>
            <w:shd w:val="clear" w:color="000000" w:fill="FFFFFF"/>
            <w:noWrap/>
            <w:vAlign w:val="center"/>
            <w:hideMark/>
          </w:tcPr>
          <w:p w14:paraId="57674BE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187</w:t>
            </w:r>
          </w:p>
        </w:tc>
        <w:tc>
          <w:tcPr>
            <w:tcW w:w="743" w:type="dxa"/>
            <w:tcBorders>
              <w:top w:val="nil"/>
              <w:left w:val="nil"/>
              <w:bottom w:val="single" w:sz="8" w:space="0" w:color="auto"/>
              <w:right w:val="single" w:sz="8" w:space="0" w:color="auto"/>
            </w:tcBorders>
            <w:shd w:val="clear" w:color="000000" w:fill="FFFFFF"/>
            <w:noWrap/>
            <w:vAlign w:val="center"/>
            <w:hideMark/>
          </w:tcPr>
          <w:p w14:paraId="30D6A9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196</w:t>
            </w:r>
          </w:p>
        </w:tc>
        <w:tc>
          <w:tcPr>
            <w:tcW w:w="743" w:type="dxa"/>
            <w:tcBorders>
              <w:top w:val="nil"/>
              <w:left w:val="nil"/>
              <w:bottom w:val="single" w:sz="8" w:space="0" w:color="auto"/>
              <w:right w:val="single" w:sz="8" w:space="0" w:color="auto"/>
            </w:tcBorders>
            <w:shd w:val="clear" w:color="000000" w:fill="FFFFFF"/>
            <w:noWrap/>
            <w:vAlign w:val="center"/>
            <w:hideMark/>
          </w:tcPr>
          <w:p w14:paraId="363B926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206</w:t>
            </w:r>
          </w:p>
        </w:tc>
        <w:tc>
          <w:tcPr>
            <w:tcW w:w="743" w:type="dxa"/>
            <w:tcBorders>
              <w:top w:val="nil"/>
              <w:left w:val="nil"/>
              <w:bottom w:val="single" w:sz="8" w:space="0" w:color="auto"/>
              <w:right w:val="single" w:sz="8" w:space="0" w:color="auto"/>
            </w:tcBorders>
            <w:shd w:val="clear" w:color="000000" w:fill="FFFFFF"/>
            <w:noWrap/>
            <w:vAlign w:val="center"/>
            <w:hideMark/>
          </w:tcPr>
          <w:p w14:paraId="266D51B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192</w:t>
            </w:r>
          </w:p>
        </w:tc>
        <w:tc>
          <w:tcPr>
            <w:tcW w:w="743" w:type="dxa"/>
            <w:tcBorders>
              <w:top w:val="nil"/>
              <w:left w:val="nil"/>
              <w:bottom w:val="single" w:sz="8" w:space="0" w:color="auto"/>
              <w:right w:val="single" w:sz="8" w:space="0" w:color="auto"/>
            </w:tcBorders>
            <w:shd w:val="clear" w:color="000000" w:fill="FFFFFF"/>
            <w:noWrap/>
            <w:vAlign w:val="center"/>
            <w:hideMark/>
          </w:tcPr>
          <w:p w14:paraId="4AE4A57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207</w:t>
            </w:r>
          </w:p>
        </w:tc>
        <w:tc>
          <w:tcPr>
            <w:tcW w:w="743" w:type="dxa"/>
            <w:tcBorders>
              <w:top w:val="nil"/>
              <w:left w:val="nil"/>
              <w:bottom w:val="single" w:sz="8" w:space="0" w:color="auto"/>
              <w:right w:val="single" w:sz="8" w:space="0" w:color="auto"/>
            </w:tcBorders>
            <w:shd w:val="clear" w:color="000000" w:fill="FFFFFF"/>
            <w:noWrap/>
            <w:vAlign w:val="center"/>
            <w:hideMark/>
          </w:tcPr>
          <w:p w14:paraId="40AC5A63"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289</w:t>
            </w:r>
          </w:p>
        </w:tc>
        <w:tc>
          <w:tcPr>
            <w:tcW w:w="743" w:type="dxa"/>
            <w:tcBorders>
              <w:top w:val="nil"/>
              <w:left w:val="nil"/>
              <w:bottom w:val="single" w:sz="8" w:space="0" w:color="auto"/>
              <w:right w:val="single" w:sz="8" w:space="0" w:color="auto"/>
            </w:tcBorders>
            <w:shd w:val="clear" w:color="000000" w:fill="FFFFFF"/>
            <w:noWrap/>
            <w:vAlign w:val="center"/>
            <w:hideMark/>
          </w:tcPr>
          <w:p w14:paraId="2F145C7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414</w:t>
            </w:r>
          </w:p>
        </w:tc>
      </w:tr>
      <w:tr w:rsidR="007B2784" w:rsidRPr="007B2784" w14:paraId="552BBF6F"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2350F61"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Marine Components</w:t>
            </w:r>
          </w:p>
        </w:tc>
        <w:tc>
          <w:tcPr>
            <w:tcW w:w="2044" w:type="dxa"/>
            <w:tcBorders>
              <w:top w:val="nil"/>
              <w:left w:val="nil"/>
              <w:bottom w:val="single" w:sz="8" w:space="0" w:color="auto"/>
              <w:right w:val="single" w:sz="8" w:space="0" w:color="auto"/>
            </w:tcBorders>
            <w:shd w:val="clear" w:color="000000" w:fill="FFFFFF"/>
            <w:noWrap/>
            <w:vAlign w:val="center"/>
            <w:hideMark/>
          </w:tcPr>
          <w:p w14:paraId="089BD63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743" w:type="dxa"/>
            <w:tcBorders>
              <w:top w:val="nil"/>
              <w:left w:val="nil"/>
              <w:bottom w:val="single" w:sz="8" w:space="0" w:color="auto"/>
              <w:right w:val="single" w:sz="8" w:space="0" w:color="auto"/>
            </w:tcBorders>
            <w:shd w:val="clear" w:color="000000" w:fill="FFFFFF"/>
            <w:noWrap/>
            <w:vAlign w:val="center"/>
            <w:hideMark/>
          </w:tcPr>
          <w:p w14:paraId="5D764EA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61</w:t>
            </w:r>
          </w:p>
        </w:tc>
        <w:tc>
          <w:tcPr>
            <w:tcW w:w="743" w:type="dxa"/>
            <w:tcBorders>
              <w:top w:val="nil"/>
              <w:left w:val="nil"/>
              <w:bottom w:val="single" w:sz="8" w:space="0" w:color="auto"/>
              <w:right w:val="single" w:sz="8" w:space="0" w:color="auto"/>
            </w:tcBorders>
            <w:shd w:val="clear" w:color="000000" w:fill="FFFFFF"/>
            <w:noWrap/>
            <w:vAlign w:val="center"/>
            <w:hideMark/>
          </w:tcPr>
          <w:p w14:paraId="1EB53A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64</w:t>
            </w:r>
          </w:p>
        </w:tc>
        <w:tc>
          <w:tcPr>
            <w:tcW w:w="743" w:type="dxa"/>
            <w:tcBorders>
              <w:top w:val="nil"/>
              <w:left w:val="nil"/>
              <w:bottom w:val="single" w:sz="8" w:space="0" w:color="auto"/>
              <w:right w:val="single" w:sz="8" w:space="0" w:color="auto"/>
            </w:tcBorders>
            <w:shd w:val="clear" w:color="000000" w:fill="FFFFFF"/>
            <w:noWrap/>
            <w:vAlign w:val="center"/>
            <w:hideMark/>
          </w:tcPr>
          <w:p w14:paraId="298CAA6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68</w:t>
            </w:r>
          </w:p>
        </w:tc>
        <w:tc>
          <w:tcPr>
            <w:tcW w:w="743" w:type="dxa"/>
            <w:tcBorders>
              <w:top w:val="nil"/>
              <w:left w:val="nil"/>
              <w:bottom w:val="single" w:sz="8" w:space="0" w:color="auto"/>
              <w:right w:val="single" w:sz="8" w:space="0" w:color="auto"/>
            </w:tcBorders>
            <w:shd w:val="clear" w:color="000000" w:fill="FFFFFF"/>
            <w:noWrap/>
            <w:vAlign w:val="center"/>
            <w:hideMark/>
          </w:tcPr>
          <w:p w14:paraId="1471CF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72</w:t>
            </w:r>
          </w:p>
        </w:tc>
        <w:tc>
          <w:tcPr>
            <w:tcW w:w="743" w:type="dxa"/>
            <w:tcBorders>
              <w:top w:val="nil"/>
              <w:left w:val="nil"/>
              <w:bottom w:val="single" w:sz="8" w:space="0" w:color="auto"/>
              <w:right w:val="single" w:sz="8" w:space="0" w:color="auto"/>
            </w:tcBorders>
            <w:shd w:val="clear" w:color="000000" w:fill="FFFFFF"/>
            <w:noWrap/>
            <w:vAlign w:val="center"/>
            <w:hideMark/>
          </w:tcPr>
          <w:p w14:paraId="6D3C5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3F88B0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74</w:t>
            </w:r>
          </w:p>
        </w:tc>
        <w:tc>
          <w:tcPr>
            <w:tcW w:w="743" w:type="dxa"/>
            <w:tcBorders>
              <w:top w:val="nil"/>
              <w:left w:val="nil"/>
              <w:bottom w:val="single" w:sz="8" w:space="0" w:color="auto"/>
              <w:right w:val="single" w:sz="8" w:space="0" w:color="auto"/>
            </w:tcBorders>
            <w:shd w:val="clear" w:color="000000" w:fill="FFFFFF"/>
            <w:noWrap/>
            <w:vAlign w:val="center"/>
            <w:hideMark/>
          </w:tcPr>
          <w:p w14:paraId="79E842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97</w:t>
            </w:r>
          </w:p>
        </w:tc>
        <w:tc>
          <w:tcPr>
            <w:tcW w:w="743" w:type="dxa"/>
            <w:tcBorders>
              <w:top w:val="nil"/>
              <w:left w:val="nil"/>
              <w:bottom w:val="single" w:sz="8" w:space="0" w:color="auto"/>
              <w:right w:val="single" w:sz="8" w:space="0" w:color="auto"/>
            </w:tcBorders>
            <w:shd w:val="clear" w:color="000000" w:fill="FFFFFF"/>
            <w:noWrap/>
            <w:vAlign w:val="center"/>
            <w:hideMark/>
          </w:tcPr>
          <w:p w14:paraId="5E5DF27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145</w:t>
            </w:r>
          </w:p>
        </w:tc>
      </w:tr>
      <w:tr w:rsidR="007B2784" w:rsidRPr="007B2784" w14:paraId="76C9E90C"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0A5BD70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Renewables</w:t>
            </w:r>
          </w:p>
        </w:tc>
        <w:tc>
          <w:tcPr>
            <w:tcW w:w="2044" w:type="dxa"/>
            <w:tcBorders>
              <w:top w:val="nil"/>
              <w:left w:val="nil"/>
              <w:bottom w:val="single" w:sz="8" w:space="0" w:color="auto"/>
              <w:right w:val="single" w:sz="8" w:space="0" w:color="auto"/>
            </w:tcBorders>
            <w:shd w:val="clear" w:color="000000" w:fill="FFFFFF"/>
            <w:noWrap/>
            <w:vAlign w:val="center"/>
            <w:hideMark/>
          </w:tcPr>
          <w:p w14:paraId="0053CE0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w:t>
            </w:r>
          </w:p>
        </w:tc>
        <w:tc>
          <w:tcPr>
            <w:tcW w:w="743" w:type="dxa"/>
            <w:tcBorders>
              <w:top w:val="nil"/>
              <w:left w:val="nil"/>
              <w:bottom w:val="single" w:sz="8" w:space="0" w:color="auto"/>
              <w:right w:val="single" w:sz="8" w:space="0" w:color="auto"/>
            </w:tcBorders>
            <w:shd w:val="clear" w:color="000000" w:fill="FFFFFF"/>
            <w:noWrap/>
            <w:vAlign w:val="center"/>
            <w:hideMark/>
          </w:tcPr>
          <w:p w14:paraId="2A13B0C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w:t>
            </w:r>
          </w:p>
        </w:tc>
        <w:tc>
          <w:tcPr>
            <w:tcW w:w="743" w:type="dxa"/>
            <w:tcBorders>
              <w:top w:val="nil"/>
              <w:left w:val="nil"/>
              <w:bottom w:val="single" w:sz="8" w:space="0" w:color="auto"/>
              <w:right w:val="single" w:sz="8" w:space="0" w:color="auto"/>
            </w:tcBorders>
            <w:shd w:val="clear" w:color="000000" w:fill="FFFFFF"/>
            <w:noWrap/>
            <w:vAlign w:val="center"/>
            <w:hideMark/>
          </w:tcPr>
          <w:p w14:paraId="5071415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21</w:t>
            </w:r>
          </w:p>
        </w:tc>
        <w:tc>
          <w:tcPr>
            <w:tcW w:w="743" w:type="dxa"/>
            <w:tcBorders>
              <w:top w:val="nil"/>
              <w:left w:val="nil"/>
              <w:bottom w:val="single" w:sz="8" w:space="0" w:color="auto"/>
              <w:right w:val="single" w:sz="8" w:space="0" w:color="auto"/>
            </w:tcBorders>
            <w:shd w:val="clear" w:color="000000" w:fill="FFFFFF"/>
            <w:noWrap/>
            <w:vAlign w:val="center"/>
            <w:hideMark/>
          </w:tcPr>
          <w:p w14:paraId="23E3C12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7375D14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09E98D8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22</w:t>
            </w:r>
          </w:p>
        </w:tc>
        <w:tc>
          <w:tcPr>
            <w:tcW w:w="743" w:type="dxa"/>
            <w:tcBorders>
              <w:top w:val="nil"/>
              <w:left w:val="nil"/>
              <w:bottom w:val="single" w:sz="8" w:space="0" w:color="auto"/>
              <w:right w:val="single" w:sz="8" w:space="0" w:color="auto"/>
            </w:tcBorders>
            <w:shd w:val="clear" w:color="000000" w:fill="FFFFFF"/>
            <w:noWrap/>
            <w:vAlign w:val="center"/>
            <w:hideMark/>
          </w:tcPr>
          <w:p w14:paraId="5FE6F82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43" w:type="dxa"/>
            <w:tcBorders>
              <w:top w:val="nil"/>
              <w:left w:val="nil"/>
              <w:bottom w:val="single" w:sz="8" w:space="0" w:color="auto"/>
              <w:right w:val="single" w:sz="8" w:space="0" w:color="auto"/>
            </w:tcBorders>
            <w:shd w:val="clear" w:color="000000" w:fill="FFFFFF"/>
            <w:noWrap/>
            <w:vAlign w:val="center"/>
            <w:hideMark/>
          </w:tcPr>
          <w:p w14:paraId="3ACB3CB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33</w:t>
            </w:r>
          </w:p>
        </w:tc>
        <w:tc>
          <w:tcPr>
            <w:tcW w:w="743" w:type="dxa"/>
            <w:tcBorders>
              <w:top w:val="nil"/>
              <w:left w:val="nil"/>
              <w:bottom w:val="single" w:sz="8" w:space="0" w:color="auto"/>
              <w:right w:val="single" w:sz="8" w:space="0" w:color="auto"/>
            </w:tcBorders>
            <w:shd w:val="clear" w:color="000000" w:fill="FFFFFF"/>
            <w:noWrap/>
            <w:vAlign w:val="center"/>
            <w:hideMark/>
          </w:tcPr>
          <w:p w14:paraId="21E55A6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47</w:t>
            </w:r>
          </w:p>
        </w:tc>
      </w:tr>
      <w:tr w:rsidR="007B2784" w:rsidRPr="007B2784" w14:paraId="65F0BFAB"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3AFE6413"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Others</w:t>
            </w:r>
          </w:p>
        </w:tc>
        <w:tc>
          <w:tcPr>
            <w:tcW w:w="2044" w:type="dxa"/>
            <w:tcBorders>
              <w:top w:val="nil"/>
              <w:left w:val="nil"/>
              <w:bottom w:val="single" w:sz="8" w:space="0" w:color="auto"/>
              <w:right w:val="single" w:sz="8" w:space="0" w:color="auto"/>
            </w:tcBorders>
            <w:shd w:val="clear" w:color="000000" w:fill="FFFFFF"/>
            <w:noWrap/>
            <w:vAlign w:val="center"/>
            <w:hideMark/>
          </w:tcPr>
          <w:p w14:paraId="4C520A5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43" w:type="dxa"/>
            <w:tcBorders>
              <w:top w:val="nil"/>
              <w:left w:val="nil"/>
              <w:bottom w:val="single" w:sz="8" w:space="0" w:color="auto"/>
              <w:right w:val="single" w:sz="8" w:space="0" w:color="auto"/>
            </w:tcBorders>
            <w:shd w:val="clear" w:color="000000" w:fill="FFFFFF"/>
            <w:noWrap/>
            <w:vAlign w:val="center"/>
            <w:hideMark/>
          </w:tcPr>
          <w:p w14:paraId="0263727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3C2BF8C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45</w:t>
            </w:r>
          </w:p>
        </w:tc>
        <w:tc>
          <w:tcPr>
            <w:tcW w:w="743" w:type="dxa"/>
            <w:tcBorders>
              <w:top w:val="nil"/>
              <w:left w:val="nil"/>
              <w:bottom w:val="single" w:sz="8" w:space="0" w:color="auto"/>
              <w:right w:val="single" w:sz="8" w:space="0" w:color="auto"/>
            </w:tcBorders>
            <w:shd w:val="clear" w:color="000000" w:fill="FFFFFF"/>
            <w:noWrap/>
            <w:vAlign w:val="center"/>
            <w:hideMark/>
          </w:tcPr>
          <w:p w14:paraId="7DF4D70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46</w:t>
            </w:r>
          </w:p>
        </w:tc>
        <w:tc>
          <w:tcPr>
            <w:tcW w:w="743" w:type="dxa"/>
            <w:tcBorders>
              <w:top w:val="nil"/>
              <w:left w:val="nil"/>
              <w:bottom w:val="single" w:sz="8" w:space="0" w:color="auto"/>
              <w:right w:val="single" w:sz="8" w:space="0" w:color="auto"/>
            </w:tcBorders>
            <w:shd w:val="clear" w:color="000000" w:fill="FFFFFF"/>
            <w:noWrap/>
            <w:vAlign w:val="center"/>
            <w:hideMark/>
          </w:tcPr>
          <w:p w14:paraId="34EABA8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48</w:t>
            </w:r>
          </w:p>
        </w:tc>
        <w:tc>
          <w:tcPr>
            <w:tcW w:w="743" w:type="dxa"/>
            <w:tcBorders>
              <w:top w:val="nil"/>
              <w:left w:val="nil"/>
              <w:bottom w:val="single" w:sz="8" w:space="0" w:color="auto"/>
              <w:right w:val="single" w:sz="8" w:space="0" w:color="auto"/>
            </w:tcBorders>
            <w:shd w:val="clear" w:color="000000" w:fill="FFFFFF"/>
            <w:noWrap/>
            <w:vAlign w:val="center"/>
            <w:hideMark/>
          </w:tcPr>
          <w:p w14:paraId="2C02BED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0060D46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44</w:t>
            </w:r>
          </w:p>
        </w:tc>
        <w:tc>
          <w:tcPr>
            <w:tcW w:w="743" w:type="dxa"/>
            <w:tcBorders>
              <w:top w:val="nil"/>
              <w:left w:val="nil"/>
              <w:bottom w:val="single" w:sz="8" w:space="0" w:color="auto"/>
              <w:right w:val="single" w:sz="8" w:space="0" w:color="auto"/>
            </w:tcBorders>
            <w:shd w:val="clear" w:color="000000" w:fill="FFFFFF"/>
            <w:noWrap/>
            <w:vAlign w:val="center"/>
            <w:hideMark/>
          </w:tcPr>
          <w:p w14:paraId="1DC0C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08454EE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82</w:t>
            </w:r>
          </w:p>
        </w:tc>
      </w:tr>
      <w:tr w:rsidR="007B2784" w:rsidRPr="007B2784" w14:paraId="37DF1ED2"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5FF5F576" w14:textId="77777777" w:rsidR="007B2784" w:rsidRPr="007B2784" w:rsidRDefault="007B2784" w:rsidP="007B2784">
            <w:pPr>
              <w:spacing w:after="0" w:line="240" w:lineRule="auto"/>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Total</w:t>
            </w:r>
          </w:p>
        </w:tc>
        <w:tc>
          <w:tcPr>
            <w:tcW w:w="2044" w:type="dxa"/>
            <w:tcBorders>
              <w:top w:val="nil"/>
              <w:left w:val="nil"/>
              <w:bottom w:val="single" w:sz="8" w:space="0" w:color="auto"/>
              <w:right w:val="single" w:sz="8" w:space="0" w:color="auto"/>
            </w:tcBorders>
            <w:shd w:val="clear" w:color="000000" w:fill="FFFFFF"/>
            <w:noWrap/>
            <w:vAlign w:val="center"/>
            <w:hideMark/>
          </w:tcPr>
          <w:p w14:paraId="79D690BF"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283</w:t>
            </w:r>
          </w:p>
        </w:tc>
        <w:tc>
          <w:tcPr>
            <w:tcW w:w="743" w:type="dxa"/>
            <w:tcBorders>
              <w:top w:val="nil"/>
              <w:left w:val="nil"/>
              <w:bottom w:val="single" w:sz="8" w:space="0" w:color="auto"/>
              <w:right w:val="single" w:sz="8" w:space="0" w:color="auto"/>
            </w:tcBorders>
            <w:shd w:val="clear" w:color="000000" w:fill="FFFFFF"/>
            <w:noWrap/>
            <w:vAlign w:val="center"/>
            <w:hideMark/>
          </w:tcPr>
          <w:p w14:paraId="377BEA45"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301</w:t>
            </w:r>
          </w:p>
        </w:tc>
        <w:tc>
          <w:tcPr>
            <w:tcW w:w="743" w:type="dxa"/>
            <w:tcBorders>
              <w:top w:val="nil"/>
              <w:left w:val="nil"/>
              <w:bottom w:val="single" w:sz="8" w:space="0" w:color="auto"/>
              <w:right w:val="single" w:sz="8" w:space="0" w:color="auto"/>
            </w:tcBorders>
            <w:shd w:val="clear" w:color="000000" w:fill="FFFFFF"/>
            <w:noWrap/>
            <w:vAlign w:val="center"/>
            <w:hideMark/>
          </w:tcPr>
          <w:p w14:paraId="27D72EB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317</w:t>
            </w:r>
          </w:p>
        </w:tc>
        <w:tc>
          <w:tcPr>
            <w:tcW w:w="743" w:type="dxa"/>
            <w:tcBorders>
              <w:top w:val="nil"/>
              <w:left w:val="nil"/>
              <w:bottom w:val="single" w:sz="8" w:space="0" w:color="auto"/>
              <w:right w:val="single" w:sz="8" w:space="0" w:color="auto"/>
            </w:tcBorders>
            <w:shd w:val="clear" w:color="000000" w:fill="FFFFFF"/>
            <w:noWrap/>
            <w:vAlign w:val="center"/>
            <w:hideMark/>
          </w:tcPr>
          <w:p w14:paraId="0527C733"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333</w:t>
            </w:r>
          </w:p>
        </w:tc>
        <w:tc>
          <w:tcPr>
            <w:tcW w:w="743" w:type="dxa"/>
            <w:tcBorders>
              <w:top w:val="nil"/>
              <w:left w:val="nil"/>
              <w:bottom w:val="single" w:sz="8" w:space="0" w:color="auto"/>
              <w:right w:val="single" w:sz="8" w:space="0" w:color="auto"/>
            </w:tcBorders>
            <w:shd w:val="clear" w:color="000000" w:fill="FFFFFF"/>
            <w:noWrap/>
            <w:vAlign w:val="center"/>
            <w:hideMark/>
          </w:tcPr>
          <w:p w14:paraId="6211A327"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59ACEEC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322</w:t>
            </w:r>
          </w:p>
        </w:tc>
        <w:tc>
          <w:tcPr>
            <w:tcW w:w="743" w:type="dxa"/>
            <w:tcBorders>
              <w:top w:val="nil"/>
              <w:left w:val="nil"/>
              <w:bottom w:val="single" w:sz="8" w:space="0" w:color="auto"/>
              <w:right w:val="single" w:sz="8" w:space="0" w:color="auto"/>
            </w:tcBorders>
            <w:shd w:val="clear" w:color="000000" w:fill="FFFFFF"/>
            <w:noWrap/>
            <w:vAlign w:val="center"/>
            <w:hideMark/>
          </w:tcPr>
          <w:p w14:paraId="5A51197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7449D30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485</w:t>
            </w:r>
          </w:p>
        </w:tc>
        <w:tc>
          <w:tcPr>
            <w:tcW w:w="743" w:type="dxa"/>
            <w:tcBorders>
              <w:top w:val="nil"/>
              <w:left w:val="nil"/>
              <w:bottom w:val="single" w:sz="8" w:space="0" w:color="auto"/>
              <w:right w:val="single" w:sz="8" w:space="0" w:color="auto"/>
            </w:tcBorders>
            <w:shd w:val="clear" w:color="000000" w:fill="FFFFFF"/>
            <w:noWrap/>
            <w:vAlign w:val="center"/>
            <w:hideMark/>
          </w:tcPr>
          <w:p w14:paraId="4F31784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688</w:t>
            </w:r>
          </w:p>
        </w:tc>
      </w:tr>
    </w:tbl>
    <w:p w14:paraId="5916F311" w14:textId="77B91889" w:rsidR="0068383C" w:rsidRDefault="007B2784" w:rsidP="00D47A79">
      <w:pPr>
        <w:spacing w:line="360" w:lineRule="auto"/>
        <w:jc w:val="both"/>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73344" behindDoc="0" locked="0" layoutInCell="1" allowOverlap="1" wp14:anchorId="508151D1" wp14:editId="1F7CF54B">
                <wp:simplePos x="0" y="0"/>
                <wp:positionH relativeFrom="margin">
                  <wp:posOffset>2819400</wp:posOffset>
                </wp:positionH>
                <wp:positionV relativeFrom="paragraph">
                  <wp:posOffset>170815</wp:posOffset>
                </wp:positionV>
                <wp:extent cx="3677920" cy="438150"/>
                <wp:effectExtent l="0" t="0" r="0" b="0"/>
                <wp:wrapNone/>
                <wp:docPr id="1265" name="TextBox 4"/>
                <wp:cNvGraphicFramePr/>
                <a:graphic xmlns:a="http://schemas.openxmlformats.org/drawingml/2006/main">
                  <a:graphicData uri="http://schemas.microsoft.com/office/word/2010/wordprocessingShape">
                    <wps:wsp>
                      <wps:cNvSpPr txBox="1"/>
                      <wps:spPr>
                        <a:xfrm>
                          <a:off x="0" y="0"/>
                          <a:ext cx="3677920" cy="438150"/>
                        </a:xfrm>
                        <a:prstGeom prst="rect">
                          <a:avLst/>
                        </a:prstGeom>
                        <a:noFill/>
                      </wps:spPr>
                      <wps:txbx>
                        <w:txbxContent>
                          <w:p w14:paraId="4915F2E4" w14:textId="77777777" w:rsidR="004D08D3" w:rsidRPr="002F3659" w:rsidRDefault="004D08D3"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50923B98"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A140212" w14:textId="71B890A7" w:rsidR="004D08D3" w:rsidRPr="002F3659" w:rsidRDefault="004D08D3" w:rsidP="001B1A66">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8151D1" id="_x0000_s1075" type="#_x0000_t202" style="position:absolute;left:0;text-align:left;margin-left:222pt;margin-top:13.45pt;width:289.6pt;height:34.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" filled="f" stroked="f">
                <v:textbox>
                  <w:txbxContent>
                    <w:p w14:paraId="4915F2E4" w14:textId="77777777" w:rsidR="004D08D3" w:rsidRPr="002F3659" w:rsidRDefault="004D08D3"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50923B98"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A140212" w14:textId="71B890A7" w:rsidR="004D08D3" w:rsidRPr="002F3659" w:rsidRDefault="004D08D3" w:rsidP="001B1A66">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08BF8CF5" w14:textId="2635C451" w:rsidR="00E03735" w:rsidRDefault="00E03735" w:rsidP="00D47A79">
      <w:pPr>
        <w:spacing w:line="360" w:lineRule="auto"/>
        <w:jc w:val="both"/>
        <w:rPr>
          <w:rFonts w:ascii="Arial" w:eastAsia="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F2DC73F" w14:textId="661782CD" w:rsidR="0068383C" w:rsidRDefault="00CB6C8F" w:rsidP="00D47A79">
      <w:pPr>
        <w:spacing w:line="360" w:lineRule="auto"/>
        <w:jc w:val="both"/>
        <w:rPr>
          <w:rFonts w:ascii="Arial" w:eastAsia="Arial" w:hAnsi="Arial" w:cs="Arial"/>
          <w:color w:val="000000" w:themeColor="text1"/>
          <w:sz w:val="24"/>
          <w:szCs w:val="24"/>
        </w:rPr>
        <w:sectPr w:rsidR="0068383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77181">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65504" behindDoc="0" locked="0" layoutInCell="1" allowOverlap="1" wp14:anchorId="3322FD5C" wp14:editId="69328615">
                <wp:simplePos x="0" y="0"/>
                <wp:positionH relativeFrom="column">
                  <wp:posOffset>-113030</wp:posOffset>
                </wp:positionH>
                <wp:positionV relativeFrom="paragraph">
                  <wp:posOffset>427355</wp:posOffset>
                </wp:positionV>
                <wp:extent cx="6613525" cy="3919220"/>
                <wp:effectExtent l="76200" t="57150" r="92075" b="119380"/>
                <wp:wrapSquare wrapText="bothSides"/>
                <wp:docPr id="2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91922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78FB4BB0" w14:textId="77777777" w:rsidR="004D08D3" w:rsidRDefault="004D08D3"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4D08D3" w:rsidRDefault="004D08D3"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1EA6820B" w:rsidR="004D08D3" w:rsidRDefault="004D08D3" w:rsidP="00F14E20">
                            <w:pPr>
                              <w:pStyle w:val="ListParagraph"/>
                              <w:numPr>
                                <w:ilvl w:val="0"/>
                                <w:numId w:val="27"/>
                              </w:numPr>
                              <w:spacing w:line="360" w:lineRule="auto"/>
                              <w:jc w:val="both"/>
                              <w:rPr>
                                <w:sz w:val="23"/>
                                <w:szCs w:val="23"/>
                              </w:rPr>
                            </w:pPr>
                            <w:r w:rsidRPr="00CB6C8F">
                              <w:rPr>
                                <w:sz w:val="23"/>
                                <w:szCs w:val="23"/>
                              </w:rPr>
                              <w:t>Furthermore, Indian government’s flagship program “</w:t>
                            </w:r>
                            <w:r w:rsidRPr="00E33129">
                              <w:rPr>
                                <w:sz w:val="23"/>
                                <w:szCs w:val="23"/>
                                <w:highlight w:val="yellow"/>
                              </w:rPr>
                              <w:t>Har</w:t>
                            </w:r>
                            <w:r w:rsidR="002E71F6">
                              <w:rPr>
                                <w:sz w:val="23"/>
                                <w:szCs w:val="23"/>
                              </w:rPr>
                              <w:t xml:space="preserve"> </w:t>
                            </w:r>
                            <w:proofErr w:type="spellStart"/>
                            <w:r w:rsidR="002E71F6">
                              <w:rPr>
                                <w:sz w:val="23"/>
                                <w:szCs w:val="23"/>
                              </w:rPr>
                              <w:t>Ghar</w:t>
                            </w:r>
                            <w:proofErr w:type="spellEnd"/>
                            <w:r w:rsidRPr="00CB6C8F">
                              <w:rPr>
                                <w:sz w:val="23"/>
                                <w:szCs w:val="23"/>
                              </w:rPr>
                              <w:t xml:space="preserve"> </w:t>
                            </w:r>
                            <w:proofErr w:type="spellStart"/>
                            <w:r w:rsidRPr="00CB6C8F">
                              <w:rPr>
                                <w:sz w:val="23"/>
                                <w:szCs w:val="23"/>
                              </w:rPr>
                              <w:t>Nal</w:t>
                            </w:r>
                            <w:proofErr w:type="spellEnd"/>
                            <w:r w:rsidRPr="00CB6C8F">
                              <w:rPr>
                                <w:sz w:val="23"/>
                                <w:szCs w:val="23"/>
                              </w:rPr>
                              <w:t xml:space="preserve"> se Jal” under which government has envisioned to provide drinking water connections to every rural household by 2024 will augment for demand prospects in the region. </w:t>
                            </w:r>
                          </w:p>
                          <w:p w14:paraId="7A33AD39" w14:textId="0498DAA8" w:rsidR="004D08D3" w:rsidRPr="00CB6C8F" w:rsidRDefault="004D08D3"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4D08D3" w:rsidRPr="00CB6C8F" w:rsidRDefault="004D08D3" w:rsidP="00CB6C8F">
                            <w:pPr>
                              <w:spacing w:line="360" w:lineRule="auto"/>
                              <w:jc w:val="both"/>
                              <w:rPr>
                                <w:rFonts w:ascii="Arial" w:hAnsi="Arial" w:cs="Arial"/>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2FD5C" id="_x0000_s1076" type="#_x0000_t202" style="position:absolute;left:0;text-align:left;margin-left:-8.9pt;margin-top:33.65pt;width:520.75pt;height:308.6pt;z-index:25256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" fillcolor="#9ecb81 [2169]" stroked="f" strokeweight=".5pt">
                <v:fill color2="#8ac066 [2617]" rotate="t" colors="0 #b5d5a7;.5 #aace99;1 #9cca86" focus="100%" type="gradient">
                  <o:fill v:ext="view" type="gradientUnscaled"/>
                </v:fill>
                <v:shadow on="t" color="black" opacity="20971f" offset="0,2.2pt"/>
                <v:textbox>
                  <w:txbxContent>
                    <w:p w14:paraId="78FB4BB0" w14:textId="77777777" w:rsidR="004D08D3" w:rsidRDefault="004D08D3"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4D08D3" w:rsidRDefault="004D08D3"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1EA6820B" w:rsidR="004D08D3" w:rsidRDefault="004D08D3" w:rsidP="00F14E20">
                      <w:pPr>
                        <w:pStyle w:val="ListParagraph"/>
                        <w:numPr>
                          <w:ilvl w:val="0"/>
                          <w:numId w:val="27"/>
                        </w:numPr>
                        <w:spacing w:line="360" w:lineRule="auto"/>
                        <w:jc w:val="both"/>
                        <w:rPr>
                          <w:sz w:val="23"/>
                          <w:szCs w:val="23"/>
                        </w:rPr>
                      </w:pPr>
                      <w:r w:rsidRPr="00CB6C8F">
                        <w:rPr>
                          <w:sz w:val="23"/>
                          <w:szCs w:val="23"/>
                        </w:rPr>
                        <w:t>Furthermore, Indian government’s flagship program “</w:t>
                      </w:r>
                      <w:r w:rsidRPr="00E33129">
                        <w:rPr>
                          <w:sz w:val="23"/>
                          <w:szCs w:val="23"/>
                          <w:highlight w:val="yellow"/>
                        </w:rPr>
                        <w:t>Har</w:t>
                      </w:r>
                      <w:r w:rsidR="002E71F6">
                        <w:rPr>
                          <w:sz w:val="23"/>
                          <w:szCs w:val="23"/>
                        </w:rPr>
                        <w:t xml:space="preserve"> Ghar</w:t>
                      </w:r>
                      <w:r w:rsidRPr="00CB6C8F">
                        <w:rPr>
                          <w:sz w:val="23"/>
                          <w:szCs w:val="23"/>
                        </w:rPr>
                        <w:t xml:space="preserve"> Nal se Jal” under which government has envisioned to provide drinking water connections to every rural household by 2024 will augment for demand prospects in the region. </w:t>
                      </w:r>
                    </w:p>
                    <w:p w14:paraId="7A33AD39" w14:textId="0498DAA8" w:rsidR="004D08D3" w:rsidRPr="00CB6C8F" w:rsidRDefault="004D08D3"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4D08D3" w:rsidRPr="00CB6C8F" w:rsidRDefault="004D08D3" w:rsidP="00CB6C8F">
                      <w:pPr>
                        <w:spacing w:line="360" w:lineRule="auto"/>
                        <w:jc w:val="both"/>
                        <w:rPr>
                          <w:rFonts w:ascii="Arial" w:hAnsi="Arial" w:cs="Arial"/>
                          <w:sz w:val="23"/>
                          <w:szCs w:val="23"/>
                        </w:rPr>
                      </w:pPr>
                    </w:p>
                  </w:txbxContent>
                </v:textbox>
                <w10:wrap type="square"/>
              </v:shape>
            </w:pict>
          </mc:Fallback>
        </mc:AlternateContent>
      </w:r>
    </w:p>
    <w:p w14:paraId="0E9C8D05" w14:textId="77777777" w:rsidR="00E33129" w:rsidRDefault="00E33129" w:rsidP="0061645E">
      <w:pPr>
        <w:spacing w:line="360" w:lineRule="auto"/>
        <w:rPr>
          <w:rFonts w:ascii="Arial" w:hAnsi="Arial" w:cs="Arial"/>
          <w:b/>
          <w:bCs/>
          <w:sz w:val="24"/>
          <w:szCs w:val="24"/>
        </w:rPr>
      </w:pPr>
      <w:commentRangeStart w:id="114"/>
      <w:commentRangeEnd w:id="114"/>
      <w:r>
        <w:rPr>
          <w:rStyle w:val="CommentReference"/>
        </w:rPr>
        <w:commentReference w:id="114"/>
      </w:r>
    </w:p>
    <w:p w14:paraId="5488FB1E" w14:textId="6057426F" w:rsidR="00912B14" w:rsidRDefault="00912B14" w:rsidP="0061645E">
      <w:pPr>
        <w:spacing w:line="360" w:lineRule="auto"/>
        <w:rPr>
          <w:rFonts w:ascii="Arial" w:hAnsi="Arial" w:cs="Arial"/>
          <w:b/>
          <w:bCs/>
          <w:sz w:val="24"/>
          <w:szCs w:val="24"/>
        </w:rPr>
      </w:pPr>
      <w:r w:rsidRPr="0061645E">
        <w:rPr>
          <w:rFonts w:ascii="Arial" w:hAnsi="Arial" w:cs="Arial"/>
          <w:b/>
          <w:bCs/>
          <w:sz w:val="24"/>
          <w:szCs w:val="24"/>
        </w:rPr>
        <w:t>3.2.1.4. Demand By Type</w:t>
      </w:r>
    </w:p>
    <w:p w14:paraId="5D8B1E17" w14:textId="3137A6D7" w:rsidR="00064CBC" w:rsidRPr="0061645E" w:rsidRDefault="009531BD"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Type, By Volume</w:t>
      </w:r>
      <w:r>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2015–2030F</w:t>
      </w:r>
    </w:p>
    <w:p w14:paraId="3E084E10" w14:textId="00C58A13" w:rsidR="00674114" w:rsidRDefault="009531BD" w:rsidP="00064CBC">
      <w:pPr>
        <w:spacing w:line="360" w:lineRule="auto"/>
        <w:rPr>
          <w:noProof/>
        </w:rPr>
      </w:pPr>
      <w:r>
        <w:rPr>
          <w:noProof/>
        </w:rPr>
        <mc:AlternateContent>
          <mc:Choice Requires="wps">
            <w:drawing>
              <wp:anchor distT="0" distB="0" distL="114300" distR="114300" simplePos="0" relativeHeight="252658688" behindDoc="0" locked="0" layoutInCell="1" allowOverlap="1" wp14:anchorId="67DDE9B8" wp14:editId="7BE9E5D1">
                <wp:simplePos x="0" y="0"/>
                <wp:positionH relativeFrom="column">
                  <wp:posOffset>2522574</wp:posOffset>
                </wp:positionH>
                <wp:positionV relativeFrom="paragraph">
                  <wp:posOffset>2711154</wp:posOffset>
                </wp:positionV>
                <wp:extent cx="3883237" cy="404037"/>
                <wp:effectExtent l="0" t="0" r="0" b="0"/>
                <wp:wrapNone/>
                <wp:docPr id="38" name="TextBox 22"/>
                <wp:cNvGraphicFramePr/>
                <a:graphic xmlns:a="http://schemas.openxmlformats.org/drawingml/2006/main">
                  <a:graphicData uri="http://schemas.microsoft.com/office/word/2010/wordprocessingShape">
                    <wps:wsp>
                      <wps:cNvSpPr txBox="1"/>
                      <wps:spPr>
                        <a:xfrm>
                          <a:off x="0" y="0"/>
                          <a:ext cx="3883237" cy="404037"/>
                        </a:xfrm>
                        <a:prstGeom prst="rect">
                          <a:avLst/>
                        </a:prstGeom>
                        <a:noFill/>
                      </wps:spPr>
                      <wps:txbx>
                        <w:txbxContent>
                          <w:p w14:paraId="17DAFFD0" w14:textId="26EEAF93" w:rsidR="004D08D3" w:rsidRPr="005858C1" w:rsidRDefault="004D08D3" w:rsidP="001B1A66">
                            <w:pPr>
                              <w:jc w:val="right"/>
                              <w:textAlignment w:val="baseline"/>
                              <w:rPr>
                                <w:rFonts w:ascii="Verdana" w:eastAsia="Verdana" w:hAnsi="Verdana" w:cs="Verdana"/>
                                <w:i/>
                                <w:iCs/>
                                <w:color w:val="3F3F3F"/>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r w:rsidRPr="001B1A66">
                              <w:rPr>
                                <w:rFonts w:ascii="Verdana" w:eastAsia="Verdana" w:hAnsi="Verdana" w:cs="Verdana"/>
                                <w:i/>
                                <w:iCs/>
                                <w:color w:val="3F3F3F"/>
                                <w:kern w:val="24"/>
                                <w:sz w:val="12"/>
                                <w:szCs w:val="12"/>
                              </w:rPr>
                              <w:t xml:space="preserve"> </w:t>
                            </w:r>
                            <w:r w:rsidRPr="005858C1">
                              <w:rPr>
                                <w:rFonts w:ascii="Verdana" w:eastAsia="Verdana" w:hAnsi="Verdana" w:cs="Verdana"/>
                                <w:i/>
                                <w:iCs/>
                                <w:color w:val="3F3F3F"/>
                                <w:kern w:val="24"/>
                                <w:sz w:val="12"/>
                                <w:szCs w:val="12"/>
                              </w:rPr>
                              <w:t>Source: TechSci Research</w:t>
                            </w:r>
                            <w:ins w:id="11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1D88DDF" w14:textId="47947F91" w:rsidR="004D08D3" w:rsidRDefault="004D08D3" w:rsidP="009531BD">
                            <w:pPr>
                              <w:spacing w:line="256" w:lineRule="auto"/>
                              <w:jc w:val="right"/>
                              <w:textAlignment w:val="baseline"/>
                              <w:rPr>
                                <w:rFonts w:ascii="Verdana" w:eastAsia="Verdana" w:hAnsi="Verdana" w:cs="Verdana"/>
                                <w:i/>
                                <w:iCs/>
                                <w:color w:val="000000"/>
                                <w:kern w:val="24"/>
                                <w:sz w:val="12"/>
                                <w:szCs w:val="12"/>
                              </w:rPr>
                            </w:pPr>
                          </w:p>
                        </w:txbxContent>
                      </wps:txbx>
                      <wps:bodyPr wrap="square" rtlCol="0">
                        <a:noAutofit/>
                      </wps:bodyPr>
                    </wps:wsp>
                  </a:graphicData>
                </a:graphic>
                <wp14:sizeRelV relativeFrom="margin">
                  <wp14:pctHeight>0</wp14:pctHeight>
                </wp14:sizeRelV>
              </wp:anchor>
            </w:drawing>
          </mc:Choice>
          <mc:Fallback>
            <w:pict>
              <v:shape w14:anchorId="67DDE9B8" id="_x0000_s1077" type="#_x0000_t202" style="position:absolute;margin-left:198.65pt;margin-top:213.5pt;width:305.75pt;height:31.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" filled="f" stroked="f">
                <v:textbox>
                  <w:txbxContent>
                    <w:p w14:paraId="17DAFFD0" w14:textId="26EEAF93" w:rsidR="004D08D3" w:rsidRPr="005858C1" w:rsidRDefault="004D08D3" w:rsidP="001B1A66">
                      <w:pPr>
                        <w:jc w:val="right"/>
                        <w:textAlignment w:val="baseline"/>
                        <w:rPr>
                          <w:rFonts w:ascii="Verdana" w:eastAsia="Verdana" w:hAnsi="Verdana" w:cs="Verdana"/>
                          <w:i/>
                          <w:iCs/>
                          <w:color w:val="3F3F3F"/>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r w:rsidRPr="001B1A66">
                        <w:rPr>
                          <w:rFonts w:ascii="Verdana" w:eastAsia="Verdana" w:hAnsi="Verdana" w:cs="Verdana"/>
                          <w:i/>
                          <w:iCs/>
                          <w:color w:val="3F3F3F"/>
                          <w:kern w:val="24"/>
                          <w:sz w:val="12"/>
                          <w:szCs w:val="12"/>
                        </w:rPr>
                        <w:t xml:space="preserve"> </w:t>
                      </w:r>
                      <w:r w:rsidRPr="005858C1">
                        <w:rPr>
                          <w:rFonts w:ascii="Verdana" w:eastAsia="Verdana" w:hAnsi="Verdana" w:cs="Verdana"/>
                          <w:i/>
                          <w:iCs/>
                          <w:color w:val="3F3F3F"/>
                          <w:kern w:val="24"/>
                          <w:sz w:val="12"/>
                          <w:szCs w:val="12"/>
                        </w:rPr>
                        <w:t>Source: TechSci Research</w:t>
                      </w:r>
                      <w:ins w:id="13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1D88DDF" w14:textId="47947F91" w:rsidR="004D08D3" w:rsidRDefault="004D08D3" w:rsidP="009531BD">
                      <w:pPr>
                        <w:spacing w:line="256" w:lineRule="auto"/>
                        <w:jc w:val="right"/>
                        <w:textAlignment w:val="baseline"/>
                        <w:rPr>
                          <w:rFonts w:ascii="Verdana" w:eastAsia="Verdana" w:hAnsi="Verdana" w:cs="Verdana"/>
                          <w:i/>
                          <w:iCs/>
                          <w:color w:val="000000"/>
                          <w:kern w:val="24"/>
                          <w:sz w:val="12"/>
                          <w:szCs w:val="12"/>
                        </w:rPr>
                      </w:pPr>
                    </w:p>
                  </w:txbxContent>
                </v:textbox>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34EFDCEC">
            <wp:extent cx="6400800" cy="2870791"/>
            <wp:effectExtent l="0" t="0" r="0" b="635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9531BD">
        <w:rPr>
          <w:noProof/>
        </w:rPr>
        <w:t xml:space="preserve"> </w:t>
      </w:r>
    </w:p>
    <w:p w14:paraId="354E9BB9" w14:textId="77777777" w:rsidR="003757E0" w:rsidRDefault="003757E0" w:rsidP="00064CBC">
      <w:pPr>
        <w:spacing w:line="360" w:lineRule="auto"/>
        <w:rPr>
          <w:rFonts w:ascii="Arial" w:eastAsia="Arial" w:hAnsi="Arial" w:cs="Arial"/>
          <w:color w:val="000000" w:themeColor="text1"/>
          <w:sz w:val="24"/>
          <w:szCs w:val="24"/>
        </w:rPr>
      </w:pPr>
    </w:p>
    <w:tbl>
      <w:tblPr>
        <w:tblW w:w="9962" w:type="dxa"/>
        <w:tblLook w:val="04A0" w:firstRow="1" w:lastRow="0" w:firstColumn="1" w:lastColumn="0" w:noHBand="0" w:noVBand="1"/>
      </w:tblPr>
      <w:tblGrid>
        <w:gridCol w:w="2354"/>
        <w:gridCol w:w="1209"/>
        <w:gridCol w:w="894"/>
        <w:gridCol w:w="756"/>
        <w:gridCol w:w="756"/>
        <w:gridCol w:w="756"/>
        <w:gridCol w:w="756"/>
        <w:gridCol w:w="835"/>
        <w:gridCol w:w="823"/>
        <w:gridCol w:w="823"/>
      </w:tblGrid>
      <w:tr w:rsidR="007B2784" w:rsidRPr="007B2784" w14:paraId="17144158" w14:textId="77777777" w:rsidTr="007B2784">
        <w:trPr>
          <w:trHeight w:val="259"/>
        </w:trPr>
        <w:tc>
          <w:tcPr>
            <w:tcW w:w="235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6AD4ABF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 xml:space="preserve">Demand by Type </w:t>
            </w:r>
          </w:p>
        </w:tc>
        <w:tc>
          <w:tcPr>
            <w:tcW w:w="1209" w:type="dxa"/>
            <w:tcBorders>
              <w:top w:val="single" w:sz="8" w:space="0" w:color="auto"/>
              <w:left w:val="nil"/>
              <w:bottom w:val="single" w:sz="8" w:space="0" w:color="auto"/>
              <w:right w:val="single" w:sz="8" w:space="0" w:color="auto"/>
            </w:tcBorders>
            <w:shd w:val="clear" w:color="000000" w:fill="C00000"/>
            <w:noWrap/>
            <w:vAlign w:val="center"/>
            <w:hideMark/>
          </w:tcPr>
          <w:p w14:paraId="7BD6F88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894" w:type="dxa"/>
            <w:tcBorders>
              <w:top w:val="single" w:sz="8" w:space="0" w:color="auto"/>
              <w:left w:val="nil"/>
              <w:bottom w:val="single" w:sz="8" w:space="0" w:color="auto"/>
              <w:right w:val="single" w:sz="8" w:space="0" w:color="auto"/>
            </w:tcBorders>
            <w:shd w:val="clear" w:color="000000" w:fill="C00000"/>
            <w:noWrap/>
            <w:vAlign w:val="center"/>
            <w:hideMark/>
          </w:tcPr>
          <w:p w14:paraId="010A2BF1"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7E44739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23148803"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65B293A9"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0ED7998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835" w:type="dxa"/>
            <w:tcBorders>
              <w:top w:val="single" w:sz="8" w:space="0" w:color="auto"/>
              <w:left w:val="nil"/>
              <w:bottom w:val="single" w:sz="8" w:space="0" w:color="auto"/>
              <w:right w:val="single" w:sz="8" w:space="0" w:color="auto"/>
            </w:tcBorders>
            <w:shd w:val="clear" w:color="000000" w:fill="C00000"/>
            <w:noWrap/>
            <w:vAlign w:val="center"/>
            <w:hideMark/>
          </w:tcPr>
          <w:p w14:paraId="002AAA4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FD39A37"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3D03F2B"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29516D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7F1B9605"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Bisphenol-</w:t>
            </w:r>
            <w:proofErr w:type="gramStart"/>
            <w:r w:rsidRPr="007B2784">
              <w:rPr>
                <w:rFonts w:ascii="Arial" w:eastAsia="Times New Roman" w:hAnsi="Arial" w:cs="Arial"/>
                <w:color w:val="000000"/>
                <w:sz w:val="20"/>
                <w:szCs w:val="20"/>
                <w:lang w:eastAsia="en-IN"/>
              </w:rPr>
              <w:t>A,F</w:t>
            </w:r>
            <w:proofErr w:type="gramEnd"/>
            <w:r w:rsidRPr="007B2784">
              <w:rPr>
                <w:rFonts w:ascii="Arial" w:eastAsia="Times New Roman" w:hAnsi="Arial" w:cs="Arial"/>
                <w:color w:val="000000"/>
                <w:sz w:val="20"/>
                <w:szCs w:val="20"/>
                <w:lang w:eastAsia="en-IN"/>
              </w:rPr>
              <w:t>,S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605741D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146</w:t>
            </w:r>
          </w:p>
        </w:tc>
        <w:tc>
          <w:tcPr>
            <w:tcW w:w="894" w:type="dxa"/>
            <w:tcBorders>
              <w:top w:val="nil"/>
              <w:left w:val="nil"/>
              <w:bottom w:val="single" w:sz="8" w:space="0" w:color="auto"/>
              <w:right w:val="single" w:sz="8" w:space="0" w:color="auto"/>
            </w:tcBorders>
            <w:shd w:val="clear" w:color="000000" w:fill="FFFFFF"/>
            <w:noWrap/>
            <w:vAlign w:val="center"/>
            <w:hideMark/>
          </w:tcPr>
          <w:p w14:paraId="0E85B10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156</w:t>
            </w:r>
          </w:p>
        </w:tc>
        <w:tc>
          <w:tcPr>
            <w:tcW w:w="756" w:type="dxa"/>
            <w:tcBorders>
              <w:top w:val="nil"/>
              <w:left w:val="nil"/>
              <w:bottom w:val="single" w:sz="8" w:space="0" w:color="auto"/>
              <w:right w:val="single" w:sz="8" w:space="0" w:color="auto"/>
            </w:tcBorders>
            <w:shd w:val="clear" w:color="000000" w:fill="FFFFFF"/>
            <w:noWrap/>
            <w:vAlign w:val="center"/>
            <w:hideMark/>
          </w:tcPr>
          <w:p w14:paraId="39E5C7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164</w:t>
            </w:r>
          </w:p>
        </w:tc>
        <w:tc>
          <w:tcPr>
            <w:tcW w:w="756" w:type="dxa"/>
            <w:tcBorders>
              <w:top w:val="nil"/>
              <w:left w:val="nil"/>
              <w:bottom w:val="single" w:sz="8" w:space="0" w:color="auto"/>
              <w:right w:val="single" w:sz="8" w:space="0" w:color="auto"/>
            </w:tcBorders>
            <w:shd w:val="clear" w:color="000000" w:fill="FFFFFF"/>
            <w:noWrap/>
            <w:vAlign w:val="center"/>
            <w:hideMark/>
          </w:tcPr>
          <w:p w14:paraId="3F3527D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173</w:t>
            </w:r>
          </w:p>
        </w:tc>
        <w:tc>
          <w:tcPr>
            <w:tcW w:w="756" w:type="dxa"/>
            <w:tcBorders>
              <w:top w:val="nil"/>
              <w:left w:val="nil"/>
              <w:bottom w:val="single" w:sz="8" w:space="0" w:color="auto"/>
              <w:right w:val="single" w:sz="8" w:space="0" w:color="auto"/>
            </w:tcBorders>
            <w:shd w:val="clear" w:color="000000" w:fill="FFFFFF"/>
            <w:noWrap/>
            <w:vAlign w:val="center"/>
            <w:hideMark/>
          </w:tcPr>
          <w:p w14:paraId="75457C0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180</w:t>
            </w:r>
          </w:p>
        </w:tc>
        <w:tc>
          <w:tcPr>
            <w:tcW w:w="756" w:type="dxa"/>
            <w:tcBorders>
              <w:top w:val="nil"/>
              <w:left w:val="nil"/>
              <w:bottom w:val="single" w:sz="8" w:space="0" w:color="auto"/>
              <w:right w:val="single" w:sz="8" w:space="0" w:color="auto"/>
            </w:tcBorders>
            <w:shd w:val="clear" w:color="000000" w:fill="FFFFFF"/>
            <w:noWrap/>
            <w:vAlign w:val="center"/>
            <w:hideMark/>
          </w:tcPr>
          <w:p w14:paraId="05B30E9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835" w:type="dxa"/>
            <w:tcBorders>
              <w:top w:val="nil"/>
              <w:left w:val="nil"/>
              <w:bottom w:val="single" w:sz="8" w:space="0" w:color="auto"/>
              <w:right w:val="single" w:sz="8" w:space="0" w:color="auto"/>
            </w:tcBorders>
            <w:shd w:val="clear" w:color="000000" w:fill="FFFFFF"/>
            <w:noWrap/>
            <w:vAlign w:val="center"/>
            <w:hideMark/>
          </w:tcPr>
          <w:p w14:paraId="4143F4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181</w:t>
            </w:r>
          </w:p>
        </w:tc>
        <w:tc>
          <w:tcPr>
            <w:tcW w:w="823" w:type="dxa"/>
            <w:tcBorders>
              <w:top w:val="nil"/>
              <w:left w:val="nil"/>
              <w:bottom w:val="single" w:sz="8" w:space="0" w:color="auto"/>
              <w:right w:val="single" w:sz="8" w:space="0" w:color="auto"/>
            </w:tcBorders>
            <w:shd w:val="clear" w:color="000000" w:fill="FFFFFF"/>
            <w:noWrap/>
            <w:vAlign w:val="center"/>
            <w:hideMark/>
          </w:tcPr>
          <w:p w14:paraId="6707A21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252</w:t>
            </w:r>
          </w:p>
        </w:tc>
        <w:tc>
          <w:tcPr>
            <w:tcW w:w="823" w:type="dxa"/>
            <w:tcBorders>
              <w:top w:val="nil"/>
              <w:left w:val="nil"/>
              <w:bottom w:val="single" w:sz="8" w:space="0" w:color="auto"/>
              <w:right w:val="single" w:sz="8" w:space="0" w:color="auto"/>
            </w:tcBorders>
            <w:shd w:val="clear" w:color="000000" w:fill="FFFFFF"/>
            <w:noWrap/>
            <w:vAlign w:val="center"/>
            <w:hideMark/>
          </w:tcPr>
          <w:p w14:paraId="2AE188F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360</w:t>
            </w:r>
          </w:p>
        </w:tc>
      </w:tr>
      <w:tr w:rsidR="007B2784" w:rsidRPr="007B2784" w14:paraId="4F3436F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33D5A585" w14:textId="77777777" w:rsidR="007B2784" w:rsidRPr="007B2784" w:rsidRDefault="007B2784" w:rsidP="007B2784">
            <w:pPr>
              <w:spacing w:after="0" w:line="240" w:lineRule="auto"/>
              <w:rPr>
                <w:rFonts w:ascii="Arial" w:eastAsia="Times New Roman" w:hAnsi="Arial" w:cs="Arial"/>
                <w:color w:val="000000"/>
                <w:sz w:val="20"/>
                <w:szCs w:val="20"/>
                <w:lang w:eastAsia="en-IN"/>
              </w:rPr>
            </w:pPr>
            <w:proofErr w:type="spellStart"/>
            <w:r w:rsidRPr="007B2784">
              <w:rPr>
                <w:rFonts w:ascii="Arial" w:eastAsia="Times New Roman" w:hAnsi="Arial" w:cs="Arial"/>
                <w:color w:val="000000"/>
                <w:sz w:val="20"/>
                <w:szCs w:val="20"/>
                <w:lang w:eastAsia="en-IN"/>
              </w:rPr>
              <w:t>Novolac</w:t>
            </w:r>
            <w:proofErr w:type="spellEnd"/>
            <w:r w:rsidRPr="007B2784">
              <w:rPr>
                <w:rFonts w:ascii="Arial" w:eastAsia="Times New Roman" w:hAnsi="Arial" w:cs="Arial"/>
                <w:color w:val="000000"/>
                <w:sz w:val="20"/>
                <w:szCs w:val="20"/>
                <w:lang w:eastAsia="en-IN"/>
              </w:rPr>
              <w:t xml:space="preserve">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263BC12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c>
          <w:tcPr>
            <w:tcW w:w="894" w:type="dxa"/>
            <w:tcBorders>
              <w:top w:val="nil"/>
              <w:left w:val="nil"/>
              <w:bottom w:val="single" w:sz="8" w:space="0" w:color="auto"/>
              <w:right w:val="single" w:sz="8" w:space="0" w:color="auto"/>
            </w:tcBorders>
            <w:shd w:val="clear" w:color="000000" w:fill="FFFFFF"/>
            <w:noWrap/>
            <w:vAlign w:val="center"/>
            <w:hideMark/>
          </w:tcPr>
          <w:p w14:paraId="5D6E975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85</w:t>
            </w:r>
          </w:p>
        </w:tc>
        <w:tc>
          <w:tcPr>
            <w:tcW w:w="756" w:type="dxa"/>
            <w:tcBorders>
              <w:top w:val="nil"/>
              <w:left w:val="nil"/>
              <w:bottom w:val="single" w:sz="8" w:space="0" w:color="auto"/>
              <w:right w:val="single" w:sz="8" w:space="0" w:color="auto"/>
            </w:tcBorders>
            <w:shd w:val="clear" w:color="000000" w:fill="FFFFFF"/>
            <w:noWrap/>
            <w:vAlign w:val="center"/>
            <w:hideMark/>
          </w:tcPr>
          <w:p w14:paraId="76B1B79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89</w:t>
            </w:r>
          </w:p>
        </w:tc>
        <w:tc>
          <w:tcPr>
            <w:tcW w:w="756" w:type="dxa"/>
            <w:tcBorders>
              <w:top w:val="nil"/>
              <w:left w:val="nil"/>
              <w:bottom w:val="single" w:sz="8" w:space="0" w:color="auto"/>
              <w:right w:val="single" w:sz="8" w:space="0" w:color="auto"/>
            </w:tcBorders>
            <w:shd w:val="clear" w:color="000000" w:fill="FFFFFF"/>
            <w:noWrap/>
            <w:vAlign w:val="center"/>
            <w:hideMark/>
          </w:tcPr>
          <w:p w14:paraId="1ADC9F1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94</w:t>
            </w:r>
          </w:p>
        </w:tc>
        <w:tc>
          <w:tcPr>
            <w:tcW w:w="756" w:type="dxa"/>
            <w:tcBorders>
              <w:top w:val="nil"/>
              <w:left w:val="nil"/>
              <w:bottom w:val="single" w:sz="8" w:space="0" w:color="auto"/>
              <w:right w:val="single" w:sz="8" w:space="0" w:color="auto"/>
            </w:tcBorders>
            <w:shd w:val="clear" w:color="000000" w:fill="FFFFFF"/>
            <w:noWrap/>
            <w:vAlign w:val="center"/>
            <w:hideMark/>
          </w:tcPr>
          <w:p w14:paraId="1CCF94E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756" w:type="dxa"/>
            <w:tcBorders>
              <w:top w:val="nil"/>
              <w:left w:val="nil"/>
              <w:bottom w:val="single" w:sz="8" w:space="0" w:color="auto"/>
              <w:right w:val="single" w:sz="8" w:space="0" w:color="auto"/>
            </w:tcBorders>
            <w:shd w:val="clear" w:color="000000" w:fill="FFFFFF"/>
            <w:noWrap/>
            <w:vAlign w:val="center"/>
            <w:hideMark/>
          </w:tcPr>
          <w:p w14:paraId="629095E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91</w:t>
            </w:r>
          </w:p>
        </w:tc>
        <w:tc>
          <w:tcPr>
            <w:tcW w:w="835" w:type="dxa"/>
            <w:tcBorders>
              <w:top w:val="nil"/>
              <w:left w:val="nil"/>
              <w:bottom w:val="single" w:sz="8" w:space="0" w:color="auto"/>
              <w:right w:val="single" w:sz="8" w:space="0" w:color="auto"/>
            </w:tcBorders>
            <w:shd w:val="clear" w:color="000000" w:fill="FFFFFF"/>
            <w:noWrap/>
            <w:vAlign w:val="center"/>
            <w:hideMark/>
          </w:tcPr>
          <w:p w14:paraId="5FD3579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823" w:type="dxa"/>
            <w:tcBorders>
              <w:top w:val="nil"/>
              <w:left w:val="nil"/>
              <w:bottom w:val="single" w:sz="8" w:space="0" w:color="auto"/>
              <w:right w:val="single" w:sz="8" w:space="0" w:color="auto"/>
            </w:tcBorders>
            <w:shd w:val="clear" w:color="000000" w:fill="FFFFFF"/>
            <w:noWrap/>
            <w:vAlign w:val="center"/>
            <w:hideMark/>
          </w:tcPr>
          <w:p w14:paraId="49D34CA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137</w:t>
            </w:r>
          </w:p>
        </w:tc>
        <w:tc>
          <w:tcPr>
            <w:tcW w:w="823" w:type="dxa"/>
            <w:tcBorders>
              <w:top w:val="nil"/>
              <w:left w:val="nil"/>
              <w:bottom w:val="single" w:sz="8" w:space="0" w:color="auto"/>
              <w:right w:val="single" w:sz="8" w:space="0" w:color="auto"/>
            </w:tcBorders>
            <w:shd w:val="clear" w:color="000000" w:fill="FFFFFF"/>
            <w:noWrap/>
            <w:vAlign w:val="center"/>
            <w:hideMark/>
          </w:tcPr>
          <w:p w14:paraId="4A30DA5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194</w:t>
            </w:r>
          </w:p>
        </w:tc>
      </w:tr>
      <w:tr w:rsidR="007B2784" w:rsidRPr="007B2784" w14:paraId="6929C5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212E280E"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Brominated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02C3780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894" w:type="dxa"/>
            <w:tcBorders>
              <w:top w:val="nil"/>
              <w:left w:val="nil"/>
              <w:bottom w:val="single" w:sz="8" w:space="0" w:color="auto"/>
              <w:right w:val="single" w:sz="8" w:space="0" w:color="auto"/>
            </w:tcBorders>
            <w:shd w:val="clear" w:color="000000" w:fill="FFFFFF"/>
            <w:noWrap/>
            <w:vAlign w:val="center"/>
            <w:hideMark/>
          </w:tcPr>
          <w:p w14:paraId="1FDF8CD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56" w:type="dxa"/>
            <w:tcBorders>
              <w:top w:val="nil"/>
              <w:left w:val="nil"/>
              <w:bottom w:val="single" w:sz="8" w:space="0" w:color="auto"/>
              <w:right w:val="single" w:sz="8" w:space="0" w:color="auto"/>
            </w:tcBorders>
            <w:shd w:val="clear" w:color="000000" w:fill="FFFFFF"/>
            <w:noWrap/>
            <w:vAlign w:val="center"/>
            <w:hideMark/>
          </w:tcPr>
          <w:p w14:paraId="5E29E83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w:t>
            </w:r>
          </w:p>
        </w:tc>
        <w:tc>
          <w:tcPr>
            <w:tcW w:w="756" w:type="dxa"/>
            <w:tcBorders>
              <w:top w:val="nil"/>
              <w:left w:val="nil"/>
              <w:bottom w:val="single" w:sz="8" w:space="0" w:color="auto"/>
              <w:right w:val="single" w:sz="8" w:space="0" w:color="auto"/>
            </w:tcBorders>
            <w:shd w:val="clear" w:color="000000" w:fill="FFFFFF"/>
            <w:noWrap/>
            <w:vAlign w:val="center"/>
            <w:hideMark/>
          </w:tcPr>
          <w:p w14:paraId="08BEA95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756" w:type="dxa"/>
            <w:tcBorders>
              <w:top w:val="nil"/>
              <w:left w:val="nil"/>
              <w:bottom w:val="single" w:sz="8" w:space="0" w:color="auto"/>
              <w:right w:val="single" w:sz="8" w:space="0" w:color="auto"/>
            </w:tcBorders>
            <w:shd w:val="clear" w:color="000000" w:fill="FFFFFF"/>
            <w:noWrap/>
            <w:vAlign w:val="center"/>
            <w:hideMark/>
          </w:tcPr>
          <w:p w14:paraId="1572AE1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756" w:type="dxa"/>
            <w:tcBorders>
              <w:top w:val="nil"/>
              <w:left w:val="nil"/>
              <w:bottom w:val="single" w:sz="8" w:space="0" w:color="auto"/>
              <w:right w:val="single" w:sz="8" w:space="0" w:color="auto"/>
            </w:tcBorders>
            <w:shd w:val="clear" w:color="000000" w:fill="FFFFFF"/>
            <w:noWrap/>
            <w:vAlign w:val="center"/>
            <w:hideMark/>
          </w:tcPr>
          <w:p w14:paraId="6B8D997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835" w:type="dxa"/>
            <w:tcBorders>
              <w:top w:val="nil"/>
              <w:left w:val="nil"/>
              <w:bottom w:val="single" w:sz="8" w:space="0" w:color="auto"/>
              <w:right w:val="single" w:sz="8" w:space="0" w:color="auto"/>
            </w:tcBorders>
            <w:shd w:val="clear" w:color="000000" w:fill="FFFFFF"/>
            <w:noWrap/>
            <w:vAlign w:val="center"/>
            <w:hideMark/>
          </w:tcPr>
          <w:p w14:paraId="3246819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823" w:type="dxa"/>
            <w:tcBorders>
              <w:top w:val="nil"/>
              <w:left w:val="nil"/>
              <w:bottom w:val="single" w:sz="8" w:space="0" w:color="auto"/>
              <w:right w:val="single" w:sz="8" w:space="0" w:color="auto"/>
            </w:tcBorders>
            <w:shd w:val="clear" w:color="000000" w:fill="FFFFFF"/>
            <w:noWrap/>
            <w:vAlign w:val="center"/>
            <w:hideMark/>
          </w:tcPr>
          <w:p w14:paraId="55E7543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823" w:type="dxa"/>
            <w:tcBorders>
              <w:top w:val="nil"/>
              <w:left w:val="nil"/>
              <w:bottom w:val="single" w:sz="8" w:space="0" w:color="auto"/>
              <w:right w:val="single" w:sz="8" w:space="0" w:color="auto"/>
            </w:tcBorders>
            <w:shd w:val="clear" w:color="000000" w:fill="FFFFFF"/>
            <w:noWrap/>
            <w:vAlign w:val="center"/>
            <w:hideMark/>
          </w:tcPr>
          <w:p w14:paraId="269625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55</w:t>
            </w:r>
          </w:p>
        </w:tc>
      </w:tr>
      <w:tr w:rsidR="007B2784" w:rsidRPr="007B2784" w14:paraId="370A3939"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027DCD67"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 chemistry</w:t>
            </w:r>
          </w:p>
        </w:tc>
        <w:tc>
          <w:tcPr>
            <w:tcW w:w="1209" w:type="dxa"/>
            <w:tcBorders>
              <w:top w:val="nil"/>
              <w:left w:val="nil"/>
              <w:bottom w:val="single" w:sz="8" w:space="0" w:color="auto"/>
              <w:right w:val="single" w:sz="8" w:space="0" w:color="auto"/>
            </w:tcBorders>
            <w:shd w:val="clear" w:color="000000" w:fill="FFFFFF"/>
            <w:noWrap/>
            <w:vAlign w:val="center"/>
            <w:hideMark/>
          </w:tcPr>
          <w:p w14:paraId="2F3DA68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35</w:t>
            </w:r>
          </w:p>
        </w:tc>
        <w:tc>
          <w:tcPr>
            <w:tcW w:w="894" w:type="dxa"/>
            <w:tcBorders>
              <w:top w:val="nil"/>
              <w:left w:val="nil"/>
              <w:bottom w:val="single" w:sz="8" w:space="0" w:color="auto"/>
              <w:right w:val="single" w:sz="8" w:space="0" w:color="auto"/>
            </w:tcBorders>
            <w:shd w:val="clear" w:color="000000" w:fill="FFFFFF"/>
            <w:noWrap/>
            <w:vAlign w:val="center"/>
            <w:hideMark/>
          </w:tcPr>
          <w:p w14:paraId="6B2A9F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w:t>
            </w:r>
          </w:p>
        </w:tc>
        <w:tc>
          <w:tcPr>
            <w:tcW w:w="756" w:type="dxa"/>
            <w:tcBorders>
              <w:top w:val="nil"/>
              <w:left w:val="nil"/>
              <w:bottom w:val="single" w:sz="8" w:space="0" w:color="auto"/>
              <w:right w:val="single" w:sz="8" w:space="0" w:color="auto"/>
            </w:tcBorders>
            <w:shd w:val="clear" w:color="000000" w:fill="FFFFFF"/>
            <w:noWrap/>
            <w:vAlign w:val="center"/>
            <w:hideMark/>
          </w:tcPr>
          <w:p w14:paraId="5D35D82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756" w:type="dxa"/>
            <w:tcBorders>
              <w:top w:val="nil"/>
              <w:left w:val="nil"/>
              <w:bottom w:val="single" w:sz="8" w:space="0" w:color="auto"/>
              <w:right w:val="single" w:sz="8" w:space="0" w:color="auto"/>
            </w:tcBorders>
            <w:shd w:val="clear" w:color="000000" w:fill="FFFFFF"/>
            <w:noWrap/>
            <w:vAlign w:val="center"/>
            <w:hideMark/>
          </w:tcPr>
          <w:p w14:paraId="75B2244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56" w:type="dxa"/>
            <w:tcBorders>
              <w:top w:val="nil"/>
              <w:left w:val="nil"/>
              <w:bottom w:val="single" w:sz="8" w:space="0" w:color="auto"/>
              <w:right w:val="single" w:sz="8" w:space="0" w:color="auto"/>
            </w:tcBorders>
            <w:shd w:val="clear" w:color="000000" w:fill="FFFFFF"/>
            <w:noWrap/>
            <w:vAlign w:val="center"/>
            <w:hideMark/>
          </w:tcPr>
          <w:p w14:paraId="4E27EA3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43</w:t>
            </w:r>
          </w:p>
        </w:tc>
        <w:tc>
          <w:tcPr>
            <w:tcW w:w="756" w:type="dxa"/>
            <w:tcBorders>
              <w:top w:val="nil"/>
              <w:left w:val="nil"/>
              <w:bottom w:val="single" w:sz="8" w:space="0" w:color="auto"/>
              <w:right w:val="single" w:sz="8" w:space="0" w:color="auto"/>
            </w:tcBorders>
            <w:shd w:val="clear" w:color="000000" w:fill="FFFFFF"/>
            <w:noWrap/>
            <w:vAlign w:val="center"/>
            <w:hideMark/>
          </w:tcPr>
          <w:p w14:paraId="6C5192E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38</w:t>
            </w:r>
          </w:p>
        </w:tc>
        <w:tc>
          <w:tcPr>
            <w:tcW w:w="835" w:type="dxa"/>
            <w:tcBorders>
              <w:top w:val="nil"/>
              <w:left w:val="nil"/>
              <w:bottom w:val="single" w:sz="8" w:space="0" w:color="auto"/>
              <w:right w:val="single" w:sz="8" w:space="0" w:color="auto"/>
            </w:tcBorders>
            <w:shd w:val="clear" w:color="000000" w:fill="FFFFFF"/>
            <w:noWrap/>
            <w:vAlign w:val="center"/>
            <w:hideMark/>
          </w:tcPr>
          <w:p w14:paraId="107D8DF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823" w:type="dxa"/>
            <w:tcBorders>
              <w:top w:val="nil"/>
              <w:left w:val="nil"/>
              <w:bottom w:val="single" w:sz="8" w:space="0" w:color="auto"/>
              <w:right w:val="single" w:sz="8" w:space="0" w:color="auto"/>
            </w:tcBorders>
            <w:shd w:val="clear" w:color="000000" w:fill="FFFFFF"/>
            <w:noWrap/>
            <w:vAlign w:val="center"/>
            <w:hideMark/>
          </w:tcPr>
          <w:p w14:paraId="3BBC4C3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823" w:type="dxa"/>
            <w:tcBorders>
              <w:top w:val="nil"/>
              <w:left w:val="nil"/>
              <w:bottom w:val="single" w:sz="8" w:space="0" w:color="auto"/>
              <w:right w:val="single" w:sz="8" w:space="0" w:color="auto"/>
            </w:tcBorders>
            <w:shd w:val="clear" w:color="000000" w:fill="FFFFFF"/>
            <w:noWrap/>
            <w:vAlign w:val="center"/>
            <w:hideMark/>
          </w:tcPr>
          <w:p w14:paraId="41C4D41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r>
      <w:tr w:rsidR="007B2784" w:rsidRPr="0008641D" w14:paraId="6A3B615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1E420DA3" w14:textId="77777777" w:rsidR="007B2784" w:rsidRPr="0008641D" w:rsidRDefault="007B2784" w:rsidP="007B2784">
            <w:pPr>
              <w:spacing w:after="0" w:line="240" w:lineRule="auto"/>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Total</w:t>
            </w:r>
          </w:p>
        </w:tc>
        <w:tc>
          <w:tcPr>
            <w:tcW w:w="1209" w:type="dxa"/>
            <w:tcBorders>
              <w:top w:val="nil"/>
              <w:left w:val="nil"/>
              <w:bottom w:val="single" w:sz="8" w:space="0" w:color="auto"/>
              <w:right w:val="single" w:sz="8" w:space="0" w:color="auto"/>
            </w:tcBorders>
            <w:shd w:val="clear" w:color="000000" w:fill="FFFFFF"/>
            <w:noWrap/>
            <w:vAlign w:val="center"/>
            <w:hideMark/>
          </w:tcPr>
          <w:p w14:paraId="6711D618"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283</w:t>
            </w:r>
          </w:p>
        </w:tc>
        <w:tc>
          <w:tcPr>
            <w:tcW w:w="894" w:type="dxa"/>
            <w:tcBorders>
              <w:top w:val="nil"/>
              <w:left w:val="nil"/>
              <w:bottom w:val="single" w:sz="8" w:space="0" w:color="auto"/>
              <w:right w:val="single" w:sz="8" w:space="0" w:color="auto"/>
            </w:tcBorders>
            <w:shd w:val="clear" w:color="000000" w:fill="FFFFFF"/>
            <w:noWrap/>
            <w:vAlign w:val="center"/>
            <w:hideMark/>
          </w:tcPr>
          <w:p w14:paraId="324F332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301</w:t>
            </w:r>
          </w:p>
        </w:tc>
        <w:tc>
          <w:tcPr>
            <w:tcW w:w="756" w:type="dxa"/>
            <w:tcBorders>
              <w:top w:val="nil"/>
              <w:left w:val="nil"/>
              <w:bottom w:val="single" w:sz="8" w:space="0" w:color="auto"/>
              <w:right w:val="single" w:sz="8" w:space="0" w:color="auto"/>
            </w:tcBorders>
            <w:shd w:val="clear" w:color="000000" w:fill="FFFFFF"/>
            <w:noWrap/>
            <w:vAlign w:val="center"/>
            <w:hideMark/>
          </w:tcPr>
          <w:p w14:paraId="236B4B19"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317</w:t>
            </w:r>
          </w:p>
        </w:tc>
        <w:tc>
          <w:tcPr>
            <w:tcW w:w="756" w:type="dxa"/>
            <w:tcBorders>
              <w:top w:val="nil"/>
              <w:left w:val="nil"/>
              <w:bottom w:val="single" w:sz="8" w:space="0" w:color="auto"/>
              <w:right w:val="single" w:sz="8" w:space="0" w:color="auto"/>
            </w:tcBorders>
            <w:shd w:val="clear" w:color="000000" w:fill="FFFFFF"/>
            <w:noWrap/>
            <w:vAlign w:val="center"/>
            <w:hideMark/>
          </w:tcPr>
          <w:p w14:paraId="662CBA53"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333</w:t>
            </w:r>
          </w:p>
        </w:tc>
        <w:tc>
          <w:tcPr>
            <w:tcW w:w="756" w:type="dxa"/>
            <w:tcBorders>
              <w:top w:val="nil"/>
              <w:left w:val="nil"/>
              <w:bottom w:val="single" w:sz="8" w:space="0" w:color="auto"/>
              <w:right w:val="single" w:sz="8" w:space="0" w:color="auto"/>
            </w:tcBorders>
            <w:shd w:val="clear" w:color="000000" w:fill="FFFFFF"/>
            <w:noWrap/>
            <w:vAlign w:val="center"/>
            <w:hideMark/>
          </w:tcPr>
          <w:p w14:paraId="5CF4DD7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756" w:type="dxa"/>
            <w:tcBorders>
              <w:top w:val="nil"/>
              <w:left w:val="nil"/>
              <w:bottom w:val="single" w:sz="8" w:space="0" w:color="auto"/>
              <w:right w:val="single" w:sz="8" w:space="0" w:color="auto"/>
            </w:tcBorders>
            <w:shd w:val="clear" w:color="000000" w:fill="FFFFFF"/>
            <w:noWrap/>
            <w:vAlign w:val="center"/>
            <w:hideMark/>
          </w:tcPr>
          <w:p w14:paraId="38E1EE5C"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322</w:t>
            </w:r>
          </w:p>
        </w:tc>
        <w:tc>
          <w:tcPr>
            <w:tcW w:w="835" w:type="dxa"/>
            <w:tcBorders>
              <w:top w:val="nil"/>
              <w:left w:val="nil"/>
              <w:bottom w:val="single" w:sz="8" w:space="0" w:color="auto"/>
              <w:right w:val="single" w:sz="8" w:space="0" w:color="auto"/>
            </w:tcBorders>
            <w:shd w:val="clear" w:color="000000" w:fill="FFFFFF"/>
            <w:noWrap/>
            <w:vAlign w:val="center"/>
            <w:hideMark/>
          </w:tcPr>
          <w:p w14:paraId="4E82131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823" w:type="dxa"/>
            <w:tcBorders>
              <w:top w:val="nil"/>
              <w:left w:val="nil"/>
              <w:bottom w:val="single" w:sz="8" w:space="0" w:color="auto"/>
              <w:right w:val="single" w:sz="8" w:space="0" w:color="auto"/>
            </w:tcBorders>
            <w:shd w:val="clear" w:color="000000" w:fill="FFFFFF"/>
            <w:noWrap/>
            <w:vAlign w:val="center"/>
            <w:hideMark/>
          </w:tcPr>
          <w:p w14:paraId="6F243B9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485</w:t>
            </w:r>
          </w:p>
        </w:tc>
        <w:tc>
          <w:tcPr>
            <w:tcW w:w="823" w:type="dxa"/>
            <w:tcBorders>
              <w:top w:val="nil"/>
              <w:left w:val="nil"/>
              <w:bottom w:val="single" w:sz="8" w:space="0" w:color="auto"/>
              <w:right w:val="single" w:sz="8" w:space="0" w:color="auto"/>
            </w:tcBorders>
            <w:shd w:val="clear" w:color="000000" w:fill="FFFFFF"/>
            <w:noWrap/>
            <w:vAlign w:val="center"/>
            <w:hideMark/>
          </w:tcPr>
          <w:p w14:paraId="5C0FEE72"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688</w:t>
            </w:r>
          </w:p>
        </w:tc>
      </w:tr>
    </w:tbl>
    <w:p w14:paraId="4BF14300" w14:textId="5238E072" w:rsidR="00E03735" w:rsidRPr="002B5730" w:rsidRDefault="00051677"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022784" behindDoc="0" locked="0" layoutInCell="1" allowOverlap="1" wp14:anchorId="58537B88" wp14:editId="69EDABB9">
                <wp:simplePos x="0" y="0"/>
                <wp:positionH relativeFrom="margin">
                  <wp:posOffset>2686050</wp:posOffset>
                </wp:positionH>
                <wp:positionV relativeFrom="paragraph">
                  <wp:posOffset>57150</wp:posOffset>
                </wp:positionV>
                <wp:extent cx="3819278" cy="485775"/>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819278" cy="485775"/>
                        </a:xfrm>
                        <a:prstGeom prst="rect">
                          <a:avLst/>
                        </a:prstGeom>
                        <a:noFill/>
                      </wps:spPr>
                      <wps:txbx>
                        <w:txbxContent>
                          <w:p w14:paraId="51324337" w14:textId="2DD26256" w:rsidR="004D08D3" w:rsidRDefault="004D08D3"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2C68BBB0"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B133F1A" w14:textId="77777777" w:rsidR="004D08D3" w:rsidRPr="002F3659" w:rsidRDefault="004D08D3" w:rsidP="0062149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8537B88" id="_x0000_s1078" type="#_x0000_t202" style="position:absolute;margin-left:211.5pt;margin-top:4.5pt;width:300.75pt;height:38.2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" filled="f" stroked="f">
                <v:textbox>
                  <w:txbxContent>
                    <w:p w14:paraId="51324337" w14:textId="2DD26256" w:rsidR="004D08D3" w:rsidRDefault="004D08D3"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2C68BBB0"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B133F1A" w14:textId="77777777" w:rsidR="004D08D3" w:rsidRPr="002F3659" w:rsidRDefault="004D08D3" w:rsidP="0062149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74D98C55" w14:textId="77777777" w:rsidR="003757E0" w:rsidRDefault="003757E0" w:rsidP="003757E0">
      <w:pPr>
        <w:tabs>
          <w:tab w:val="left" w:pos="1530"/>
        </w:tabs>
        <w:spacing w:line="480" w:lineRule="auto"/>
        <w:rPr>
          <w:rFonts w:ascii="Arial" w:eastAsia="Arial" w:hAnsi="Arial" w:cs="Arial"/>
          <w:bCs/>
          <w:i/>
          <w:iCs/>
          <w:color w:val="000000" w:themeColor="text1"/>
          <w:sz w:val="18"/>
          <w:szCs w:val="18"/>
        </w:rPr>
      </w:pPr>
    </w:p>
    <w:p w14:paraId="23B8D11E" w14:textId="61942B61"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Asia Pacific</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88</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9</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56FF3845" w14:textId="69D00B3E"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t>Asia Pacific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F15E2C" w:rsidRPr="00113DAD" w14:paraId="7D174B59" w14:textId="77777777" w:rsidTr="00E80F8C">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81EA3A8" w14:textId="77777777" w:rsidR="00F15E2C" w:rsidRPr="00113DAD" w:rsidRDefault="00F15E2C" w:rsidP="00E80F8C">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792FC8" w14:textId="77777777" w:rsidR="00F15E2C" w:rsidRPr="00113DAD" w:rsidRDefault="00F15E2C" w:rsidP="00E80F8C">
            <w:pPr>
              <w:tabs>
                <w:tab w:val="left" w:pos="1290"/>
              </w:tabs>
              <w:spacing w:line="360" w:lineRule="auto"/>
              <w:jc w:val="center"/>
              <w:rPr>
                <w:rFonts w:ascii="Arial" w:eastAsia="Arial" w:hAnsi="Arial"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62AFDFF" w14:textId="77777777" w:rsidR="00F15E2C" w:rsidRPr="00113DAD" w:rsidRDefault="00F15E2C"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F0084" w14:textId="77777777" w:rsidR="00F15E2C" w:rsidRPr="00113DAD" w:rsidRDefault="00F15E2C"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A3C2D6" w14:textId="77777777" w:rsidR="00F15E2C" w:rsidRPr="00113DAD" w:rsidRDefault="00F15E2C"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A766164" w14:textId="77777777" w:rsidR="00F15E2C" w:rsidRPr="00113DAD" w:rsidRDefault="00F15E2C"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82DE0A" w14:textId="77777777" w:rsidR="00F15E2C" w:rsidRPr="00113DAD" w:rsidRDefault="00F15E2C"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8D25FD" w14:textId="77777777" w:rsidR="00F15E2C" w:rsidRPr="00113DAD" w:rsidRDefault="00F15E2C"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F7143C" w14:textId="77777777" w:rsidR="00F15E2C" w:rsidRPr="00113DAD" w:rsidRDefault="00F15E2C"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CFF38C" w14:textId="77777777" w:rsidR="00F15E2C" w:rsidRPr="00113DAD" w:rsidRDefault="00F15E2C"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BF3313" w14:textId="77777777" w:rsidR="00F15E2C" w:rsidRPr="00113DAD" w:rsidRDefault="00F15E2C"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E928E3" w:rsidRPr="00113DAD" w14:paraId="1294AE6F" w14:textId="77777777" w:rsidTr="00E80F8C">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B28175"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1D1D2D"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F51F9D" w14:textId="611C98E6"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B9D5" w14:textId="479E5B1A"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7D428" w14:textId="75312204"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A2C9B6" w14:textId="1C5A7BB1"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213A63" w14:textId="2448F776"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C9B7C4" w14:textId="1E7C71D0"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B9ED6" w14:textId="1D50B541"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296045" w14:textId="6C07ED82"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5EF973" w14:textId="44D46EEF"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487</w:t>
            </w:r>
          </w:p>
        </w:tc>
      </w:tr>
      <w:tr w:rsidR="00E928E3" w:rsidRPr="00113DAD" w14:paraId="32865DD7" w14:textId="77777777" w:rsidTr="00E80F8C">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F4A353"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2AA08A"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5D8B7F" w14:textId="29A2ADD1"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BD7E46" w14:textId="6286ED5A"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A22450" w14:textId="2BE363F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457E595" w14:textId="120A609E"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0F5AC6" w14:textId="4F79F0C1"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1A2903" w14:textId="2BB14A7C"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A40BB8" w14:textId="0419D04D"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624B16" w14:textId="02DA05F0"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E78281" w14:textId="206B176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441</w:t>
            </w:r>
          </w:p>
        </w:tc>
      </w:tr>
      <w:tr w:rsidR="00E928E3" w:rsidRPr="00113DAD" w14:paraId="46A28A86"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CAC5D0"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913AC0E"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BC79B7" w14:textId="5240874A"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283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63927" w14:textId="73930592"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301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B2E36" w14:textId="28FCDE33"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317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8AB6D" w14:textId="7A4CB75D"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333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655E53" w14:textId="250BA640"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349</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E05505" w14:textId="4C04DCD4"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322</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2A6380" w14:textId="02369AB4"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3818AB" w14:textId="4DA80838"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485</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172991" w14:textId="1A8A0F92"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688</w:t>
            </w:r>
          </w:p>
        </w:tc>
      </w:tr>
      <w:tr w:rsidR="00E928E3" w:rsidRPr="00113DAD" w14:paraId="223D72C0"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A91144"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5084EB2"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BFD934" w14:textId="0D6341A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FC9839" w14:textId="5D47B5D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6.3%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68B7F8" w14:textId="6703DD0E"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5.3%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668934" w14:textId="487F10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4.9%</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AA36C7" w14:textId="2E77BF11"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4.8%</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04548C" w14:textId="195683BB"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-7.5%</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2C5A0C" w14:textId="042447C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8.4%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875A5F" w14:textId="4CBFB60A"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8.1%</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A2CA74" w14:textId="24BA424A"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6.8%</w:t>
            </w:r>
          </w:p>
        </w:tc>
      </w:tr>
      <w:tr w:rsidR="00E928E3" w:rsidRPr="00113DAD" w14:paraId="6A31915B"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A67E27A"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83B08" w14:textId="7777777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ADA482" w14:textId="138A39E3"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8CD9C8" w14:textId="571152A6"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8B9D3B" w14:textId="68D92AD5"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1BB687" w14:textId="1D347458"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362792" w14:textId="01B0D392"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8CD4D" w14:textId="632E6F0D"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08E4D5" w14:textId="1F1230DC"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3F7B66" w14:textId="66E95169"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rPr>
              <w:t>-86</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6DBE7E" w14:textId="343F5AB7" w:rsidR="00E928E3" w:rsidRPr="00113DAD" w:rsidRDefault="00E928E3" w:rsidP="00E928E3">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-247</w:t>
            </w:r>
          </w:p>
        </w:tc>
      </w:tr>
    </w:tbl>
    <w:p w14:paraId="7AADEA23" w14:textId="5195C583" w:rsidR="00CB6C8F" w:rsidRDefault="00CB6C8F" w:rsidP="0061645E">
      <w:pPr>
        <w:spacing w:line="360" w:lineRule="auto"/>
        <w:rPr>
          <w:rFonts w:ascii="Arial" w:hAnsi="Arial" w:cs="Arial"/>
          <w:b/>
          <w:bCs/>
          <w:sz w:val="24"/>
          <w:szCs w:val="24"/>
        </w:rPr>
      </w:pPr>
    </w:p>
    <w:p w14:paraId="79C70096" w14:textId="626E7E11" w:rsidR="00F379AF" w:rsidRDefault="00F379AF" w:rsidP="0061645E">
      <w:pPr>
        <w:spacing w:line="360" w:lineRule="auto"/>
        <w:rPr>
          <w:rFonts w:ascii="Arial" w:hAnsi="Arial" w:cs="Arial"/>
          <w:b/>
          <w:bCs/>
          <w:sz w:val="24"/>
          <w:szCs w:val="24"/>
        </w:rPr>
      </w:pPr>
    </w:p>
    <w:p w14:paraId="43E72A84" w14:textId="1656E9B7" w:rsidR="00F379AF" w:rsidRDefault="00F379AF" w:rsidP="0061645E">
      <w:pPr>
        <w:spacing w:line="360" w:lineRule="auto"/>
        <w:rPr>
          <w:rFonts w:ascii="Arial" w:hAnsi="Arial" w:cs="Arial"/>
          <w:b/>
          <w:bCs/>
          <w:sz w:val="24"/>
          <w:szCs w:val="24"/>
        </w:rPr>
      </w:pPr>
    </w:p>
    <w:p w14:paraId="1F50CA34" w14:textId="7969F39F" w:rsidR="00F379AF" w:rsidRDefault="00F379AF" w:rsidP="0061645E">
      <w:pPr>
        <w:spacing w:line="360" w:lineRule="auto"/>
        <w:rPr>
          <w:rFonts w:ascii="Arial" w:hAnsi="Arial" w:cs="Arial"/>
          <w:b/>
          <w:bCs/>
          <w:sz w:val="24"/>
          <w:szCs w:val="24"/>
        </w:rPr>
      </w:pPr>
    </w:p>
    <w:p w14:paraId="70B40695" w14:textId="456D6AA7" w:rsidR="00F379AF" w:rsidRDefault="00F379AF" w:rsidP="0061645E">
      <w:pPr>
        <w:spacing w:line="360" w:lineRule="auto"/>
        <w:rPr>
          <w:rFonts w:ascii="Arial" w:hAnsi="Arial" w:cs="Arial"/>
          <w:b/>
          <w:bCs/>
          <w:sz w:val="24"/>
          <w:szCs w:val="24"/>
        </w:rPr>
      </w:pPr>
    </w:p>
    <w:p w14:paraId="11A1717F" w14:textId="798BCD08" w:rsidR="00F379AF" w:rsidRDefault="00F379AF" w:rsidP="0061645E">
      <w:pPr>
        <w:spacing w:line="360" w:lineRule="auto"/>
        <w:rPr>
          <w:rFonts w:ascii="Arial" w:hAnsi="Arial" w:cs="Arial"/>
          <w:b/>
          <w:bCs/>
          <w:sz w:val="24"/>
          <w:szCs w:val="24"/>
        </w:rPr>
      </w:pPr>
    </w:p>
    <w:p w14:paraId="03459915" w14:textId="77777777" w:rsidR="00F379AF" w:rsidRDefault="00F379AF" w:rsidP="0061645E">
      <w:pPr>
        <w:spacing w:line="360" w:lineRule="auto"/>
        <w:rPr>
          <w:rFonts w:ascii="Arial" w:hAnsi="Arial" w:cs="Arial"/>
          <w:b/>
          <w:bCs/>
          <w:sz w:val="24"/>
          <w:szCs w:val="24"/>
        </w:rPr>
      </w:pPr>
    </w:p>
    <w:p w14:paraId="28E0FE7C" w14:textId="216A866A"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lastRenderedPageBreak/>
        <w:t>3.2.1.5. Demand By Sales Channel</w:t>
      </w:r>
    </w:p>
    <w:p w14:paraId="2A44C16C" w14:textId="77777777" w:rsidR="0068383C" w:rsidRPr="0061645E" w:rsidRDefault="0068383C" w:rsidP="0061645E">
      <w:pPr>
        <w:spacing w:line="360" w:lineRule="auto"/>
        <w:rPr>
          <w:rFonts w:ascii="Arial" w:hAnsi="Arial" w:cs="Arial"/>
          <w:b/>
          <w:bCs/>
          <w:sz w:val="24"/>
          <w:szCs w:val="24"/>
        </w:rPr>
        <w:sectPr w:rsidR="0068383C"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36F69" w14:textId="490C1EC0"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Sales Channel,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2015–2020</w:t>
      </w:r>
    </w:p>
    <w:p w14:paraId="65DF9877" w14:textId="570B7C7F" w:rsidR="0068477D"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287E957D" wp14:editId="71B2A86E">
            <wp:extent cx="6536055" cy="2850078"/>
            <wp:effectExtent l="0" t="0" r="0" b="762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2F47E09" w14:textId="6EB40A12" w:rsidR="00243E52" w:rsidRDefault="001B1A6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18539837">
                <wp:simplePos x="0" y="0"/>
                <wp:positionH relativeFrom="column">
                  <wp:posOffset>2895600</wp:posOffset>
                </wp:positionH>
                <wp:positionV relativeFrom="paragraph">
                  <wp:posOffset>67946</wp:posOffset>
                </wp:positionV>
                <wp:extent cx="3394710" cy="323850"/>
                <wp:effectExtent l="0" t="0" r="0" b="0"/>
                <wp:wrapNone/>
                <wp:docPr id="176" name="TextBox 4"/>
                <wp:cNvGraphicFramePr/>
                <a:graphic xmlns:a="http://schemas.openxmlformats.org/drawingml/2006/main">
                  <a:graphicData uri="http://schemas.microsoft.com/office/word/2010/wordprocessingShape">
                    <wps:wsp>
                      <wps:cNvSpPr txBox="1"/>
                      <wps:spPr>
                        <a:xfrm>
                          <a:off x="0" y="0"/>
                          <a:ext cx="3394710" cy="323850"/>
                        </a:xfrm>
                        <a:prstGeom prst="rect">
                          <a:avLst/>
                        </a:prstGeom>
                        <a:noFill/>
                      </wps:spPr>
                      <wps:txbx>
                        <w:txbxContent>
                          <w:p w14:paraId="7B94A182"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6C0D52C" w14:textId="35B4FE82" w:rsidR="004D08D3" w:rsidRPr="00687E98" w:rsidRDefault="004D08D3"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50F654" id="_x0000_s1079" type="#_x0000_t202" style="position:absolute;margin-left:228pt;margin-top:5.35pt;width:267.3pt;height:2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" filled="f" stroked="f">
                <v:textbox>
                  <w:txbxContent>
                    <w:p w14:paraId="7B94A182"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6C0D52C" w14:textId="35B4FE82" w:rsidR="004D08D3" w:rsidRPr="00687E98" w:rsidRDefault="004D08D3"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v:shape>
            </w:pict>
          </mc:Fallback>
        </mc:AlternateContent>
      </w:r>
    </w:p>
    <w:p w14:paraId="4EB94014" w14:textId="77777777" w:rsidR="00243E52" w:rsidRDefault="00243E52" w:rsidP="0068477D">
      <w:pPr>
        <w:rPr>
          <w:rFonts w:ascii="Arial" w:eastAsia="Arial" w:hAnsi="Arial" w:cs="Arial"/>
          <w:color w:val="000000" w:themeColor="text1"/>
          <w:sz w:val="24"/>
          <w:szCs w:val="24"/>
        </w:rPr>
      </w:pPr>
    </w:p>
    <w:tbl>
      <w:tblPr>
        <w:tblW w:w="10314" w:type="dxa"/>
        <w:tblInd w:w="-185" w:type="dxa"/>
        <w:tblLook w:val="04A0" w:firstRow="1" w:lastRow="0" w:firstColumn="1" w:lastColumn="0" w:noHBand="0" w:noVBand="1"/>
      </w:tblPr>
      <w:tblGrid>
        <w:gridCol w:w="2751"/>
        <w:gridCol w:w="1204"/>
        <w:gridCol w:w="1204"/>
        <w:gridCol w:w="1204"/>
        <w:gridCol w:w="1206"/>
        <w:gridCol w:w="1375"/>
        <w:gridCol w:w="1370"/>
      </w:tblGrid>
      <w:tr w:rsidR="00630962" w:rsidRPr="00051677" w14:paraId="4D7D082B" w14:textId="77777777" w:rsidTr="00630962">
        <w:trPr>
          <w:trHeight w:val="462"/>
        </w:trPr>
        <w:tc>
          <w:tcPr>
            <w:tcW w:w="275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4C482B" w14:textId="226799BC" w:rsidR="00630962" w:rsidRPr="00051677" w:rsidRDefault="00630962" w:rsidP="00E80F8C">
            <w:pPr>
              <w:spacing w:after="0" w:line="24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w:t>
            </w:r>
          </w:p>
        </w:tc>
        <w:tc>
          <w:tcPr>
            <w:tcW w:w="1204" w:type="dxa"/>
            <w:tcBorders>
              <w:top w:val="single" w:sz="4" w:space="0" w:color="auto"/>
              <w:left w:val="nil"/>
              <w:bottom w:val="single" w:sz="4" w:space="0" w:color="auto"/>
              <w:right w:val="single" w:sz="4" w:space="0" w:color="auto"/>
            </w:tcBorders>
            <w:shd w:val="clear" w:color="auto" w:fill="C00000"/>
            <w:noWrap/>
            <w:vAlign w:val="center"/>
            <w:hideMark/>
          </w:tcPr>
          <w:p w14:paraId="3F79667F" w14:textId="77777777" w:rsidR="00630962" w:rsidRPr="00051677"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2015</w:t>
            </w:r>
          </w:p>
        </w:tc>
        <w:tc>
          <w:tcPr>
            <w:tcW w:w="1204" w:type="dxa"/>
            <w:tcBorders>
              <w:top w:val="single" w:sz="4" w:space="0" w:color="auto"/>
              <w:left w:val="nil"/>
              <w:bottom w:val="single" w:sz="4" w:space="0" w:color="auto"/>
              <w:right w:val="single" w:sz="4" w:space="0" w:color="auto"/>
            </w:tcBorders>
            <w:shd w:val="clear" w:color="auto" w:fill="C00000"/>
            <w:noWrap/>
            <w:vAlign w:val="center"/>
            <w:hideMark/>
          </w:tcPr>
          <w:p w14:paraId="2F5DFDEA" w14:textId="77777777" w:rsidR="00630962" w:rsidRPr="00051677"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2016</w:t>
            </w:r>
          </w:p>
        </w:tc>
        <w:tc>
          <w:tcPr>
            <w:tcW w:w="1204" w:type="dxa"/>
            <w:tcBorders>
              <w:top w:val="single" w:sz="4" w:space="0" w:color="auto"/>
              <w:left w:val="nil"/>
              <w:bottom w:val="single" w:sz="4" w:space="0" w:color="auto"/>
              <w:right w:val="single" w:sz="4" w:space="0" w:color="auto"/>
            </w:tcBorders>
            <w:shd w:val="clear" w:color="auto" w:fill="C00000"/>
            <w:noWrap/>
            <w:vAlign w:val="bottom"/>
            <w:hideMark/>
          </w:tcPr>
          <w:p w14:paraId="43E2C370" w14:textId="77777777" w:rsidR="00630962" w:rsidRPr="00051677"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2017</w:t>
            </w:r>
          </w:p>
        </w:tc>
        <w:tc>
          <w:tcPr>
            <w:tcW w:w="1206" w:type="dxa"/>
            <w:tcBorders>
              <w:top w:val="single" w:sz="4" w:space="0" w:color="auto"/>
              <w:left w:val="nil"/>
              <w:bottom w:val="single" w:sz="4" w:space="0" w:color="auto"/>
              <w:right w:val="single" w:sz="4" w:space="0" w:color="auto"/>
            </w:tcBorders>
            <w:shd w:val="clear" w:color="auto" w:fill="C00000"/>
            <w:noWrap/>
            <w:vAlign w:val="bottom"/>
            <w:hideMark/>
          </w:tcPr>
          <w:p w14:paraId="6D7079D3" w14:textId="77777777" w:rsidR="00630962" w:rsidRPr="00051677"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2018</w:t>
            </w:r>
          </w:p>
        </w:tc>
        <w:tc>
          <w:tcPr>
            <w:tcW w:w="1375" w:type="dxa"/>
            <w:tcBorders>
              <w:top w:val="single" w:sz="4" w:space="0" w:color="auto"/>
              <w:left w:val="nil"/>
              <w:bottom w:val="single" w:sz="4" w:space="0" w:color="auto"/>
              <w:right w:val="single" w:sz="4" w:space="0" w:color="auto"/>
            </w:tcBorders>
            <w:shd w:val="clear" w:color="auto" w:fill="C00000"/>
            <w:noWrap/>
            <w:vAlign w:val="bottom"/>
            <w:hideMark/>
          </w:tcPr>
          <w:p w14:paraId="0EFE8133" w14:textId="77777777" w:rsidR="00630962" w:rsidRPr="00051677"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2019</w:t>
            </w:r>
          </w:p>
        </w:tc>
        <w:tc>
          <w:tcPr>
            <w:tcW w:w="1370" w:type="dxa"/>
            <w:tcBorders>
              <w:top w:val="single" w:sz="4" w:space="0" w:color="auto"/>
              <w:left w:val="nil"/>
              <w:bottom w:val="single" w:sz="4" w:space="0" w:color="auto"/>
              <w:right w:val="single" w:sz="4" w:space="0" w:color="auto"/>
            </w:tcBorders>
            <w:shd w:val="clear" w:color="auto" w:fill="C00000"/>
            <w:noWrap/>
            <w:vAlign w:val="bottom"/>
            <w:hideMark/>
          </w:tcPr>
          <w:p w14:paraId="54AF4A95" w14:textId="77777777" w:rsidR="00630962" w:rsidRPr="00051677"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2020</w:t>
            </w:r>
          </w:p>
        </w:tc>
      </w:tr>
      <w:tr w:rsidR="00630962" w:rsidRPr="00051677" w14:paraId="0374EA93"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50AF4704" w14:textId="77777777" w:rsidR="00630962" w:rsidRPr="00051677" w:rsidRDefault="00630962"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Direct </w:t>
            </w:r>
          </w:p>
        </w:tc>
        <w:tc>
          <w:tcPr>
            <w:tcW w:w="1204" w:type="dxa"/>
            <w:tcBorders>
              <w:top w:val="nil"/>
              <w:left w:val="nil"/>
              <w:bottom w:val="single" w:sz="4" w:space="0" w:color="auto"/>
              <w:right w:val="single" w:sz="4" w:space="0" w:color="auto"/>
            </w:tcBorders>
            <w:shd w:val="clear" w:color="000000" w:fill="FFFFFF"/>
            <w:noWrap/>
            <w:vAlign w:val="bottom"/>
            <w:hideMark/>
          </w:tcPr>
          <w:p w14:paraId="6F4445C8" w14:textId="1255CE38"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232</w:t>
            </w:r>
          </w:p>
        </w:tc>
        <w:tc>
          <w:tcPr>
            <w:tcW w:w="1204" w:type="dxa"/>
            <w:tcBorders>
              <w:top w:val="nil"/>
              <w:left w:val="nil"/>
              <w:bottom w:val="single" w:sz="4" w:space="0" w:color="auto"/>
              <w:right w:val="single" w:sz="4" w:space="0" w:color="auto"/>
            </w:tcBorders>
            <w:shd w:val="clear" w:color="000000" w:fill="FFFFFF"/>
            <w:noWrap/>
            <w:vAlign w:val="bottom"/>
            <w:hideMark/>
          </w:tcPr>
          <w:p w14:paraId="293607FD" w14:textId="036F6612"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247</w:t>
            </w:r>
          </w:p>
        </w:tc>
        <w:tc>
          <w:tcPr>
            <w:tcW w:w="1204" w:type="dxa"/>
            <w:tcBorders>
              <w:top w:val="nil"/>
              <w:left w:val="nil"/>
              <w:bottom w:val="single" w:sz="4" w:space="0" w:color="auto"/>
              <w:right w:val="single" w:sz="4" w:space="0" w:color="auto"/>
            </w:tcBorders>
            <w:shd w:val="clear" w:color="000000" w:fill="FFFFFF"/>
            <w:noWrap/>
            <w:vAlign w:val="bottom"/>
            <w:hideMark/>
          </w:tcPr>
          <w:p w14:paraId="18DD31FB" w14:textId="41107755"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261</w:t>
            </w:r>
          </w:p>
        </w:tc>
        <w:tc>
          <w:tcPr>
            <w:tcW w:w="1206" w:type="dxa"/>
            <w:tcBorders>
              <w:top w:val="nil"/>
              <w:left w:val="nil"/>
              <w:bottom w:val="single" w:sz="4" w:space="0" w:color="auto"/>
              <w:right w:val="single" w:sz="4" w:space="0" w:color="auto"/>
            </w:tcBorders>
            <w:shd w:val="clear" w:color="000000" w:fill="FFFFFF"/>
            <w:noWrap/>
            <w:vAlign w:val="bottom"/>
            <w:hideMark/>
          </w:tcPr>
          <w:p w14:paraId="78D31F14" w14:textId="469D1039"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283</w:t>
            </w:r>
          </w:p>
        </w:tc>
        <w:tc>
          <w:tcPr>
            <w:tcW w:w="1375" w:type="dxa"/>
            <w:tcBorders>
              <w:top w:val="nil"/>
              <w:left w:val="nil"/>
              <w:bottom w:val="single" w:sz="4" w:space="0" w:color="auto"/>
              <w:right w:val="single" w:sz="4" w:space="0" w:color="auto"/>
            </w:tcBorders>
            <w:shd w:val="clear" w:color="000000" w:fill="FFFFFF"/>
            <w:noWrap/>
            <w:vAlign w:val="bottom"/>
            <w:hideMark/>
          </w:tcPr>
          <w:p w14:paraId="565C4B9C" w14:textId="74623638"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302</w:t>
            </w:r>
          </w:p>
        </w:tc>
        <w:tc>
          <w:tcPr>
            <w:tcW w:w="1370" w:type="dxa"/>
            <w:tcBorders>
              <w:top w:val="nil"/>
              <w:left w:val="nil"/>
              <w:bottom w:val="single" w:sz="4" w:space="0" w:color="auto"/>
              <w:right w:val="single" w:sz="4" w:space="0" w:color="auto"/>
            </w:tcBorders>
            <w:shd w:val="clear" w:color="000000" w:fill="FFFFFF"/>
            <w:noWrap/>
            <w:vAlign w:val="bottom"/>
            <w:hideMark/>
          </w:tcPr>
          <w:p w14:paraId="2DCD7790" w14:textId="4A15D97D"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278</w:t>
            </w:r>
          </w:p>
        </w:tc>
      </w:tr>
      <w:tr w:rsidR="00630962" w:rsidRPr="00051677" w14:paraId="472F2A1C"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3757CDE3" w14:textId="77777777" w:rsidR="00630962" w:rsidRPr="00051677" w:rsidRDefault="00630962"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Indirect </w:t>
            </w:r>
          </w:p>
        </w:tc>
        <w:tc>
          <w:tcPr>
            <w:tcW w:w="1204" w:type="dxa"/>
            <w:tcBorders>
              <w:top w:val="nil"/>
              <w:left w:val="nil"/>
              <w:bottom w:val="single" w:sz="4" w:space="0" w:color="auto"/>
              <w:right w:val="single" w:sz="4" w:space="0" w:color="auto"/>
            </w:tcBorders>
            <w:shd w:val="clear" w:color="000000" w:fill="FFFFFF"/>
            <w:noWrap/>
            <w:vAlign w:val="bottom"/>
            <w:hideMark/>
          </w:tcPr>
          <w:p w14:paraId="3E82580E" w14:textId="5835347E"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51</w:t>
            </w:r>
          </w:p>
        </w:tc>
        <w:tc>
          <w:tcPr>
            <w:tcW w:w="1204" w:type="dxa"/>
            <w:tcBorders>
              <w:top w:val="nil"/>
              <w:left w:val="nil"/>
              <w:bottom w:val="single" w:sz="4" w:space="0" w:color="auto"/>
              <w:right w:val="single" w:sz="4" w:space="0" w:color="auto"/>
            </w:tcBorders>
            <w:shd w:val="clear" w:color="000000" w:fill="FFFFFF"/>
            <w:noWrap/>
            <w:vAlign w:val="bottom"/>
            <w:hideMark/>
          </w:tcPr>
          <w:p w14:paraId="2978DBB7" w14:textId="003B1FDA"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54</w:t>
            </w:r>
          </w:p>
        </w:tc>
        <w:tc>
          <w:tcPr>
            <w:tcW w:w="1204" w:type="dxa"/>
            <w:tcBorders>
              <w:top w:val="nil"/>
              <w:left w:val="nil"/>
              <w:bottom w:val="single" w:sz="4" w:space="0" w:color="auto"/>
              <w:right w:val="single" w:sz="4" w:space="0" w:color="auto"/>
            </w:tcBorders>
            <w:shd w:val="clear" w:color="000000" w:fill="FFFFFF"/>
            <w:noWrap/>
            <w:vAlign w:val="bottom"/>
            <w:hideMark/>
          </w:tcPr>
          <w:p w14:paraId="1C91D206" w14:textId="2896FB2E"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56</w:t>
            </w:r>
          </w:p>
        </w:tc>
        <w:tc>
          <w:tcPr>
            <w:tcW w:w="1206" w:type="dxa"/>
            <w:tcBorders>
              <w:top w:val="nil"/>
              <w:left w:val="nil"/>
              <w:bottom w:val="single" w:sz="4" w:space="0" w:color="auto"/>
              <w:right w:val="single" w:sz="4" w:space="0" w:color="auto"/>
            </w:tcBorders>
            <w:shd w:val="clear" w:color="000000" w:fill="FFFFFF"/>
            <w:noWrap/>
            <w:vAlign w:val="bottom"/>
            <w:hideMark/>
          </w:tcPr>
          <w:p w14:paraId="21330227" w14:textId="7A0B8F83"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50</w:t>
            </w:r>
          </w:p>
        </w:tc>
        <w:tc>
          <w:tcPr>
            <w:tcW w:w="1375" w:type="dxa"/>
            <w:tcBorders>
              <w:top w:val="nil"/>
              <w:left w:val="nil"/>
              <w:bottom w:val="single" w:sz="4" w:space="0" w:color="auto"/>
              <w:right w:val="single" w:sz="4" w:space="0" w:color="auto"/>
            </w:tcBorders>
            <w:shd w:val="clear" w:color="000000" w:fill="FFFFFF"/>
            <w:noWrap/>
            <w:vAlign w:val="bottom"/>
            <w:hideMark/>
          </w:tcPr>
          <w:p w14:paraId="3CE66111" w14:textId="5A8C41C0"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47</w:t>
            </w:r>
          </w:p>
        </w:tc>
        <w:tc>
          <w:tcPr>
            <w:tcW w:w="1370" w:type="dxa"/>
            <w:tcBorders>
              <w:top w:val="nil"/>
              <w:left w:val="nil"/>
              <w:bottom w:val="single" w:sz="4" w:space="0" w:color="auto"/>
              <w:right w:val="single" w:sz="4" w:space="0" w:color="auto"/>
            </w:tcBorders>
            <w:shd w:val="clear" w:color="000000" w:fill="FFFFFF"/>
            <w:noWrap/>
            <w:vAlign w:val="bottom"/>
            <w:hideMark/>
          </w:tcPr>
          <w:p w14:paraId="6D26AD47" w14:textId="4C2E850D"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44</w:t>
            </w:r>
          </w:p>
        </w:tc>
      </w:tr>
      <w:tr w:rsidR="00630962" w:rsidRPr="00051677" w14:paraId="4E276269"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776F5666" w14:textId="77777777" w:rsidR="00630962" w:rsidRPr="00477C5A" w:rsidRDefault="00630962" w:rsidP="00E03735">
            <w:pPr>
              <w:spacing w:after="0" w:line="240" w:lineRule="auto"/>
              <w:rPr>
                <w:rFonts w:ascii="Arial" w:eastAsia="Times New Roman" w:hAnsi="Arial" w:cs="Arial"/>
                <w:b/>
                <w:bCs/>
                <w:color w:val="000000"/>
                <w:sz w:val="20"/>
                <w:szCs w:val="20"/>
                <w:lang w:val="en-US"/>
              </w:rPr>
            </w:pPr>
            <w:r w:rsidRPr="00477C5A">
              <w:rPr>
                <w:rFonts w:ascii="Arial" w:hAnsi="Arial" w:cs="Arial"/>
                <w:b/>
                <w:bCs/>
                <w:color w:val="000000"/>
                <w:sz w:val="20"/>
                <w:szCs w:val="20"/>
              </w:rPr>
              <w:t>Total</w:t>
            </w:r>
          </w:p>
        </w:tc>
        <w:tc>
          <w:tcPr>
            <w:tcW w:w="1204" w:type="dxa"/>
            <w:tcBorders>
              <w:top w:val="nil"/>
              <w:left w:val="nil"/>
              <w:bottom w:val="single" w:sz="4" w:space="0" w:color="auto"/>
              <w:right w:val="single" w:sz="4" w:space="0" w:color="auto"/>
            </w:tcBorders>
            <w:shd w:val="clear" w:color="000000" w:fill="FFFFFF"/>
            <w:noWrap/>
            <w:vAlign w:val="bottom"/>
            <w:hideMark/>
          </w:tcPr>
          <w:p w14:paraId="05528C48" w14:textId="04821A80"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283</w:t>
            </w:r>
          </w:p>
        </w:tc>
        <w:tc>
          <w:tcPr>
            <w:tcW w:w="1204" w:type="dxa"/>
            <w:tcBorders>
              <w:top w:val="nil"/>
              <w:left w:val="nil"/>
              <w:bottom w:val="single" w:sz="4" w:space="0" w:color="auto"/>
              <w:right w:val="single" w:sz="4" w:space="0" w:color="auto"/>
            </w:tcBorders>
            <w:shd w:val="clear" w:color="000000" w:fill="FFFFFF"/>
            <w:noWrap/>
            <w:vAlign w:val="bottom"/>
            <w:hideMark/>
          </w:tcPr>
          <w:p w14:paraId="4ADC5822" w14:textId="2BED6D5E"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301</w:t>
            </w:r>
          </w:p>
        </w:tc>
        <w:tc>
          <w:tcPr>
            <w:tcW w:w="1204" w:type="dxa"/>
            <w:tcBorders>
              <w:top w:val="nil"/>
              <w:left w:val="nil"/>
              <w:bottom w:val="single" w:sz="4" w:space="0" w:color="auto"/>
              <w:right w:val="single" w:sz="4" w:space="0" w:color="auto"/>
            </w:tcBorders>
            <w:shd w:val="clear" w:color="000000" w:fill="FFFFFF"/>
            <w:noWrap/>
            <w:vAlign w:val="bottom"/>
            <w:hideMark/>
          </w:tcPr>
          <w:p w14:paraId="022DF01D" w14:textId="0C36D0A6"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317</w:t>
            </w:r>
          </w:p>
        </w:tc>
        <w:tc>
          <w:tcPr>
            <w:tcW w:w="1206" w:type="dxa"/>
            <w:tcBorders>
              <w:top w:val="nil"/>
              <w:left w:val="nil"/>
              <w:bottom w:val="single" w:sz="4" w:space="0" w:color="auto"/>
              <w:right w:val="single" w:sz="4" w:space="0" w:color="auto"/>
            </w:tcBorders>
            <w:shd w:val="clear" w:color="000000" w:fill="FFFFFF"/>
            <w:noWrap/>
            <w:vAlign w:val="bottom"/>
            <w:hideMark/>
          </w:tcPr>
          <w:p w14:paraId="37614142" w14:textId="494DEC10"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333</w:t>
            </w:r>
          </w:p>
        </w:tc>
        <w:tc>
          <w:tcPr>
            <w:tcW w:w="1375" w:type="dxa"/>
            <w:tcBorders>
              <w:top w:val="nil"/>
              <w:left w:val="nil"/>
              <w:bottom w:val="single" w:sz="4" w:space="0" w:color="auto"/>
              <w:right w:val="single" w:sz="4" w:space="0" w:color="auto"/>
            </w:tcBorders>
            <w:shd w:val="clear" w:color="000000" w:fill="FFFFFF"/>
            <w:noWrap/>
            <w:vAlign w:val="bottom"/>
            <w:hideMark/>
          </w:tcPr>
          <w:p w14:paraId="291147B7" w14:textId="5BE72DAD"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349</w:t>
            </w:r>
          </w:p>
        </w:tc>
        <w:tc>
          <w:tcPr>
            <w:tcW w:w="1370" w:type="dxa"/>
            <w:tcBorders>
              <w:top w:val="nil"/>
              <w:left w:val="nil"/>
              <w:bottom w:val="single" w:sz="4" w:space="0" w:color="auto"/>
              <w:right w:val="single" w:sz="4" w:space="0" w:color="auto"/>
            </w:tcBorders>
            <w:shd w:val="clear" w:color="000000" w:fill="FFFFFF"/>
            <w:noWrap/>
            <w:vAlign w:val="bottom"/>
            <w:hideMark/>
          </w:tcPr>
          <w:p w14:paraId="16F8ED95" w14:textId="22CF43EE"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322</w:t>
            </w:r>
          </w:p>
        </w:tc>
      </w:tr>
    </w:tbl>
    <w:p w14:paraId="1EE3A005" w14:textId="4F0E9DF2" w:rsidR="00F15E2C" w:rsidRDefault="00F15E2C" w:rsidP="00F15E2C">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475392" behindDoc="0" locked="0" layoutInCell="1" allowOverlap="1" wp14:anchorId="24A3AD5D" wp14:editId="76B361AF">
                <wp:simplePos x="0" y="0"/>
                <wp:positionH relativeFrom="column">
                  <wp:posOffset>2971800</wp:posOffset>
                </wp:positionH>
                <wp:positionV relativeFrom="paragraph">
                  <wp:posOffset>161290</wp:posOffset>
                </wp:positionV>
                <wp:extent cx="3566160" cy="295275"/>
                <wp:effectExtent l="0" t="0" r="0" b="0"/>
                <wp:wrapNone/>
                <wp:docPr id="1266" name="TextBox 4"/>
                <wp:cNvGraphicFramePr/>
                <a:graphic xmlns:a="http://schemas.openxmlformats.org/drawingml/2006/main">
                  <a:graphicData uri="http://schemas.microsoft.com/office/word/2010/wordprocessingShape">
                    <wps:wsp>
                      <wps:cNvSpPr txBox="1"/>
                      <wps:spPr>
                        <a:xfrm>
                          <a:off x="0" y="0"/>
                          <a:ext cx="3566160" cy="295275"/>
                        </a:xfrm>
                        <a:prstGeom prst="rect">
                          <a:avLst/>
                        </a:prstGeom>
                        <a:noFill/>
                      </wps:spPr>
                      <wps:txbx>
                        <w:txbxContent>
                          <w:p w14:paraId="4831A9F7"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628BB8B" w14:textId="5A0335BE" w:rsidR="004D08D3" w:rsidRPr="00687E98" w:rsidRDefault="004D08D3"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A3AD5D" id="_x0000_s1080" type="#_x0000_t202" style="position:absolute;margin-left:234pt;margin-top:12.7pt;width:280.8pt;height:23.2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" filled="f" stroked="f">
                <v:textbox>
                  <w:txbxContent>
                    <w:p w14:paraId="4831A9F7"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628BB8B" w14:textId="5A0335BE" w:rsidR="004D08D3" w:rsidRPr="00687E98" w:rsidRDefault="004D08D3"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v:shape>
            </w:pict>
          </mc:Fallback>
        </mc:AlternateContent>
      </w:r>
    </w:p>
    <w:p w14:paraId="62A32A80" w14:textId="77777777" w:rsidR="00F379AF" w:rsidRDefault="00F379AF" w:rsidP="00912B14">
      <w:pPr>
        <w:spacing w:line="360" w:lineRule="auto"/>
        <w:textAlignment w:val="baseline"/>
        <w:rPr>
          <w:rFonts w:ascii="Arial" w:hAnsi="Arial" w:cs="Arial"/>
          <w:b/>
          <w:bCs/>
          <w:sz w:val="24"/>
          <w:szCs w:val="24"/>
        </w:rPr>
      </w:pPr>
    </w:p>
    <w:p w14:paraId="791E2E54" w14:textId="77777777" w:rsidR="00F379AF" w:rsidRDefault="00F379AF" w:rsidP="00912B14">
      <w:pPr>
        <w:spacing w:line="360" w:lineRule="auto"/>
        <w:textAlignment w:val="baseline"/>
        <w:rPr>
          <w:rFonts w:ascii="Arial" w:hAnsi="Arial" w:cs="Arial"/>
          <w:b/>
          <w:bCs/>
          <w:sz w:val="24"/>
          <w:szCs w:val="24"/>
        </w:rPr>
      </w:pPr>
    </w:p>
    <w:p w14:paraId="725760E7" w14:textId="77777777" w:rsidR="00F379AF" w:rsidRDefault="00F379AF" w:rsidP="00912B14">
      <w:pPr>
        <w:spacing w:line="360" w:lineRule="auto"/>
        <w:textAlignment w:val="baseline"/>
        <w:rPr>
          <w:rFonts w:ascii="Arial" w:hAnsi="Arial" w:cs="Arial"/>
          <w:b/>
          <w:bCs/>
          <w:sz w:val="24"/>
          <w:szCs w:val="24"/>
        </w:rPr>
      </w:pPr>
    </w:p>
    <w:p w14:paraId="71558ABC" w14:textId="77777777" w:rsidR="00F379AF" w:rsidRDefault="00F379AF" w:rsidP="00912B14">
      <w:pPr>
        <w:spacing w:line="360" w:lineRule="auto"/>
        <w:textAlignment w:val="baseline"/>
        <w:rPr>
          <w:rFonts w:ascii="Arial" w:hAnsi="Arial" w:cs="Arial"/>
          <w:b/>
          <w:bCs/>
          <w:sz w:val="24"/>
          <w:szCs w:val="24"/>
        </w:rPr>
      </w:pPr>
    </w:p>
    <w:p w14:paraId="2A782690" w14:textId="77777777" w:rsidR="00F379AF" w:rsidRDefault="00F379AF" w:rsidP="00912B14">
      <w:pPr>
        <w:spacing w:line="360" w:lineRule="auto"/>
        <w:textAlignment w:val="baseline"/>
        <w:rPr>
          <w:rFonts w:ascii="Arial" w:hAnsi="Arial" w:cs="Arial"/>
          <w:b/>
          <w:bCs/>
          <w:sz w:val="24"/>
          <w:szCs w:val="24"/>
        </w:rPr>
      </w:pPr>
    </w:p>
    <w:p w14:paraId="75F99C1E" w14:textId="77777777" w:rsidR="00F379AF" w:rsidRDefault="00F379AF" w:rsidP="00912B14">
      <w:pPr>
        <w:spacing w:line="360" w:lineRule="auto"/>
        <w:textAlignment w:val="baseline"/>
        <w:rPr>
          <w:rFonts w:ascii="Arial" w:hAnsi="Arial" w:cs="Arial"/>
          <w:b/>
          <w:bCs/>
          <w:sz w:val="24"/>
          <w:szCs w:val="24"/>
        </w:rPr>
      </w:pPr>
    </w:p>
    <w:p w14:paraId="5531246B" w14:textId="77777777" w:rsidR="00F379AF" w:rsidRDefault="00F379AF" w:rsidP="00912B14">
      <w:pPr>
        <w:spacing w:line="360" w:lineRule="auto"/>
        <w:textAlignment w:val="baseline"/>
        <w:rPr>
          <w:rFonts w:ascii="Arial" w:hAnsi="Arial" w:cs="Arial"/>
          <w:b/>
          <w:bCs/>
          <w:sz w:val="24"/>
          <w:szCs w:val="24"/>
        </w:rPr>
      </w:pPr>
    </w:p>
    <w:p w14:paraId="0BBCD1A2" w14:textId="03E722DD"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3.2.1.6. Sales By Company</w:t>
      </w:r>
    </w:p>
    <w:p w14:paraId="295BE25A" w14:textId="740C26AF" w:rsidR="00C77616"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Sales, By Company, By Volume</w:t>
      </w:r>
      <w:r w:rsidR="007C5B32">
        <w:rPr>
          <w:rFonts w:ascii="Arial" w:hAnsi="Arial" w:cs="Arial"/>
          <w:b/>
          <w:bCs/>
          <w:sz w:val="24"/>
          <w:szCs w:val="24"/>
        </w:rPr>
        <w:t xml:space="preserve"> (000’ Tonnes)</w:t>
      </w:r>
      <w:r w:rsidRPr="0061645E">
        <w:rPr>
          <w:rFonts w:ascii="Arial" w:hAnsi="Arial" w:cs="Arial"/>
          <w:b/>
          <w:bCs/>
          <w:sz w:val="24"/>
          <w:szCs w:val="24"/>
        </w:rPr>
        <w:t>, 2020</w:t>
      </w:r>
    </w:p>
    <w:p w14:paraId="46057104" w14:textId="77777777" w:rsidR="00C77616" w:rsidRPr="0061645E" w:rsidRDefault="00C77616" w:rsidP="0068477D">
      <w:pPr>
        <w:rPr>
          <w:rFonts w:ascii="Arial" w:hAnsi="Arial" w:cs="Arial"/>
          <w:b/>
          <w:bCs/>
          <w:sz w:val="24"/>
          <w:szCs w:val="24"/>
        </w:rPr>
      </w:pPr>
    </w:p>
    <w:p w14:paraId="16B0012D" w14:textId="2BC948C8" w:rsidR="00C77616" w:rsidRDefault="00C77616" w:rsidP="0068477D">
      <w:pPr>
        <w:rPr>
          <w:rFonts w:ascii="Arial" w:eastAsia="Arial" w:hAnsi="Arial" w:cs="Arial"/>
          <w:color w:val="000000" w:themeColor="text1"/>
          <w:sz w:val="24"/>
          <w:szCs w:val="24"/>
        </w:rPr>
      </w:pPr>
      <w:r w:rsidRPr="002B5730">
        <w:rPr>
          <w:noProof/>
          <w:color w:val="000000" w:themeColor="text1"/>
        </w:rPr>
        <w:drawing>
          <wp:inline distT="0" distB="0" distL="0" distR="0" wp14:anchorId="06433C1C" wp14:editId="644AE49A">
            <wp:extent cx="6457950" cy="3676650"/>
            <wp:effectExtent l="0" t="0" r="0" b="0"/>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3779742" w14:textId="63F9F2DA" w:rsidR="00C77616" w:rsidRDefault="007B2784"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719B2CC9">
                <wp:simplePos x="0" y="0"/>
                <wp:positionH relativeFrom="margin">
                  <wp:posOffset>3171190</wp:posOffset>
                </wp:positionH>
                <wp:positionV relativeFrom="paragraph">
                  <wp:posOffset>8890</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AB760E5" w:rsidR="004D08D3" w:rsidRDefault="004D08D3"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3BBCD1EB"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1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80D27CD" w14:textId="77777777" w:rsidR="004D08D3" w:rsidRPr="00CE35EB" w:rsidRDefault="004D08D3"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081" type="#_x0000_t202" style="position:absolute;margin-left:249.7pt;margin-top:.7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" filled="f" stroked="f">
                <v:textbox>
                  <w:txbxContent>
                    <w:p w14:paraId="52872E8B" w14:textId="5AB760E5" w:rsidR="004D08D3" w:rsidRDefault="004D08D3"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066D13">
                        <w:rPr>
                          <w:rFonts w:ascii="Verdana" w:eastAsia="Verdana" w:hAnsi="Verdana" w:cs="Verdana"/>
                          <w:i/>
                          <w:iCs/>
                          <w:color w:val="7F7F7F"/>
                          <w:kern w:val="24"/>
                          <w:sz w:val="12"/>
                          <w:szCs w:val="12"/>
                          <w14:textFill>
                            <w14:solidFill>
                              <w14:srgbClr w14:val="7F7F7F">
                                <w14:lumMod w14:val="50000"/>
                              </w14:srgbClr>
                            </w14:solidFill>
                          </w14:textFill>
                        </w:rPr>
                        <w:t>Innovative Resins Pvt. Ltd.</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Pr>
                          <w:rFonts w:ascii="Verdana" w:eastAsia="Verdana" w:hAnsi="Verdana" w:cs="Verdana"/>
                          <w:i/>
                          <w:iCs/>
                          <w:color w:val="7F7F7F"/>
                          <w:kern w:val="24"/>
                          <w:sz w:val="12"/>
                          <w:szCs w:val="12"/>
                          <w14:textFill>
                            <w14:solidFill>
                              <w14:srgbClr w14:val="7F7F7F">
                                <w14:lumMod w14:val="50000"/>
                              </w14:srgbClr>
                            </w14:solidFill>
                          </w14:textFill>
                        </w:rPr>
                        <w:t xml:space="preserve">s, </w:t>
                      </w:r>
                      <w:r w:rsidRPr="00066D13">
                        <w:rPr>
                          <w:rFonts w:ascii="Verdana" w:eastAsia="Verdana" w:hAnsi="Verdana" w:cs="Verdana"/>
                          <w:i/>
                          <w:iCs/>
                          <w:color w:val="7F7F7F"/>
                          <w:kern w:val="24"/>
                          <w:sz w:val="12"/>
                          <w:szCs w:val="12"/>
                          <w14:textFill>
                            <w14:solidFill>
                              <w14:srgbClr w14:val="7F7F7F">
                                <w14:lumMod w14:val="50000"/>
                              </w14:srgbClr>
                            </w14:solidFill>
                          </w14:textFill>
                        </w:rPr>
                        <w:t>Reichhold India Pvt. Ltd.</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3BBCD1EB" w14:textId="77777777" w:rsidR="004D08D3" w:rsidRPr="005858C1" w:rsidRDefault="004D08D3" w:rsidP="001B1A6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80D27CD" w14:textId="77777777" w:rsidR="004D08D3" w:rsidRPr="00CE35EB" w:rsidRDefault="004D08D3"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4E30E35B" w14:textId="37CCCB60" w:rsidR="00C77616" w:rsidRDefault="00C77616" w:rsidP="0068477D">
      <w:pPr>
        <w:rPr>
          <w:rFonts w:ascii="Arial" w:eastAsia="Arial" w:hAnsi="Arial" w:cs="Arial"/>
          <w:color w:val="000000" w:themeColor="text1"/>
          <w:sz w:val="24"/>
          <w:szCs w:val="24"/>
        </w:rPr>
      </w:pPr>
    </w:p>
    <w:p w14:paraId="46A2F353" w14:textId="745D92A3" w:rsidR="007B2784" w:rsidRDefault="007B2784" w:rsidP="0068477D">
      <w:pPr>
        <w:rPr>
          <w:rFonts w:ascii="Arial" w:eastAsia="Arial" w:hAnsi="Arial" w:cs="Arial"/>
          <w:color w:val="000000" w:themeColor="text1"/>
          <w:sz w:val="24"/>
          <w:szCs w:val="24"/>
        </w:rPr>
      </w:pPr>
    </w:p>
    <w:p w14:paraId="52EE7AE1" w14:textId="7777777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proofErr w:type="spellStart"/>
      <w:r w:rsidRPr="00464C4B">
        <w:rPr>
          <w:sz w:val="23"/>
          <w:szCs w:val="23"/>
        </w:rPr>
        <w:t>Swancor</w:t>
      </w:r>
      <w:proofErr w:type="spellEnd"/>
      <w:r w:rsidRPr="00464C4B">
        <w:rPr>
          <w:sz w:val="23"/>
          <w:szCs w:val="23"/>
        </w:rPr>
        <w:t xml:space="preserve"> Holding and </w:t>
      </w:r>
      <w:proofErr w:type="spellStart"/>
      <w:r w:rsidRPr="00464C4B">
        <w:rPr>
          <w:sz w:val="23"/>
          <w:szCs w:val="23"/>
        </w:rPr>
        <w:t>Jinling</w:t>
      </w:r>
      <w:proofErr w:type="spellEnd"/>
      <w:r w:rsidRPr="00464C4B">
        <w:rPr>
          <w:sz w:val="23"/>
          <w:szCs w:val="23"/>
        </w:rPr>
        <w:t xml:space="preserve"> AOC are the major manufacturers in the APAC region with the combined market share of close to one-third in terms of sales. </w:t>
      </w:r>
    </w:p>
    <w:p w14:paraId="21ECF137" w14:textId="77777777" w:rsidR="00870FD9" w:rsidRPr="00951F7D"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AOC, globally, has been a key producer of specialty resins and collaboration with China based </w:t>
      </w:r>
      <w:proofErr w:type="spellStart"/>
      <w:r w:rsidRPr="00464C4B">
        <w:rPr>
          <w:sz w:val="23"/>
          <w:szCs w:val="23"/>
        </w:rPr>
        <w:t>Jinling</w:t>
      </w:r>
      <w:proofErr w:type="spellEnd"/>
      <w:r w:rsidRPr="00464C4B">
        <w:rPr>
          <w:sz w:val="23"/>
          <w:szCs w:val="23"/>
        </w:rPr>
        <w:t xml:space="preserve"> has enhanced the VER market prospects in the region.</w:t>
      </w:r>
    </w:p>
    <w:p w14:paraId="19EE9EE7" w14:textId="7777777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Pr>
          <w:sz w:val="23"/>
          <w:szCs w:val="23"/>
        </w:rPr>
        <w:t>With construction sector and electrical &amp; electronics sector are likely to lead demand growth in the region, market participants are expected to consolidate on the market prospects.</w:t>
      </w:r>
    </w:p>
    <w:p w14:paraId="7252C82D" w14:textId="1C5B3F5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Taiwan headquartered </w:t>
      </w:r>
      <w:proofErr w:type="spellStart"/>
      <w:r w:rsidRPr="00464C4B">
        <w:rPr>
          <w:sz w:val="23"/>
          <w:szCs w:val="23"/>
        </w:rPr>
        <w:t>Swancor</w:t>
      </w:r>
      <w:proofErr w:type="spellEnd"/>
      <w:r w:rsidRPr="00464C4B">
        <w:rPr>
          <w:sz w:val="23"/>
          <w:szCs w:val="23"/>
        </w:rPr>
        <w:t xml:space="preserve"> Holding has observed improved performance in the last two quarters after a lackluster 2020.</w:t>
      </w:r>
    </w:p>
    <w:p w14:paraId="57D06283" w14:textId="7B8196F0" w:rsidR="002B5C26" w:rsidRPr="003A525D"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 INEOS Composites, a US based company, also cater to the market demand in Asia Pacific countries with several manufacturing units in China. </w:t>
      </w:r>
    </w:p>
    <w:p w14:paraId="358866A1" w14:textId="4C506665" w:rsidR="003A525D" w:rsidRDefault="003A525D" w:rsidP="003A525D">
      <w:pPr>
        <w:spacing w:line="360" w:lineRule="auto"/>
        <w:contextualSpacing/>
        <w:textAlignment w:val="baseline"/>
        <w:rPr>
          <w:sz w:val="24"/>
          <w:szCs w:val="24"/>
        </w:rPr>
      </w:pPr>
    </w:p>
    <w:p w14:paraId="024519AD" w14:textId="77777777" w:rsidR="00143C36" w:rsidRPr="003A525D" w:rsidRDefault="00143C36" w:rsidP="00143C36">
      <w:pPr>
        <w:tabs>
          <w:tab w:val="left" w:pos="1530"/>
        </w:tabs>
        <w:spacing w:line="360" w:lineRule="auto"/>
        <w:jc w:val="both"/>
        <w:rPr>
          <w:rFonts w:ascii="Arial" w:eastAsia="Arial" w:hAnsi="Arial" w:cs="Arial"/>
          <w:b/>
          <w:color w:val="000000" w:themeColor="text1"/>
          <w:sz w:val="24"/>
          <w:szCs w:val="24"/>
        </w:rPr>
      </w:pPr>
      <w:r w:rsidRPr="003A525D">
        <w:rPr>
          <w:rFonts w:ascii="Arial" w:eastAsia="Arial" w:hAnsi="Arial" w:cs="Arial"/>
          <w:b/>
          <w:color w:val="000000" w:themeColor="text1"/>
          <w:sz w:val="24"/>
          <w:szCs w:val="24"/>
        </w:rPr>
        <w:lastRenderedPageBreak/>
        <w:t>Asia Pacific Market Insights</w:t>
      </w:r>
    </w:p>
    <w:p w14:paraId="2FF6BFE4" w14:textId="63AD4969"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VER is classified as highly versatile resin, and its market is growing tremendously due to healthy demand growth across several downstream sectors. The demand for VER grew at a CAGR of 2.61% between 2015-2020 and is expected to register a CAGR of 7.82% by volume between 2021-2030. As per our estimates, VER industry operating rate in Asia stands around 77.21% in the current year. Strong projections of GDP growth in several Asian countries will propel the market growth in the coming years, with India leading among several Asian countries.</w:t>
      </w:r>
    </w:p>
    <w:p w14:paraId="282C5098" w14:textId="77777777"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application, the APAC VER market has been segmented into pipes and tanks, marine composites, </w:t>
      </w:r>
      <w:proofErr w:type="gramStart"/>
      <w:r w:rsidRPr="003A525D">
        <w:rPr>
          <w:rFonts w:ascii="Arial" w:eastAsia="Arial" w:hAnsi="Arial" w:cs="Arial"/>
          <w:bCs/>
          <w:color w:val="000000" w:themeColor="text1"/>
          <w:sz w:val="24"/>
          <w:szCs w:val="24"/>
        </w:rPr>
        <w:t>renewables</w:t>
      </w:r>
      <w:proofErr w:type="gramEnd"/>
      <w:r w:rsidRPr="003A525D">
        <w:rPr>
          <w:rFonts w:ascii="Arial" w:eastAsia="Arial" w:hAnsi="Arial" w:cs="Arial"/>
          <w:bCs/>
          <w:color w:val="000000" w:themeColor="text1"/>
          <w:sz w:val="24"/>
          <w:szCs w:val="24"/>
        </w:rPr>
        <w:t xml:space="preserve"> and others, with pipes &amp; tanks holding more than 59% share in the overall demand, followed by marine composites. This is largely attributed to rising demand for portable water and expansion of piped water from the agricultural sector. </w:t>
      </w:r>
    </w:p>
    <w:p w14:paraId="471C9BA1" w14:textId="17580A94" w:rsidR="00143C36"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Type, Bisphenol A, F, S based VER dominates the Asian market, holding more than 50% share followed by </w:t>
      </w:r>
      <w:proofErr w:type="spellStart"/>
      <w:r w:rsidRPr="003A525D">
        <w:rPr>
          <w:rFonts w:ascii="Arial" w:eastAsia="Arial" w:hAnsi="Arial" w:cs="Arial"/>
          <w:bCs/>
          <w:color w:val="000000" w:themeColor="text1"/>
          <w:sz w:val="24"/>
          <w:szCs w:val="24"/>
        </w:rPr>
        <w:t>Novolac</w:t>
      </w:r>
      <w:proofErr w:type="spellEnd"/>
      <w:r w:rsidRPr="003A525D">
        <w:rPr>
          <w:rFonts w:ascii="Arial" w:eastAsia="Arial" w:hAnsi="Arial" w:cs="Arial"/>
          <w:bCs/>
          <w:color w:val="000000" w:themeColor="text1"/>
          <w:sz w:val="24"/>
          <w:szCs w:val="24"/>
        </w:rPr>
        <w:t xml:space="preserve"> VER. Strong demand share of BPA-based VER is attributed to their versatile chemical applications and their high corrosion resistance. </w:t>
      </w:r>
      <w:r w:rsidRPr="002B5730">
        <w:rPr>
          <w:rFonts w:ascii="Arial" w:eastAsia="Arial" w:hAnsi="Arial" w:cs="Arial"/>
          <w:bCs/>
          <w:color w:val="000000" w:themeColor="text1"/>
          <w:sz w:val="24"/>
          <w:szCs w:val="24"/>
        </w:rPr>
        <w:t xml:space="preserve"> </w:t>
      </w:r>
    </w:p>
    <w:p w14:paraId="279A8AF6" w14:textId="6ED1C5DF"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00A0F94C" w14:textId="594EF62F"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7F1EDA05" w14:textId="5D9EF40A" w:rsidR="00F379AF" w:rsidRDefault="00F379AF" w:rsidP="00143C36">
      <w:pPr>
        <w:tabs>
          <w:tab w:val="left" w:pos="1530"/>
        </w:tabs>
        <w:spacing w:line="360" w:lineRule="auto"/>
        <w:jc w:val="both"/>
        <w:rPr>
          <w:rFonts w:ascii="Arial" w:eastAsia="Arial" w:hAnsi="Arial" w:cs="Arial"/>
          <w:bCs/>
          <w:color w:val="000000" w:themeColor="text1"/>
          <w:sz w:val="24"/>
          <w:szCs w:val="24"/>
        </w:rPr>
      </w:pPr>
    </w:p>
    <w:p w14:paraId="36051826" w14:textId="77777777" w:rsidR="00F379AF" w:rsidRDefault="00F379AF" w:rsidP="00143C36">
      <w:pPr>
        <w:tabs>
          <w:tab w:val="left" w:pos="1530"/>
        </w:tabs>
        <w:spacing w:line="360" w:lineRule="auto"/>
        <w:jc w:val="both"/>
        <w:rPr>
          <w:rFonts w:ascii="Arial" w:eastAsia="Arial" w:hAnsi="Arial" w:cs="Arial"/>
          <w:bCs/>
          <w:color w:val="000000" w:themeColor="text1"/>
          <w:sz w:val="24"/>
          <w:szCs w:val="24"/>
        </w:rPr>
      </w:pPr>
    </w:p>
    <w:p w14:paraId="21BE0D53" w14:textId="1311F43C"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32D3556C" w14:textId="51031F43"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1D7E029E" w14:textId="516ACDED"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43751911" w14:textId="5F1BBD2B" w:rsidR="003A525D" w:rsidRDefault="003A525D" w:rsidP="003A525D">
      <w:pPr>
        <w:spacing w:line="360" w:lineRule="auto"/>
        <w:contextualSpacing/>
        <w:textAlignment w:val="baseline"/>
        <w:rPr>
          <w:sz w:val="24"/>
          <w:szCs w:val="24"/>
        </w:rPr>
      </w:pPr>
    </w:p>
    <w:p w14:paraId="4A547872" w14:textId="2ECE7552" w:rsidR="003A525D" w:rsidRDefault="003A525D" w:rsidP="003A525D">
      <w:pPr>
        <w:spacing w:line="360" w:lineRule="auto"/>
        <w:contextualSpacing/>
        <w:textAlignment w:val="baseline"/>
        <w:rPr>
          <w:sz w:val="24"/>
          <w:szCs w:val="24"/>
        </w:rPr>
      </w:pPr>
    </w:p>
    <w:p w14:paraId="4FF3EB8C" w14:textId="066CE5D2" w:rsidR="003A525D" w:rsidRDefault="003A525D" w:rsidP="003A525D">
      <w:pPr>
        <w:spacing w:line="360" w:lineRule="auto"/>
        <w:contextualSpacing/>
        <w:textAlignment w:val="baseline"/>
        <w:rPr>
          <w:sz w:val="24"/>
          <w:szCs w:val="24"/>
        </w:rPr>
      </w:pPr>
    </w:p>
    <w:p w14:paraId="2B902FD7" w14:textId="0FD9F938" w:rsidR="003A525D" w:rsidRDefault="003A525D" w:rsidP="003A525D">
      <w:pPr>
        <w:spacing w:line="360" w:lineRule="auto"/>
        <w:contextualSpacing/>
        <w:textAlignment w:val="baseline"/>
        <w:rPr>
          <w:sz w:val="24"/>
          <w:szCs w:val="24"/>
        </w:rPr>
      </w:pPr>
    </w:p>
    <w:p w14:paraId="2CCE4ECB" w14:textId="77777777" w:rsidR="003A525D" w:rsidRDefault="003A525D" w:rsidP="0068477D">
      <w:pPr>
        <w:rPr>
          <w:noProof/>
          <w:color w:val="000000" w:themeColor="text1"/>
        </w:rPr>
      </w:pPr>
    </w:p>
    <w:p w14:paraId="5D300A84" w14:textId="28740D1C" w:rsidR="00F15E2C" w:rsidRDefault="00F15E2C" w:rsidP="0068477D">
      <w:pPr>
        <w:rPr>
          <w:noProof/>
          <w:color w:val="000000" w:themeColor="text1"/>
        </w:rPr>
      </w:pPr>
    </w:p>
    <w:p w14:paraId="799F7771" w14:textId="0B9F55BE" w:rsidR="002B5C26" w:rsidRDefault="002B5C26" w:rsidP="0068477D">
      <w:pPr>
        <w:rPr>
          <w:noProof/>
          <w:color w:val="000000" w:themeColor="text1"/>
        </w:rPr>
      </w:pPr>
    </w:p>
    <w:p w14:paraId="14B39855" w14:textId="3D9B60D4" w:rsidR="002B5C26" w:rsidRDefault="002B5C26" w:rsidP="0068477D">
      <w:pPr>
        <w:rPr>
          <w:noProof/>
          <w:color w:val="000000" w:themeColor="text1"/>
        </w:rPr>
      </w:pPr>
    </w:p>
    <w:p w14:paraId="1AFBC2BA" w14:textId="74AE2596" w:rsidR="002B5C26" w:rsidRDefault="001B1A66" w:rsidP="0068477D">
      <w:pPr>
        <w:rPr>
          <w:noProof/>
          <w:color w:val="000000" w:themeColor="text1"/>
        </w:rPr>
      </w:pPr>
      <w:r w:rsidRPr="002B5730">
        <w:rPr>
          <w:noProof/>
          <w:color w:val="000000" w:themeColor="text1"/>
        </w:rPr>
        <w:lastRenderedPageBreak/>
        <w:drawing>
          <wp:anchor distT="0" distB="0" distL="114300" distR="114300" simplePos="0" relativeHeight="252134400" behindDoc="1" locked="0" layoutInCell="1" allowOverlap="1" wp14:anchorId="18418C80" wp14:editId="336446E0">
            <wp:simplePos x="0" y="0"/>
            <wp:positionH relativeFrom="margin">
              <wp:posOffset>-581025</wp:posOffset>
            </wp:positionH>
            <wp:positionV relativeFrom="paragraph">
              <wp:posOffset>-1320800</wp:posOffset>
            </wp:positionV>
            <wp:extent cx="7587821" cy="1090104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88459" cy="109019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DB384" w14:textId="42FC49B3" w:rsidR="00C77616" w:rsidRDefault="00C77616" w:rsidP="0068477D">
      <w:pPr>
        <w:rPr>
          <w:rFonts w:ascii="Arial" w:eastAsia="Arial" w:hAnsi="Arial" w:cs="Arial"/>
          <w:color w:val="000000" w:themeColor="text1"/>
          <w:sz w:val="24"/>
          <w:szCs w:val="24"/>
        </w:rPr>
      </w:pPr>
    </w:p>
    <w:p w14:paraId="31F1F98B" w14:textId="3C458F4D" w:rsidR="00C77616" w:rsidRDefault="00C77616" w:rsidP="0068477D">
      <w:pPr>
        <w:rPr>
          <w:rFonts w:ascii="Arial" w:eastAsia="Arial" w:hAnsi="Arial" w:cs="Arial"/>
          <w:color w:val="000000" w:themeColor="text1"/>
          <w:sz w:val="24"/>
          <w:szCs w:val="24"/>
        </w:rPr>
      </w:pPr>
    </w:p>
    <w:p w14:paraId="0499C2B8" w14:textId="57E4F150" w:rsidR="00C77616" w:rsidRDefault="001B1A6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050A73CA">
                <wp:simplePos x="0" y="0"/>
                <wp:positionH relativeFrom="page">
                  <wp:align>center</wp:align>
                </wp:positionH>
                <wp:positionV relativeFrom="paragraph">
                  <wp:posOffset>161290</wp:posOffset>
                </wp:positionV>
                <wp:extent cx="426720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2433955"/>
                        </a:xfrm>
                        <a:prstGeom prst="rect">
                          <a:avLst/>
                        </a:prstGeom>
                      </wps:spPr>
                      <wps:txbx>
                        <w:txbxContent>
                          <w:p w14:paraId="0B03B4CB" w14:textId="77777777" w:rsidR="004D08D3" w:rsidRPr="002927E4" w:rsidRDefault="004D08D3"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4D08D3" w:rsidRPr="002927E4" w:rsidRDefault="004D08D3"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082" type="#_x0000_t202" style="position:absolute;margin-left:0;margin-top:12.7pt;width:336pt;height:191.65pt;z-index:2521364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" filled="f" stroked="f">
                <v:textbox inset="2.30908mm,1.1546mm,2.30908mm,1.1546mm">
                  <w:txbxContent>
                    <w:p w14:paraId="0B03B4CB" w14:textId="77777777" w:rsidR="004D08D3" w:rsidRPr="002927E4" w:rsidRDefault="004D08D3"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4D08D3" w:rsidRPr="002927E4" w:rsidRDefault="004D08D3"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0232ACA7" w14:textId="6936DC62" w:rsidR="009D1168" w:rsidRDefault="009D1168" w:rsidP="0068477D">
      <w:pPr>
        <w:rPr>
          <w:rFonts w:ascii="Arial" w:eastAsia="Arial" w:hAnsi="Arial" w:cs="Arial"/>
          <w:color w:val="000000" w:themeColor="text1"/>
          <w:sz w:val="24"/>
          <w:szCs w:val="24"/>
        </w:rPr>
      </w:pPr>
    </w:p>
    <w:p w14:paraId="09BA7F41" w14:textId="15E21D43" w:rsidR="00E45E28" w:rsidRPr="002B5730" w:rsidRDefault="00E45E28">
      <w:pPr>
        <w:rPr>
          <w:color w:val="000000" w:themeColor="text1"/>
        </w:rPr>
      </w:pPr>
    </w:p>
    <w:p w14:paraId="5B398782" w14:textId="7C09461C" w:rsidR="00E45E28" w:rsidRPr="002B5730" w:rsidRDefault="00E45E28">
      <w:pPr>
        <w:rPr>
          <w:color w:val="000000" w:themeColor="text1"/>
        </w:rPr>
      </w:pPr>
    </w:p>
    <w:p w14:paraId="3C69F33A" w14:textId="6E866B16" w:rsidR="00473C99" w:rsidRDefault="00473C99">
      <w:pPr>
        <w:rPr>
          <w:color w:val="000000" w:themeColor="text1"/>
        </w:rPr>
      </w:pPr>
    </w:p>
    <w:p w14:paraId="7FD00310" w14:textId="10B3BA3C" w:rsidR="00912B14" w:rsidRDefault="00912B14">
      <w:pPr>
        <w:rPr>
          <w:color w:val="000000" w:themeColor="text1"/>
        </w:rPr>
      </w:pPr>
    </w:p>
    <w:p w14:paraId="2CD76DEA" w14:textId="2C6975FD" w:rsidR="00912B14" w:rsidRDefault="00912B14">
      <w:pPr>
        <w:rPr>
          <w:color w:val="000000" w:themeColor="text1"/>
        </w:rPr>
      </w:pPr>
    </w:p>
    <w:p w14:paraId="543D1532" w14:textId="5DE2C7EC" w:rsidR="00912B14" w:rsidRDefault="00912B14">
      <w:pPr>
        <w:rPr>
          <w:color w:val="000000" w:themeColor="text1"/>
        </w:rPr>
      </w:pPr>
    </w:p>
    <w:p w14:paraId="65F730E5" w14:textId="09BE9A4D" w:rsidR="00912B14" w:rsidRDefault="00912B14">
      <w:pPr>
        <w:rPr>
          <w:color w:val="000000" w:themeColor="text1"/>
        </w:rPr>
      </w:pPr>
    </w:p>
    <w:p w14:paraId="46CF0A1D" w14:textId="1417984E" w:rsidR="00912B14" w:rsidRDefault="00912B14">
      <w:pPr>
        <w:rPr>
          <w:color w:val="000000" w:themeColor="text1"/>
        </w:rPr>
      </w:pPr>
    </w:p>
    <w:p w14:paraId="5BC2C511" w14:textId="593BC716" w:rsidR="00912B14" w:rsidRDefault="00912B14">
      <w:pPr>
        <w:rPr>
          <w:color w:val="000000" w:themeColor="text1"/>
        </w:rPr>
      </w:pPr>
    </w:p>
    <w:p w14:paraId="6D214B1E" w14:textId="22D7DF1F" w:rsidR="00912B14" w:rsidRDefault="00912B14">
      <w:pPr>
        <w:rPr>
          <w:color w:val="000000" w:themeColor="text1"/>
        </w:rPr>
      </w:pPr>
    </w:p>
    <w:p w14:paraId="0B7A54BF" w14:textId="70322D6C" w:rsidR="00912B14" w:rsidRPr="002B5730" w:rsidRDefault="001B1A66">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113B0B4D">
            <wp:simplePos x="0" y="0"/>
            <wp:positionH relativeFrom="page">
              <wp:posOffset>2413000</wp:posOffset>
            </wp:positionH>
            <wp:positionV relativeFrom="paragraph">
              <wp:posOffset>89535</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E53F150" w14:textId="13DBB9F3" w:rsidR="00A63DF1" w:rsidRPr="002B5730" w:rsidRDefault="00A63DF1" w:rsidP="00A63DF1">
      <w:pPr>
        <w:rPr>
          <w:color w:val="000000" w:themeColor="text1"/>
        </w:rPr>
      </w:pPr>
    </w:p>
    <w:p w14:paraId="455D47E1" w14:textId="079C7E54" w:rsidR="00A63DF1" w:rsidRPr="002B5730" w:rsidRDefault="00A63DF1" w:rsidP="00A63DF1">
      <w:pPr>
        <w:rPr>
          <w:color w:val="000000" w:themeColor="text1"/>
        </w:rPr>
      </w:pPr>
    </w:p>
    <w:p w14:paraId="269B56F6" w14:textId="60B2CD5F" w:rsidR="00A63DF1" w:rsidRPr="002B5730" w:rsidRDefault="00A63DF1" w:rsidP="00A63DF1">
      <w:pPr>
        <w:rPr>
          <w:color w:val="000000" w:themeColor="text1"/>
        </w:rPr>
      </w:pPr>
    </w:p>
    <w:p w14:paraId="3063D523" w14:textId="5B954C76" w:rsidR="00A63DF1" w:rsidRPr="002B5730" w:rsidRDefault="00A63DF1" w:rsidP="00A63DF1">
      <w:pPr>
        <w:rPr>
          <w:color w:val="000000" w:themeColor="text1"/>
        </w:rPr>
      </w:pPr>
    </w:p>
    <w:p w14:paraId="00F47B48" w14:textId="59E7A88E" w:rsidR="00A63DF1" w:rsidRPr="002B5730" w:rsidRDefault="00A63DF1" w:rsidP="00A63DF1">
      <w:pPr>
        <w:rPr>
          <w:color w:val="000000" w:themeColor="text1"/>
        </w:rPr>
      </w:pPr>
    </w:p>
    <w:p w14:paraId="3E2A2B49" w14:textId="7FF9BC6C"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17197078" w:rsidR="00A63DF1" w:rsidRDefault="00A63DF1" w:rsidP="00A63DF1">
      <w:pPr>
        <w:rPr>
          <w:color w:val="000000" w:themeColor="text1"/>
        </w:rPr>
      </w:pPr>
    </w:p>
    <w:p w14:paraId="45FC5EB2" w14:textId="7DC9A7DB" w:rsidR="001B1A66" w:rsidRDefault="001B1A66" w:rsidP="00A63DF1">
      <w:pPr>
        <w:rPr>
          <w:color w:val="000000" w:themeColor="text1"/>
        </w:rPr>
      </w:pPr>
    </w:p>
    <w:p w14:paraId="3C396A8E" w14:textId="01B995F1" w:rsidR="001B1A66" w:rsidRDefault="001B1A66" w:rsidP="00A63DF1">
      <w:pPr>
        <w:rPr>
          <w:color w:val="000000" w:themeColor="text1"/>
        </w:rPr>
      </w:pPr>
    </w:p>
    <w:p w14:paraId="47B9F58C" w14:textId="440DE224" w:rsidR="001B1A66" w:rsidRDefault="001B1A66" w:rsidP="00A63DF1">
      <w:pPr>
        <w:rPr>
          <w:color w:val="000000" w:themeColor="text1"/>
        </w:rPr>
      </w:pPr>
    </w:p>
    <w:p w14:paraId="63A9473B" w14:textId="77777777" w:rsidR="001B1A66" w:rsidRPr="002B5730" w:rsidRDefault="001B1A66" w:rsidP="00A63DF1">
      <w:pPr>
        <w:rPr>
          <w:color w:val="000000" w:themeColor="text1"/>
        </w:rPr>
      </w:pPr>
    </w:p>
    <w:p w14:paraId="27BED354" w14:textId="2DA1A14F" w:rsidR="00A63DF1" w:rsidRPr="002B5730" w:rsidRDefault="00676DE5" w:rsidP="00676DE5">
      <w:pPr>
        <w:tabs>
          <w:tab w:val="left" w:pos="9060"/>
        </w:tabs>
        <w:rPr>
          <w:color w:val="000000" w:themeColor="text1"/>
        </w:rPr>
      </w:pPr>
      <w:r>
        <w:rPr>
          <w:color w:val="000000" w:themeColor="text1"/>
        </w:rPr>
        <w:tab/>
      </w:r>
    </w:p>
    <w:p w14:paraId="5D18D689" w14:textId="77777777" w:rsidR="00143C36" w:rsidRDefault="00143C36" w:rsidP="0061645E">
      <w:pPr>
        <w:spacing w:line="360" w:lineRule="auto"/>
        <w:textAlignment w:val="baseline"/>
        <w:rPr>
          <w:rFonts w:ascii="Arial" w:hAnsi="Arial" w:cs="Arial"/>
          <w:b/>
          <w:bCs/>
          <w:sz w:val="24"/>
          <w:szCs w:val="24"/>
        </w:rPr>
      </w:pPr>
    </w:p>
    <w:p w14:paraId="6ACB1258" w14:textId="5AC01A36" w:rsidR="00E913AE" w:rsidRPr="0061645E" w:rsidRDefault="00E913AE" w:rsidP="0061645E">
      <w:pPr>
        <w:spacing w:line="360" w:lineRule="auto"/>
        <w:textAlignment w:val="baseline"/>
        <w:rPr>
          <w:rFonts w:ascii="Arial" w:hAnsi="Arial" w:cs="Arial"/>
          <w:b/>
          <w:bCs/>
          <w:sz w:val="24"/>
          <w:szCs w:val="24"/>
        </w:rPr>
      </w:pPr>
      <w:r>
        <w:rPr>
          <w:rFonts w:ascii="Arial" w:hAnsi="Arial" w:cs="Arial"/>
          <w:b/>
          <w:bCs/>
          <w:sz w:val="24"/>
          <w:szCs w:val="24"/>
        </w:rPr>
        <w:lastRenderedPageBreak/>
        <w:t>Europe</w:t>
      </w:r>
      <w:r w:rsidRPr="0022076A">
        <w:rPr>
          <w:rFonts w:ascii="Arial" w:hAnsi="Arial" w:cs="Arial"/>
          <w:b/>
          <w:bCs/>
          <w:sz w:val="24"/>
          <w:szCs w:val="24"/>
        </w:rPr>
        <w:t xml:space="preserve"> </w:t>
      </w:r>
      <w:r w:rsidR="00912B14">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8D1421">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 2015 - 2030F (</w:t>
      </w:r>
      <w:r w:rsidR="007C5B32">
        <w:rPr>
          <w:rFonts w:ascii="Arial" w:hAnsi="Arial" w:cs="Arial"/>
          <w:b/>
          <w:bCs/>
          <w:sz w:val="24"/>
          <w:szCs w:val="24"/>
        </w:rPr>
        <w:t>000’</w:t>
      </w:r>
      <w:r>
        <w:rPr>
          <w:rFonts w:ascii="Arial" w:hAnsi="Arial" w:cs="Arial"/>
          <w:b/>
          <w:bCs/>
          <w:sz w:val="24"/>
          <w:szCs w:val="24"/>
        </w:rPr>
        <w:t xml:space="preserve"> Tonnes) </w:t>
      </w:r>
    </w:p>
    <w:p w14:paraId="74276639" w14:textId="16BA7F8F" w:rsidR="00E913AE" w:rsidRDefault="00FF76FD" w:rsidP="00E913AE">
      <w:pPr>
        <w:rPr>
          <w:rFonts w:ascii="Arial" w:hAnsi="Arial" w:cs="Arial"/>
          <w:sz w:val="24"/>
          <w:szCs w:val="24"/>
        </w:rPr>
      </w:pPr>
      <w:r w:rsidRPr="0061645E">
        <w:rPr>
          <w:rFonts w:ascii="Arial" w:hAnsi="Arial" w:cs="Arial"/>
          <w:b/>
          <w:bCs/>
          <w:noProof/>
          <w:sz w:val="24"/>
          <w:szCs w:val="24"/>
        </w:rPr>
        <mc:AlternateContent>
          <mc:Choice Requires="wps">
            <w:drawing>
              <wp:anchor distT="0" distB="0" distL="114300" distR="114300" simplePos="0" relativeHeight="252443648" behindDoc="0" locked="0" layoutInCell="1" allowOverlap="1" wp14:anchorId="4048BB70" wp14:editId="12E0E985">
                <wp:simplePos x="0" y="0"/>
                <wp:positionH relativeFrom="column">
                  <wp:posOffset>2819400</wp:posOffset>
                </wp:positionH>
                <wp:positionV relativeFrom="paragraph">
                  <wp:posOffset>2343785</wp:posOffset>
                </wp:positionV>
                <wp:extent cx="3651885" cy="361950"/>
                <wp:effectExtent l="0" t="0" r="0" b="0"/>
                <wp:wrapNone/>
                <wp:docPr id="16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1885" cy="361950"/>
                        </a:xfrm>
                        <a:prstGeom prst="rect">
                          <a:avLst/>
                        </a:prstGeom>
                        <a:noFill/>
                      </wps:spPr>
                      <wps:txbx>
                        <w:txbxContent>
                          <w:p w14:paraId="680DE713"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B3EB885" w14:textId="0F9F29A9" w:rsidR="004D08D3" w:rsidRPr="005858C1" w:rsidRDefault="004D08D3" w:rsidP="00E913AE">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4048BB70" id="_x0000_s1083" type="#_x0000_t202" style="position:absolute;margin-left:222pt;margin-top:184.55pt;width:287.55pt;height:28.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" filled="f" stroked="f">
                <v:textbox>
                  <w:txbxContent>
                    <w:p w14:paraId="680DE713"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B3EB885" w14:textId="0F9F29A9" w:rsidR="004D08D3" w:rsidRPr="005858C1" w:rsidRDefault="004D08D3" w:rsidP="00E913AE">
                      <w:pPr>
                        <w:jc w:val="right"/>
                        <w:textAlignment w:val="baseline"/>
                        <w:rPr>
                          <w:rFonts w:ascii="Verdana" w:eastAsia="Verdana" w:hAnsi="Verdana" w:cs="Verdana"/>
                          <w:i/>
                          <w:iCs/>
                          <w:color w:val="3F3F3F"/>
                          <w:kern w:val="24"/>
                          <w:sz w:val="12"/>
                          <w:szCs w:val="12"/>
                        </w:rPr>
                      </w:pPr>
                    </w:p>
                  </w:txbxContent>
                </v:textbox>
              </v:shape>
            </w:pict>
          </mc:Fallback>
        </mc:AlternateContent>
      </w:r>
      <w:r w:rsidR="00E913AE" w:rsidRPr="002B5730">
        <w:rPr>
          <w:noProof/>
          <w:color w:val="000000" w:themeColor="text1"/>
        </w:rPr>
        <w:drawing>
          <wp:inline distT="0" distB="0" distL="0" distR="0" wp14:anchorId="3F84CB7E" wp14:editId="236C8E52">
            <wp:extent cx="6457950" cy="2353102"/>
            <wp:effectExtent l="0" t="0" r="0" b="0"/>
            <wp:docPr id="193" name="Chart 1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pPr w:leftFromText="180" w:rightFromText="180" w:vertAnchor="text" w:horzAnchor="margin" w:tblpY="197"/>
        <w:tblW w:w="10098" w:type="dxa"/>
        <w:tblLook w:val="04A0" w:firstRow="1" w:lastRow="0" w:firstColumn="1" w:lastColumn="0" w:noHBand="0" w:noVBand="1"/>
      </w:tblPr>
      <w:tblGrid>
        <w:gridCol w:w="5151"/>
        <w:gridCol w:w="1566"/>
        <w:gridCol w:w="1566"/>
        <w:gridCol w:w="1815"/>
      </w:tblGrid>
      <w:tr w:rsidR="00881A72" w:rsidRPr="008D1421" w14:paraId="2B840251" w14:textId="77777777" w:rsidTr="00881A72">
        <w:trPr>
          <w:trHeight w:val="337"/>
        </w:trPr>
        <w:tc>
          <w:tcPr>
            <w:tcW w:w="515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B8BA14C" w14:textId="06E67901" w:rsidR="00E913AE" w:rsidRPr="007B2784" w:rsidRDefault="00E913AE"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Company</w:t>
            </w:r>
            <w:r w:rsidR="007C5B32" w:rsidRPr="007B2784">
              <w:rPr>
                <w:rFonts w:ascii="Arial" w:eastAsia="Times New Roman" w:hAnsi="Arial" w:cs="Arial"/>
                <w:color w:val="FFFFFF" w:themeColor="background1"/>
                <w:lang w:val="en-US"/>
              </w:rPr>
              <w:t xml:space="preserve"> </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06B7A6AC"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2015</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4E81C197"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2020</w:t>
            </w:r>
          </w:p>
        </w:tc>
        <w:tc>
          <w:tcPr>
            <w:tcW w:w="1815" w:type="dxa"/>
            <w:tcBorders>
              <w:top w:val="single" w:sz="4" w:space="0" w:color="auto"/>
              <w:left w:val="nil"/>
              <w:bottom w:val="single" w:sz="4" w:space="0" w:color="auto"/>
              <w:right w:val="single" w:sz="4" w:space="0" w:color="auto"/>
            </w:tcBorders>
            <w:shd w:val="clear" w:color="auto" w:fill="C00000"/>
            <w:noWrap/>
            <w:vAlign w:val="bottom"/>
            <w:hideMark/>
          </w:tcPr>
          <w:p w14:paraId="62ECA508"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2030F</w:t>
            </w:r>
          </w:p>
        </w:tc>
      </w:tr>
      <w:tr w:rsidR="00881A72" w:rsidRPr="008D1421" w14:paraId="4F888C6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0259B22C" w14:textId="6D83E406"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INEOS Composites</w:t>
            </w:r>
          </w:p>
        </w:tc>
        <w:tc>
          <w:tcPr>
            <w:tcW w:w="1566" w:type="dxa"/>
            <w:tcBorders>
              <w:top w:val="nil"/>
              <w:left w:val="nil"/>
              <w:bottom w:val="single" w:sz="4" w:space="0" w:color="auto"/>
              <w:right w:val="single" w:sz="4" w:space="0" w:color="auto"/>
            </w:tcBorders>
            <w:shd w:val="clear" w:color="auto" w:fill="auto"/>
            <w:noWrap/>
            <w:vAlign w:val="bottom"/>
            <w:hideMark/>
          </w:tcPr>
          <w:p w14:paraId="4615062B" w14:textId="5884B316"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0</w:t>
            </w:r>
          </w:p>
        </w:tc>
        <w:tc>
          <w:tcPr>
            <w:tcW w:w="1566" w:type="dxa"/>
            <w:tcBorders>
              <w:top w:val="nil"/>
              <w:left w:val="nil"/>
              <w:bottom w:val="single" w:sz="4" w:space="0" w:color="auto"/>
              <w:right w:val="single" w:sz="4" w:space="0" w:color="auto"/>
            </w:tcBorders>
            <w:shd w:val="clear" w:color="auto" w:fill="auto"/>
            <w:noWrap/>
            <w:vAlign w:val="bottom"/>
            <w:hideMark/>
          </w:tcPr>
          <w:p w14:paraId="2F9A84B4" w14:textId="5E1E73AD"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55E1B924" w14:textId="671FEE3A"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232C2FD8"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447FC5C1" w14:textId="77958EB1"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Hexion Inc.</w:t>
            </w:r>
          </w:p>
        </w:tc>
        <w:tc>
          <w:tcPr>
            <w:tcW w:w="1566" w:type="dxa"/>
            <w:tcBorders>
              <w:top w:val="nil"/>
              <w:left w:val="nil"/>
              <w:bottom w:val="single" w:sz="4" w:space="0" w:color="auto"/>
              <w:right w:val="single" w:sz="4" w:space="0" w:color="auto"/>
            </w:tcBorders>
            <w:shd w:val="clear" w:color="auto" w:fill="auto"/>
            <w:noWrap/>
            <w:vAlign w:val="bottom"/>
            <w:hideMark/>
          </w:tcPr>
          <w:p w14:paraId="74D251A1" w14:textId="4700BA5C"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566" w:type="dxa"/>
            <w:tcBorders>
              <w:top w:val="nil"/>
              <w:left w:val="nil"/>
              <w:bottom w:val="single" w:sz="4" w:space="0" w:color="auto"/>
              <w:right w:val="single" w:sz="4" w:space="0" w:color="auto"/>
            </w:tcBorders>
            <w:shd w:val="clear" w:color="auto" w:fill="auto"/>
            <w:noWrap/>
            <w:vAlign w:val="bottom"/>
            <w:hideMark/>
          </w:tcPr>
          <w:p w14:paraId="4392897F" w14:textId="78050F8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67B1984A" w14:textId="3AE64A00"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5FD93854"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71342697" w14:textId="12A300A7" w:rsidR="00924CE7" w:rsidRPr="008D1421" w:rsidRDefault="00924CE7" w:rsidP="00881A72">
            <w:pPr>
              <w:spacing w:after="0" w:line="240" w:lineRule="auto"/>
              <w:rPr>
                <w:rFonts w:ascii="Arial" w:eastAsia="Times New Roman" w:hAnsi="Arial" w:cs="Arial"/>
                <w:color w:val="000000"/>
                <w:sz w:val="20"/>
                <w:szCs w:val="20"/>
                <w:lang w:val="en-US"/>
              </w:rPr>
            </w:pPr>
            <w:proofErr w:type="spellStart"/>
            <w:r>
              <w:rPr>
                <w:rFonts w:ascii="Arial" w:hAnsi="Arial" w:cs="Arial"/>
                <w:sz w:val="20"/>
                <w:szCs w:val="20"/>
              </w:rPr>
              <w:t>Allnex</w:t>
            </w:r>
            <w:proofErr w:type="spellEnd"/>
            <w:r>
              <w:rPr>
                <w:rFonts w:ascii="Arial" w:hAnsi="Arial" w:cs="Arial"/>
                <w:sz w:val="20"/>
                <w:szCs w:val="20"/>
              </w:rPr>
              <w:t xml:space="preserve"> group</w:t>
            </w:r>
          </w:p>
        </w:tc>
        <w:tc>
          <w:tcPr>
            <w:tcW w:w="1566" w:type="dxa"/>
            <w:tcBorders>
              <w:top w:val="nil"/>
              <w:left w:val="nil"/>
              <w:bottom w:val="single" w:sz="4" w:space="0" w:color="auto"/>
              <w:right w:val="single" w:sz="4" w:space="0" w:color="auto"/>
            </w:tcBorders>
            <w:shd w:val="clear" w:color="auto" w:fill="auto"/>
            <w:noWrap/>
            <w:vAlign w:val="bottom"/>
            <w:hideMark/>
          </w:tcPr>
          <w:p w14:paraId="78B966BD" w14:textId="4FA5829B"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BA75279" w14:textId="0AF30F65"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5D13E8DC" w14:textId="4F9EE228"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70C8A46F"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2B52EAC0" w14:textId="0CBC73D4"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Reinhold GmbH</w:t>
            </w:r>
          </w:p>
        </w:tc>
        <w:tc>
          <w:tcPr>
            <w:tcW w:w="1566" w:type="dxa"/>
            <w:tcBorders>
              <w:top w:val="nil"/>
              <w:left w:val="nil"/>
              <w:bottom w:val="single" w:sz="4" w:space="0" w:color="auto"/>
              <w:right w:val="single" w:sz="4" w:space="0" w:color="auto"/>
            </w:tcBorders>
            <w:shd w:val="clear" w:color="auto" w:fill="auto"/>
            <w:noWrap/>
            <w:vAlign w:val="bottom"/>
            <w:hideMark/>
          </w:tcPr>
          <w:p w14:paraId="2704815F" w14:textId="2E5498E3"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2E3E722" w14:textId="2CAB0087"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2C270A73" w14:textId="2D1B1A0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39BFB2A3"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5C591B2D" w14:textId="03CEE11C"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Scott Bader Company Ltd.</w:t>
            </w:r>
          </w:p>
        </w:tc>
        <w:tc>
          <w:tcPr>
            <w:tcW w:w="1566" w:type="dxa"/>
            <w:tcBorders>
              <w:top w:val="nil"/>
              <w:left w:val="nil"/>
              <w:bottom w:val="single" w:sz="4" w:space="0" w:color="auto"/>
              <w:right w:val="single" w:sz="4" w:space="0" w:color="auto"/>
            </w:tcBorders>
            <w:shd w:val="clear" w:color="auto" w:fill="auto"/>
            <w:noWrap/>
            <w:vAlign w:val="bottom"/>
            <w:hideMark/>
          </w:tcPr>
          <w:p w14:paraId="61747A11" w14:textId="78C777F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4C7BCD85" w14:textId="7063E5F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44883E02" w14:textId="6FCA1AB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2B1115" w:rsidRPr="008D1421" w14:paraId="50F81B49"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tcPr>
          <w:p w14:paraId="54CA9735" w14:textId="74111A2D" w:rsidR="002B1115" w:rsidRPr="008D1421" w:rsidRDefault="002B1115" w:rsidP="00881A72">
            <w:pPr>
              <w:spacing w:after="0" w:line="240" w:lineRule="auto"/>
              <w:rPr>
                <w:rFonts w:ascii="Arial" w:hAnsi="Arial" w:cs="Arial"/>
                <w:color w:val="000000"/>
                <w:sz w:val="20"/>
                <w:szCs w:val="20"/>
              </w:rPr>
            </w:pPr>
            <w:r>
              <w:rPr>
                <w:rFonts w:ascii="Arial" w:hAnsi="Arial" w:cs="Arial"/>
                <w:color w:val="000000"/>
                <w:sz w:val="20"/>
                <w:szCs w:val="20"/>
              </w:rPr>
              <w:t>Others</w:t>
            </w:r>
          </w:p>
        </w:tc>
        <w:tc>
          <w:tcPr>
            <w:tcW w:w="1566" w:type="dxa"/>
            <w:tcBorders>
              <w:top w:val="nil"/>
              <w:left w:val="nil"/>
              <w:bottom w:val="single" w:sz="4" w:space="0" w:color="auto"/>
              <w:right w:val="single" w:sz="4" w:space="0" w:color="auto"/>
            </w:tcBorders>
            <w:shd w:val="clear" w:color="auto" w:fill="auto"/>
            <w:noWrap/>
            <w:vAlign w:val="bottom"/>
          </w:tcPr>
          <w:p w14:paraId="7B17A68A" w14:textId="56F50704" w:rsidR="002B1115" w:rsidRPr="008D1421" w:rsidRDefault="002B1115" w:rsidP="007B2784">
            <w:pPr>
              <w:spacing w:after="0" w:line="240" w:lineRule="auto"/>
              <w:jc w:val="center"/>
              <w:rPr>
                <w:rFonts w:ascii="Arial" w:hAnsi="Arial" w:cs="Arial"/>
                <w:sz w:val="20"/>
                <w:szCs w:val="20"/>
              </w:rPr>
            </w:pPr>
            <w:r>
              <w:rPr>
                <w:rFonts w:ascii="Calibri" w:hAnsi="Calibri"/>
                <w:color w:val="000000"/>
              </w:rPr>
              <w:t>118</w:t>
            </w:r>
          </w:p>
        </w:tc>
        <w:tc>
          <w:tcPr>
            <w:tcW w:w="1566" w:type="dxa"/>
            <w:tcBorders>
              <w:top w:val="nil"/>
              <w:left w:val="nil"/>
              <w:bottom w:val="single" w:sz="4" w:space="0" w:color="auto"/>
              <w:right w:val="single" w:sz="4" w:space="0" w:color="auto"/>
            </w:tcBorders>
            <w:shd w:val="clear" w:color="auto" w:fill="auto"/>
            <w:noWrap/>
            <w:vAlign w:val="bottom"/>
          </w:tcPr>
          <w:p w14:paraId="555CF79D" w14:textId="111AFA40"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c>
          <w:tcPr>
            <w:tcW w:w="1815" w:type="dxa"/>
            <w:tcBorders>
              <w:top w:val="nil"/>
              <w:left w:val="nil"/>
              <w:bottom w:val="single" w:sz="4" w:space="0" w:color="auto"/>
              <w:right w:val="single" w:sz="4" w:space="0" w:color="auto"/>
            </w:tcBorders>
            <w:shd w:val="clear" w:color="auto" w:fill="auto"/>
            <w:noWrap/>
            <w:vAlign w:val="bottom"/>
          </w:tcPr>
          <w:p w14:paraId="6A94290F" w14:textId="52FF1BE7"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r>
      <w:tr w:rsidR="00881A72" w:rsidRPr="008D1421" w14:paraId="1A725EA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C00000"/>
            <w:noWrap/>
            <w:vAlign w:val="bottom"/>
            <w:hideMark/>
          </w:tcPr>
          <w:p w14:paraId="0A34DDE0" w14:textId="77777777" w:rsidR="002B1115" w:rsidRPr="007B2784" w:rsidRDefault="002B1115"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Total</w:t>
            </w:r>
          </w:p>
        </w:tc>
        <w:tc>
          <w:tcPr>
            <w:tcW w:w="1566" w:type="dxa"/>
            <w:tcBorders>
              <w:top w:val="nil"/>
              <w:left w:val="nil"/>
              <w:bottom w:val="single" w:sz="4" w:space="0" w:color="auto"/>
              <w:right w:val="single" w:sz="4" w:space="0" w:color="auto"/>
            </w:tcBorders>
            <w:shd w:val="clear" w:color="auto" w:fill="C00000"/>
            <w:noWrap/>
            <w:vAlign w:val="bottom"/>
            <w:hideMark/>
          </w:tcPr>
          <w:p w14:paraId="293098DE" w14:textId="47A3CED3"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208</w:t>
            </w:r>
          </w:p>
        </w:tc>
        <w:tc>
          <w:tcPr>
            <w:tcW w:w="1566" w:type="dxa"/>
            <w:tcBorders>
              <w:top w:val="nil"/>
              <w:left w:val="nil"/>
              <w:bottom w:val="single" w:sz="4" w:space="0" w:color="auto"/>
              <w:right w:val="single" w:sz="4" w:space="0" w:color="auto"/>
            </w:tcBorders>
            <w:shd w:val="clear" w:color="auto" w:fill="C00000"/>
            <w:noWrap/>
            <w:vAlign w:val="bottom"/>
            <w:hideMark/>
          </w:tcPr>
          <w:p w14:paraId="486542DB" w14:textId="73E6F3A9"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c>
          <w:tcPr>
            <w:tcW w:w="1815" w:type="dxa"/>
            <w:tcBorders>
              <w:top w:val="nil"/>
              <w:left w:val="nil"/>
              <w:bottom w:val="single" w:sz="4" w:space="0" w:color="auto"/>
              <w:right w:val="single" w:sz="4" w:space="0" w:color="auto"/>
            </w:tcBorders>
            <w:shd w:val="clear" w:color="auto" w:fill="C00000"/>
            <w:noWrap/>
            <w:vAlign w:val="bottom"/>
            <w:hideMark/>
          </w:tcPr>
          <w:p w14:paraId="6FC2ACF6" w14:textId="741B53FC"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r>
    </w:tbl>
    <w:p w14:paraId="30A67EFE" w14:textId="7EB2FEA1" w:rsidR="00E913AE" w:rsidRDefault="00881A72" w:rsidP="00E913AE">
      <w:pPr>
        <w:jc w:val="both"/>
        <w:rPr>
          <w:rFonts w:ascii="Arial" w:hAnsi="Arial" w:cs="Arial"/>
          <w:sz w:val="24"/>
          <w:szCs w:val="24"/>
        </w:rPr>
      </w:pPr>
      <w:r w:rsidRPr="0061645E">
        <w:rPr>
          <w:rFonts w:ascii="Arial" w:hAnsi="Arial" w:cs="Arial"/>
          <w:b/>
          <w:bCs/>
          <w:noProof/>
          <w:sz w:val="24"/>
          <w:szCs w:val="24"/>
        </w:rPr>
        <mc:AlternateContent>
          <mc:Choice Requires="wps">
            <w:drawing>
              <wp:anchor distT="0" distB="0" distL="114300" distR="114300" simplePos="0" relativeHeight="252524544" behindDoc="0" locked="0" layoutInCell="1" allowOverlap="1" wp14:anchorId="6DB3AE22" wp14:editId="7E51DD29">
                <wp:simplePos x="0" y="0"/>
                <wp:positionH relativeFrom="column">
                  <wp:posOffset>2933700</wp:posOffset>
                </wp:positionH>
                <wp:positionV relativeFrom="paragraph">
                  <wp:posOffset>1971676</wp:posOffset>
                </wp:positionV>
                <wp:extent cx="3461385" cy="323850"/>
                <wp:effectExtent l="0" t="0" r="0" b="0"/>
                <wp:wrapNone/>
                <wp:docPr id="219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61385" cy="323850"/>
                        </a:xfrm>
                        <a:prstGeom prst="rect">
                          <a:avLst/>
                        </a:prstGeom>
                        <a:noFill/>
                      </wps:spPr>
                      <wps:txbx>
                        <w:txbxContent>
                          <w:p w14:paraId="050BB9F6"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4436DA3" w14:textId="596B50E8" w:rsidR="004D08D3" w:rsidRPr="005858C1" w:rsidRDefault="004D08D3" w:rsidP="00881A72">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6DB3AE22" id="_x0000_s1084" type="#_x0000_t202" style="position:absolute;left:0;text-align:left;margin-left:231pt;margin-top:155.25pt;width:272.55pt;height:25.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" filled="f" stroked="f">
                <v:textbox>
                  <w:txbxContent>
                    <w:p w14:paraId="050BB9F6"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4436DA3" w14:textId="596B50E8" w:rsidR="004D08D3" w:rsidRPr="005858C1" w:rsidRDefault="004D08D3" w:rsidP="00881A72">
                      <w:pPr>
                        <w:jc w:val="right"/>
                        <w:textAlignment w:val="baseline"/>
                        <w:rPr>
                          <w:rFonts w:ascii="Verdana" w:eastAsia="Verdana" w:hAnsi="Verdana" w:cs="Verdana"/>
                          <w:i/>
                          <w:iCs/>
                          <w:color w:val="3F3F3F"/>
                          <w:kern w:val="24"/>
                          <w:sz w:val="12"/>
                          <w:szCs w:val="12"/>
                        </w:rPr>
                      </w:pPr>
                    </w:p>
                  </w:txbxContent>
                </v:textbox>
              </v:shape>
            </w:pict>
          </mc:Fallback>
        </mc:AlternateContent>
      </w:r>
    </w:p>
    <w:p w14:paraId="27A7D7F1" w14:textId="4659D0FB" w:rsidR="00E913AE" w:rsidRPr="0022076A" w:rsidRDefault="00E913AE" w:rsidP="00881A72">
      <w:pPr>
        <w:pStyle w:val="ListParagraph"/>
        <w:ind w:left="720" w:firstLine="0"/>
        <w:jc w:val="both"/>
        <w:rPr>
          <w:sz w:val="24"/>
          <w:szCs w:val="24"/>
          <w:highlight w:val="yellow"/>
        </w:rPr>
      </w:pPr>
    </w:p>
    <w:p w14:paraId="6DB55310" w14:textId="484634EB" w:rsidR="00912B14"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3.2.3. Europe Vinyl Ester Resin Demand Supply Outlook</w:t>
      </w:r>
    </w:p>
    <w:p w14:paraId="4BA6F0DD" w14:textId="61489800" w:rsidR="0002303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2D0EDD41" w14:textId="60935B17"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0DD6A163">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4D08D3" w:rsidRPr="008D1421" w:rsidRDefault="004D08D3"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4D08D3" w:rsidRPr="008D1421" w:rsidRDefault="004D08D3"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4D08D3" w:rsidRDefault="004D08D3"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4.66% By Volume</w:t>
                            </w:r>
                          </w:p>
                        </w:txbxContent>
                      </wps:txbx>
                      <wps:bodyPr rtlCol="0" anchor="ctr">
                        <a:noAutofit/>
                      </wps:bodyPr>
                    </wps:wsp>
                  </a:graphicData>
                </a:graphic>
                <wp14:sizeRelV relativeFrom="margin">
                  <wp14:pctHeight>0</wp14:pctHeight>
                </wp14:sizeRelV>
              </wp:anchor>
            </w:drawing>
          </mc:Choice>
          <mc:Fallback>
            <w:pict>
              <v:rect w14:anchorId="5006F929" id="_x0000_s1085"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" filled="f" stroked="f" strokeweight="1pt">
                <v:textbox>
                  <w:txbxContent>
                    <w:p w14:paraId="47D54354" w14:textId="77777777" w:rsidR="004D08D3" w:rsidRPr="008D1421" w:rsidRDefault="004D08D3"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4D08D3" w:rsidRPr="008D1421" w:rsidRDefault="004D08D3"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4D08D3" w:rsidRDefault="004D08D3"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4.66%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4D08D3" w:rsidRPr="008D1421" w:rsidRDefault="004D08D3"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4D08D3" w:rsidRPr="008D1421" w:rsidRDefault="004D08D3"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4D08D3" w:rsidRPr="008D1421" w:rsidRDefault="004D08D3"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086"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" filled="f" stroked="f" strokeweight="1pt">
                <v:textbox>
                  <w:txbxContent>
                    <w:p w14:paraId="3364D521" w14:textId="77777777" w:rsidR="004D08D3" w:rsidRPr="008D1421" w:rsidRDefault="004D08D3"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4D08D3" w:rsidRPr="008D1421" w:rsidRDefault="004D08D3"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4D08D3" w:rsidRPr="008D1421" w:rsidRDefault="004D08D3"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v:textbox>
              </v:rect>
            </w:pict>
          </mc:Fallback>
        </mc:AlternateContent>
      </w:r>
      <w:r w:rsidR="00023038" w:rsidRPr="002B5730">
        <w:rPr>
          <w:noProof/>
          <w:color w:val="000000" w:themeColor="text1"/>
        </w:rPr>
        <w:drawing>
          <wp:inline distT="0" distB="0" distL="0" distR="0" wp14:anchorId="27F685AD" wp14:editId="7C062B2B">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934244E" w14:textId="7D8C8499" w:rsidR="008D05CC" w:rsidRPr="002B5730" w:rsidRDefault="008D05CC">
      <w:pPr>
        <w:rPr>
          <w:color w:val="000000" w:themeColor="text1"/>
        </w:rPr>
      </w:pPr>
    </w:p>
    <w:p w14:paraId="0903F69A" w14:textId="101A5C2C" w:rsidR="00EE4063" w:rsidRDefault="007B2784" w:rsidP="00EE4063">
      <w:r w:rsidRPr="002B5730">
        <w:rPr>
          <w:noProof/>
          <w:color w:val="000000" w:themeColor="text1"/>
        </w:rPr>
        <mc:AlternateContent>
          <mc:Choice Requires="wps">
            <w:drawing>
              <wp:anchor distT="0" distB="0" distL="114300" distR="114300" simplePos="0" relativeHeight="251664384" behindDoc="0" locked="0" layoutInCell="1" allowOverlap="1" wp14:anchorId="0559A1BD" wp14:editId="1E7ED6ED">
                <wp:simplePos x="0" y="0"/>
                <wp:positionH relativeFrom="margin">
                  <wp:posOffset>2733675</wp:posOffset>
                </wp:positionH>
                <wp:positionV relativeFrom="paragraph">
                  <wp:posOffset>90170</wp:posOffset>
                </wp:positionV>
                <wp:extent cx="3680460" cy="3143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3680460" cy="314325"/>
                        </a:xfrm>
                        <a:prstGeom prst="rect">
                          <a:avLst/>
                        </a:prstGeom>
                        <a:noFill/>
                      </wps:spPr>
                      <wps:txbx>
                        <w:txbxContent>
                          <w:p w14:paraId="4BEC7011"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7862544" w14:textId="259E7B49" w:rsidR="004D08D3" w:rsidRPr="00687E98" w:rsidRDefault="004D08D3" w:rsidP="0002303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59A1BD" id="_x0000_s1087" type="#_x0000_t202" style="position:absolute;margin-left:215.25pt;margin-top:7.1pt;width:289.8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" filled="f" stroked="f">
                <v:textbox>
                  <w:txbxContent>
                    <w:p w14:paraId="4BEC7011"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7862544" w14:textId="259E7B49" w:rsidR="004D08D3" w:rsidRPr="00687E98" w:rsidRDefault="004D08D3" w:rsidP="00023038">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3452CE92" w14:textId="79135681" w:rsidR="00EE4063" w:rsidRDefault="00EE4063" w:rsidP="00EE4063">
      <w:pPr>
        <w:rPr>
          <w:rFonts w:ascii="Arial" w:hAnsi="Arial" w:cs="Arial"/>
          <w:b/>
          <w:bCs/>
          <w:color w:val="000000" w:themeColor="text1"/>
          <w:sz w:val="24"/>
          <w:szCs w:val="24"/>
          <w:lang w:val="en-US"/>
        </w:rPr>
      </w:pPr>
    </w:p>
    <w:p w14:paraId="2DC8ADD2" w14:textId="75EA8A5F" w:rsidR="00EE4063" w:rsidRDefault="00C22CE3" w:rsidP="00EE4063">
      <w:pPr>
        <w:rPr>
          <w:rFonts w:ascii="Arial" w:hAnsi="Arial" w:cs="Arial"/>
          <w:b/>
          <w:bCs/>
          <w:color w:val="000000" w:themeColor="text1"/>
          <w:sz w:val="24"/>
          <w:szCs w:val="24"/>
          <w:lang w:val="en-US"/>
        </w:rPr>
      </w:pPr>
      <w:r w:rsidRPr="003B1BF5">
        <w:rPr>
          <w:rFonts w:ascii="Arial" w:hAnsi="Arial" w:cs="Arial"/>
          <w:b/>
          <w:bCs/>
          <w:noProof/>
          <w:color w:val="000000" w:themeColor="text1"/>
          <w:sz w:val="24"/>
          <w:szCs w:val="24"/>
        </w:rPr>
        <mc:AlternateContent>
          <mc:Choice Requires="wps">
            <w:drawing>
              <wp:anchor distT="0" distB="0" distL="114300" distR="114300" simplePos="0" relativeHeight="252561408" behindDoc="0" locked="0" layoutInCell="1" allowOverlap="1" wp14:anchorId="36FA63D5" wp14:editId="41CB53ED">
                <wp:simplePos x="0" y="0"/>
                <wp:positionH relativeFrom="page">
                  <wp:align>center</wp:align>
                </wp:positionH>
                <wp:positionV relativeFrom="paragraph">
                  <wp:posOffset>13705</wp:posOffset>
                </wp:positionV>
                <wp:extent cx="6457950" cy="2978785"/>
                <wp:effectExtent l="0" t="0" r="0" b="7620"/>
                <wp:wrapNone/>
                <wp:docPr id="8" name="Rectangle 7">
                  <a:extLst xmlns:a="http://schemas.openxmlformats.org/drawingml/2006/main">
                    <a:ext uri="{FF2B5EF4-FFF2-40B4-BE49-F238E27FC236}">
                      <a16:creationId xmlns:a16="http://schemas.microsoft.com/office/drawing/2014/main" id="{163022E0-2592-47D7-87E9-D70D38426099}"/>
                    </a:ext>
                  </a:extLst>
                </wp:docPr>
                <wp:cNvGraphicFramePr/>
                <a:graphic xmlns:a="http://schemas.openxmlformats.org/drawingml/2006/main">
                  <a:graphicData uri="http://schemas.microsoft.com/office/word/2010/wordprocessingShape">
                    <wps:wsp>
                      <wps:cNvSpPr/>
                      <wps:spPr>
                        <a:xfrm>
                          <a:off x="0" y="0"/>
                          <a:ext cx="6457950" cy="2978785"/>
                        </a:xfrm>
                        <a:prstGeom prst="rect">
                          <a:avLst/>
                        </a:prstGeom>
                        <a:solidFill>
                          <a:schemeClr val="accent5">
                            <a:lumMod val="20000"/>
                            <a:lumOff val="80000"/>
                          </a:schemeClr>
                        </a:solidFill>
                      </wps:spPr>
                      <wps:txbx>
                        <w:txbxContent>
                          <w:p w14:paraId="0FDF6567" w14:textId="77777777" w:rsidR="004D08D3" w:rsidRPr="003B1BF5" w:rsidRDefault="004D08D3"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4D08D3" w:rsidRPr="003B1BF5" w:rsidRDefault="004D08D3"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4D08D3" w:rsidRPr="003B1BF5" w:rsidRDefault="004D08D3"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w:t>
                            </w:r>
                            <w:proofErr w:type="spellStart"/>
                            <w:r w:rsidRPr="003B1BF5">
                              <w:rPr>
                                <w:rFonts w:eastAsia="Verdana"/>
                                <w:color w:val="000000" w:themeColor="text1"/>
                                <w:kern w:val="24"/>
                                <w:sz w:val="24"/>
                                <w:szCs w:val="24"/>
                              </w:rPr>
                              <w:t>Derakane</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Hetron</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Arotran</w:t>
                            </w:r>
                            <w:proofErr w:type="spellEnd"/>
                            <w:r w:rsidRPr="003B1BF5">
                              <w:rPr>
                                <w:rFonts w:eastAsia="Verdana"/>
                                <w:color w:val="000000" w:themeColor="text1"/>
                                <w:kern w:val="24"/>
                                <w:sz w:val="24"/>
                                <w:szCs w:val="24"/>
                              </w:rPr>
                              <w:t xml:space="preserve"> and </w:t>
                            </w:r>
                            <w:proofErr w:type="spellStart"/>
                            <w:r w:rsidRPr="003B1BF5">
                              <w:rPr>
                                <w:rFonts w:eastAsia="Verdana"/>
                                <w:color w:val="000000" w:themeColor="text1"/>
                                <w:kern w:val="24"/>
                                <w:sz w:val="24"/>
                                <w:szCs w:val="24"/>
                              </w:rPr>
                              <w:t>Signia</w:t>
                            </w:r>
                            <w:proofErr w:type="spellEnd"/>
                            <w:r w:rsidRPr="003B1BF5">
                              <w:rPr>
                                <w:rFonts w:eastAsia="Verdana"/>
                                <w:color w:val="000000" w:themeColor="text1"/>
                                <w:kern w:val="24"/>
                                <w:sz w:val="24"/>
                                <w:szCs w:val="24"/>
                              </w:rPr>
                              <w:t>.</w:t>
                            </w:r>
                          </w:p>
                        </w:txbxContent>
                      </wps:txbx>
                      <wps:bodyPr wrap="square">
                        <a:spAutoFit/>
                      </wps:bodyPr>
                    </wps:wsp>
                  </a:graphicData>
                </a:graphic>
                <wp14:sizeRelH relativeFrom="margin">
                  <wp14:pctWidth>0</wp14:pctWidth>
                </wp14:sizeRelH>
              </wp:anchor>
            </w:drawing>
          </mc:Choice>
          <mc:Fallback>
            <w:pict>
              <v:rect w14:anchorId="36FA63D5" id="Rectangle 7" o:spid="_x0000_s1088" style="position:absolute;margin-left:0;margin-top:1.1pt;width:508.5pt;height:234.55pt;z-index:2525614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" fillcolor="#deeaf6 [664]" stroked="f">
                <v:textbox style="mso-fit-shape-to-text:t">
                  <w:txbxContent>
                    <w:p w14:paraId="0FDF6567" w14:textId="77777777" w:rsidR="004D08D3" w:rsidRPr="003B1BF5" w:rsidRDefault="004D08D3"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4D08D3" w:rsidRPr="003B1BF5" w:rsidRDefault="004D08D3"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4D08D3" w:rsidRPr="003B1BF5" w:rsidRDefault="004D08D3"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Derakane, Hetron, Arotran and Signia.</w:t>
                      </w:r>
                    </w:p>
                  </w:txbxContent>
                </v:textbox>
                <w10:wrap anchorx="page"/>
              </v:rect>
            </w:pict>
          </mc:Fallback>
        </mc:AlternateContent>
      </w:r>
    </w:p>
    <w:p w14:paraId="6A8CFB4A" w14:textId="77777777" w:rsidR="00EE4063" w:rsidRDefault="00EE4063" w:rsidP="00EE4063">
      <w:pPr>
        <w:rPr>
          <w:rFonts w:ascii="Arial" w:hAnsi="Arial" w:cs="Arial"/>
          <w:b/>
          <w:bCs/>
          <w:color w:val="000000" w:themeColor="text1"/>
          <w:sz w:val="24"/>
          <w:szCs w:val="24"/>
          <w:lang w:val="en-US"/>
        </w:rPr>
      </w:pPr>
    </w:p>
    <w:p w14:paraId="6AE7C44B" w14:textId="77777777" w:rsidR="00EE4063" w:rsidRDefault="00EE4063" w:rsidP="00EE4063">
      <w:pPr>
        <w:rPr>
          <w:rFonts w:ascii="Arial" w:hAnsi="Arial" w:cs="Arial"/>
          <w:b/>
          <w:bCs/>
          <w:color w:val="000000" w:themeColor="text1"/>
          <w:sz w:val="24"/>
          <w:szCs w:val="24"/>
          <w:lang w:val="en-US"/>
        </w:rPr>
      </w:pPr>
    </w:p>
    <w:p w14:paraId="0AD470AF" w14:textId="77777777" w:rsidR="00EE4063" w:rsidRDefault="00EE4063" w:rsidP="00EE4063">
      <w:pPr>
        <w:rPr>
          <w:rFonts w:ascii="Arial" w:hAnsi="Arial" w:cs="Arial"/>
          <w:b/>
          <w:bCs/>
          <w:color w:val="000000" w:themeColor="text1"/>
          <w:sz w:val="24"/>
          <w:szCs w:val="24"/>
          <w:lang w:val="en-US"/>
        </w:rPr>
      </w:pPr>
    </w:p>
    <w:p w14:paraId="3D613688" w14:textId="77777777" w:rsidR="00EE4063" w:rsidRDefault="00EE4063" w:rsidP="00EE4063">
      <w:pPr>
        <w:rPr>
          <w:rFonts w:ascii="Arial" w:hAnsi="Arial" w:cs="Arial"/>
          <w:b/>
          <w:bCs/>
          <w:color w:val="000000" w:themeColor="text1"/>
          <w:sz w:val="24"/>
          <w:szCs w:val="24"/>
          <w:lang w:val="en-US"/>
        </w:rPr>
      </w:pPr>
    </w:p>
    <w:p w14:paraId="589DBFF6" w14:textId="5A3D5CA8" w:rsidR="00EE4063" w:rsidRDefault="00EE4063" w:rsidP="00EE4063">
      <w:pPr>
        <w:rPr>
          <w:rFonts w:ascii="Arial" w:hAnsi="Arial" w:cs="Arial"/>
          <w:b/>
          <w:bCs/>
          <w:color w:val="000000" w:themeColor="text1"/>
          <w:sz w:val="24"/>
          <w:szCs w:val="24"/>
          <w:lang w:val="en-US"/>
        </w:rPr>
      </w:pPr>
    </w:p>
    <w:p w14:paraId="7F189170" w14:textId="4ED84480" w:rsidR="00477C5A" w:rsidRDefault="00477C5A" w:rsidP="00EE4063">
      <w:pPr>
        <w:rPr>
          <w:rFonts w:ascii="Arial" w:hAnsi="Arial" w:cs="Arial"/>
          <w:b/>
          <w:bCs/>
          <w:color w:val="000000" w:themeColor="text1"/>
          <w:sz w:val="24"/>
          <w:szCs w:val="24"/>
          <w:lang w:val="en-US"/>
        </w:rPr>
      </w:pPr>
    </w:p>
    <w:p w14:paraId="59C8C208" w14:textId="7F00126F" w:rsidR="00477C5A" w:rsidRDefault="00477C5A" w:rsidP="00EE4063">
      <w:pPr>
        <w:rPr>
          <w:rFonts w:ascii="Arial" w:hAnsi="Arial" w:cs="Arial"/>
          <w:b/>
          <w:bCs/>
          <w:color w:val="000000" w:themeColor="text1"/>
          <w:sz w:val="24"/>
          <w:szCs w:val="24"/>
          <w:lang w:val="en-US"/>
        </w:rPr>
      </w:pPr>
    </w:p>
    <w:p w14:paraId="40D0287B" w14:textId="007A112F" w:rsidR="00477C5A" w:rsidRDefault="00477C5A" w:rsidP="00EE4063">
      <w:pPr>
        <w:rPr>
          <w:rFonts w:ascii="Arial" w:hAnsi="Arial" w:cs="Arial"/>
          <w:b/>
          <w:bCs/>
          <w:color w:val="000000" w:themeColor="text1"/>
          <w:sz w:val="24"/>
          <w:szCs w:val="24"/>
          <w:lang w:val="en-US"/>
        </w:rPr>
      </w:pPr>
    </w:p>
    <w:p w14:paraId="65F1DC31" w14:textId="26DC036A" w:rsidR="00477C5A" w:rsidRDefault="00477C5A" w:rsidP="00EE4063">
      <w:pPr>
        <w:rPr>
          <w:rFonts w:ascii="Arial" w:hAnsi="Arial" w:cs="Arial"/>
          <w:b/>
          <w:bCs/>
          <w:color w:val="000000" w:themeColor="text1"/>
          <w:sz w:val="24"/>
          <w:szCs w:val="24"/>
          <w:lang w:val="en-US"/>
        </w:rPr>
      </w:pPr>
    </w:p>
    <w:p w14:paraId="3D2CCDBE" w14:textId="77777777" w:rsidR="00EE4063" w:rsidRPr="002B5730" w:rsidRDefault="00EE4063">
      <w:pPr>
        <w:rPr>
          <w:color w:val="000000" w:themeColor="text1"/>
        </w:rPr>
      </w:pPr>
    </w:p>
    <w:p w14:paraId="595F552C" w14:textId="77777777" w:rsidR="00C22CE3" w:rsidRDefault="00C22CE3" w:rsidP="00912B14">
      <w:pPr>
        <w:spacing w:line="360" w:lineRule="auto"/>
        <w:textAlignment w:val="baseline"/>
        <w:rPr>
          <w:rFonts w:ascii="Arial" w:hAnsi="Arial" w:cs="Arial"/>
          <w:b/>
          <w:bCs/>
          <w:sz w:val="24"/>
          <w:szCs w:val="24"/>
        </w:rPr>
      </w:pPr>
    </w:p>
    <w:tbl>
      <w:tblPr>
        <w:tblW w:w="10160" w:type="dxa"/>
        <w:tblLook w:val="04A0" w:firstRow="1" w:lastRow="0" w:firstColumn="1" w:lastColumn="0" w:noHBand="0" w:noVBand="1"/>
      </w:tblPr>
      <w:tblGrid>
        <w:gridCol w:w="3457"/>
        <w:gridCol w:w="3053"/>
        <w:gridCol w:w="1286"/>
        <w:gridCol w:w="984"/>
        <w:gridCol w:w="1380"/>
      </w:tblGrid>
      <w:tr w:rsidR="00DF72B5" w:rsidRPr="00DF72B5" w14:paraId="7365A295" w14:textId="77777777" w:rsidTr="00DF72B5">
        <w:trPr>
          <w:trHeight w:val="338"/>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9725CFA"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06E554BE"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ACB9CA"/>
            <w:noWrap/>
            <w:vAlign w:val="center"/>
            <w:hideMark/>
          </w:tcPr>
          <w:p w14:paraId="1D1B1E13"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53" w:type="dxa"/>
            <w:tcBorders>
              <w:top w:val="nil"/>
              <w:left w:val="nil"/>
              <w:bottom w:val="single" w:sz="8" w:space="0" w:color="auto"/>
              <w:right w:val="single" w:sz="8" w:space="0" w:color="auto"/>
            </w:tcBorders>
            <w:shd w:val="clear" w:color="000000" w:fill="ACB9CA"/>
            <w:noWrap/>
            <w:vAlign w:val="center"/>
            <w:hideMark/>
          </w:tcPr>
          <w:p w14:paraId="345D80C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286" w:type="dxa"/>
            <w:tcBorders>
              <w:top w:val="nil"/>
              <w:left w:val="nil"/>
              <w:bottom w:val="single" w:sz="8" w:space="0" w:color="auto"/>
              <w:right w:val="single" w:sz="8" w:space="0" w:color="auto"/>
            </w:tcBorders>
            <w:shd w:val="clear" w:color="000000" w:fill="ACB9CA"/>
            <w:noWrap/>
            <w:vAlign w:val="center"/>
            <w:hideMark/>
          </w:tcPr>
          <w:p w14:paraId="0221AC1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984" w:type="dxa"/>
            <w:tcBorders>
              <w:top w:val="nil"/>
              <w:left w:val="nil"/>
              <w:bottom w:val="single" w:sz="8" w:space="0" w:color="auto"/>
              <w:right w:val="single" w:sz="8" w:space="0" w:color="auto"/>
            </w:tcBorders>
            <w:shd w:val="clear" w:color="000000" w:fill="ACB9CA"/>
            <w:vAlign w:val="center"/>
            <w:hideMark/>
          </w:tcPr>
          <w:p w14:paraId="60D3630A"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380" w:type="dxa"/>
            <w:tcBorders>
              <w:top w:val="nil"/>
              <w:left w:val="nil"/>
              <w:bottom w:val="single" w:sz="8" w:space="0" w:color="auto"/>
              <w:right w:val="single" w:sz="8" w:space="0" w:color="auto"/>
            </w:tcBorders>
            <w:shd w:val="clear" w:color="000000" w:fill="ACB9CA"/>
            <w:noWrap/>
            <w:vAlign w:val="center"/>
            <w:hideMark/>
          </w:tcPr>
          <w:p w14:paraId="288B666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39CFC20E"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26F0BB2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53" w:type="dxa"/>
            <w:tcBorders>
              <w:top w:val="nil"/>
              <w:left w:val="nil"/>
              <w:bottom w:val="single" w:sz="8" w:space="0" w:color="auto"/>
              <w:right w:val="single" w:sz="8" w:space="0" w:color="auto"/>
            </w:tcBorders>
            <w:shd w:val="clear" w:color="auto" w:fill="auto"/>
            <w:noWrap/>
            <w:vAlign w:val="center"/>
            <w:hideMark/>
          </w:tcPr>
          <w:p w14:paraId="7C481DC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OECD, IMF, TechSci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5AC5DD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0992AF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3.92%</w:t>
            </w:r>
          </w:p>
        </w:tc>
        <w:tc>
          <w:tcPr>
            <w:tcW w:w="1380" w:type="dxa"/>
            <w:tcBorders>
              <w:top w:val="nil"/>
              <w:left w:val="nil"/>
              <w:bottom w:val="single" w:sz="8" w:space="0" w:color="auto"/>
              <w:right w:val="single" w:sz="8" w:space="0" w:color="auto"/>
            </w:tcBorders>
            <w:shd w:val="clear" w:color="auto" w:fill="auto"/>
            <w:noWrap/>
            <w:vAlign w:val="center"/>
            <w:hideMark/>
          </w:tcPr>
          <w:p w14:paraId="3F123D8B"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100A13FC"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725474A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53" w:type="dxa"/>
            <w:tcBorders>
              <w:top w:val="nil"/>
              <w:left w:val="nil"/>
              <w:bottom w:val="single" w:sz="8" w:space="0" w:color="auto"/>
              <w:right w:val="single" w:sz="8" w:space="0" w:color="auto"/>
            </w:tcBorders>
            <w:shd w:val="clear" w:color="auto" w:fill="auto"/>
            <w:noWrap/>
            <w:vAlign w:val="center"/>
            <w:hideMark/>
          </w:tcPr>
          <w:p w14:paraId="2D0BA47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OECD, IMF, TechSci Estimates</w:t>
            </w:r>
          </w:p>
        </w:tc>
        <w:tc>
          <w:tcPr>
            <w:tcW w:w="1286" w:type="dxa"/>
            <w:tcBorders>
              <w:top w:val="nil"/>
              <w:left w:val="nil"/>
              <w:bottom w:val="single" w:sz="8" w:space="0" w:color="auto"/>
              <w:right w:val="single" w:sz="8" w:space="0" w:color="auto"/>
            </w:tcBorders>
            <w:shd w:val="clear" w:color="auto" w:fill="auto"/>
            <w:noWrap/>
            <w:vAlign w:val="center"/>
            <w:hideMark/>
          </w:tcPr>
          <w:p w14:paraId="32B0A6C5"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3DFAA8FC"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3.22%</w:t>
            </w:r>
          </w:p>
        </w:tc>
        <w:tc>
          <w:tcPr>
            <w:tcW w:w="1380" w:type="dxa"/>
            <w:tcBorders>
              <w:top w:val="nil"/>
              <w:left w:val="nil"/>
              <w:bottom w:val="single" w:sz="8" w:space="0" w:color="auto"/>
              <w:right w:val="single" w:sz="8" w:space="0" w:color="auto"/>
            </w:tcBorders>
            <w:shd w:val="clear" w:color="auto" w:fill="auto"/>
            <w:noWrap/>
            <w:vAlign w:val="center"/>
            <w:hideMark/>
          </w:tcPr>
          <w:p w14:paraId="5431A81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2EC65C94"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6DAD62AA"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53" w:type="dxa"/>
            <w:tcBorders>
              <w:top w:val="nil"/>
              <w:left w:val="nil"/>
              <w:bottom w:val="single" w:sz="8" w:space="0" w:color="auto"/>
              <w:right w:val="single" w:sz="8" w:space="0" w:color="auto"/>
            </w:tcBorders>
            <w:shd w:val="clear" w:color="auto" w:fill="auto"/>
            <w:noWrap/>
            <w:vAlign w:val="center"/>
            <w:hideMark/>
          </w:tcPr>
          <w:p w14:paraId="2FAF15D6"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6AE572C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F722E4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3.28%</w:t>
            </w:r>
          </w:p>
        </w:tc>
        <w:tc>
          <w:tcPr>
            <w:tcW w:w="1380" w:type="dxa"/>
            <w:tcBorders>
              <w:top w:val="nil"/>
              <w:left w:val="nil"/>
              <w:bottom w:val="single" w:sz="8" w:space="0" w:color="auto"/>
              <w:right w:val="single" w:sz="8" w:space="0" w:color="auto"/>
            </w:tcBorders>
            <w:shd w:val="clear" w:color="auto" w:fill="auto"/>
            <w:noWrap/>
            <w:vAlign w:val="center"/>
            <w:hideMark/>
          </w:tcPr>
          <w:p w14:paraId="5A66A4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34ACC7E4"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0ADA5410"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53" w:type="dxa"/>
            <w:tcBorders>
              <w:top w:val="nil"/>
              <w:left w:val="nil"/>
              <w:bottom w:val="single" w:sz="8" w:space="0" w:color="auto"/>
              <w:right w:val="single" w:sz="8" w:space="0" w:color="auto"/>
            </w:tcBorders>
            <w:shd w:val="clear" w:color="auto" w:fill="auto"/>
            <w:noWrap/>
            <w:vAlign w:val="center"/>
            <w:hideMark/>
          </w:tcPr>
          <w:p w14:paraId="74D7A96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108B9C9B"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5703B04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6.58%</w:t>
            </w:r>
          </w:p>
        </w:tc>
        <w:tc>
          <w:tcPr>
            <w:tcW w:w="1380" w:type="dxa"/>
            <w:tcBorders>
              <w:top w:val="nil"/>
              <w:left w:val="nil"/>
              <w:bottom w:val="single" w:sz="8" w:space="0" w:color="auto"/>
              <w:right w:val="single" w:sz="8" w:space="0" w:color="auto"/>
            </w:tcBorders>
            <w:shd w:val="clear" w:color="auto" w:fill="auto"/>
            <w:noWrap/>
            <w:vAlign w:val="center"/>
            <w:hideMark/>
          </w:tcPr>
          <w:p w14:paraId="438DDEE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25.00%</w:t>
            </w:r>
          </w:p>
        </w:tc>
      </w:tr>
      <w:tr w:rsidR="00DF72B5" w:rsidRPr="00DF72B5" w14:paraId="0BD13F0F"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637D415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53" w:type="dxa"/>
            <w:tcBorders>
              <w:top w:val="nil"/>
              <w:left w:val="nil"/>
              <w:bottom w:val="single" w:sz="8" w:space="0" w:color="auto"/>
              <w:right w:val="single" w:sz="8" w:space="0" w:color="auto"/>
            </w:tcBorders>
            <w:shd w:val="clear" w:color="auto" w:fill="auto"/>
            <w:noWrap/>
            <w:vAlign w:val="center"/>
            <w:hideMark/>
          </w:tcPr>
          <w:p w14:paraId="57411D7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815580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65DE8B3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4.55%</w:t>
            </w:r>
          </w:p>
        </w:tc>
        <w:tc>
          <w:tcPr>
            <w:tcW w:w="1380" w:type="dxa"/>
            <w:tcBorders>
              <w:top w:val="nil"/>
              <w:left w:val="nil"/>
              <w:bottom w:val="single" w:sz="8" w:space="0" w:color="auto"/>
              <w:right w:val="single" w:sz="8" w:space="0" w:color="auto"/>
            </w:tcBorders>
            <w:shd w:val="clear" w:color="auto" w:fill="auto"/>
            <w:noWrap/>
            <w:vAlign w:val="center"/>
            <w:hideMark/>
          </w:tcPr>
          <w:p w14:paraId="258F76E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30.00%</w:t>
            </w:r>
          </w:p>
        </w:tc>
      </w:tr>
      <w:tr w:rsidR="00DF72B5" w:rsidRPr="00DF72B5" w14:paraId="67CAF99C"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756CCC5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53" w:type="dxa"/>
            <w:tcBorders>
              <w:top w:val="nil"/>
              <w:left w:val="nil"/>
              <w:bottom w:val="single" w:sz="8" w:space="0" w:color="auto"/>
              <w:right w:val="single" w:sz="8" w:space="0" w:color="auto"/>
            </w:tcBorders>
            <w:shd w:val="clear" w:color="auto" w:fill="auto"/>
            <w:noWrap/>
            <w:vAlign w:val="center"/>
            <w:hideMark/>
          </w:tcPr>
          <w:p w14:paraId="69E7C752"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BD68B19"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0A3370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5.01%</w:t>
            </w:r>
          </w:p>
        </w:tc>
        <w:tc>
          <w:tcPr>
            <w:tcW w:w="1380" w:type="dxa"/>
            <w:tcBorders>
              <w:top w:val="nil"/>
              <w:left w:val="nil"/>
              <w:bottom w:val="single" w:sz="8" w:space="0" w:color="auto"/>
              <w:right w:val="single" w:sz="8" w:space="0" w:color="auto"/>
            </w:tcBorders>
            <w:shd w:val="clear" w:color="auto" w:fill="auto"/>
            <w:noWrap/>
            <w:vAlign w:val="center"/>
            <w:hideMark/>
          </w:tcPr>
          <w:p w14:paraId="408274E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15.00%</w:t>
            </w:r>
          </w:p>
        </w:tc>
      </w:tr>
      <w:tr w:rsidR="00DF72B5" w:rsidRPr="00DF72B5" w14:paraId="47374A0A"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70D6CB0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53" w:type="dxa"/>
            <w:tcBorders>
              <w:top w:val="nil"/>
              <w:left w:val="nil"/>
              <w:bottom w:val="single" w:sz="8" w:space="0" w:color="auto"/>
              <w:right w:val="single" w:sz="8" w:space="0" w:color="000000"/>
            </w:tcBorders>
            <w:shd w:val="clear" w:color="auto" w:fill="auto"/>
            <w:noWrap/>
            <w:vAlign w:val="center"/>
            <w:hideMark/>
          </w:tcPr>
          <w:p w14:paraId="7B36F6C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06A6DFA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984" w:type="dxa"/>
            <w:tcBorders>
              <w:top w:val="nil"/>
              <w:left w:val="nil"/>
              <w:bottom w:val="single" w:sz="8" w:space="0" w:color="auto"/>
              <w:right w:val="single" w:sz="8" w:space="0" w:color="auto"/>
            </w:tcBorders>
            <w:shd w:val="clear" w:color="auto" w:fill="auto"/>
            <w:noWrap/>
            <w:vAlign w:val="center"/>
            <w:hideMark/>
          </w:tcPr>
          <w:p w14:paraId="4ADFDB8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0.75%</w:t>
            </w:r>
          </w:p>
        </w:tc>
        <w:tc>
          <w:tcPr>
            <w:tcW w:w="1380" w:type="dxa"/>
            <w:tcBorders>
              <w:top w:val="nil"/>
              <w:left w:val="nil"/>
              <w:bottom w:val="single" w:sz="8" w:space="0" w:color="auto"/>
              <w:right w:val="single" w:sz="8" w:space="0" w:color="auto"/>
            </w:tcBorders>
            <w:shd w:val="clear" w:color="auto" w:fill="auto"/>
            <w:noWrap/>
            <w:vAlign w:val="center"/>
            <w:hideMark/>
          </w:tcPr>
          <w:p w14:paraId="08F557D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6.00%</w:t>
            </w:r>
          </w:p>
        </w:tc>
      </w:tr>
      <w:tr w:rsidR="00DF72B5" w:rsidRPr="00DF72B5" w14:paraId="1B5920AD"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ACB9CA"/>
            <w:noWrap/>
            <w:vAlign w:val="center"/>
            <w:hideMark/>
          </w:tcPr>
          <w:p w14:paraId="2F203C4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703" w:type="dxa"/>
            <w:gridSpan w:val="4"/>
            <w:tcBorders>
              <w:top w:val="single" w:sz="8" w:space="0" w:color="auto"/>
              <w:left w:val="nil"/>
              <w:bottom w:val="nil"/>
              <w:right w:val="nil"/>
            </w:tcBorders>
            <w:shd w:val="clear" w:color="000000" w:fill="333F4F"/>
            <w:noWrap/>
            <w:vAlign w:val="center"/>
            <w:hideMark/>
          </w:tcPr>
          <w:p w14:paraId="02B60136"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4.66%</w:t>
            </w:r>
          </w:p>
        </w:tc>
      </w:tr>
    </w:tbl>
    <w:p w14:paraId="2C100AFA" w14:textId="77777777" w:rsidR="00DF72B5" w:rsidRPr="00DF72B5" w:rsidRDefault="00DF72B5" w:rsidP="00DF72B5">
      <w:pPr>
        <w:spacing w:after="0" w:line="240" w:lineRule="auto"/>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4DAB6E2B" w14:textId="3C76BC5A" w:rsidR="00C22CE3" w:rsidRDefault="001D5CC2" w:rsidP="00912B14">
      <w:pPr>
        <w:spacing w:line="360" w:lineRule="auto"/>
        <w:textAlignment w:val="baseline"/>
        <w:rPr>
          <w:rFonts w:ascii="Arial" w:hAnsi="Arial" w:cs="Arial"/>
          <w:b/>
          <w:bCs/>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16736" behindDoc="0" locked="0" layoutInCell="1" allowOverlap="1" wp14:anchorId="1802545D" wp14:editId="4901E6AB">
                <wp:simplePos x="0" y="0"/>
                <wp:positionH relativeFrom="margin">
                  <wp:align>left</wp:align>
                </wp:positionH>
                <wp:positionV relativeFrom="paragraph">
                  <wp:posOffset>250220</wp:posOffset>
                </wp:positionV>
                <wp:extent cx="6560185" cy="1404620"/>
                <wp:effectExtent l="0" t="0" r="12065" b="19050"/>
                <wp:wrapSquare wrapText="bothSides"/>
                <wp:docPr id="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70386306" w14:textId="77777777" w:rsidR="004D08D3" w:rsidRPr="001543F7" w:rsidRDefault="004D08D3"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802545D" id="_x0000_s1089" type="#_x0000_t202" style="position:absolute;margin-left:0;margin-top:19.7pt;width:516.55pt;height:110.6pt;z-index:252916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" fillcolor="#1f4d78 [1608]">
                <v:textbox style="mso-fit-shape-to-text:t">
                  <w:txbxContent>
                    <w:p w14:paraId="70386306" w14:textId="77777777" w:rsidR="004D08D3" w:rsidRPr="001543F7" w:rsidRDefault="004D08D3"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B7124C7" w14:textId="18277315" w:rsidR="00C22CE3" w:rsidRDefault="00C22CE3" w:rsidP="00912B14">
      <w:pPr>
        <w:spacing w:line="360" w:lineRule="auto"/>
        <w:textAlignment w:val="baseline"/>
        <w:rPr>
          <w:rFonts w:ascii="Arial" w:hAnsi="Arial" w:cs="Arial"/>
          <w:b/>
          <w:bCs/>
          <w:sz w:val="24"/>
          <w:szCs w:val="24"/>
        </w:rPr>
      </w:pPr>
    </w:p>
    <w:p w14:paraId="144927A1" w14:textId="77777777" w:rsidR="00C22CE3" w:rsidRDefault="00C22CE3" w:rsidP="00912B14">
      <w:pPr>
        <w:spacing w:line="360" w:lineRule="auto"/>
        <w:textAlignment w:val="baseline"/>
        <w:rPr>
          <w:rFonts w:ascii="Arial" w:hAnsi="Arial" w:cs="Arial"/>
          <w:b/>
          <w:bCs/>
          <w:sz w:val="24"/>
          <w:szCs w:val="24"/>
        </w:rPr>
      </w:pPr>
    </w:p>
    <w:p w14:paraId="2554F71F" w14:textId="77777777" w:rsidR="00C22CE3" w:rsidRDefault="00C22CE3" w:rsidP="00912B14">
      <w:pPr>
        <w:spacing w:line="360" w:lineRule="auto"/>
        <w:textAlignment w:val="baseline"/>
        <w:rPr>
          <w:rFonts w:ascii="Arial" w:hAnsi="Arial" w:cs="Arial"/>
          <w:b/>
          <w:bCs/>
          <w:sz w:val="24"/>
          <w:szCs w:val="24"/>
        </w:rPr>
      </w:pPr>
    </w:p>
    <w:p w14:paraId="72913C61" w14:textId="0586F440"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3.2.3.2. Operating Efficiency</w:t>
      </w:r>
    </w:p>
    <w:p w14:paraId="047AE4D4" w14:textId="512E245D" w:rsidR="009E2A1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Operating Efficiency (Percentage), 2015-2030F</w:t>
      </w:r>
    </w:p>
    <w:p w14:paraId="3645D15C" w14:textId="2D73CFB5" w:rsidR="00023038" w:rsidRDefault="00AE05DC">
      <w:pPr>
        <w:rPr>
          <w:color w:val="000000" w:themeColor="text1"/>
        </w:rPr>
      </w:pPr>
      <w:r w:rsidRPr="002B5730">
        <w:rPr>
          <w:noProof/>
          <w:color w:val="000000" w:themeColor="text1"/>
        </w:rPr>
        <w:drawing>
          <wp:inline distT="0" distB="0" distL="0" distR="0" wp14:anchorId="364F61D4" wp14:editId="19BBFD99">
            <wp:extent cx="6429375" cy="2731325"/>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4EACC26" w14:textId="1B54188A" w:rsidR="00912B14" w:rsidRPr="0061645E" w:rsidRDefault="003B4B95" w:rsidP="0061645E">
      <w:pPr>
        <w:spacing w:line="360" w:lineRule="auto"/>
        <w:rPr>
          <w:rFonts w:ascii="Arial" w:hAnsi="Arial" w:cs="Arial"/>
          <w:b/>
          <w:bCs/>
          <w:sz w:val="24"/>
          <w:szCs w:val="24"/>
        </w:rPr>
      </w:pPr>
      <w:r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42491262">
                <wp:simplePos x="0" y="0"/>
                <wp:positionH relativeFrom="column">
                  <wp:posOffset>2933700</wp:posOffset>
                </wp:positionH>
                <wp:positionV relativeFrom="paragraph">
                  <wp:posOffset>9526</wp:posOffset>
                </wp:positionV>
                <wp:extent cx="3455035" cy="247650"/>
                <wp:effectExtent l="0" t="0" r="0" b="0"/>
                <wp:wrapNone/>
                <wp:docPr id="165" name="TextBox 4"/>
                <wp:cNvGraphicFramePr/>
                <a:graphic xmlns:a="http://schemas.openxmlformats.org/drawingml/2006/main">
                  <a:graphicData uri="http://schemas.microsoft.com/office/word/2010/wordprocessingShape">
                    <wps:wsp>
                      <wps:cNvSpPr txBox="1"/>
                      <wps:spPr>
                        <a:xfrm>
                          <a:off x="0" y="0"/>
                          <a:ext cx="3455035" cy="247650"/>
                        </a:xfrm>
                        <a:prstGeom prst="rect">
                          <a:avLst/>
                        </a:prstGeom>
                        <a:noFill/>
                      </wps:spPr>
                      <wps:txbx>
                        <w:txbxContent>
                          <w:p w14:paraId="650E46EF"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7A3DF2C" w14:textId="030800AB" w:rsidR="004D08D3" w:rsidRPr="00687E98" w:rsidRDefault="004D08D3" w:rsidP="00AB7B64">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D75C49" id="_x0000_s1090" type="#_x0000_t202" style="position:absolute;margin-left:231pt;margin-top:.75pt;width:272.05pt;height:1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" filled="f" stroked="f">
                <v:textbox>
                  <w:txbxContent>
                    <w:p w14:paraId="650E46EF"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7A3DF2C" w14:textId="030800AB" w:rsidR="004D08D3" w:rsidRPr="00687E98" w:rsidRDefault="004D08D3" w:rsidP="00AB7B64">
                      <w:pPr>
                        <w:jc w:val="right"/>
                        <w:textAlignment w:val="baseline"/>
                        <w:rPr>
                          <w:rFonts w:ascii="Verdana" w:eastAsia="Verdana" w:hAnsi="Verdana" w:cs="Verdana"/>
                          <w:i/>
                          <w:iCs/>
                          <w:color w:val="000000" w:themeColor="text1"/>
                          <w:kern w:val="24"/>
                          <w:sz w:val="12"/>
                          <w:szCs w:val="12"/>
                        </w:rPr>
                      </w:pPr>
                    </w:p>
                  </w:txbxContent>
                </v:textbox>
              </v:shape>
            </w:pict>
          </mc:Fallback>
        </mc:AlternateContent>
      </w:r>
      <w:r w:rsidR="00912B14" w:rsidRPr="0061645E">
        <w:rPr>
          <w:rFonts w:ascii="Arial" w:hAnsi="Arial" w:cs="Arial"/>
          <w:b/>
          <w:bCs/>
          <w:sz w:val="24"/>
          <w:szCs w:val="24"/>
        </w:rPr>
        <w:t>3.2.3.3. Demand By Application</w:t>
      </w:r>
    </w:p>
    <w:p w14:paraId="02950EB4" w14:textId="5445F036" w:rsidR="00023038"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Application, By Volume</w:t>
      </w:r>
      <w:r w:rsidR="007C5B32">
        <w:rPr>
          <w:rFonts w:ascii="Arial" w:hAnsi="Arial" w:cs="Arial"/>
          <w:b/>
          <w:bCs/>
          <w:sz w:val="24"/>
          <w:szCs w:val="24"/>
        </w:rPr>
        <w:t xml:space="preserve"> (000’ Tonnes)</w:t>
      </w:r>
      <w:r w:rsidR="00681F3A">
        <w:rPr>
          <w:rFonts w:ascii="Arial" w:hAnsi="Arial" w:cs="Arial"/>
          <w:b/>
          <w:bCs/>
          <w:sz w:val="24"/>
          <w:szCs w:val="24"/>
        </w:rPr>
        <w:t xml:space="preserve"> </w:t>
      </w:r>
      <w:r w:rsidR="00F81BEE">
        <w:rPr>
          <w:rFonts w:ascii="Arial" w:hAnsi="Arial" w:cs="Arial"/>
          <w:b/>
          <w:bCs/>
          <w:sz w:val="24"/>
          <w:szCs w:val="24"/>
        </w:rPr>
        <w:t>(%)</w:t>
      </w:r>
      <w:r w:rsidRPr="0061645E">
        <w:rPr>
          <w:rFonts w:ascii="Arial" w:hAnsi="Arial" w:cs="Arial"/>
          <w:b/>
          <w:bCs/>
          <w:sz w:val="24"/>
          <w:szCs w:val="24"/>
        </w:rPr>
        <w:t>, 2015–2030F</w:t>
      </w:r>
    </w:p>
    <w:p w14:paraId="50E79939" w14:textId="7DA1EA56" w:rsidR="0069198A" w:rsidRPr="002B5730" w:rsidRDefault="003B4B95">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3ED28157">
                <wp:simplePos x="0" y="0"/>
                <wp:positionH relativeFrom="margin">
                  <wp:posOffset>3028950</wp:posOffset>
                </wp:positionH>
                <wp:positionV relativeFrom="paragraph">
                  <wp:posOffset>2875280</wp:posOffset>
                </wp:positionV>
                <wp:extent cx="3297555" cy="495300"/>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495300"/>
                        </a:xfrm>
                        <a:prstGeom prst="rect">
                          <a:avLst/>
                        </a:prstGeom>
                        <a:noFill/>
                      </wps:spPr>
                      <wps:txbx>
                        <w:txbxContent>
                          <w:p w14:paraId="541E9445" w14:textId="77777777"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775419C1"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42B0936" w14:textId="08531B89" w:rsidR="004D08D3" w:rsidRPr="00687E98" w:rsidRDefault="004D08D3" w:rsidP="00FF76F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003767" id="_x0000_s1091" type="#_x0000_t202" style="position:absolute;margin-left:238.5pt;margin-top:226.4pt;width:259.65pt;height:3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" filled="f" stroked="f">
                <v:textbox>
                  <w:txbxContent>
                    <w:p w14:paraId="541E9445" w14:textId="77777777"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775419C1"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42B0936" w14:textId="08531B89" w:rsidR="004D08D3" w:rsidRPr="00687E98" w:rsidRDefault="004D08D3" w:rsidP="00FF76F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023038" w:rsidRPr="002B5730">
        <w:rPr>
          <w:noProof/>
          <w:color w:val="000000" w:themeColor="text1"/>
        </w:rPr>
        <w:drawing>
          <wp:inline distT="0" distB="0" distL="0" distR="0" wp14:anchorId="7E0573C7" wp14:editId="4D32F373">
            <wp:extent cx="6410325" cy="2860158"/>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665D529" w14:textId="0F45A399" w:rsidR="00214D2B" w:rsidRDefault="00214D2B" w:rsidP="00831834">
      <w:pPr>
        <w:spacing w:line="360" w:lineRule="auto"/>
        <w:jc w:val="both"/>
        <w:rPr>
          <w:rFonts w:ascii="Arial" w:hAnsi="Arial" w:cs="Arial"/>
          <w:color w:val="000000" w:themeColor="text1"/>
          <w:sz w:val="24"/>
          <w:szCs w:val="24"/>
        </w:rPr>
      </w:pPr>
    </w:p>
    <w:p w14:paraId="4D4A327F" w14:textId="77777777" w:rsidR="003B4B95" w:rsidRDefault="003B4B95" w:rsidP="00831834">
      <w:pPr>
        <w:spacing w:line="360" w:lineRule="auto"/>
        <w:jc w:val="both"/>
        <w:rPr>
          <w:rFonts w:ascii="Arial" w:hAnsi="Arial" w:cs="Arial"/>
          <w:color w:val="000000" w:themeColor="text1"/>
          <w:sz w:val="24"/>
          <w:szCs w:val="24"/>
        </w:rPr>
      </w:pPr>
    </w:p>
    <w:tbl>
      <w:tblPr>
        <w:tblW w:w="10024" w:type="dxa"/>
        <w:tblLook w:val="04A0" w:firstRow="1" w:lastRow="0" w:firstColumn="1" w:lastColumn="0" w:noHBand="0" w:noVBand="1"/>
      </w:tblPr>
      <w:tblGrid>
        <w:gridCol w:w="2347"/>
        <w:gridCol w:w="853"/>
        <w:gridCol w:w="853"/>
        <w:gridCol w:w="853"/>
        <w:gridCol w:w="853"/>
        <w:gridCol w:w="853"/>
        <w:gridCol w:w="853"/>
        <w:gridCol w:w="853"/>
        <w:gridCol w:w="853"/>
        <w:gridCol w:w="853"/>
      </w:tblGrid>
      <w:tr w:rsidR="0097059C" w:rsidRPr="0097059C" w14:paraId="285780ED" w14:textId="77777777" w:rsidTr="0097059C">
        <w:trPr>
          <w:trHeight w:val="378"/>
        </w:trPr>
        <w:tc>
          <w:tcPr>
            <w:tcW w:w="234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E7F2011"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 xml:space="preserve">Demand by Application </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4DFE0E42"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2015</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2675CAE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2016</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FF5B9FE"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2017</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0ECEFFB"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2018</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7CBF5E8D"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2019</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49B366A"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2020</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1836FA0"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2021E</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A5E354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2025F</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B2EAAB3"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2030F</w:t>
            </w:r>
          </w:p>
        </w:tc>
      </w:tr>
      <w:tr w:rsidR="0097059C" w:rsidRPr="0097059C" w14:paraId="230A4DF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3FF9CD27"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lastRenderedPageBreak/>
              <w:t>Pipes &amp; Tanks</w:t>
            </w:r>
          </w:p>
        </w:tc>
        <w:tc>
          <w:tcPr>
            <w:tcW w:w="853" w:type="dxa"/>
            <w:tcBorders>
              <w:top w:val="nil"/>
              <w:left w:val="nil"/>
              <w:bottom w:val="single" w:sz="8" w:space="0" w:color="auto"/>
              <w:right w:val="single" w:sz="8" w:space="0" w:color="auto"/>
            </w:tcBorders>
            <w:shd w:val="clear" w:color="000000" w:fill="FFFFFF"/>
            <w:noWrap/>
            <w:vAlign w:val="center"/>
            <w:hideMark/>
          </w:tcPr>
          <w:p w14:paraId="6D402ED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100</w:t>
            </w:r>
          </w:p>
        </w:tc>
        <w:tc>
          <w:tcPr>
            <w:tcW w:w="853" w:type="dxa"/>
            <w:tcBorders>
              <w:top w:val="nil"/>
              <w:left w:val="nil"/>
              <w:bottom w:val="single" w:sz="8" w:space="0" w:color="auto"/>
              <w:right w:val="single" w:sz="8" w:space="0" w:color="auto"/>
            </w:tcBorders>
            <w:shd w:val="clear" w:color="000000" w:fill="FFFFFF"/>
            <w:noWrap/>
            <w:vAlign w:val="center"/>
            <w:hideMark/>
          </w:tcPr>
          <w:p w14:paraId="525156C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103</w:t>
            </w:r>
          </w:p>
        </w:tc>
        <w:tc>
          <w:tcPr>
            <w:tcW w:w="853" w:type="dxa"/>
            <w:tcBorders>
              <w:top w:val="nil"/>
              <w:left w:val="nil"/>
              <w:bottom w:val="single" w:sz="8" w:space="0" w:color="auto"/>
              <w:right w:val="single" w:sz="8" w:space="0" w:color="auto"/>
            </w:tcBorders>
            <w:shd w:val="clear" w:color="000000" w:fill="FFFFFF"/>
            <w:noWrap/>
            <w:vAlign w:val="center"/>
            <w:hideMark/>
          </w:tcPr>
          <w:p w14:paraId="157BE3F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105</w:t>
            </w:r>
          </w:p>
        </w:tc>
        <w:tc>
          <w:tcPr>
            <w:tcW w:w="853" w:type="dxa"/>
            <w:tcBorders>
              <w:top w:val="nil"/>
              <w:left w:val="nil"/>
              <w:bottom w:val="single" w:sz="8" w:space="0" w:color="auto"/>
              <w:right w:val="single" w:sz="8" w:space="0" w:color="auto"/>
            </w:tcBorders>
            <w:shd w:val="clear" w:color="000000" w:fill="FFFFFF"/>
            <w:noWrap/>
            <w:vAlign w:val="center"/>
            <w:hideMark/>
          </w:tcPr>
          <w:p w14:paraId="4CE47CD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109</w:t>
            </w:r>
          </w:p>
        </w:tc>
        <w:tc>
          <w:tcPr>
            <w:tcW w:w="853" w:type="dxa"/>
            <w:tcBorders>
              <w:top w:val="nil"/>
              <w:left w:val="nil"/>
              <w:bottom w:val="single" w:sz="8" w:space="0" w:color="auto"/>
              <w:right w:val="single" w:sz="8" w:space="0" w:color="auto"/>
            </w:tcBorders>
            <w:shd w:val="clear" w:color="000000" w:fill="FFFFFF"/>
            <w:noWrap/>
            <w:vAlign w:val="center"/>
            <w:hideMark/>
          </w:tcPr>
          <w:p w14:paraId="74968B0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111</w:t>
            </w:r>
          </w:p>
        </w:tc>
        <w:tc>
          <w:tcPr>
            <w:tcW w:w="853" w:type="dxa"/>
            <w:tcBorders>
              <w:top w:val="nil"/>
              <w:left w:val="nil"/>
              <w:bottom w:val="single" w:sz="8" w:space="0" w:color="auto"/>
              <w:right w:val="single" w:sz="8" w:space="0" w:color="auto"/>
            </w:tcBorders>
            <w:shd w:val="clear" w:color="000000" w:fill="FFFFFF"/>
            <w:noWrap/>
            <w:vAlign w:val="center"/>
            <w:hideMark/>
          </w:tcPr>
          <w:p w14:paraId="4E60E249"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104</w:t>
            </w:r>
          </w:p>
        </w:tc>
        <w:tc>
          <w:tcPr>
            <w:tcW w:w="853" w:type="dxa"/>
            <w:tcBorders>
              <w:top w:val="nil"/>
              <w:left w:val="nil"/>
              <w:bottom w:val="single" w:sz="8" w:space="0" w:color="auto"/>
              <w:right w:val="single" w:sz="8" w:space="0" w:color="auto"/>
            </w:tcBorders>
            <w:shd w:val="clear" w:color="000000" w:fill="FFFFFF"/>
            <w:noWrap/>
            <w:vAlign w:val="center"/>
            <w:hideMark/>
          </w:tcPr>
          <w:p w14:paraId="75D5FAD6"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110</w:t>
            </w:r>
          </w:p>
        </w:tc>
        <w:tc>
          <w:tcPr>
            <w:tcW w:w="853" w:type="dxa"/>
            <w:tcBorders>
              <w:top w:val="nil"/>
              <w:left w:val="nil"/>
              <w:bottom w:val="single" w:sz="8" w:space="0" w:color="auto"/>
              <w:right w:val="single" w:sz="8" w:space="0" w:color="auto"/>
            </w:tcBorders>
            <w:shd w:val="clear" w:color="000000" w:fill="FFFFFF"/>
            <w:noWrap/>
            <w:vAlign w:val="center"/>
            <w:hideMark/>
          </w:tcPr>
          <w:p w14:paraId="2D04C84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134</w:t>
            </w:r>
          </w:p>
        </w:tc>
        <w:tc>
          <w:tcPr>
            <w:tcW w:w="853" w:type="dxa"/>
            <w:tcBorders>
              <w:top w:val="nil"/>
              <w:left w:val="nil"/>
              <w:bottom w:val="single" w:sz="8" w:space="0" w:color="auto"/>
              <w:right w:val="single" w:sz="8" w:space="0" w:color="auto"/>
            </w:tcBorders>
            <w:shd w:val="clear" w:color="000000" w:fill="FFFFFF"/>
            <w:noWrap/>
            <w:vAlign w:val="center"/>
            <w:hideMark/>
          </w:tcPr>
          <w:p w14:paraId="2B84DC7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166</w:t>
            </w:r>
          </w:p>
        </w:tc>
      </w:tr>
      <w:tr w:rsidR="0097059C" w:rsidRPr="0097059C" w14:paraId="439B8A3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5D5DF849"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Marine Components</w:t>
            </w:r>
          </w:p>
        </w:tc>
        <w:tc>
          <w:tcPr>
            <w:tcW w:w="853" w:type="dxa"/>
            <w:tcBorders>
              <w:top w:val="nil"/>
              <w:left w:val="nil"/>
              <w:bottom w:val="single" w:sz="8" w:space="0" w:color="auto"/>
              <w:right w:val="single" w:sz="8" w:space="0" w:color="auto"/>
            </w:tcBorders>
            <w:shd w:val="clear" w:color="000000" w:fill="FFFFFF"/>
            <w:noWrap/>
            <w:vAlign w:val="center"/>
            <w:hideMark/>
          </w:tcPr>
          <w:p w14:paraId="790AF68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29</w:t>
            </w:r>
          </w:p>
        </w:tc>
        <w:tc>
          <w:tcPr>
            <w:tcW w:w="853" w:type="dxa"/>
            <w:tcBorders>
              <w:top w:val="nil"/>
              <w:left w:val="nil"/>
              <w:bottom w:val="single" w:sz="8" w:space="0" w:color="auto"/>
              <w:right w:val="single" w:sz="8" w:space="0" w:color="auto"/>
            </w:tcBorders>
            <w:shd w:val="clear" w:color="000000" w:fill="FFFFFF"/>
            <w:noWrap/>
            <w:vAlign w:val="center"/>
            <w:hideMark/>
          </w:tcPr>
          <w:p w14:paraId="349FF24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1F77C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0D42ADD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31</w:t>
            </w:r>
          </w:p>
        </w:tc>
        <w:tc>
          <w:tcPr>
            <w:tcW w:w="853" w:type="dxa"/>
            <w:tcBorders>
              <w:top w:val="nil"/>
              <w:left w:val="nil"/>
              <w:bottom w:val="single" w:sz="8" w:space="0" w:color="auto"/>
              <w:right w:val="single" w:sz="8" w:space="0" w:color="auto"/>
            </w:tcBorders>
            <w:shd w:val="clear" w:color="000000" w:fill="FFFFFF"/>
            <w:noWrap/>
            <w:vAlign w:val="center"/>
            <w:hideMark/>
          </w:tcPr>
          <w:p w14:paraId="5212D8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7F971F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9577E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C26BA9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39</w:t>
            </w:r>
          </w:p>
        </w:tc>
        <w:tc>
          <w:tcPr>
            <w:tcW w:w="853" w:type="dxa"/>
            <w:tcBorders>
              <w:top w:val="nil"/>
              <w:left w:val="nil"/>
              <w:bottom w:val="single" w:sz="8" w:space="0" w:color="auto"/>
              <w:right w:val="single" w:sz="8" w:space="0" w:color="auto"/>
            </w:tcBorders>
            <w:shd w:val="clear" w:color="000000" w:fill="FFFFFF"/>
            <w:noWrap/>
            <w:vAlign w:val="center"/>
            <w:hideMark/>
          </w:tcPr>
          <w:p w14:paraId="34D0A6C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48</w:t>
            </w:r>
          </w:p>
        </w:tc>
      </w:tr>
      <w:tr w:rsidR="0097059C" w:rsidRPr="0097059C" w14:paraId="7DAA281B"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4112635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Renewables</w:t>
            </w:r>
          </w:p>
        </w:tc>
        <w:tc>
          <w:tcPr>
            <w:tcW w:w="853" w:type="dxa"/>
            <w:tcBorders>
              <w:top w:val="nil"/>
              <w:left w:val="nil"/>
              <w:bottom w:val="single" w:sz="8" w:space="0" w:color="auto"/>
              <w:right w:val="single" w:sz="8" w:space="0" w:color="auto"/>
            </w:tcBorders>
            <w:shd w:val="clear" w:color="000000" w:fill="FFFFFF"/>
            <w:noWrap/>
            <w:vAlign w:val="center"/>
            <w:hideMark/>
          </w:tcPr>
          <w:p w14:paraId="7979775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3E324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7BEFFD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0CDF37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3800E8A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15E9334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2E609C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4B5480C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w:t>
            </w:r>
          </w:p>
        </w:tc>
        <w:tc>
          <w:tcPr>
            <w:tcW w:w="853" w:type="dxa"/>
            <w:tcBorders>
              <w:top w:val="nil"/>
              <w:left w:val="nil"/>
              <w:bottom w:val="single" w:sz="8" w:space="0" w:color="auto"/>
              <w:right w:val="single" w:sz="8" w:space="0" w:color="auto"/>
            </w:tcBorders>
            <w:shd w:val="clear" w:color="000000" w:fill="FFFFFF"/>
            <w:noWrap/>
            <w:vAlign w:val="center"/>
            <w:hideMark/>
          </w:tcPr>
          <w:p w14:paraId="03DE2E7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w:t>
            </w:r>
          </w:p>
        </w:tc>
      </w:tr>
      <w:tr w:rsidR="0097059C" w:rsidRPr="0097059C" w14:paraId="7C6A0646"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3D1849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Others</w:t>
            </w:r>
          </w:p>
        </w:tc>
        <w:tc>
          <w:tcPr>
            <w:tcW w:w="853" w:type="dxa"/>
            <w:tcBorders>
              <w:top w:val="nil"/>
              <w:left w:val="nil"/>
              <w:bottom w:val="single" w:sz="8" w:space="0" w:color="auto"/>
              <w:right w:val="single" w:sz="8" w:space="0" w:color="auto"/>
            </w:tcBorders>
            <w:shd w:val="clear" w:color="000000" w:fill="FFFFFF"/>
            <w:noWrap/>
            <w:vAlign w:val="center"/>
            <w:hideMark/>
          </w:tcPr>
          <w:p w14:paraId="17D7E37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503EA49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33</w:t>
            </w:r>
          </w:p>
        </w:tc>
        <w:tc>
          <w:tcPr>
            <w:tcW w:w="853" w:type="dxa"/>
            <w:tcBorders>
              <w:top w:val="nil"/>
              <w:left w:val="nil"/>
              <w:bottom w:val="single" w:sz="8" w:space="0" w:color="auto"/>
              <w:right w:val="single" w:sz="8" w:space="0" w:color="auto"/>
            </w:tcBorders>
            <w:shd w:val="clear" w:color="000000" w:fill="FFFFFF"/>
            <w:noWrap/>
            <w:vAlign w:val="center"/>
            <w:hideMark/>
          </w:tcPr>
          <w:p w14:paraId="0E3E57C8"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08BA5C57"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7075306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36</w:t>
            </w:r>
          </w:p>
        </w:tc>
        <w:tc>
          <w:tcPr>
            <w:tcW w:w="853" w:type="dxa"/>
            <w:tcBorders>
              <w:top w:val="nil"/>
              <w:left w:val="nil"/>
              <w:bottom w:val="single" w:sz="8" w:space="0" w:color="auto"/>
              <w:right w:val="single" w:sz="8" w:space="0" w:color="auto"/>
            </w:tcBorders>
            <w:shd w:val="clear" w:color="000000" w:fill="FFFFFF"/>
            <w:noWrap/>
            <w:vAlign w:val="center"/>
            <w:hideMark/>
          </w:tcPr>
          <w:p w14:paraId="5ACF8FA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67C5D8A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2C1524E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43</w:t>
            </w:r>
          </w:p>
        </w:tc>
        <w:tc>
          <w:tcPr>
            <w:tcW w:w="853" w:type="dxa"/>
            <w:tcBorders>
              <w:top w:val="nil"/>
              <w:left w:val="nil"/>
              <w:bottom w:val="single" w:sz="8" w:space="0" w:color="auto"/>
              <w:right w:val="single" w:sz="8" w:space="0" w:color="auto"/>
            </w:tcBorders>
            <w:shd w:val="clear" w:color="000000" w:fill="FFFFFF"/>
            <w:noWrap/>
            <w:vAlign w:val="center"/>
            <w:hideMark/>
          </w:tcPr>
          <w:p w14:paraId="4234BE0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52</w:t>
            </w:r>
          </w:p>
        </w:tc>
      </w:tr>
      <w:tr w:rsidR="0097059C" w:rsidRPr="0097059C" w14:paraId="41C1B2A9"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A7FAA70" w14:textId="77777777" w:rsidR="0097059C" w:rsidRPr="0097059C" w:rsidRDefault="0097059C" w:rsidP="0097059C">
            <w:pPr>
              <w:spacing w:after="0" w:line="240" w:lineRule="auto"/>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Total</w:t>
            </w:r>
          </w:p>
        </w:tc>
        <w:tc>
          <w:tcPr>
            <w:tcW w:w="853" w:type="dxa"/>
            <w:tcBorders>
              <w:top w:val="nil"/>
              <w:left w:val="nil"/>
              <w:bottom w:val="single" w:sz="8" w:space="0" w:color="auto"/>
              <w:right w:val="single" w:sz="8" w:space="0" w:color="auto"/>
            </w:tcBorders>
            <w:shd w:val="clear" w:color="000000" w:fill="FFFFFF"/>
            <w:noWrap/>
            <w:vAlign w:val="center"/>
            <w:hideMark/>
          </w:tcPr>
          <w:p w14:paraId="5EBA39A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171</w:t>
            </w:r>
          </w:p>
        </w:tc>
        <w:tc>
          <w:tcPr>
            <w:tcW w:w="853" w:type="dxa"/>
            <w:tcBorders>
              <w:top w:val="nil"/>
              <w:left w:val="nil"/>
              <w:bottom w:val="single" w:sz="8" w:space="0" w:color="auto"/>
              <w:right w:val="single" w:sz="8" w:space="0" w:color="auto"/>
            </w:tcBorders>
            <w:shd w:val="clear" w:color="000000" w:fill="FFFFFF"/>
            <w:noWrap/>
            <w:vAlign w:val="center"/>
            <w:hideMark/>
          </w:tcPr>
          <w:p w14:paraId="29432AB1"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176</w:t>
            </w:r>
          </w:p>
        </w:tc>
        <w:tc>
          <w:tcPr>
            <w:tcW w:w="853" w:type="dxa"/>
            <w:tcBorders>
              <w:top w:val="nil"/>
              <w:left w:val="nil"/>
              <w:bottom w:val="single" w:sz="8" w:space="0" w:color="auto"/>
              <w:right w:val="single" w:sz="8" w:space="0" w:color="auto"/>
            </w:tcBorders>
            <w:shd w:val="clear" w:color="000000" w:fill="FFFFFF"/>
            <w:noWrap/>
            <w:vAlign w:val="center"/>
            <w:hideMark/>
          </w:tcPr>
          <w:p w14:paraId="10C98C6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180</w:t>
            </w:r>
          </w:p>
        </w:tc>
        <w:tc>
          <w:tcPr>
            <w:tcW w:w="853" w:type="dxa"/>
            <w:tcBorders>
              <w:top w:val="nil"/>
              <w:left w:val="nil"/>
              <w:bottom w:val="single" w:sz="8" w:space="0" w:color="auto"/>
              <w:right w:val="single" w:sz="8" w:space="0" w:color="auto"/>
            </w:tcBorders>
            <w:shd w:val="clear" w:color="000000" w:fill="FFFFFF"/>
            <w:noWrap/>
            <w:vAlign w:val="center"/>
            <w:hideMark/>
          </w:tcPr>
          <w:p w14:paraId="1F1C7642"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186</w:t>
            </w:r>
          </w:p>
        </w:tc>
        <w:tc>
          <w:tcPr>
            <w:tcW w:w="853" w:type="dxa"/>
            <w:tcBorders>
              <w:top w:val="nil"/>
              <w:left w:val="nil"/>
              <w:bottom w:val="single" w:sz="8" w:space="0" w:color="auto"/>
              <w:right w:val="single" w:sz="8" w:space="0" w:color="auto"/>
            </w:tcBorders>
            <w:shd w:val="clear" w:color="000000" w:fill="FFFFFF"/>
            <w:noWrap/>
            <w:vAlign w:val="center"/>
            <w:hideMark/>
          </w:tcPr>
          <w:p w14:paraId="21F17AD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190</w:t>
            </w:r>
          </w:p>
        </w:tc>
        <w:tc>
          <w:tcPr>
            <w:tcW w:w="853" w:type="dxa"/>
            <w:tcBorders>
              <w:top w:val="nil"/>
              <w:left w:val="nil"/>
              <w:bottom w:val="single" w:sz="8" w:space="0" w:color="auto"/>
              <w:right w:val="single" w:sz="8" w:space="0" w:color="auto"/>
            </w:tcBorders>
            <w:shd w:val="clear" w:color="000000" w:fill="FFFFFF"/>
            <w:noWrap/>
            <w:vAlign w:val="center"/>
            <w:hideMark/>
          </w:tcPr>
          <w:p w14:paraId="4802AB80"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178</w:t>
            </w:r>
          </w:p>
        </w:tc>
        <w:tc>
          <w:tcPr>
            <w:tcW w:w="853" w:type="dxa"/>
            <w:tcBorders>
              <w:top w:val="nil"/>
              <w:left w:val="nil"/>
              <w:bottom w:val="single" w:sz="8" w:space="0" w:color="auto"/>
              <w:right w:val="single" w:sz="8" w:space="0" w:color="auto"/>
            </w:tcBorders>
            <w:shd w:val="clear" w:color="000000" w:fill="FFFFFF"/>
            <w:noWrap/>
            <w:vAlign w:val="center"/>
            <w:hideMark/>
          </w:tcPr>
          <w:p w14:paraId="297A3115"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187</w:t>
            </w:r>
          </w:p>
        </w:tc>
        <w:tc>
          <w:tcPr>
            <w:tcW w:w="853" w:type="dxa"/>
            <w:tcBorders>
              <w:top w:val="nil"/>
              <w:left w:val="nil"/>
              <w:bottom w:val="single" w:sz="8" w:space="0" w:color="auto"/>
              <w:right w:val="single" w:sz="8" w:space="0" w:color="auto"/>
            </w:tcBorders>
            <w:shd w:val="clear" w:color="000000" w:fill="FFFFFF"/>
            <w:noWrap/>
            <w:vAlign w:val="center"/>
            <w:hideMark/>
          </w:tcPr>
          <w:p w14:paraId="4FB9B577"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229</w:t>
            </w:r>
          </w:p>
        </w:tc>
        <w:tc>
          <w:tcPr>
            <w:tcW w:w="853" w:type="dxa"/>
            <w:tcBorders>
              <w:top w:val="nil"/>
              <w:left w:val="nil"/>
              <w:bottom w:val="single" w:sz="8" w:space="0" w:color="auto"/>
              <w:right w:val="single" w:sz="8" w:space="0" w:color="auto"/>
            </w:tcBorders>
            <w:shd w:val="clear" w:color="000000" w:fill="FFFFFF"/>
            <w:noWrap/>
            <w:vAlign w:val="center"/>
            <w:hideMark/>
          </w:tcPr>
          <w:p w14:paraId="227370F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282</w:t>
            </w:r>
          </w:p>
        </w:tc>
      </w:tr>
    </w:tbl>
    <w:p w14:paraId="18033955" w14:textId="364CDCD4" w:rsidR="00E03735" w:rsidRDefault="00881A72" w:rsidP="00831834">
      <w:pPr>
        <w:spacing w:line="360" w:lineRule="auto"/>
        <w:jc w:val="both"/>
        <w:rPr>
          <w:rFonts w:ascii="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77440" behindDoc="0" locked="0" layoutInCell="1" allowOverlap="1" wp14:anchorId="051FF21E" wp14:editId="109AD154">
                <wp:simplePos x="0" y="0"/>
                <wp:positionH relativeFrom="margin">
                  <wp:posOffset>3190875</wp:posOffset>
                </wp:positionH>
                <wp:positionV relativeFrom="paragraph">
                  <wp:posOffset>273050</wp:posOffset>
                </wp:positionV>
                <wp:extent cx="3297555" cy="495300"/>
                <wp:effectExtent l="0" t="0" r="0" b="0"/>
                <wp:wrapNone/>
                <wp:docPr id="1267" name="TextBox 4"/>
                <wp:cNvGraphicFramePr/>
                <a:graphic xmlns:a="http://schemas.openxmlformats.org/drawingml/2006/main">
                  <a:graphicData uri="http://schemas.microsoft.com/office/word/2010/wordprocessingShape">
                    <wps:wsp>
                      <wps:cNvSpPr txBox="1"/>
                      <wps:spPr>
                        <a:xfrm>
                          <a:off x="0" y="0"/>
                          <a:ext cx="3297555" cy="495300"/>
                        </a:xfrm>
                        <a:prstGeom prst="rect">
                          <a:avLst/>
                        </a:prstGeom>
                        <a:noFill/>
                      </wps:spPr>
                      <wps:txbx>
                        <w:txbxContent>
                          <w:p w14:paraId="777D493E" w14:textId="77777777" w:rsidR="004D08D3" w:rsidRPr="00687E98" w:rsidRDefault="004D08D3"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45AA9ED6"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C6FCA1C" w14:textId="2CB8B954" w:rsidR="004D08D3" w:rsidRPr="00687E98" w:rsidRDefault="004D08D3" w:rsidP="00FF76F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1FF21E" id="_x0000_s1092" type="#_x0000_t202" style="position:absolute;left:0;text-align:left;margin-left:251.25pt;margin-top:21.5pt;width:259.65pt;height:39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" filled="f" stroked="f">
                <v:textbox>
                  <w:txbxContent>
                    <w:p w14:paraId="777D493E" w14:textId="77777777" w:rsidR="004D08D3" w:rsidRPr="00687E98" w:rsidRDefault="004D08D3"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45AA9ED6"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C6FCA1C" w14:textId="2CB8B954" w:rsidR="004D08D3" w:rsidRPr="00687E98" w:rsidRDefault="004D08D3" w:rsidP="00FF76F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31A717B9" w14:textId="37F7BE50" w:rsidR="00A72FE3" w:rsidRDefault="00A72FE3">
      <w:pPr>
        <w:rPr>
          <w:color w:val="000000" w:themeColor="text1"/>
        </w:rPr>
      </w:pPr>
    </w:p>
    <w:p w14:paraId="3C00CFA5" w14:textId="272EDBB2"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3.2.3.4. Demand By Type</w:t>
      </w:r>
    </w:p>
    <w:p w14:paraId="49CD14A9" w14:textId="1860739E"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Type, By Volume</w:t>
      </w:r>
      <w:r w:rsidR="007C5B32">
        <w:rPr>
          <w:rFonts w:ascii="Arial" w:hAnsi="Arial" w:cs="Arial"/>
          <w:b/>
          <w:bCs/>
          <w:sz w:val="24"/>
          <w:szCs w:val="24"/>
        </w:rPr>
        <w:t xml:space="preserve"> (000’ </w:t>
      </w:r>
      <w:r w:rsidR="00F81BEE">
        <w:rPr>
          <w:rFonts w:ascii="Arial" w:hAnsi="Arial" w:cs="Arial"/>
          <w:b/>
          <w:bCs/>
          <w:sz w:val="24"/>
          <w:szCs w:val="24"/>
        </w:rPr>
        <w:t>Tonnes) (%)</w:t>
      </w:r>
      <w:r w:rsidRPr="0061645E">
        <w:rPr>
          <w:rFonts w:ascii="Arial" w:hAnsi="Arial" w:cs="Arial"/>
          <w:b/>
          <w:bCs/>
          <w:sz w:val="24"/>
          <w:szCs w:val="24"/>
        </w:rPr>
        <w:t>, 2015–2030F</w:t>
      </w:r>
    </w:p>
    <w:p w14:paraId="2ABD1168" w14:textId="1E6C4E33" w:rsidR="00555BDB" w:rsidRDefault="00555BDB">
      <w:pPr>
        <w:rPr>
          <w:color w:val="000000" w:themeColor="text1"/>
        </w:rPr>
        <w:sectPr w:rsidR="00555BD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3AF34C" w14:textId="30A6EB00" w:rsidR="0069198A" w:rsidRDefault="0068383C">
      <w:pPr>
        <w:rPr>
          <w:color w:val="000000" w:themeColor="text1"/>
        </w:rPr>
      </w:pPr>
      <w:r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1EA6CA6F">
                <wp:simplePos x="0" y="0"/>
                <wp:positionH relativeFrom="margin">
                  <wp:posOffset>2657475</wp:posOffset>
                </wp:positionH>
                <wp:positionV relativeFrom="paragraph">
                  <wp:posOffset>2618740</wp:posOffset>
                </wp:positionV>
                <wp:extent cx="3886200" cy="390525"/>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3886200" cy="390525"/>
                        </a:xfrm>
                        <a:prstGeom prst="rect">
                          <a:avLst/>
                        </a:prstGeom>
                        <a:noFill/>
                      </wps:spPr>
                      <wps:txbx>
                        <w:txbxContent>
                          <w:p w14:paraId="264B2EC2" w14:textId="77777777"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7A585154"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D4D86E5" w14:textId="1E5D3F76" w:rsidR="004D08D3" w:rsidRPr="00687E98" w:rsidRDefault="004D08D3" w:rsidP="00FF76F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62677D" id="_x0000_s1093" type="#_x0000_t202" style="position:absolute;margin-left:209.25pt;margin-top:206.2pt;width:306pt;height:30.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" filled="f" stroked="f">
                <v:textbox>
                  <w:txbxContent>
                    <w:p w14:paraId="264B2EC2" w14:textId="77777777"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7A585154"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D4D86E5" w14:textId="1E5D3F76" w:rsidR="004D08D3" w:rsidRPr="00687E98" w:rsidRDefault="004D08D3" w:rsidP="00FF76F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13644D" w:rsidRPr="002B5730">
        <w:rPr>
          <w:noProof/>
          <w:color w:val="000000" w:themeColor="text1"/>
        </w:rPr>
        <w:drawing>
          <wp:inline distT="0" distB="0" distL="0" distR="0" wp14:anchorId="3EBB95C7" wp14:editId="7A3A415F">
            <wp:extent cx="6448425" cy="261561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A780397" w14:textId="48ED63D4" w:rsidR="00E03735" w:rsidRDefault="00E03735">
      <w:pPr>
        <w:rPr>
          <w:color w:val="000000" w:themeColor="text1"/>
        </w:rPr>
      </w:pPr>
    </w:p>
    <w:tbl>
      <w:tblPr>
        <w:tblW w:w="10461" w:type="dxa"/>
        <w:tblInd w:w="-185" w:type="dxa"/>
        <w:tblLook w:val="04A0" w:firstRow="1" w:lastRow="0" w:firstColumn="1" w:lastColumn="0" w:noHBand="0" w:noVBand="1"/>
      </w:tblPr>
      <w:tblGrid>
        <w:gridCol w:w="2003"/>
        <w:gridCol w:w="877"/>
        <w:gridCol w:w="877"/>
        <w:gridCol w:w="877"/>
        <w:gridCol w:w="878"/>
        <w:gridCol w:w="1002"/>
        <w:gridCol w:w="997"/>
        <w:gridCol w:w="997"/>
        <w:gridCol w:w="997"/>
        <w:gridCol w:w="956"/>
      </w:tblGrid>
      <w:tr w:rsidR="008D1421" w:rsidRPr="008D1421" w14:paraId="726CD1FC" w14:textId="77777777" w:rsidTr="00881A72">
        <w:trPr>
          <w:trHeight w:val="429"/>
        </w:trPr>
        <w:tc>
          <w:tcPr>
            <w:tcW w:w="200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E5E23C0" w14:textId="01DBF98D" w:rsidR="008D1421" w:rsidRPr="008D1421" w:rsidRDefault="008D1421" w:rsidP="00E80F8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7C8E7E39"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018D4C1E"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4ADD4AC"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3BC47FAF"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2" w:type="dxa"/>
            <w:tcBorders>
              <w:top w:val="single" w:sz="4" w:space="0" w:color="auto"/>
              <w:left w:val="nil"/>
              <w:bottom w:val="single" w:sz="4" w:space="0" w:color="auto"/>
              <w:right w:val="single" w:sz="4" w:space="0" w:color="auto"/>
            </w:tcBorders>
            <w:shd w:val="clear" w:color="auto" w:fill="C00000"/>
            <w:noWrap/>
            <w:vAlign w:val="bottom"/>
            <w:hideMark/>
          </w:tcPr>
          <w:p w14:paraId="7C634090"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06B0D0B3"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48430438"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747A4EFA"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6A1A612"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8D1421" w:rsidRPr="008D1421" w14:paraId="6D106478"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53C09B65"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w:t>
            </w:r>
            <w:proofErr w:type="gramStart"/>
            <w:r w:rsidRPr="008D1421">
              <w:rPr>
                <w:rFonts w:ascii="Arial" w:hAnsi="Arial" w:cs="Arial"/>
                <w:color w:val="000000"/>
                <w:sz w:val="20"/>
                <w:szCs w:val="20"/>
              </w:rPr>
              <w:t>A,F</w:t>
            </w:r>
            <w:proofErr w:type="gramEnd"/>
            <w:r w:rsidRPr="008D1421">
              <w:rPr>
                <w:rFonts w:ascii="Arial" w:hAnsi="Arial" w:cs="Arial"/>
                <w:color w:val="000000"/>
                <w:sz w:val="20"/>
                <w:szCs w:val="20"/>
              </w:rPr>
              <w:t>,S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1F164C6F" w14:textId="7DDAB33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91</w:t>
            </w:r>
          </w:p>
        </w:tc>
        <w:tc>
          <w:tcPr>
            <w:tcW w:w="877" w:type="dxa"/>
            <w:tcBorders>
              <w:top w:val="nil"/>
              <w:left w:val="nil"/>
              <w:bottom w:val="single" w:sz="4" w:space="0" w:color="auto"/>
              <w:right w:val="single" w:sz="4" w:space="0" w:color="auto"/>
            </w:tcBorders>
            <w:shd w:val="clear" w:color="000000" w:fill="FFFFFF"/>
            <w:noWrap/>
            <w:vAlign w:val="bottom"/>
            <w:hideMark/>
          </w:tcPr>
          <w:p w14:paraId="357EF087" w14:textId="4C75230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93</w:t>
            </w:r>
          </w:p>
        </w:tc>
        <w:tc>
          <w:tcPr>
            <w:tcW w:w="877" w:type="dxa"/>
            <w:tcBorders>
              <w:top w:val="nil"/>
              <w:left w:val="nil"/>
              <w:bottom w:val="single" w:sz="4" w:space="0" w:color="auto"/>
              <w:right w:val="single" w:sz="4" w:space="0" w:color="auto"/>
            </w:tcBorders>
            <w:shd w:val="clear" w:color="000000" w:fill="FFFFFF"/>
            <w:noWrap/>
            <w:vAlign w:val="bottom"/>
            <w:hideMark/>
          </w:tcPr>
          <w:p w14:paraId="61DE3957" w14:textId="48708E3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96</w:t>
            </w:r>
          </w:p>
        </w:tc>
        <w:tc>
          <w:tcPr>
            <w:tcW w:w="878" w:type="dxa"/>
            <w:tcBorders>
              <w:top w:val="nil"/>
              <w:left w:val="nil"/>
              <w:bottom w:val="single" w:sz="4" w:space="0" w:color="auto"/>
              <w:right w:val="single" w:sz="4" w:space="0" w:color="auto"/>
            </w:tcBorders>
            <w:shd w:val="clear" w:color="000000" w:fill="FFFFFF"/>
            <w:noWrap/>
            <w:vAlign w:val="bottom"/>
            <w:hideMark/>
          </w:tcPr>
          <w:p w14:paraId="254AB7B1" w14:textId="0D3918E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1002" w:type="dxa"/>
            <w:tcBorders>
              <w:top w:val="nil"/>
              <w:left w:val="nil"/>
              <w:bottom w:val="single" w:sz="4" w:space="0" w:color="auto"/>
              <w:right w:val="single" w:sz="4" w:space="0" w:color="auto"/>
            </w:tcBorders>
            <w:shd w:val="clear" w:color="000000" w:fill="FFFFFF"/>
            <w:noWrap/>
            <w:vAlign w:val="bottom"/>
            <w:hideMark/>
          </w:tcPr>
          <w:p w14:paraId="3E75C928" w14:textId="704EAB5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101</w:t>
            </w:r>
          </w:p>
        </w:tc>
        <w:tc>
          <w:tcPr>
            <w:tcW w:w="997" w:type="dxa"/>
            <w:tcBorders>
              <w:top w:val="nil"/>
              <w:left w:val="nil"/>
              <w:bottom w:val="single" w:sz="4" w:space="0" w:color="auto"/>
              <w:right w:val="single" w:sz="4" w:space="0" w:color="auto"/>
            </w:tcBorders>
            <w:shd w:val="clear" w:color="000000" w:fill="FFFFFF"/>
            <w:noWrap/>
            <w:vAlign w:val="bottom"/>
            <w:hideMark/>
          </w:tcPr>
          <w:p w14:paraId="47B2E4CA" w14:textId="21C4C68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94</w:t>
            </w:r>
          </w:p>
        </w:tc>
        <w:tc>
          <w:tcPr>
            <w:tcW w:w="997" w:type="dxa"/>
            <w:tcBorders>
              <w:top w:val="nil"/>
              <w:left w:val="nil"/>
              <w:bottom w:val="single" w:sz="4" w:space="0" w:color="auto"/>
              <w:right w:val="single" w:sz="4" w:space="0" w:color="auto"/>
            </w:tcBorders>
            <w:shd w:val="clear" w:color="000000" w:fill="FFFFFF"/>
            <w:noWrap/>
            <w:vAlign w:val="bottom"/>
            <w:hideMark/>
          </w:tcPr>
          <w:p w14:paraId="34FFEA62" w14:textId="72B0534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997" w:type="dxa"/>
            <w:tcBorders>
              <w:top w:val="nil"/>
              <w:left w:val="nil"/>
              <w:bottom w:val="single" w:sz="4" w:space="0" w:color="auto"/>
              <w:right w:val="single" w:sz="4" w:space="0" w:color="auto"/>
            </w:tcBorders>
            <w:shd w:val="clear" w:color="000000" w:fill="FFFFFF"/>
            <w:noWrap/>
            <w:vAlign w:val="bottom"/>
            <w:hideMark/>
          </w:tcPr>
          <w:p w14:paraId="2DA289B1" w14:textId="7FB07C7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122</w:t>
            </w:r>
          </w:p>
        </w:tc>
        <w:tc>
          <w:tcPr>
            <w:tcW w:w="956" w:type="dxa"/>
            <w:tcBorders>
              <w:top w:val="nil"/>
              <w:left w:val="nil"/>
              <w:bottom w:val="single" w:sz="4" w:space="0" w:color="auto"/>
              <w:right w:val="single" w:sz="4" w:space="0" w:color="auto"/>
            </w:tcBorders>
            <w:shd w:val="clear" w:color="000000" w:fill="FFFFFF"/>
            <w:noWrap/>
            <w:vAlign w:val="bottom"/>
            <w:hideMark/>
          </w:tcPr>
          <w:p w14:paraId="160586C8" w14:textId="282C351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150</w:t>
            </w:r>
          </w:p>
        </w:tc>
      </w:tr>
      <w:tr w:rsidR="008D1421" w:rsidRPr="008D1421" w14:paraId="1A35735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28EB4A2E" w14:textId="77777777" w:rsidR="008D1421" w:rsidRPr="008D1421" w:rsidRDefault="008D1421" w:rsidP="00E03735">
            <w:pPr>
              <w:spacing w:after="0" w:line="240" w:lineRule="auto"/>
              <w:rPr>
                <w:rFonts w:ascii="Arial" w:eastAsia="Times New Roman" w:hAnsi="Arial" w:cs="Arial"/>
                <w:color w:val="000000"/>
                <w:sz w:val="20"/>
                <w:szCs w:val="20"/>
                <w:lang w:val="en-US"/>
              </w:rPr>
            </w:pPr>
            <w:proofErr w:type="spellStart"/>
            <w:r w:rsidRPr="008D1421">
              <w:rPr>
                <w:rFonts w:ascii="Arial" w:hAnsi="Arial" w:cs="Arial"/>
                <w:color w:val="000000"/>
                <w:sz w:val="20"/>
                <w:szCs w:val="20"/>
              </w:rPr>
              <w:t>Novolac</w:t>
            </w:r>
            <w:proofErr w:type="spellEnd"/>
            <w:r w:rsidRPr="008D1421">
              <w:rPr>
                <w:rFonts w:ascii="Arial" w:hAnsi="Arial" w:cs="Arial"/>
                <w:color w:val="000000"/>
                <w:sz w:val="20"/>
                <w:szCs w:val="20"/>
              </w:rPr>
              <w:t xml:space="preserve">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6589807B" w14:textId="0FF138F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47</w:t>
            </w:r>
          </w:p>
        </w:tc>
        <w:tc>
          <w:tcPr>
            <w:tcW w:w="877" w:type="dxa"/>
            <w:tcBorders>
              <w:top w:val="nil"/>
              <w:left w:val="nil"/>
              <w:bottom w:val="single" w:sz="4" w:space="0" w:color="auto"/>
              <w:right w:val="single" w:sz="4" w:space="0" w:color="auto"/>
            </w:tcBorders>
            <w:shd w:val="clear" w:color="000000" w:fill="FFFFFF"/>
            <w:noWrap/>
            <w:vAlign w:val="bottom"/>
            <w:hideMark/>
          </w:tcPr>
          <w:p w14:paraId="6712CA3E" w14:textId="28C1822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877" w:type="dxa"/>
            <w:tcBorders>
              <w:top w:val="nil"/>
              <w:left w:val="nil"/>
              <w:bottom w:val="single" w:sz="4" w:space="0" w:color="auto"/>
              <w:right w:val="single" w:sz="4" w:space="0" w:color="auto"/>
            </w:tcBorders>
            <w:shd w:val="clear" w:color="000000" w:fill="FFFFFF"/>
            <w:noWrap/>
            <w:vAlign w:val="bottom"/>
            <w:hideMark/>
          </w:tcPr>
          <w:p w14:paraId="56E5AB60" w14:textId="0B2B2B1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50</w:t>
            </w:r>
          </w:p>
        </w:tc>
        <w:tc>
          <w:tcPr>
            <w:tcW w:w="878" w:type="dxa"/>
            <w:tcBorders>
              <w:top w:val="nil"/>
              <w:left w:val="nil"/>
              <w:bottom w:val="single" w:sz="4" w:space="0" w:color="auto"/>
              <w:right w:val="single" w:sz="4" w:space="0" w:color="auto"/>
            </w:tcBorders>
            <w:shd w:val="clear" w:color="000000" w:fill="FFFFFF"/>
            <w:noWrap/>
            <w:vAlign w:val="bottom"/>
            <w:hideMark/>
          </w:tcPr>
          <w:p w14:paraId="43EC6F92" w14:textId="1F87E91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1002" w:type="dxa"/>
            <w:tcBorders>
              <w:top w:val="nil"/>
              <w:left w:val="nil"/>
              <w:bottom w:val="single" w:sz="4" w:space="0" w:color="auto"/>
              <w:right w:val="single" w:sz="4" w:space="0" w:color="auto"/>
            </w:tcBorders>
            <w:shd w:val="clear" w:color="000000" w:fill="FFFFFF"/>
            <w:noWrap/>
            <w:vAlign w:val="bottom"/>
            <w:hideMark/>
          </w:tcPr>
          <w:p w14:paraId="60810AE1" w14:textId="6D02D53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52</w:t>
            </w:r>
          </w:p>
        </w:tc>
        <w:tc>
          <w:tcPr>
            <w:tcW w:w="997" w:type="dxa"/>
            <w:tcBorders>
              <w:top w:val="nil"/>
              <w:left w:val="nil"/>
              <w:bottom w:val="single" w:sz="4" w:space="0" w:color="auto"/>
              <w:right w:val="single" w:sz="4" w:space="0" w:color="auto"/>
            </w:tcBorders>
            <w:shd w:val="clear" w:color="000000" w:fill="FFFFFF"/>
            <w:noWrap/>
            <w:vAlign w:val="bottom"/>
            <w:hideMark/>
          </w:tcPr>
          <w:p w14:paraId="518B4795" w14:textId="4D94A7A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997" w:type="dxa"/>
            <w:tcBorders>
              <w:top w:val="nil"/>
              <w:left w:val="nil"/>
              <w:bottom w:val="single" w:sz="4" w:space="0" w:color="auto"/>
              <w:right w:val="single" w:sz="4" w:space="0" w:color="auto"/>
            </w:tcBorders>
            <w:shd w:val="clear" w:color="000000" w:fill="FFFFFF"/>
            <w:noWrap/>
            <w:vAlign w:val="bottom"/>
            <w:hideMark/>
          </w:tcPr>
          <w:p w14:paraId="674603E8" w14:textId="35CEC2E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997" w:type="dxa"/>
            <w:tcBorders>
              <w:top w:val="nil"/>
              <w:left w:val="nil"/>
              <w:bottom w:val="single" w:sz="4" w:space="0" w:color="auto"/>
              <w:right w:val="single" w:sz="4" w:space="0" w:color="auto"/>
            </w:tcBorders>
            <w:shd w:val="clear" w:color="000000" w:fill="FFFFFF"/>
            <w:noWrap/>
            <w:vAlign w:val="bottom"/>
            <w:hideMark/>
          </w:tcPr>
          <w:p w14:paraId="3A5B2D0A" w14:textId="2B83070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62</w:t>
            </w:r>
          </w:p>
        </w:tc>
        <w:tc>
          <w:tcPr>
            <w:tcW w:w="956" w:type="dxa"/>
            <w:tcBorders>
              <w:top w:val="nil"/>
              <w:left w:val="nil"/>
              <w:bottom w:val="single" w:sz="4" w:space="0" w:color="auto"/>
              <w:right w:val="single" w:sz="4" w:space="0" w:color="auto"/>
            </w:tcBorders>
            <w:shd w:val="clear" w:color="000000" w:fill="FFFFFF"/>
            <w:noWrap/>
            <w:vAlign w:val="bottom"/>
            <w:hideMark/>
          </w:tcPr>
          <w:p w14:paraId="3F1EC341" w14:textId="4914314D"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78</w:t>
            </w:r>
          </w:p>
        </w:tc>
      </w:tr>
      <w:tr w:rsidR="008D1421" w:rsidRPr="008D1421" w14:paraId="4957577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F960169"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08C0CCD9" w14:textId="6AD560D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677F610B" w14:textId="15E2C335"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1CBAD663" w14:textId="1805667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8" w:type="dxa"/>
            <w:tcBorders>
              <w:top w:val="nil"/>
              <w:left w:val="nil"/>
              <w:bottom w:val="single" w:sz="4" w:space="0" w:color="auto"/>
              <w:right w:val="single" w:sz="4" w:space="0" w:color="auto"/>
            </w:tcBorders>
            <w:shd w:val="clear" w:color="000000" w:fill="FFFFFF"/>
            <w:noWrap/>
            <w:vAlign w:val="bottom"/>
            <w:hideMark/>
          </w:tcPr>
          <w:p w14:paraId="46BF6350" w14:textId="064A0E7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1002" w:type="dxa"/>
            <w:tcBorders>
              <w:top w:val="nil"/>
              <w:left w:val="nil"/>
              <w:bottom w:val="single" w:sz="4" w:space="0" w:color="auto"/>
              <w:right w:val="single" w:sz="4" w:space="0" w:color="auto"/>
            </w:tcBorders>
            <w:shd w:val="clear" w:color="000000" w:fill="FFFFFF"/>
            <w:noWrap/>
            <w:vAlign w:val="bottom"/>
            <w:hideMark/>
          </w:tcPr>
          <w:p w14:paraId="3751DB9D" w14:textId="0387180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5A62F0EC" w14:textId="702BB5A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20C1743D" w14:textId="1144736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997" w:type="dxa"/>
            <w:tcBorders>
              <w:top w:val="nil"/>
              <w:left w:val="nil"/>
              <w:bottom w:val="single" w:sz="4" w:space="0" w:color="auto"/>
              <w:right w:val="single" w:sz="4" w:space="0" w:color="auto"/>
            </w:tcBorders>
            <w:shd w:val="clear" w:color="000000" w:fill="FFFFFF"/>
            <w:noWrap/>
            <w:vAlign w:val="bottom"/>
            <w:hideMark/>
          </w:tcPr>
          <w:p w14:paraId="12F43013" w14:textId="2C7FBEF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56" w:type="dxa"/>
            <w:tcBorders>
              <w:top w:val="nil"/>
              <w:left w:val="nil"/>
              <w:bottom w:val="single" w:sz="4" w:space="0" w:color="auto"/>
              <w:right w:val="single" w:sz="4" w:space="0" w:color="auto"/>
            </w:tcBorders>
            <w:shd w:val="clear" w:color="000000" w:fill="FFFFFF"/>
            <w:noWrap/>
            <w:vAlign w:val="bottom"/>
            <w:hideMark/>
          </w:tcPr>
          <w:p w14:paraId="7F3C5A0B" w14:textId="5D7F72C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r>
      <w:tr w:rsidR="008D1421" w:rsidRPr="008D1421" w14:paraId="743DC11C"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36C2AF91"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7" w:type="dxa"/>
            <w:tcBorders>
              <w:top w:val="nil"/>
              <w:left w:val="nil"/>
              <w:bottom w:val="single" w:sz="4" w:space="0" w:color="auto"/>
              <w:right w:val="single" w:sz="4" w:space="0" w:color="auto"/>
            </w:tcBorders>
            <w:shd w:val="clear" w:color="000000" w:fill="FFFFFF"/>
            <w:noWrap/>
            <w:vAlign w:val="bottom"/>
            <w:hideMark/>
          </w:tcPr>
          <w:p w14:paraId="65D630E1" w14:textId="7C6F41C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877" w:type="dxa"/>
            <w:tcBorders>
              <w:top w:val="nil"/>
              <w:left w:val="nil"/>
              <w:bottom w:val="single" w:sz="4" w:space="0" w:color="auto"/>
              <w:right w:val="single" w:sz="4" w:space="0" w:color="auto"/>
            </w:tcBorders>
            <w:shd w:val="clear" w:color="000000" w:fill="FFFFFF"/>
            <w:noWrap/>
            <w:vAlign w:val="bottom"/>
            <w:hideMark/>
          </w:tcPr>
          <w:p w14:paraId="651E1475" w14:textId="38290C0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7" w:type="dxa"/>
            <w:tcBorders>
              <w:top w:val="nil"/>
              <w:left w:val="nil"/>
              <w:bottom w:val="single" w:sz="4" w:space="0" w:color="auto"/>
              <w:right w:val="single" w:sz="4" w:space="0" w:color="auto"/>
            </w:tcBorders>
            <w:shd w:val="clear" w:color="000000" w:fill="FFFFFF"/>
            <w:noWrap/>
            <w:vAlign w:val="bottom"/>
            <w:hideMark/>
          </w:tcPr>
          <w:p w14:paraId="4E03BBD9" w14:textId="343AC73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8" w:type="dxa"/>
            <w:tcBorders>
              <w:top w:val="nil"/>
              <w:left w:val="nil"/>
              <w:bottom w:val="single" w:sz="4" w:space="0" w:color="auto"/>
              <w:right w:val="single" w:sz="4" w:space="0" w:color="auto"/>
            </w:tcBorders>
            <w:shd w:val="clear" w:color="000000" w:fill="FFFFFF"/>
            <w:noWrap/>
            <w:vAlign w:val="bottom"/>
            <w:hideMark/>
          </w:tcPr>
          <w:p w14:paraId="004A4A87" w14:textId="7023688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19</w:t>
            </w:r>
          </w:p>
        </w:tc>
        <w:tc>
          <w:tcPr>
            <w:tcW w:w="1002" w:type="dxa"/>
            <w:tcBorders>
              <w:top w:val="nil"/>
              <w:left w:val="nil"/>
              <w:bottom w:val="single" w:sz="4" w:space="0" w:color="auto"/>
              <w:right w:val="single" w:sz="4" w:space="0" w:color="auto"/>
            </w:tcBorders>
            <w:shd w:val="clear" w:color="000000" w:fill="FFFFFF"/>
            <w:noWrap/>
            <w:vAlign w:val="bottom"/>
            <w:hideMark/>
          </w:tcPr>
          <w:p w14:paraId="3D19D697" w14:textId="56F99078"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21</w:t>
            </w:r>
          </w:p>
        </w:tc>
        <w:tc>
          <w:tcPr>
            <w:tcW w:w="997" w:type="dxa"/>
            <w:tcBorders>
              <w:top w:val="nil"/>
              <w:left w:val="nil"/>
              <w:bottom w:val="single" w:sz="4" w:space="0" w:color="auto"/>
              <w:right w:val="single" w:sz="4" w:space="0" w:color="auto"/>
            </w:tcBorders>
            <w:shd w:val="clear" w:color="000000" w:fill="FFFFFF"/>
            <w:noWrap/>
            <w:vAlign w:val="bottom"/>
            <w:hideMark/>
          </w:tcPr>
          <w:p w14:paraId="234A2584" w14:textId="020B86A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997" w:type="dxa"/>
            <w:tcBorders>
              <w:top w:val="nil"/>
              <w:left w:val="nil"/>
              <w:bottom w:val="single" w:sz="4" w:space="0" w:color="auto"/>
              <w:right w:val="single" w:sz="4" w:space="0" w:color="auto"/>
            </w:tcBorders>
            <w:shd w:val="clear" w:color="000000" w:fill="FFFFFF"/>
            <w:noWrap/>
            <w:vAlign w:val="bottom"/>
            <w:hideMark/>
          </w:tcPr>
          <w:p w14:paraId="6E8E05D4" w14:textId="52D19C22"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97" w:type="dxa"/>
            <w:tcBorders>
              <w:top w:val="nil"/>
              <w:left w:val="nil"/>
              <w:bottom w:val="single" w:sz="4" w:space="0" w:color="auto"/>
              <w:right w:val="single" w:sz="4" w:space="0" w:color="auto"/>
            </w:tcBorders>
            <w:shd w:val="clear" w:color="000000" w:fill="FFFFFF"/>
            <w:noWrap/>
            <w:vAlign w:val="bottom"/>
            <w:hideMark/>
          </w:tcPr>
          <w:p w14:paraId="4656327C" w14:textId="267287A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c>
          <w:tcPr>
            <w:tcW w:w="956" w:type="dxa"/>
            <w:tcBorders>
              <w:top w:val="nil"/>
              <w:left w:val="nil"/>
              <w:bottom w:val="single" w:sz="4" w:space="0" w:color="auto"/>
              <w:right w:val="single" w:sz="4" w:space="0" w:color="auto"/>
            </w:tcBorders>
            <w:shd w:val="clear" w:color="000000" w:fill="FFFFFF"/>
            <w:noWrap/>
            <w:vAlign w:val="bottom"/>
            <w:hideMark/>
          </w:tcPr>
          <w:p w14:paraId="1C6BF25E" w14:textId="205AED6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29</w:t>
            </w:r>
          </w:p>
        </w:tc>
      </w:tr>
      <w:tr w:rsidR="008D1421" w:rsidRPr="008D1421" w14:paraId="70C98711"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0263B86" w14:textId="77777777" w:rsidR="008D1421" w:rsidRPr="00881A72" w:rsidRDefault="008D1421" w:rsidP="00E03735">
            <w:pPr>
              <w:spacing w:after="0" w:line="240" w:lineRule="auto"/>
              <w:rPr>
                <w:rFonts w:ascii="Arial" w:eastAsia="Times New Roman" w:hAnsi="Arial" w:cs="Arial"/>
                <w:b/>
                <w:bCs/>
                <w:color w:val="000000"/>
                <w:sz w:val="20"/>
                <w:szCs w:val="20"/>
                <w:lang w:val="en-US"/>
              </w:rPr>
            </w:pPr>
            <w:r w:rsidRPr="00881A72">
              <w:rPr>
                <w:rFonts w:ascii="Arial" w:hAnsi="Arial" w:cs="Arial"/>
                <w:b/>
                <w:bCs/>
                <w:color w:val="000000"/>
                <w:sz w:val="20"/>
                <w:szCs w:val="20"/>
              </w:rPr>
              <w:t>Total</w:t>
            </w:r>
          </w:p>
        </w:tc>
        <w:tc>
          <w:tcPr>
            <w:tcW w:w="877" w:type="dxa"/>
            <w:tcBorders>
              <w:top w:val="nil"/>
              <w:left w:val="nil"/>
              <w:bottom w:val="single" w:sz="4" w:space="0" w:color="auto"/>
              <w:right w:val="single" w:sz="4" w:space="0" w:color="auto"/>
            </w:tcBorders>
            <w:shd w:val="clear" w:color="000000" w:fill="FFFFFF"/>
            <w:noWrap/>
            <w:vAlign w:val="bottom"/>
            <w:hideMark/>
          </w:tcPr>
          <w:p w14:paraId="55C629F8" w14:textId="15D4F1BA"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171</w:t>
            </w:r>
          </w:p>
        </w:tc>
        <w:tc>
          <w:tcPr>
            <w:tcW w:w="877" w:type="dxa"/>
            <w:tcBorders>
              <w:top w:val="nil"/>
              <w:left w:val="nil"/>
              <w:bottom w:val="single" w:sz="4" w:space="0" w:color="auto"/>
              <w:right w:val="single" w:sz="4" w:space="0" w:color="auto"/>
            </w:tcBorders>
            <w:shd w:val="clear" w:color="000000" w:fill="FFFFFF"/>
            <w:noWrap/>
            <w:vAlign w:val="bottom"/>
            <w:hideMark/>
          </w:tcPr>
          <w:p w14:paraId="2E44E1F8" w14:textId="2B7C52D7"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176</w:t>
            </w:r>
          </w:p>
        </w:tc>
        <w:tc>
          <w:tcPr>
            <w:tcW w:w="877" w:type="dxa"/>
            <w:tcBorders>
              <w:top w:val="nil"/>
              <w:left w:val="nil"/>
              <w:bottom w:val="single" w:sz="4" w:space="0" w:color="auto"/>
              <w:right w:val="single" w:sz="4" w:space="0" w:color="auto"/>
            </w:tcBorders>
            <w:shd w:val="clear" w:color="000000" w:fill="FFFFFF"/>
            <w:noWrap/>
            <w:vAlign w:val="bottom"/>
            <w:hideMark/>
          </w:tcPr>
          <w:p w14:paraId="239DA4E9" w14:textId="411DDF8F"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180</w:t>
            </w:r>
          </w:p>
        </w:tc>
        <w:tc>
          <w:tcPr>
            <w:tcW w:w="878" w:type="dxa"/>
            <w:tcBorders>
              <w:top w:val="nil"/>
              <w:left w:val="nil"/>
              <w:bottom w:val="single" w:sz="4" w:space="0" w:color="auto"/>
              <w:right w:val="single" w:sz="4" w:space="0" w:color="auto"/>
            </w:tcBorders>
            <w:shd w:val="clear" w:color="000000" w:fill="FFFFFF"/>
            <w:noWrap/>
            <w:vAlign w:val="bottom"/>
            <w:hideMark/>
          </w:tcPr>
          <w:p w14:paraId="71CC52DC" w14:textId="1C17BADE"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186</w:t>
            </w:r>
          </w:p>
        </w:tc>
        <w:tc>
          <w:tcPr>
            <w:tcW w:w="1002" w:type="dxa"/>
            <w:tcBorders>
              <w:top w:val="nil"/>
              <w:left w:val="nil"/>
              <w:bottom w:val="single" w:sz="4" w:space="0" w:color="auto"/>
              <w:right w:val="single" w:sz="4" w:space="0" w:color="auto"/>
            </w:tcBorders>
            <w:shd w:val="clear" w:color="000000" w:fill="FFFFFF"/>
            <w:noWrap/>
            <w:vAlign w:val="bottom"/>
            <w:hideMark/>
          </w:tcPr>
          <w:p w14:paraId="4693C86B" w14:textId="295C1EB5"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190</w:t>
            </w:r>
          </w:p>
        </w:tc>
        <w:tc>
          <w:tcPr>
            <w:tcW w:w="997" w:type="dxa"/>
            <w:tcBorders>
              <w:top w:val="nil"/>
              <w:left w:val="nil"/>
              <w:bottom w:val="single" w:sz="4" w:space="0" w:color="auto"/>
              <w:right w:val="single" w:sz="4" w:space="0" w:color="auto"/>
            </w:tcBorders>
            <w:shd w:val="clear" w:color="000000" w:fill="FFFFFF"/>
            <w:noWrap/>
            <w:vAlign w:val="bottom"/>
            <w:hideMark/>
          </w:tcPr>
          <w:p w14:paraId="2E7C8C83" w14:textId="449FE153"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178</w:t>
            </w:r>
          </w:p>
        </w:tc>
        <w:tc>
          <w:tcPr>
            <w:tcW w:w="997" w:type="dxa"/>
            <w:tcBorders>
              <w:top w:val="nil"/>
              <w:left w:val="nil"/>
              <w:bottom w:val="single" w:sz="4" w:space="0" w:color="auto"/>
              <w:right w:val="single" w:sz="4" w:space="0" w:color="auto"/>
            </w:tcBorders>
            <w:shd w:val="clear" w:color="000000" w:fill="FFFFFF"/>
            <w:noWrap/>
            <w:vAlign w:val="bottom"/>
            <w:hideMark/>
          </w:tcPr>
          <w:p w14:paraId="7B2736AF" w14:textId="7AFD310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187</w:t>
            </w:r>
          </w:p>
        </w:tc>
        <w:tc>
          <w:tcPr>
            <w:tcW w:w="997" w:type="dxa"/>
            <w:tcBorders>
              <w:top w:val="nil"/>
              <w:left w:val="nil"/>
              <w:bottom w:val="single" w:sz="4" w:space="0" w:color="auto"/>
              <w:right w:val="single" w:sz="4" w:space="0" w:color="auto"/>
            </w:tcBorders>
            <w:shd w:val="clear" w:color="000000" w:fill="FFFFFF"/>
            <w:noWrap/>
            <w:vAlign w:val="bottom"/>
            <w:hideMark/>
          </w:tcPr>
          <w:p w14:paraId="1216B725" w14:textId="473ED526"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229</w:t>
            </w:r>
          </w:p>
        </w:tc>
        <w:tc>
          <w:tcPr>
            <w:tcW w:w="956" w:type="dxa"/>
            <w:tcBorders>
              <w:top w:val="nil"/>
              <w:left w:val="nil"/>
              <w:bottom w:val="single" w:sz="4" w:space="0" w:color="auto"/>
              <w:right w:val="single" w:sz="4" w:space="0" w:color="auto"/>
            </w:tcBorders>
            <w:shd w:val="clear" w:color="000000" w:fill="FFFFFF"/>
            <w:noWrap/>
            <w:vAlign w:val="bottom"/>
            <w:hideMark/>
          </w:tcPr>
          <w:p w14:paraId="1352F68F" w14:textId="6FA1382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282</w:t>
            </w:r>
          </w:p>
        </w:tc>
      </w:tr>
    </w:tbl>
    <w:p w14:paraId="151776B6" w14:textId="30727E35" w:rsidR="00881A72" w:rsidRDefault="00881A72">
      <w:pPr>
        <w:rPr>
          <w:color w:val="000000" w:themeColor="text1"/>
        </w:rPr>
      </w:pPr>
      <w:r w:rsidRPr="002B5730">
        <w:rPr>
          <w:bCs/>
          <w:noProof/>
          <w:color w:val="000000" w:themeColor="text1"/>
        </w:rPr>
        <mc:AlternateContent>
          <mc:Choice Requires="wps">
            <w:drawing>
              <wp:anchor distT="0" distB="0" distL="114300" distR="114300" simplePos="0" relativeHeight="252479488" behindDoc="0" locked="0" layoutInCell="1" allowOverlap="1" wp14:anchorId="5C622B4B" wp14:editId="3FA39D49">
                <wp:simplePos x="0" y="0"/>
                <wp:positionH relativeFrom="margin">
                  <wp:posOffset>2619375</wp:posOffset>
                </wp:positionH>
                <wp:positionV relativeFrom="paragraph">
                  <wp:posOffset>142240</wp:posOffset>
                </wp:positionV>
                <wp:extent cx="3905250" cy="391885"/>
                <wp:effectExtent l="0" t="0" r="0" b="0"/>
                <wp:wrapNone/>
                <wp:docPr id="1268" name="TextBox 22"/>
                <wp:cNvGraphicFramePr/>
                <a:graphic xmlns:a="http://schemas.openxmlformats.org/drawingml/2006/main">
                  <a:graphicData uri="http://schemas.microsoft.com/office/word/2010/wordprocessingShape">
                    <wps:wsp>
                      <wps:cNvSpPr txBox="1"/>
                      <wps:spPr>
                        <a:xfrm>
                          <a:off x="0" y="0"/>
                          <a:ext cx="3905250" cy="391885"/>
                        </a:xfrm>
                        <a:prstGeom prst="rect">
                          <a:avLst/>
                        </a:prstGeom>
                        <a:noFill/>
                      </wps:spPr>
                      <wps:txbx>
                        <w:txbxContent>
                          <w:p w14:paraId="41255854" w14:textId="77777777" w:rsidR="004D08D3" w:rsidRPr="00687E98" w:rsidRDefault="004D08D3"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3C25C703"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0BA7099" w14:textId="7FB0C941" w:rsidR="004D08D3" w:rsidRPr="00687E98" w:rsidRDefault="004D08D3" w:rsidP="00FF76F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622B4B" id="_x0000_s1094" type="#_x0000_t202" style="position:absolute;margin-left:206.25pt;margin-top:11.2pt;width:307.5pt;height:30.8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" filled="f" stroked="f">
                <v:textbox>
                  <w:txbxContent>
                    <w:p w14:paraId="41255854" w14:textId="77777777" w:rsidR="004D08D3" w:rsidRPr="00687E98" w:rsidRDefault="004D08D3"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3C25C703"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0BA7099" w14:textId="7FB0C941" w:rsidR="004D08D3" w:rsidRPr="00687E98" w:rsidRDefault="004D08D3" w:rsidP="00FF76F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2723E8DF" w14:textId="77777777" w:rsidR="003B4B95" w:rsidRDefault="003B4B95" w:rsidP="003757E0">
      <w:pPr>
        <w:tabs>
          <w:tab w:val="left" w:pos="1530"/>
        </w:tabs>
        <w:spacing w:line="480" w:lineRule="auto"/>
        <w:rPr>
          <w:rFonts w:ascii="Arial" w:eastAsia="Arial" w:hAnsi="Arial" w:cs="Arial"/>
          <w:bCs/>
          <w:i/>
          <w:iCs/>
          <w:color w:val="000000" w:themeColor="text1"/>
          <w:sz w:val="18"/>
          <w:szCs w:val="18"/>
        </w:rPr>
      </w:pPr>
    </w:p>
    <w:p w14:paraId="0F250C59" w14:textId="5EACD2E8"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Europe</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81</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15</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7FF7EEA9" w14:textId="77777777" w:rsidR="003B4B95" w:rsidRDefault="003B4B95" w:rsidP="007B461A">
      <w:pPr>
        <w:spacing w:line="360" w:lineRule="auto"/>
        <w:textAlignment w:val="baseline"/>
        <w:rPr>
          <w:rFonts w:ascii="Arial" w:eastAsia="Verdana" w:hAnsi="Arial" w:cs="Arial"/>
          <w:b/>
          <w:bCs/>
          <w:color w:val="000000"/>
          <w:kern w:val="24"/>
          <w:sz w:val="24"/>
          <w:szCs w:val="24"/>
        </w:rPr>
      </w:pPr>
    </w:p>
    <w:p w14:paraId="1F109B61" w14:textId="10BEBA26"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lastRenderedPageBreak/>
        <w:t>Europe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7B4D9339" w14:textId="77777777" w:rsidTr="00E80F8C">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258E8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DAF83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721267"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38D5E2"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71F820"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489FDD"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29E2FC"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5C792"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7F606B4"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6BF8FD"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D3BD454"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24A3D1C2" w14:textId="77777777" w:rsidTr="00E80F8C">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A15E385"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4C66238"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B2F6A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AE401C"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DE564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A0AF0C"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681D40"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36FB70"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58DF3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7921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2BC7FB"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r>
      <w:tr w:rsidR="007B461A" w:rsidRPr="00113DAD" w14:paraId="6A33A13B" w14:textId="77777777" w:rsidTr="00E80F8C">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B2D6B2"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6E32E9F"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0804C"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C6CB1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69DEE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997B4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1ACBB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075BB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575D8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AB747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9F8EB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189.61</w:t>
            </w:r>
          </w:p>
        </w:tc>
      </w:tr>
      <w:tr w:rsidR="007B461A" w:rsidRPr="00113DAD" w14:paraId="4C8C4FEB"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9BD3397"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711BEB"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48EE12"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E2115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0FB1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6EA20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4B21F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61D8E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CA817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D5758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0A272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281.95</w:t>
            </w:r>
          </w:p>
        </w:tc>
      </w:tr>
      <w:tr w:rsidR="007B461A" w:rsidRPr="00113DAD" w14:paraId="0FC76DD1"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E2BAEB"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E29AD53"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EB2ED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70678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3FE70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EDA9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64FE5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7F2D5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FC6B7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B32818"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15EA3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3.86%</w:t>
            </w:r>
          </w:p>
        </w:tc>
      </w:tr>
      <w:tr w:rsidR="007B461A" w:rsidRPr="00113DAD" w14:paraId="73314131"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CCADFC"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3B8C30"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7E002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D8B59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2BBC230"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5A55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750F30"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D485B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19CEA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1A10C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032F0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-92.34</w:t>
            </w:r>
          </w:p>
        </w:tc>
      </w:tr>
    </w:tbl>
    <w:p w14:paraId="20962E60" w14:textId="40B4FF5C" w:rsidR="002B5C26"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3312" behindDoc="0" locked="0" layoutInCell="1" allowOverlap="1" wp14:anchorId="411C1C49" wp14:editId="358FBA73">
                <wp:simplePos x="0" y="0"/>
                <wp:positionH relativeFrom="column">
                  <wp:posOffset>2819400</wp:posOffset>
                </wp:positionH>
                <wp:positionV relativeFrom="paragraph">
                  <wp:posOffset>99061</wp:posOffset>
                </wp:positionV>
                <wp:extent cx="3533140" cy="266700"/>
                <wp:effectExtent l="0" t="0" r="0" b="0"/>
                <wp:wrapNone/>
                <wp:docPr id="11" name="TextBox 4"/>
                <wp:cNvGraphicFramePr/>
                <a:graphic xmlns:a="http://schemas.openxmlformats.org/drawingml/2006/main">
                  <a:graphicData uri="http://schemas.microsoft.com/office/word/2010/wordprocessingShape">
                    <wps:wsp>
                      <wps:cNvSpPr txBox="1"/>
                      <wps:spPr>
                        <a:xfrm>
                          <a:off x="0" y="0"/>
                          <a:ext cx="3533140" cy="266700"/>
                        </a:xfrm>
                        <a:prstGeom prst="rect">
                          <a:avLst/>
                        </a:prstGeom>
                        <a:noFill/>
                      </wps:spPr>
                      <wps:txbx>
                        <w:txbxContent>
                          <w:p w14:paraId="62730710"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B588C71" w14:textId="02D5E306" w:rsidR="004D08D3" w:rsidRPr="00E33B0C" w:rsidRDefault="004D08D3"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1C1C49" id="_x0000_s1095" type="#_x0000_t202" style="position:absolute;left:0;text-align:left;margin-left:222pt;margin-top:7.8pt;width:278.2pt;height:21pt;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" filled="f" stroked="f">
                <v:textbox>
                  <w:txbxContent>
                    <w:p w14:paraId="62730710"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B588C71" w14:textId="02D5E306" w:rsidR="004D08D3" w:rsidRPr="00E33B0C" w:rsidRDefault="004D08D3"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3709CC24" w14:textId="77777777"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3.2.3.5. Demand By Sales Channel</w:t>
      </w:r>
    </w:p>
    <w:p w14:paraId="736B365B" w14:textId="0E77D435"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9E3EC7D" w14:textId="7CAF62A1"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Sales Channel, By Volume</w:t>
      </w:r>
      <w:r w:rsidR="007C5B32">
        <w:rPr>
          <w:rFonts w:ascii="Arial" w:hAnsi="Arial" w:cs="Arial"/>
          <w:b/>
          <w:bCs/>
          <w:sz w:val="24"/>
          <w:szCs w:val="24"/>
        </w:rPr>
        <w:t xml:space="preserve"> (000’ Tonnes)</w:t>
      </w:r>
      <w:r w:rsidRPr="0061645E">
        <w:rPr>
          <w:rFonts w:ascii="Arial" w:hAnsi="Arial" w:cs="Arial"/>
          <w:b/>
          <w:bCs/>
          <w:sz w:val="24"/>
          <w:szCs w:val="24"/>
        </w:rPr>
        <w:t>, 2015–2020</w:t>
      </w:r>
    </w:p>
    <w:p w14:paraId="4ABAD24C" w14:textId="69AF19AB" w:rsidR="00023038" w:rsidRDefault="00E03735">
      <w:pPr>
        <w:rPr>
          <w:color w:val="000000" w:themeColor="text1"/>
        </w:rPr>
      </w:pPr>
      <w:r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671465BD">
                <wp:simplePos x="0" y="0"/>
                <wp:positionH relativeFrom="column">
                  <wp:posOffset>2590800</wp:posOffset>
                </wp:positionH>
                <wp:positionV relativeFrom="paragraph">
                  <wp:posOffset>2324100</wp:posOffset>
                </wp:positionV>
                <wp:extent cx="3616960" cy="2762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3616960" cy="276225"/>
                        </a:xfrm>
                        <a:prstGeom prst="rect">
                          <a:avLst/>
                        </a:prstGeom>
                        <a:noFill/>
                      </wps:spPr>
                      <wps:txbx>
                        <w:txbxContent>
                          <w:p w14:paraId="5C38AB9F"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2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90B8765" w14:textId="65F0A6B7" w:rsidR="004D08D3" w:rsidRPr="00687E98" w:rsidRDefault="004D08D3" w:rsidP="00AB7B64">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FF9D87" id="_x0000_s1096" type="#_x0000_t202" style="position:absolute;margin-left:204pt;margin-top:183pt;width:284.8pt;height:21.7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" filled="f" stroked="f">
                <v:textbox>
                  <w:txbxContent>
                    <w:p w14:paraId="5C38AB9F"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90B8765" w14:textId="65F0A6B7" w:rsidR="004D08D3" w:rsidRPr="00687E98" w:rsidRDefault="004D08D3" w:rsidP="00AB7B64">
                      <w:pPr>
                        <w:jc w:val="right"/>
                        <w:textAlignment w:val="baseline"/>
                        <w:rPr>
                          <w:rFonts w:ascii="Verdana" w:eastAsia="Verdana" w:hAnsi="Verdana" w:cs="Verdana"/>
                          <w:i/>
                          <w:iCs/>
                          <w:color w:val="000000" w:themeColor="text1"/>
                          <w:kern w:val="24"/>
                          <w:sz w:val="12"/>
                          <w:szCs w:val="12"/>
                        </w:rPr>
                      </w:pPr>
                    </w:p>
                  </w:txbxContent>
                </v:textbox>
              </v:shape>
            </w:pict>
          </mc:Fallback>
        </mc:AlternateContent>
      </w:r>
      <w:r w:rsidR="0013644D" w:rsidRPr="002B5730">
        <w:rPr>
          <w:noProof/>
          <w:color w:val="000000" w:themeColor="text1"/>
        </w:rPr>
        <w:drawing>
          <wp:inline distT="0" distB="0" distL="0" distR="0" wp14:anchorId="10E33AFE" wp14:editId="49BE7461">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10EB0B2" w14:textId="2F6B7D7D" w:rsidR="00E03735" w:rsidRDefault="00E03735">
      <w:pPr>
        <w:rPr>
          <w:color w:val="000000" w:themeColor="text1"/>
        </w:rPr>
      </w:pPr>
    </w:p>
    <w:tbl>
      <w:tblPr>
        <w:tblW w:w="10380" w:type="dxa"/>
        <w:tblInd w:w="-185" w:type="dxa"/>
        <w:tblLook w:val="04A0" w:firstRow="1" w:lastRow="0" w:firstColumn="1" w:lastColumn="0" w:noHBand="0" w:noVBand="1"/>
      </w:tblPr>
      <w:tblGrid>
        <w:gridCol w:w="2767"/>
        <w:gridCol w:w="1212"/>
        <w:gridCol w:w="1212"/>
        <w:gridCol w:w="1212"/>
        <w:gridCol w:w="1214"/>
        <w:gridCol w:w="1385"/>
        <w:gridCol w:w="1378"/>
      </w:tblGrid>
      <w:tr w:rsidR="00630962" w:rsidRPr="008D1421" w14:paraId="2F6D6FF0" w14:textId="77777777" w:rsidTr="00630962">
        <w:trPr>
          <w:trHeight w:val="235"/>
        </w:trPr>
        <w:tc>
          <w:tcPr>
            <w:tcW w:w="276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087F6B3" w14:textId="35096713" w:rsidR="00630962" w:rsidRPr="008D1421" w:rsidRDefault="00630962" w:rsidP="00E80F8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(000’ </w:t>
            </w:r>
            <w:proofErr w:type="spellStart"/>
            <w:r>
              <w:rPr>
                <w:rFonts w:ascii="Arial" w:eastAsia="Times New Roman" w:hAnsi="Arial" w:cs="Arial"/>
                <w:b/>
                <w:bCs/>
                <w:color w:val="FFFFFF" w:themeColor="background1"/>
                <w:sz w:val="20"/>
                <w:szCs w:val="20"/>
                <w:lang w:val="en-US"/>
              </w:rPr>
              <w:t>Tonnes</w:t>
            </w:r>
            <w:proofErr w:type="spellEnd"/>
            <w:r>
              <w:rPr>
                <w:rFonts w:ascii="Arial" w:eastAsia="Times New Roman" w:hAnsi="Arial" w:cs="Arial"/>
                <w:b/>
                <w:bCs/>
                <w:color w:val="FFFFFF" w:themeColor="background1"/>
                <w:sz w:val="20"/>
                <w:szCs w:val="20"/>
                <w:lang w:val="en-US"/>
              </w:rPr>
              <w:t>)</w:t>
            </w:r>
          </w:p>
        </w:tc>
        <w:tc>
          <w:tcPr>
            <w:tcW w:w="1212" w:type="dxa"/>
            <w:tcBorders>
              <w:top w:val="single" w:sz="4" w:space="0" w:color="auto"/>
              <w:left w:val="nil"/>
              <w:bottom w:val="single" w:sz="4" w:space="0" w:color="auto"/>
              <w:right w:val="single" w:sz="4" w:space="0" w:color="auto"/>
            </w:tcBorders>
            <w:shd w:val="clear" w:color="auto" w:fill="C00000"/>
            <w:noWrap/>
            <w:vAlign w:val="center"/>
            <w:hideMark/>
          </w:tcPr>
          <w:p w14:paraId="5B102BAF"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212" w:type="dxa"/>
            <w:tcBorders>
              <w:top w:val="single" w:sz="4" w:space="0" w:color="auto"/>
              <w:left w:val="nil"/>
              <w:bottom w:val="single" w:sz="4" w:space="0" w:color="auto"/>
              <w:right w:val="single" w:sz="4" w:space="0" w:color="auto"/>
            </w:tcBorders>
            <w:shd w:val="clear" w:color="auto" w:fill="C00000"/>
            <w:noWrap/>
            <w:vAlign w:val="center"/>
            <w:hideMark/>
          </w:tcPr>
          <w:p w14:paraId="1668BFAE"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212" w:type="dxa"/>
            <w:tcBorders>
              <w:top w:val="single" w:sz="4" w:space="0" w:color="auto"/>
              <w:left w:val="nil"/>
              <w:bottom w:val="single" w:sz="4" w:space="0" w:color="auto"/>
              <w:right w:val="single" w:sz="4" w:space="0" w:color="auto"/>
            </w:tcBorders>
            <w:shd w:val="clear" w:color="auto" w:fill="C00000"/>
            <w:noWrap/>
            <w:vAlign w:val="bottom"/>
            <w:hideMark/>
          </w:tcPr>
          <w:p w14:paraId="4B8E274A"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214" w:type="dxa"/>
            <w:tcBorders>
              <w:top w:val="single" w:sz="4" w:space="0" w:color="auto"/>
              <w:left w:val="nil"/>
              <w:bottom w:val="single" w:sz="4" w:space="0" w:color="auto"/>
              <w:right w:val="single" w:sz="4" w:space="0" w:color="auto"/>
            </w:tcBorders>
            <w:shd w:val="clear" w:color="auto" w:fill="C00000"/>
            <w:noWrap/>
            <w:vAlign w:val="bottom"/>
            <w:hideMark/>
          </w:tcPr>
          <w:p w14:paraId="27861AC0"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85" w:type="dxa"/>
            <w:tcBorders>
              <w:top w:val="single" w:sz="4" w:space="0" w:color="auto"/>
              <w:left w:val="nil"/>
              <w:bottom w:val="single" w:sz="4" w:space="0" w:color="auto"/>
              <w:right w:val="single" w:sz="4" w:space="0" w:color="auto"/>
            </w:tcBorders>
            <w:shd w:val="clear" w:color="auto" w:fill="C00000"/>
            <w:noWrap/>
            <w:vAlign w:val="bottom"/>
            <w:hideMark/>
          </w:tcPr>
          <w:p w14:paraId="5EBCFB8F"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78" w:type="dxa"/>
            <w:tcBorders>
              <w:top w:val="single" w:sz="4" w:space="0" w:color="auto"/>
              <w:left w:val="nil"/>
              <w:bottom w:val="single" w:sz="4" w:space="0" w:color="auto"/>
              <w:right w:val="single" w:sz="4" w:space="0" w:color="auto"/>
            </w:tcBorders>
            <w:shd w:val="clear" w:color="auto" w:fill="C00000"/>
            <w:noWrap/>
            <w:vAlign w:val="bottom"/>
            <w:hideMark/>
          </w:tcPr>
          <w:p w14:paraId="130B858D"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6D7C300C"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146C157E" w14:textId="77777777" w:rsidR="00630962" w:rsidRPr="008D1421" w:rsidRDefault="00630962"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212" w:type="dxa"/>
            <w:tcBorders>
              <w:top w:val="nil"/>
              <w:left w:val="nil"/>
              <w:bottom w:val="single" w:sz="4" w:space="0" w:color="auto"/>
              <w:right w:val="single" w:sz="4" w:space="0" w:color="auto"/>
            </w:tcBorders>
            <w:shd w:val="clear" w:color="000000" w:fill="FFFFFF"/>
            <w:noWrap/>
            <w:vAlign w:val="bottom"/>
            <w:hideMark/>
          </w:tcPr>
          <w:p w14:paraId="11814B4F" w14:textId="67170368"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140</w:t>
            </w:r>
          </w:p>
        </w:tc>
        <w:tc>
          <w:tcPr>
            <w:tcW w:w="1212" w:type="dxa"/>
            <w:tcBorders>
              <w:top w:val="nil"/>
              <w:left w:val="nil"/>
              <w:bottom w:val="single" w:sz="4" w:space="0" w:color="auto"/>
              <w:right w:val="single" w:sz="4" w:space="0" w:color="auto"/>
            </w:tcBorders>
            <w:shd w:val="clear" w:color="000000" w:fill="FFFFFF"/>
            <w:noWrap/>
            <w:vAlign w:val="bottom"/>
            <w:hideMark/>
          </w:tcPr>
          <w:p w14:paraId="2832C295" w14:textId="5D4BD01C"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144</w:t>
            </w:r>
          </w:p>
        </w:tc>
        <w:tc>
          <w:tcPr>
            <w:tcW w:w="1212" w:type="dxa"/>
            <w:tcBorders>
              <w:top w:val="nil"/>
              <w:left w:val="nil"/>
              <w:bottom w:val="single" w:sz="4" w:space="0" w:color="auto"/>
              <w:right w:val="single" w:sz="4" w:space="0" w:color="auto"/>
            </w:tcBorders>
            <w:shd w:val="clear" w:color="000000" w:fill="FFFFFF"/>
            <w:noWrap/>
            <w:vAlign w:val="bottom"/>
            <w:hideMark/>
          </w:tcPr>
          <w:p w14:paraId="3E5FA067" w14:textId="62DD5C96"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148</w:t>
            </w:r>
          </w:p>
        </w:tc>
        <w:tc>
          <w:tcPr>
            <w:tcW w:w="1214" w:type="dxa"/>
            <w:tcBorders>
              <w:top w:val="nil"/>
              <w:left w:val="nil"/>
              <w:bottom w:val="single" w:sz="4" w:space="0" w:color="auto"/>
              <w:right w:val="single" w:sz="4" w:space="0" w:color="auto"/>
            </w:tcBorders>
            <w:shd w:val="clear" w:color="000000" w:fill="FFFFFF"/>
            <w:noWrap/>
            <w:vAlign w:val="bottom"/>
            <w:hideMark/>
          </w:tcPr>
          <w:p w14:paraId="759953D3" w14:textId="67737F4A"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152</w:t>
            </w:r>
          </w:p>
        </w:tc>
        <w:tc>
          <w:tcPr>
            <w:tcW w:w="1385" w:type="dxa"/>
            <w:tcBorders>
              <w:top w:val="nil"/>
              <w:left w:val="nil"/>
              <w:bottom w:val="single" w:sz="4" w:space="0" w:color="auto"/>
              <w:right w:val="single" w:sz="4" w:space="0" w:color="auto"/>
            </w:tcBorders>
            <w:shd w:val="clear" w:color="000000" w:fill="FFFFFF"/>
            <w:noWrap/>
            <w:vAlign w:val="bottom"/>
            <w:hideMark/>
          </w:tcPr>
          <w:p w14:paraId="1631BFA3" w14:textId="41B85D30"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156</w:t>
            </w:r>
          </w:p>
        </w:tc>
        <w:tc>
          <w:tcPr>
            <w:tcW w:w="1378" w:type="dxa"/>
            <w:tcBorders>
              <w:top w:val="nil"/>
              <w:left w:val="nil"/>
              <w:bottom w:val="single" w:sz="4" w:space="0" w:color="auto"/>
              <w:right w:val="single" w:sz="4" w:space="0" w:color="auto"/>
            </w:tcBorders>
            <w:shd w:val="clear" w:color="000000" w:fill="FFFFFF"/>
            <w:noWrap/>
            <w:vAlign w:val="bottom"/>
            <w:hideMark/>
          </w:tcPr>
          <w:p w14:paraId="0D919EF8" w14:textId="034646A9"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146</w:t>
            </w:r>
          </w:p>
        </w:tc>
      </w:tr>
      <w:tr w:rsidR="00630962" w:rsidRPr="008D1421" w14:paraId="4C2A8E6B"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504C1FDD" w14:textId="77777777" w:rsidR="00630962" w:rsidRPr="008D1421" w:rsidRDefault="00630962"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212" w:type="dxa"/>
            <w:tcBorders>
              <w:top w:val="nil"/>
              <w:left w:val="nil"/>
              <w:bottom w:val="single" w:sz="4" w:space="0" w:color="auto"/>
              <w:right w:val="single" w:sz="4" w:space="0" w:color="auto"/>
            </w:tcBorders>
            <w:shd w:val="clear" w:color="000000" w:fill="FFFFFF"/>
            <w:noWrap/>
            <w:vAlign w:val="bottom"/>
            <w:hideMark/>
          </w:tcPr>
          <w:p w14:paraId="136F4385" w14:textId="4A6CE44F"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31</w:t>
            </w:r>
          </w:p>
        </w:tc>
        <w:tc>
          <w:tcPr>
            <w:tcW w:w="1212" w:type="dxa"/>
            <w:tcBorders>
              <w:top w:val="nil"/>
              <w:left w:val="nil"/>
              <w:bottom w:val="single" w:sz="4" w:space="0" w:color="auto"/>
              <w:right w:val="single" w:sz="4" w:space="0" w:color="auto"/>
            </w:tcBorders>
            <w:shd w:val="clear" w:color="000000" w:fill="FFFFFF"/>
            <w:noWrap/>
            <w:vAlign w:val="bottom"/>
            <w:hideMark/>
          </w:tcPr>
          <w:p w14:paraId="2E7DFDD0" w14:textId="0AB96E9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212" w:type="dxa"/>
            <w:tcBorders>
              <w:top w:val="nil"/>
              <w:left w:val="nil"/>
              <w:bottom w:val="single" w:sz="4" w:space="0" w:color="auto"/>
              <w:right w:val="single" w:sz="4" w:space="0" w:color="auto"/>
            </w:tcBorders>
            <w:shd w:val="clear" w:color="000000" w:fill="FFFFFF"/>
            <w:noWrap/>
            <w:vAlign w:val="bottom"/>
            <w:hideMark/>
          </w:tcPr>
          <w:p w14:paraId="327EECC1" w14:textId="093FC85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214" w:type="dxa"/>
            <w:tcBorders>
              <w:top w:val="nil"/>
              <w:left w:val="nil"/>
              <w:bottom w:val="single" w:sz="4" w:space="0" w:color="auto"/>
              <w:right w:val="single" w:sz="4" w:space="0" w:color="auto"/>
            </w:tcBorders>
            <w:shd w:val="clear" w:color="000000" w:fill="FFFFFF"/>
            <w:noWrap/>
            <w:vAlign w:val="bottom"/>
            <w:hideMark/>
          </w:tcPr>
          <w:p w14:paraId="4A4D79EF" w14:textId="43DAE721"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385" w:type="dxa"/>
            <w:tcBorders>
              <w:top w:val="nil"/>
              <w:left w:val="nil"/>
              <w:bottom w:val="single" w:sz="4" w:space="0" w:color="auto"/>
              <w:right w:val="single" w:sz="4" w:space="0" w:color="auto"/>
            </w:tcBorders>
            <w:shd w:val="clear" w:color="000000" w:fill="FFFFFF"/>
            <w:noWrap/>
            <w:vAlign w:val="bottom"/>
            <w:hideMark/>
          </w:tcPr>
          <w:p w14:paraId="194BAD27" w14:textId="51A2AF8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378" w:type="dxa"/>
            <w:tcBorders>
              <w:top w:val="nil"/>
              <w:left w:val="nil"/>
              <w:bottom w:val="single" w:sz="4" w:space="0" w:color="auto"/>
              <w:right w:val="single" w:sz="4" w:space="0" w:color="auto"/>
            </w:tcBorders>
            <w:shd w:val="clear" w:color="000000" w:fill="FFFFFF"/>
            <w:noWrap/>
            <w:vAlign w:val="bottom"/>
            <w:hideMark/>
          </w:tcPr>
          <w:p w14:paraId="073E7728" w14:textId="1113F5DB"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r>
      <w:tr w:rsidR="00630962" w:rsidRPr="008D1421" w14:paraId="1CFAE2F5"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17A67CE9" w14:textId="77777777" w:rsidR="00630962" w:rsidRPr="00B36DA0" w:rsidRDefault="00630962" w:rsidP="00E2530D">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212" w:type="dxa"/>
            <w:tcBorders>
              <w:top w:val="nil"/>
              <w:left w:val="nil"/>
              <w:bottom w:val="single" w:sz="4" w:space="0" w:color="auto"/>
              <w:right w:val="single" w:sz="4" w:space="0" w:color="auto"/>
            </w:tcBorders>
            <w:shd w:val="clear" w:color="000000" w:fill="FFFFFF"/>
            <w:noWrap/>
            <w:vAlign w:val="bottom"/>
            <w:hideMark/>
          </w:tcPr>
          <w:p w14:paraId="6912BF8C" w14:textId="2BA85B88"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171</w:t>
            </w:r>
          </w:p>
        </w:tc>
        <w:tc>
          <w:tcPr>
            <w:tcW w:w="1212" w:type="dxa"/>
            <w:tcBorders>
              <w:top w:val="nil"/>
              <w:left w:val="nil"/>
              <w:bottom w:val="single" w:sz="4" w:space="0" w:color="auto"/>
              <w:right w:val="single" w:sz="4" w:space="0" w:color="auto"/>
            </w:tcBorders>
            <w:shd w:val="clear" w:color="000000" w:fill="FFFFFF"/>
            <w:noWrap/>
            <w:vAlign w:val="bottom"/>
            <w:hideMark/>
          </w:tcPr>
          <w:p w14:paraId="0F4B53F3" w14:textId="57529DB8"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176</w:t>
            </w:r>
          </w:p>
        </w:tc>
        <w:tc>
          <w:tcPr>
            <w:tcW w:w="1212" w:type="dxa"/>
            <w:tcBorders>
              <w:top w:val="nil"/>
              <w:left w:val="nil"/>
              <w:bottom w:val="single" w:sz="4" w:space="0" w:color="auto"/>
              <w:right w:val="single" w:sz="4" w:space="0" w:color="auto"/>
            </w:tcBorders>
            <w:shd w:val="clear" w:color="000000" w:fill="FFFFFF"/>
            <w:noWrap/>
            <w:vAlign w:val="bottom"/>
            <w:hideMark/>
          </w:tcPr>
          <w:p w14:paraId="57E04EF1" w14:textId="2C566D36"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180</w:t>
            </w:r>
          </w:p>
        </w:tc>
        <w:tc>
          <w:tcPr>
            <w:tcW w:w="1214" w:type="dxa"/>
            <w:tcBorders>
              <w:top w:val="nil"/>
              <w:left w:val="nil"/>
              <w:bottom w:val="single" w:sz="4" w:space="0" w:color="auto"/>
              <w:right w:val="single" w:sz="4" w:space="0" w:color="auto"/>
            </w:tcBorders>
            <w:shd w:val="clear" w:color="000000" w:fill="FFFFFF"/>
            <w:noWrap/>
            <w:vAlign w:val="bottom"/>
            <w:hideMark/>
          </w:tcPr>
          <w:p w14:paraId="53416032" w14:textId="7A4570AE"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186</w:t>
            </w:r>
          </w:p>
        </w:tc>
        <w:tc>
          <w:tcPr>
            <w:tcW w:w="1385" w:type="dxa"/>
            <w:tcBorders>
              <w:top w:val="nil"/>
              <w:left w:val="nil"/>
              <w:bottom w:val="single" w:sz="4" w:space="0" w:color="auto"/>
              <w:right w:val="single" w:sz="4" w:space="0" w:color="auto"/>
            </w:tcBorders>
            <w:shd w:val="clear" w:color="000000" w:fill="FFFFFF"/>
            <w:noWrap/>
            <w:vAlign w:val="bottom"/>
            <w:hideMark/>
          </w:tcPr>
          <w:p w14:paraId="0E14468B" w14:textId="170B25A4"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190</w:t>
            </w:r>
          </w:p>
        </w:tc>
        <w:tc>
          <w:tcPr>
            <w:tcW w:w="1378" w:type="dxa"/>
            <w:tcBorders>
              <w:top w:val="nil"/>
              <w:left w:val="nil"/>
              <w:bottom w:val="single" w:sz="4" w:space="0" w:color="auto"/>
              <w:right w:val="single" w:sz="4" w:space="0" w:color="auto"/>
            </w:tcBorders>
            <w:shd w:val="clear" w:color="000000" w:fill="FFFFFF"/>
            <w:noWrap/>
            <w:vAlign w:val="bottom"/>
            <w:hideMark/>
          </w:tcPr>
          <w:p w14:paraId="3AE2F6F2" w14:textId="6DB05D32"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178</w:t>
            </w:r>
          </w:p>
        </w:tc>
      </w:tr>
    </w:tbl>
    <w:p w14:paraId="47752F75" w14:textId="49B9F269" w:rsidR="00E03735" w:rsidRDefault="008D1421">
      <w:pPr>
        <w:rPr>
          <w:color w:val="000000" w:themeColor="text1"/>
        </w:rPr>
      </w:pPr>
      <w:r w:rsidRPr="002B5730">
        <w:rPr>
          <w:noProof/>
          <w:color w:val="000000" w:themeColor="text1"/>
        </w:rPr>
        <mc:AlternateContent>
          <mc:Choice Requires="wps">
            <w:drawing>
              <wp:anchor distT="0" distB="0" distL="114300" distR="114300" simplePos="0" relativeHeight="252481536" behindDoc="0" locked="0" layoutInCell="1" allowOverlap="1" wp14:anchorId="59D1C6ED" wp14:editId="4939C833">
                <wp:simplePos x="0" y="0"/>
                <wp:positionH relativeFrom="column">
                  <wp:posOffset>2400300</wp:posOffset>
                </wp:positionH>
                <wp:positionV relativeFrom="paragraph">
                  <wp:posOffset>79375</wp:posOffset>
                </wp:positionV>
                <wp:extent cx="4076065" cy="333375"/>
                <wp:effectExtent l="0" t="0" r="0" b="0"/>
                <wp:wrapNone/>
                <wp:docPr id="1269" name="TextBox 4"/>
                <wp:cNvGraphicFramePr/>
                <a:graphic xmlns:a="http://schemas.openxmlformats.org/drawingml/2006/main">
                  <a:graphicData uri="http://schemas.microsoft.com/office/word/2010/wordprocessingShape">
                    <wps:wsp>
                      <wps:cNvSpPr txBox="1"/>
                      <wps:spPr>
                        <a:xfrm>
                          <a:off x="0" y="0"/>
                          <a:ext cx="4076065" cy="333375"/>
                        </a:xfrm>
                        <a:prstGeom prst="rect">
                          <a:avLst/>
                        </a:prstGeom>
                        <a:noFill/>
                      </wps:spPr>
                      <wps:txbx>
                        <w:txbxContent>
                          <w:p w14:paraId="73642D4B"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9CBD7F2" w14:textId="14900032" w:rsidR="004D08D3" w:rsidRPr="00687E98" w:rsidRDefault="004D08D3" w:rsidP="008D1421">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9D1C6ED" id="_x0000_s1097" type="#_x0000_t202" style="position:absolute;margin-left:189pt;margin-top:6.25pt;width:320.95pt;height:26.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" filled="f" stroked="f">
                <v:textbox>
                  <w:txbxContent>
                    <w:p w14:paraId="73642D4B"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9CBD7F2" w14:textId="14900032" w:rsidR="004D08D3" w:rsidRPr="00687E98" w:rsidRDefault="004D08D3" w:rsidP="008D1421">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20949CC5" w14:textId="77777777" w:rsidR="0097059C" w:rsidRDefault="0097059C" w:rsidP="00555BDB">
      <w:pPr>
        <w:spacing w:line="360" w:lineRule="auto"/>
        <w:textAlignment w:val="baseline"/>
        <w:rPr>
          <w:rFonts w:ascii="Arial" w:hAnsi="Arial" w:cs="Arial"/>
          <w:b/>
          <w:bCs/>
          <w:sz w:val="24"/>
          <w:szCs w:val="24"/>
        </w:rPr>
      </w:pPr>
    </w:p>
    <w:p w14:paraId="6AD04722" w14:textId="6F015130"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3.2.3.6. Sales By Company</w:t>
      </w:r>
    </w:p>
    <w:p w14:paraId="10EEC966" w14:textId="0BB6A276"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Sales, By Company, By Volume</w:t>
      </w:r>
      <w:r w:rsidR="007C5B32">
        <w:rPr>
          <w:rFonts w:ascii="Arial" w:hAnsi="Arial" w:cs="Arial"/>
          <w:b/>
          <w:bCs/>
          <w:sz w:val="24"/>
          <w:szCs w:val="24"/>
        </w:rPr>
        <w:t xml:space="preserve"> (000’ Tonnes)</w:t>
      </w:r>
      <w:r w:rsidR="00F81BEE">
        <w:rPr>
          <w:rFonts w:ascii="Arial" w:hAnsi="Arial" w:cs="Arial"/>
          <w:b/>
          <w:bCs/>
          <w:sz w:val="24"/>
          <w:szCs w:val="24"/>
        </w:rPr>
        <w:t xml:space="preserve"> (%)</w:t>
      </w:r>
      <w:r w:rsidRPr="0061645E">
        <w:rPr>
          <w:rFonts w:ascii="Arial" w:hAnsi="Arial" w:cs="Arial"/>
          <w:b/>
          <w:bCs/>
          <w:sz w:val="24"/>
          <w:szCs w:val="24"/>
        </w:rPr>
        <w:t>, 2020</w:t>
      </w:r>
    </w:p>
    <w:p w14:paraId="7DA38A01" w14:textId="77777777" w:rsidR="00C77616" w:rsidRDefault="00C77616" w:rsidP="00C77616">
      <w:pPr>
        <w:rPr>
          <w:rFonts w:ascii="Arial" w:eastAsia="Arial" w:hAnsi="Arial" w:cs="Arial"/>
          <w:color w:val="000000" w:themeColor="text1"/>
          <w:sz w:val="24"/>
          <w:szCs w:val="24"/>
        </w:rPr>
      </w:pPr>
    </w:p>
    <w:p w14:paraId="05F23995" w14:textId="004F0591" w:rsidR="00C77616" w:rsidRDefault="00C77616" w:rsidP="00C77616">
      <w:pPr>
        <w:rPr>
          <w:rFonts w:ascii="Arial" w:eastAsia="Arial" w:hAnsi="Arial" w:cs="Arial"/>
          <w:color w:val="000000" w:themeColor="text1"/>
          <w:sz w:val="24"/>
          <w:szCs w:val="24"/>
        </w:rPr>
      </w:pPr>
      <w:r w:rsidRPr="002B5730">
        <w:rPr>
          <w:noProof/>
          <w:color w:val="000000" w:themeColor="text1"/>
        </w:rPr>
        <w:drawing>
          <wp:inline distT="0" distB="0" distL="0" distR="0" wp14:anchorId="738A87D5" wp14:editId="34E201B6">
            <wp:extent cx="6457950" cy="1533525"/>
            <wp:effectExtent l="0" t="0" r="0" b="0"/>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295308A" w14:textId="39708DEE" w:rsidR="0097059C" w:rsidRDefault="0097059C"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604DF009">
                <wp:simplePos x="0" y="0"/>
                <wp:positionH relativeFrom="margin">
                  <wp:posOffset>2419350</wp:posOffset>
                </wp:positionH>
                <wp:positionV relativeFrom="paragraph">
                  <wp:posOffset>30480</wp:posOffset>
                </wp:positionV>
                <wp:extent cx="4075237" cy="504825"/>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504825"/>
                        </a:xfrm>
                        <a:prstGeom prst="rect">
                          <a:avLst/>
                        </a:prstGeom>
                        <a:noFill/>
                      </wps:spPr>
                      <wps:txbx>
                        <w:txbxContent>
                          <w:p w14:paraId="0FAE047F" w14:textId="596B804D" w:rsidR="004D08D3" w:rsidRPr="00CE35EB" w:rsidRDefault="004D08D3"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5DF896C8"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5858C1">
                              <w:rPr>
                                <w:rFonts w:ascii="Verdana" w:eastAsia="Verdana" w:hAnsi="Verdana" w:cs="Verdana"/>
                                <w:i/>
                                <w:iCs/>
                                <w:color w:val="3F3F3F"/>
                                <w:kern w:val="24"/>
                                <w:sz w:val="12"/>
                                <w:szCs w:val="12"/>
                              </w:rPr>
                              <w:t>Source: TechSci Research</w:t>
                            </w:r>
                            <w:ins w:id="13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1EF2F77" w14:textId="24BD5871" w:rsidR="004D08D3" w:rsidRPr="00CE35EB" w:rsidRDefault="004D08D3"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V relativeFrom="margin">
                  <wp14:pctHeight>0</wp14:pctHeight>
                </wp14:sizeRelV>
              </wp:anchor>
            </w:drawing>
          </mc:Choice>
          <mc:Fallback>
            <w:pict>
              <v:shape w14:anchorId="663E3152" id="_x0000_s1098" type="#_x0000_t202" style="position:absolute;margin-left:190.5pt;margin-top:2.4pt;width:320.9pt;height:39.75pt;z-index:252280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" filled="f" stroked="f">
                <v:textbox>
                  <w:txbxContent>
                    <w:p w14:paraId="0FAE047F" w14:textId="596B804D" w:rsidR="004D08D3" w:rsidRPr="00CE35EB" w:rsidRDefault="004D08D3"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r w:rsidRPr="00981C62">
                        <w:rPr>
                          <w:rFonts w:ascii="Verdana" w:eastAsia="Verdana" w:hAnsi="Verdana" w:cs="Verdana"/>
                          <w:i/>
                          <w:iCs/>
                          <w:color w:val="7F7F7F"/>
                          <w:kern w:val="24"/>
                          <w:sz w:val="12"/>
                          <w:szCs w:val="12"/>
                          <w14:textFill>
                            <w14:solidFill>
                              <w14:srgbClr w14:val="7F7F7F">
                                <w14:lumMod w14:val="50000"/>
                              </w14:srgbClr>
                            </w14:solidFill>
                          </w14:textFill>
                        </w:rPr>
                        <w:t>Polynt S.p.A.</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981C62">
                        <w:rPr>
                          <w:rFonts w:ascii="Verdana" w:eastAsia="Verdana" w:hAnsi="Verdana" w:cs="Verdana"/>
                          <w:i/>
                          <w:iCs/>
                          <w:color w:val="7F7F7F"/>
                          <w:kern w:val="24"/>
                          <w:sz w:val="12"/>
                          <w:szCs w:val="12"/>
                          <w14:textFill>
                            <w14:solidFill>
                              <w14:srgbClr w14:val="7F7F7F">
                                <w14:lumMod w14:val="50000"/>
                              </w14:srgbClr>
                            </w14:solidFill>
                          </w14:textFill>
                        </w:rPr>
                        <w:t>Allnex group</w:t>
                      </w:r>
                      <w:r>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5DF896C8"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5858C1">
                        <w:rPr>
                          <w:rFonts w:ascii="Verdana" w:eastAsia="Verdana" w:hAnsi="Verdana" w:cs="Verdana"/>
                          <w:i/>
                          <w:iCs/>
                          <w:color w:val="3F3F3F"/>
                          <w:kern w:val="24"/>
                          <w:sz w:val="12"/>
                          <w:szCs w:val="12"/>
                        </w:rPr>
                        <w:t>Source: TechSci Research</w:t>
                      </w:r>
                      <w:ins w:id="16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1EF2F77" w14:textId="24BD5871" w:rsidR="004D08D3" w:rsidRPr="00CE35EB" w:rsidRDefault="004D08D3"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5E195346" w14:textId="1E719588" w:rsidR="0097059C" w:rsidRDefault="0097059C" w:rsidP="00C77616">
      <w:pPr>
        <w:rPr>
          <w:rFonts w:ascii="Arial" w:eastAsia="Arial" w:hAnsi="Arial" w:cs="Arial"/>
          <w:color w:val="000000" w:themeColor="text1"/>
          <w:sz w:val="24"/>
          <w:szCs w:val="24"/>
        </w:rPr>
      </w:pPr>
    </w:p>
    <w:p w14:paraId="0682440C" w14:textId="77777777" w:rsidR="0097059C" w:rsidRDefault="0097059C" w:rsidP="00C77616">
      <w:pPr>
        <w:rPr>
          <w:rFonts w:ascii="Arial" w:eastAsia="Arial" w:hAnsi="Arial" w:cs="Arial"/>
          <w:color w:val="000000" w:themeColor="text1"/>
          <w:sz w:val="24"/>
          <w:szCs w:val="24"/>
        </w:rPr>
      </w:pPr>
    </w:p>
    <w:p w14:paraId="1A1F8152" w14:textId="2870E432" w:rsidR="0097059C" w:rsidRPr="0097059C" w:rsidRDefault="0097059C" w:rsidP="0097059C">
      <w:pPr>
        <w:rPr>
          <w:rFonts w:ascii="Arial" w:eastAsia="Arial" w:hAnsi="Arial" w:cs="Arial"/>
          <w:b/>
          <w:bCs/>
          <w:color w:val="000000" w:themeColor="text1"/>
          <w:sz w:val="24"/>
          <w:szCs w:val="24"/>
        </w:rPr>
      </w:pPr>
      <w:r w:rsidRPr="0097059C">
        <w:rPr>
          <w:rFonts w:ascii="Arial" w:eastAsia="Arial" w:hAnsi="Arial" w:cs="Arial"/>
          <w:b/>
          <w:bCs/>
          <w:color w:val="000000" w:themeColor="text1"/>
          <w:sz w:val="24"/>
          <w:szCs w:val="24"/>
        </w:rPr>
        <w:t>Europe Market Insights</w:t>
      </w:r>
    </w:p>
    <w:p w14:paraId="29F105A0" w14:textId="77777777" w:rsidR="0097059C" w:rsidRDefault="0097059C" w:rsidP="0097059C">
      <w:pPr>
        <w:rPr>
          <w:rFonts w:ascii="Arial" w:eastAsia="Arial" w:hAnsi="Arial" w:cs="Arial"/>
          <w:color w:val="000000" w:themeColor="text1"/>
          <w:sz w:val="24"/>
          <w:szCs w:val="24"/>
        </w:rPr>
      </w:pPr>
    </w:p>
    <w:p w14:paraId="45B0EA99" w14:textId="78391FB1"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VER demand in Europe has registered a CAGR of around 0.75% from 2015-2020. It is expected to grow at a substantial pace with a CAGR of 4.66% from 2021-2030 driven by its increasing preference in pipes and marine components owing to the effective chemical and corrosion resistance offered.</w:t>
      </w:r>
    </w:p>
    <w:p w14:paraId="2F24D82F" w14:textId="6D9F653E"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 xml:space="preserve">European VER market is </w:t>
      </w:r>
      <w:r w:rsidR="00C62BA4">
        <w:rPr>
          <w:rFonts w:ascii="Arial" w:eastAsia="Arial" w:hAnsi="Arial" w:cs="Arial"/>
          <w:color w:val="000000" w:themeColor="text1"/>
          <w:sz w:val="24"/>
          <w:szCs w:val="24"/>
        </w:rPr>
        <w:t xml:space="preserve">being controlled by </w:t>
      </w:r>
      <w:r w:rsidRPr="0097059C">
        <w:rPr>
          <w:rFonts w:ascii="Arial" w:eastAsia="Arial" w:hAnsi="Arial" w:cs="Arial"/>
          <w:color w:val="000000" w:themeColor="text1"/>
          <w:sz w:val="24"/>
          <w:szCs w:val="24"/>
        </w:rPr>
        <w:t>INEOS Composites and Hexion Inc. each having 30KTPA capacity.</w:t>
      </w:r>
    </w:p>
    <w:p w14:paraId="1271F40A" w14:textId="56BE9596" w:rsidR="0097059C" w:rsidRDefault="0097059C" w:rsidP="00C77616">
      <w:pPr>
        <w:rPr>
          <w:rFonts w:ascii="Arial" w:eastAsia="Arial" w:hAnsi="Arial" w:cs="Arial"/>
          <w:color w:val="000000" w:themeColor="text1"/>
          <w:sz w:val="24"/>
          <w:szCs w:val="24"/>
        </w:rPr>
      </w:pPr>
    </w:p>
    <w:p w14:paraId="1228C263" w14:textId="40B615E0" w:rsidR="0097059C" w:rsidRDefault="0097059C" w:rsidP="00C77616">
      <w:pPr>
        <w:rPr>
          <w:rFonts w:ascii="Arial" w:eastAsia="Arial" w:hAnsi="Arial" w:cs="Arial"/>
          <w:color w:val="000000" w:themeColor="text1"/>
          <w:sz w:val="24"/>
          <w:szCs w:val="24"/>
        </w:rPr>
      </w:pPr>
    </w:p>
    <w:p w14:paraId="5545A6D3" w14:textId="3928D466" w:rsidR="00A63DF1" w:rsidRPr="002B5730" w:rsidRDefault="00A63DF1" w:rsidP="00A63DF1">
      <w:pPr>
        <w:rPr>
          <w:color w:val="000000" w:themeColor="text1"/>
        </w:rPr>
      </w:pPr>
    </w:p>
    <w:p w14:paraId="6C1DC763" w14:textId="29C3C551" w:rsidR="00A63DF1" w:rsidRPr="002B5730" w:rsidRDefault="00A63DF1" w:rsidP="00A63DF1">
      <w:pPr>
        <w:rPr>
          <w:color w:val="000000" w:themeColor="text1"/>
        </w:rPr>
      </w:pPr>
    </w:p>
    <w:p w14:paraId="4D771FE5" w14:textId="77A07866" w:rsidR="00A63DF1" w:rsidRDefault="00A63DF1" w:rsidP="00A63DF1">
      <w:pPr>
        <w:rPr>
          <w:color w:val="000000" w:themeColor="text1"/>
        </w:rPr>
      </w:pPr>
    </w:p>
    <w:p w14:paraId="586D5983" w14:textId="69B8848D" w:rsidR="00A93F5E" w:rsidRDefault="00A93F5E" w:rsidP="00A63DF1">
      <w:pPr>
        <w:rPr>
          <w:color w:val="000000" w:themeColor="text1"/>
        </w:rPr>
      </w:pPr>
    </w:p>
    <w:p w14:paraId="6B639D57" w14:textId="5CA22B82" w:rsidR="00A93F5E" w:rsidRDefault="00A93F5E" w:rsidP="00A63DF1">
      <w:pPr>
        <w:rPr>
          <w:color w:val="000000" w:themeColor="text1"/>
        </w:rPr>
      </w:pPr>
    </w:p>
    <w:p w14:paraId="6E10FBA2" w14:textId="17B56007" w:rsidR="00A93F5E" w:rsidRDefault="00A93F5E" w:rsidP="00A63DF1">
      <w:pPr>
        <w:rPr>
          <w:color w:val="000000" w:themeColor="text1"/>
        </w:rPr>
      </w:pPr>
    </w:p>
    <w:p w14:paraId="4B86728E" w14:textId="3D4E327A" w:rsidR="00A93F5E" w:rsidRDefault="00A93F5E" w:rsidP="00A63DF1">
      <w:pPr>
        <w:rPr>
          <w:color w:val="000000" w:themeColor="text1"/>
        </w:rPr>
      </w:pPr>
    </w:p>
    <w:p w14:paraId="715A6044" w14:textId="182EF8E1" w:rsidR="00A93F5E" w:rsidRDefault="00A93F5E" w:rsidP="00A63DF1">
      <w:pPr>
        <w:rPr>
          <w:color w:val="000000" w:themeColor="text1"/>
        </w:rPr>
      </w:pPr>
    </w:p>
    <w:p w14:paraId="00E872B1" w14:textId="5D0E7FC4" w:rsidR="00A93F5E" w:rsidRDefault="00FF76FD"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10486C9B">
            <wp:simplePos x="0" y="0"/>
            <wp:positionH relativeFrom="page">
              <wp:align>right</wp:align>
            </wp:positionH>
            <wp:positionV relativeFrom="paragraph">
              <wp:posOffset>-1213485</wp:posOffset>
            </wp:positionV>
            <wp:extent cx="7629525" cy="10915015"/>
            <wp:effectExtent l="0" t="0" r="9525" b="63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29525"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BA4"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63EC2EDB">
                <wp:simplePos x="0" y="0"/>
                <wp:positionH relativeFrom="page">
                  <wp:posOffset>1428475</wp:posOffset>
                </wp:positionH>
                <wp:positionV relativeFrom="paragraph">
                  <wp:posOffset>108633</wp:posOffset>
                </wp:positionV>
                <wp:extent cx="450532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5325" cy="2434442"/>
                        </a:xfrm>
                        <a:prstGeom prst="rect">
                          <a:avLst/>
                        </a:prstGeom>
                      </wps:spPr>
                      <wps:txbx>
                        <w:txbxContent>
                          <w:p w14:paraId="774CB842" w14:textId="352C99E8" w:rsidR="004D08D3" w:rsidRPr="00FE0EDA" w:rsidRDefault="004D08D3"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099" type="#_x0000_t202" style="position:absolute;margin-left:112.5pt;margin-top:8.55pt;width:354.75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" filled="f" stroked="f">
                <v:textbox inset="2.30908mm,1.1546mm,2.30908mm,1.1546mm">
                  <w:txbxContent>
                    <w:p w14:paraId="774CB842" w14:textId="352C99E8" w:rsidR="004D08D3" w:rsidRPr="00FE0EDA" w:rsidRDefault="004D08D3"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00655196" w14:textId="5D6854F2" w:rsidR="00A93F5E" w:rsidRDefault="00A93F5E" w:rsidP="00A63DF1">
      <w:pPr>
        <w:rPr>
          <w:color w:val="000000" w:themeColor="text1"/>
        </w:rPr>
      </w:pPr>
    </w:p>
    <w:p w14:paraId="35FFD3BC" w14:textId="249C759B" w:rsidR="00A93F5E" w:rsidRPr="002B5730" w:rsidRDefault="00A93F5E" w:rsidP="00A63DF1">
      <w:pPr>
        <w:rPr>
          <w:color w:val="000000" w:themeColor="text1"/>
        </w:rPr>
      </w:pPr>
    </w:p>
    <w:p w14:paraId="6E0F62A4" w14:textId="718BCE1D" w:rsidR="00A63DF1" w:rsidRPr="002B5730" w:rsidRDefault="00A63DF1" w:rsidP="00A63DF1">
      <w:pPr>
        <w:rPr>
          <w:color w:val="000000" w:themeColor="text1"/>
        </w:rPr>
      </w:pPr>
    </w:p>
    <w:p w14:paraId="5F480E3C" w14:textId="10E7DA9A"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07A2321E" w:rsidR="00A63DF1" w:rsidRPr="002B5730" w:rsidRDefault="00A63DF1" w:rsidP="00A63DF1">
      <w:pPr>
        <w:tabs>
          <w:tab w:val="right" w:pos="9415"/>
        </w:tabs>
        <w:rPr>
          <w:color w:val="000000" w:themeColor="text1"/>
        </w:rPr>
      </w:pPr>
      <w:r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1BFAD266"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70954B17">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24D50A5A" w:rsidR="00A63DF1" w:rsidRPr="002B5730" w:rsidRDefault="00A63DF1" w:rsidP="00A63DF1">
      <w:pPr>
        <w:rPr>
          <w:color w:val="000000" w:themeColor="text1"/>
        </w:rPr>
      </w:pPr>
    </w:p>
    <w:p w14:paraId="585E2496" w14:textId="5FE8B3A2" w:rsidR="00A63DF1" w:rsidRDefault="00A63DF1" w:rsidP="00A63DF1">
      <w:pPr>
        <w:rPr>
          <w:color w:val="000000" w:themeColor="text1"/>
        </w:rPr>
      </w:pPr>
    </w:p>
    <w:p w14:paraId="7D402B5C" w14:textId="21CC5CA3" w:rsidR="009531BD" w:rsidRDefault="009531BD" w:rsidP="00A63DF1">
      <w:pPr>
        <w:rPr>
          <w:color w:val="000000" w:themeColor="text1"/>
        </w:rPr>
      </w:pPr>
    </w:p>
    <w:p w14:paraId="380AA891" w14:textId="0BF183DE" w:rsidR="009531BD" w:rsidRDefault="009531BD" w:rsidP="00A63DF1">
      <w:pPr>
        <w:rPr>
          <w:color w:val="000000" w:themeColor="text1"/>
        </w:rPr>
      </w:pPr>
    </w:p>
    <w:p w14:paraId="4B5C902C" w14:textId="3913CE7D" w:rsidR="009531BD" w:rsidRDefault="009531BD" w:rsidP="00A63DF1">
      <w:pPr>
        <w:rPr>
          <w:color w:val="000000" w:themeColor="text1"/>
        </w:rPr>
      </w:pPr>
    </w:p>
    <w:p w14:paraId="47E55778" w14:textId="44596A10" w:rsidR="009531BD" w:rsidRDefault="009531BD" w:rsidP="00A63DF1">
      <w:pPr>
        <w:rPr>
          <w:color w:val="000000" w:themeColor="text1"/>
        </w:rPr>
      </w:pPr>
    </w:p>
    <w:p w14:paraId="3546CEFD" w14:textId="787F9E51" w:rsidR="009531BD" w:rsidRDefault="009531BD" w:rsidP="00A63DF1">
      <w:pPr>
        <w:rPr>
          <w:color w:val="000000" w:themeColor="text1"/>
        </w:rPr>
      </w:pPr>
    </w:p>
    <w:p w14:paraId="52E98488" w14:textId="1133453F" w:rsidR="009531BD" w:rsidRDefault="009531BD" w:rsidP="00A63DF1">
      <w:pPr>
        <w:rPr>
          <w:color w:val="000000" w:themeColor="text1"/>
        </w:rPr>
      </w:pPr>
    </w:p>
    <w:p w14:paraId="76F447CB" w14:textId="147322A5" w:rsidR="00C62BA4" w:rsidRDefault="00C62BA4" w:rsidP="00A63DF1">
      <w:pPr>
        <w:rPr>
          <w:color w:val="000000" w:themeColor="text1"/>
        </w:rPr>
      </w:pPr>
    </w:p>
    <w:p w14:paraId="2004DD00" w14:textId="759F004B" w:rsidR="00C62BA4" w:rsidRDefault="00C62BA4" w:rsidP="00A63DF1">
      <w:pPr>
        <w:rPr>
          <w:color w:val="000000" w:themeColor="text1"/>
        </w:rPr>
      </w:pPr>
    </w:p>
    <w:p w14:paraId="6FDB3F65" w14:textId="491BF329" w:rsidR="00C62BA4" w:rsidRDefault="00C62BA4" w:rsidP="00A63DF1">
      <w:pPr>
        <w:rPr>
          <w:color w:val="000000" w:themeColor="text1"/>
        </w:rPr>
      </w:pPr>
    </w:p>
    <w:p w14:paraId="504C5445" w14:textId="1B49B5E2" w:rsidR="00C62BA4" w:rsidRDefault="00C62BA4" w:rsidP="00A63DF1">
      <w:pPr>
        <w:rPr>
          <w:color w:val="000000" w:themeColor="text1"/>
        </w:rPr>
      </w:pPr>
    </w:p>
    <w:p w14:paraId="75D35845" w14:textId="47EE3F9C" w:rsidR="00C62BA4" w:rsidRDefault="00C62BA4" w:rsidP="00A63DF1">
      <w:pPr>
        <w:rPr>
          <w:color w:val="000000" w:themeColor="text1"/>
        </w:rPr>
      </w:pPr>
    </w:p>
    <w:p w14:paraId="1A0B16EB" w14:textId="367B07A5" w:rsidR="00C62BA4" w:rsidRDefault="00C62BA4" w:rsidP="00A63DF1">
      <w:pPr>
        <w:rPr>
          <w:color w:val="000000" w:themeColor="text1"/>
        </w:rPr>
      </w:pPr>
    </w:p>
    <w:p w14:paraId="28E1095A" w14:textId="5C309550" w:rsidR="00C62BA4" w:rsidRDefault="00C62BA4" w:rsidP="00A63DF1">
      <w:pPr>
        <w:rPr>
          <w:color w:val="000000" w:themeColor="text1"/>
        </w:rPr>
      </w:pPr>
    </w:p>
    <w:p w14:paraId="4EDD132D" w14:textId="12357B85" w:rsidR="00C62BA4" w:rsidRDefault="00C62BA4" w:rsidP="00A63DF1">
      <w:pPr>
        <w:rPr>
          <w:color w:val="000000" w:themeColor="text1"/>
        </w:rPr>
      </w:pPr>
    </w:p>
    <w:p w14:paraId="28D04C73" w14:textId="5A1194EB" w:rsidR="00C62BA4" w:rsidRDefault="00C62BA4" w:rsidP="00A63DF1">
      <w:pPr>
        <w:rPr>
          <w:color w:val="000000" w:themeColor="text1"/>
        </w:rPr>
      </w:pPr>
    </w:p>
    <w:p w14:paraId="6F8ADD99" w14:textId="77777777" w:rsidR="00C62BA4" w:rsidRDefault="00C62BA4" w:rsidP="00A63DF1">
      <w:pPr>
        <w:rPr>
          <w:color w:val="000000" w:themeColor="text1"/>
        </w:rPr>
      </w:pPr>
    </w:p>
    <w:p w14:paraId="633B3896" w14:textId="71F6CFD8" w:rsidR="009531BD" w:rsidRDefault="009531BD" w:rsidP="00A63DF1">
      <w:pPr>
        <w:rPr>
          <w:color w:val="000000" w:themeColor="text1"/>
        </w:rPr>
      </w:pPr>
    </w:p>
    <w:p w14:paraId="6183B5C2" w14:textId="216E0F57" w:rsidR="009531BD" w:rsidRPr="0022076A" w:rsidRDefault="009531BD" w:rsidP="009531BD">
      <w:pPr>
        <w:spacing w:line="360" w:lineRule="auto"/>
        <w:textAlignment w:val="baseline"/>
        <w:rPr>
          <w:rFonts w:ascii="Arial" w:hAnsi="Arial" w:cs="Arial"/>
          <w:b/>
          <w:bCs/>
          <w:sz w:val="24"/>
          <w:szCs w:val="24"/>
        </w:rPr>
        <w:sectPr w:rsidR="009531BD" w:rsidRPr="0022076A" w:rsidSect="00E80F8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lastRenderedPageBreak/>
        <w:t>North America</w:t>
      </w:r>
      <w:r w:rsidRPr="0022076A">
        <w:rPr>
          <w:rFonts w:ascii="Arial" w:hAnsi="Arial" w:cs="Arial"/>
          <w:b/>
          <w:bCs/>
          <w:sz w:val="24"/>
          <w:szCs w:val="24"/>
        </w:rPr>
        <w:t xml:space="preserve"> </w:t>
      </w:r>
      <w:r>
        <w:rPr>
          <w:rFonts w:ascii="Arial" w:hAnsi="Arial" w:cs="Arial"/>
          <w:b/>
          <w:bCs/>
          <w:sz w:val="24"/>
          <w:szCs w:val="24"/>
        </w:rPr>
        <w:t xml:space="preserve">Vinyl Ester Resin </w:t>
      </w:r>
      <w:r w:rsidRPr="00257590">
        <w:rPr>
          <w:rFonts w:ascii="Arial" w:hAnsi="Arial" w:cs="Arial"/>
          <w:b/>
          <w:bCs/>
          <w:sz w:val="24"/>
          <w:szCs w:val="24"/>
        </w:rPr>
        <w:t>Capacity</w:t>
      </w:r>
      <w:r>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xml:space="preserve">, By Volume (000’ Tonnes), 2015 - 2030F (Thousand Tonnes) </w:t>
      </w:r>
    </w:p>
    <w:p w14:paraId="7020EB00" w14:textId="053561E2"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5696" behindDoc="0" locked="0" layoutInCell="1" allowOverlap="1" wp14:anchorId="5D5D361E" wp14:editId="4E67E294">
                <wp:simplePos x="0" y="0"/>
                <wp:positionH relativeFrom="column">
                  <wp:posOffset>2428875</wp:posOffset>
                </wp:positionH>
                <wp:positionV relativeFrom="paragraph">
                  <wp:posOffset>2995930</wp:posOffset>
                </wp:positionV>
                <wp:extent cx="4051935" cy="361950"/>
                <wp:effectExtent l="0" t="0" r="0" b="0"/>
                <wp:wrapNone/>
                <wp:docPr id="1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1935" cy="361950"/>
                        </a:xfrm>
                        <a:prstGeom prst="rect">
                          <a:avLst/>
                        </a:prstGeom>
                        <a:noFill/>
                      </wps:spPr>
                      <wps:txbx>
                        <w:txbxContent>
                          <w:p w14:paraId="20975A59"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DDBDA00" w14:textId="457B2716" w:rsidR="004D08D3" w:rsidRPr="005858C1" w:rsidRDefault="004D08D3" w:rsidP="00A93F5E">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5D5D361E" id="_x0000_s1100" type="#_x0000_t202" style="position:absolute;left:0;text-align:left;margin-left:191.25pt;margin-top:235.9pt;width:319.05pt;height:28.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" filled="f" stroked="f">
                <v:textbox>
                  <w:txbxContent>
                    <w:p w14:paraId="20975A59"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DDBDA00" w14:textId="457B2716" w:rsidR="004D08D3" w:rsidRPr="005858C1" w:rsidRDefault="004D08D3" w:rsidP="00A93F5E">
                      <w:pPr>
                        <w:jc w:val="right"/>
                        <w:textAlignment w:val="baseline"/>
                        <w:rPr>
                          <w:rFonts w:ascii="Verdana" w:eastAsia="Verdana" w:hAnsi="Verdana" w:cs="Verdana"/>
                          <w:i/>
                          <w:iCs/>
                          <w:color w:val="3F3F3F"/>
                          <w:kern w:val="24"/>
                          <w:sz w:val="12"/>
                          <w:szCs w:val="12"/>
                        </w:rPr>
                      </w:pPr>
                    </w:p>
                  </w:txbxContent>
                </v:textbox>
              </v:shape>
            </w:pict>
          </mc:Fallback>
        </mc:AlternateContent>
      </w:r>
      <w:r w:rsidRPr="002B5730">
        <w:rPr>
          <w:noProof/>
          <w:color w:val="000000" w:themeColor="text1"/>
        </w:rPr>
        <w:drawing>
          <wp:inline distT="0" distB="0" distL="0" distR="0" wp14:anchorId="59A72A6E" wp14:editId="471E7550">
            <wp:extent cx="6457950" cy="3609975"/>
            <wp:effectExtent l="0" t="0" r="0" b="0"/>
            <wp:docPr id="208" name="Chart 208">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bl>
      <w:tblPr>
        <w:tblW w:w="10062" w:type="dxa"/>
        <w:tblLook w:val="04A0" w:firstRow="1" w:lastRow="0" w:firstColumn="1" w:lastColumn="0" w:noHBand="0" w:noVBand="1"/>
      </w:tblPr>
      <w:tblGrid>
        <w:gridCol w:w="3522"/>
        <w:gridCol w:w="2727"/>
        <w:gridCol w:w="1271"/>
        <w:gridCol w:w="1271"/>
        <w:gridCol w:w="1271"/>
      </w:tblGrid>
      <w:tr w:rsidR="002679BF" w:rsidRPr="002679BF" w14:paraId="2216A156" w14:textId="77777777" w:rsidTr="002679BF">
        <w:trPr>
          <w:trHeight w:val="334"/>
        </w:trPr>
        <w:tc>
          <w:tcPr>
            <w:tcW w:w="3522"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0BEAC6F" w14:textId="77777777" w:rsidR="002679BF" w:rsidRPr="002679BF" w:rsidRDefault="002679BF" w:rsidP="002679BF">
            <w:pPr>
              <w:spacing w:after="0" w:line="240" w:lineRule="auto"/>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Company</w:t>
            </w:r>
          </w:p>
        </w:tc>
        <w:tc>
          <w:tcPr>
            <w:tcW w:w="2727" w:type="dxa"/>
            <w:tcBorders>
              <w:top w:val="single" w:sz="8" w:space="0" w:color="auto"/>
              <w:left w:val="nil"/>
              <w:bottom w:val="single" w:sz="8" w:space="0" w:color="auto"/>
              <w:right w:val="single" w:sz="8" w:space="0" w:color="auto"/>
            </w:tcBorders>
            <w:shd w:val="clear" w:color="000000" w:fill="C00000"/>
            <w:noWrap/>
            <w:vAlign w:val="center"/>
            <w:hideMark/>
          </w:tcPr>
          <w:p w14:paraId="7DE9E14F"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eastAsia="en-IN"/>
              </w:rPr>
              <w:t>Location</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10757C61"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2015</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06313F47"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2020</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2A553673"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2030F</w:t>
            </w:r>
          </w:p>
        </w:tc>
      </w:tr>
      <w:tr w:rsidR="002679BF" w:rsidRPr="002679BF" w14:paraId="5B49CCFD"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93825A0"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 xml:space="preserve">AOC - </w:t>
            </w:r>
            <w:proofErr w:type="spellStart"/>
            <w:r w:rsidRPr="002679BF">
              <w:rPr>
                <w:rFonts w:ascii="Arial" w:eastAsia="Times New Roman" w:hAnsi="Arial" w:cs="Arial"/>
                <w:color w:val="000000"/>
                <w:sz w:val="20"/>
                <w:szCs w:val="20"/>
                <w:lang w:eastAsia="en-IN"/>
              </w:rPr>
              <w:t>Aliancys</w:t>
            </w:r>
            <w:proofErr w:type="spellEnd"/>
          </w:p>
        </w:tc>
        <w:tc>
          <w:tcPr>
            <w:tcW w:w="2727" w:type="dxa"/>
            <w:tcBorders>
              <w:top w:val="nil"/>
              <w:left w:val="nil"/>
              <w:bottom w:val="single" w:sz="8" w:space="0" w:color="auto"/>
              <w:right w:val="single" w:sz="8" w:space="0" w:color="auto"/>
            </w:tcBorders>
            <w:shd w:val="clear" w:color="auto" w:fill="auto"/>
            <w:noWrap/>
            <w:vAlign w:val="center"/>
            <w:hideMark/>
          </w:tcPr>
          <w:p w14:paraId="5A084C9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0B6FBC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60</w:t>
            </w:r>
          </w:p>
        </w:tc>
        <w:tc>
          <w:tcPr>
            <w:tcW w:w="1271" w:type="dxa"/>
            <w:tcBorders>
              <w:top w:val="nil"/>
              <w:left w:val="nil"/>
              <w:bottom w:val="single" w:sz="8" w:space="0" w:color="auto"/>
              <w:right w:val="single" w:sz="8" w:space="0" w:color="auto"/>
            </w:tcBorders>
            <w:shd w:val="clear" w:color="auto" w:fill="auto"/>
            <w:noWrap/>
            <w:vAlign w:val="center"/>
            <w:hideMark/>
          </w:tcPr>
          <w:p w14:paraId="58943E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c>
          <w:tcPr>
            <w:tcW w:w="1271" w:type="dxa"/>
            <w:tcBorders>
              <w:top w:val="nil"/>
              <w:left w:val="nil"/>
              <w:bottom w:val="single" w:sz="8" w:space="0" w:color="auto"/>
              <w:right w:val="single" w:sz="8" w:space="0" w:color="auto"/>
            </w:tcBorders>
            <w:shd w:val="clear" w:color="auto" w:fill="auto"/>
            <w:noWrap/>
            <w:vAlign w:val="center"/>
            <w:hideMark/>
          </w:tcPr>
          <w:p w14:paraId="4A34811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r>
      <w:tr w:rsidR="002679BF" w:rsidRPr="002679BF" w14:paraId="459B7FC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3949DA21" w14:textId="77777777" w:rsidR="002679BF" w:rsidRPr="002679BF" w:rsidRDefault="002679BF" w:rsidP="002679BF">
            <w:pPr>
              <w:spacing w:after="0" w:line="240" w:lineRule="auto"/>
              <w:rPr>
                <w:rFonts w:ascii="Arial" w:eastAsia="Times New Roman" w:hAnsi="Arial" w:cs="Arial"/>
                <w:color w:val="000000"/>
                <w:sz w:val="20"/>
                <w:szCs w:val="20"/>
                <w:lang w:eastAsia="en-IN"/>
              </w:rPr>
            </w:pPr>
            <w:proofErr w:type="spellStart"/>
            <w:r w:rsidRPr="002679BF">
              <w:rPr>
                <w:rFonts w:ascii="Arial" w:eastAsia="Times New Roman" w:hAnsi="Arial" w:cs="Arial"/>
                <w:color w:val="000000"/>
                <w:sz w:val="20"/>
                <w:szCs w:val="20"/>
                <w:lang w:eastAsia="en-IN"/>
              </w:rPr>
              <w:t>Polynt-Reichhold</w:t>
            </w:r>
            <w:proofErr w:type="spellEnd"/>
          </w:p>
        </w:tc>
        <w:tc>
          <w:tcPr>
            <w:tcW w:w="2727" w:type="dxa"/>
            <w:tcBorders>
              <w:top w:val="nil"/>
              <w:left w:val="nil"/>
              <w:bottom w:val="single" w:sz="8" w:space="0" w:color="auto"/>
              <w:right w:val="single" w:sz="8" w:space="0" w:color="auto"/>
            </w:tcBorders>
            <w:shd w:val="clear" w:color="auto" w:fill="auto"/>
            <w:noWrap/>
            <w:vAlign w:val="center"/>
            <w:hideMark/>
          </w:tcPr>
          <w:p w14:paraId="6142041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CA4F4D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1F511B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1271" w:type="dxa"/>
            <w:tcBorders>
              <w:top w:val="nil"/>
              <w:left w:val="nil"/>
              <w:bottom w:val="single" w:sz="8" w:space="0" w:color="auto"/>
              <w:right w:val="single" w:sz="8" w:space="0" w:color="auto"/>
            </w:tcBorders>
            <w:shd w:val="clear" w:color="auto" w:fill="auto"/>
            <w:noWrap/>
            <w:vAlign w:val="center"/>
            <w:hideMark/>
          </w:tcPr>
          <w:p w14:paraId="058B21C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r>
      <w:tr w:rsidR="002679BF" w:rsidRPr="002679BF" w14:paraId="74F09165"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7981966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INEOS Composites</w:t>
            </w:r>
          </w:p>
        </w:tc>
        <w:tc>
          <w:tcPr>
            <w:tcW w:w="2727" w:type="dxa"/>
            <w:tcBorders>
              <w:top w:val="nil"/>
              <w:left w:val="nil"/>
              <w:bottom w:val="single" w:sz="8" w:space="0" w:color="auto"/>
              <w:right w:val="single" w:sz="8" w:space="0" w:color="auto"/>
            </w:tcBorders>
            <w:shd w:val="clear" w:color="auto" w:fill="auto"/>
            <w:noWrap/>
            <w:vAlign w:val="center"/>
            <w:hideMark/>
          </w:tcPr>
          <w:p w14:paraId="7B741EE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0D3296A"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2FE88DB8"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079186E4"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r>
      <w:tr w:rsidR="002679BF" w:rsidRPr="002679BF" w14:paraId="549AD51B"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4C06D537" w14:textId="77777777" w:rsidR="002679BF" w:rsidRPr="002679BF" w:rsidRDefault="002679BF" w:rsidP="002679BF">
            <w:pPr>
              <w:spacing w:after="0" w:line="240" w:lineRule="auto"/>
              <w:rPr>
                <w:rFonts w:ascii="Arial" w:eastAsia="Times New Roman" w:hAnsi="Arial" w:cs="Arial"/>
                <w:color w:val="000000"/>
                <w:sz w:val="20"/>
                <w:szCs w:val="20"/>
                <w:lang w:eastAsia="en-IN"/>
              </w:rPr>
            </w:pPr>
            <w:proofErr w:type="spellStart"/>
            <w:r w:rsidRPr="002679BF">
              <w:rPr>
                <w:rFonts w:ascii="Arial" w:eastAsia="Times New Roman" w:hAnsi="Arial" w:cs="Arial"/>
                <w:color w:val="000000"/>
                <w:sz w:val="20"/>
                <w:szCs w:val="20"/>
                <w:lang w:eastAsia="en-IN"/>
              </w:rPr>
              <w:t>Interplastic</w:t>
            </w:r>
            <w:proofErr w:type="spellEnd"/>
            <w:r w:rsidRPr="002679BF">
              <w:rPr>
                <w:rFonts w:ascii="Arial" w:eastAsia="Times New Roman" w:hAnsi="Arial" w:cs="Arial"/>
                <w:color w:val="000000"/>
                <w:sz w:val="20"/>
                <w:szCs w:val="20"/>
                <w:lang w:eastAsia="en-IN"/>
              </w:rPr>
              <w:t xml:space="preserve"> Corporation</w:t>
            </w:r>
          </w:p>
        </w:tc>
        <w:tc>
          <w:tcPr>
            <w:tcW w:w="2727" w:type="dxa"/>
            <w:tcBorders>
              <w:top w:val="nil"/>
              <w:left w:val="nil"/>
              <w:bottom w:val="single" w:sz="8" w:space="0" w:color="auto"/>
              <w:right w:val="single" w:sz="8" w:space="0" w:color="auto"/>
            </w:tcBorders>
            <w:shd w:val="clear" w:color="auto" w:fill="auto"/>
            <w:noWrap/>
            <w:vAlign w:val="center"/>
            <w:hideMark/>
          </w:tcPr>
          <w:p w14:paraId="3D2E6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911F6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0130454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33DD87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r>
      <w:tr w:rsidR="002679BF" w:rsidRPr="002679BF" w14:paraId="5201002E"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2EE41E4"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Ashland Global Holdings Inc.</w:t>
            </w:r>
          </w:p>
        </w:tc>
        <w:tc>
          <w:tcPr>
            <w:tcW w:w="2727" w:type="dxa"/>
            <w:tcBorders>
              <w:top w:val="nil"/>
              <w:left w:val="nil"/>
              <w:bottom w:val="single" w:sz="8" w:space="0" w:color="auto"/>
              <w:right w:val="single" w:sz="8" w:space="0" w:color="auto"/>
            </w:tcBorders>
            <w:shd w:val="clear" w:color="auto" w:fill="auto"/>
            <w:noWrap/>
            <w:vAlign w:val="center"/>
            <w:hideMark/>
          </w:tcPr>
          <w:p w14:paraId="1962982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7673DF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30</w:t>
            </w:r>
          </w:p>
        </w:tc>
        <w:tc>
          <w:tcPr>
            <w:tcW w:w="1271" w:type="dxa"/>
            <w:tcBorders>
              <w:top w:val="nil"/>
              <w:left w:val="nil"/>
              <w:bottom w:val="single" w:sz="8" w:space="0" w:color="auto"/>
              <w:right w:val="single" w:sz="8" w:space="0" w:color="auto"/>
            </w:tcBorders>
            <w:shd w:val="clear" w:color="auto" w:fill="auto"/>
            <w:noWrap/>
            <w:vAlign w:val="center"/>
            <w:hideMark/>
          </w:tcPr>
          <w:p w14:paraId="5647330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047D325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r>
      <w:tr w:rsidR="002679BF" w:rsidRPr="002679BF" w14:paraId="472D955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0B70D6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2727" w:type="dxa"/>
            <w:tcBorders>
              <w:top w:val="nil"/>
              <w:left w:val="nil"/>
              <w:bottom w:val="single" w:sz="8" w:space="0" w:color="auto"/>
              <w:right w:val="single" w:sz="8" w:space="0" w:color="auto"/>
            </w:tcBorders>
            <w:shd w:val="clear" w:color="auto" w:fill="auto"/>
            <w:noWrap/>
            <w:vAlign w:val="center"/>
            <w:hideMark/>
          </w:tcPr>
          <w:p w14:paraId="02F40EBD"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Rest of North America</w:t>
            </w:r>
          </w:p>
        </w:tc>
        <w:tc>
          <w:tcPr>
            <w:tcW w:w="1271" w:type="dxa"/>
            <w:tcBorders>
              <w:top w:val="nil"/>
              <w:left w:val="nil"/>
              <w:bottom w:val="single" w:sz="8" w:space="0" w:color="auto"/>
              <w:right w:val="single" w:sz="8" w:space="0" w:color="auto"/>
            </w:tcBorders>
            <w:shd w:val="clear" w:color="auto" w:fill="auto"/>
            <w:noWrap/>
            <w:vAlign w:val="center"/>
            <w:hideMark/>
          </w:tcPr>
          <w:p w14:paraId="67E61AEF"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01A43E76"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14FCF41C"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r>
      <w:tr w:rsidR="002679BF" w:rsidRPr="002679BF" w14:paraId="3F468DE6" w14:textId="77777777" w:rsidTr="002679BF">
        <w:trPr>
          <w:trHeight w:val="334"/>
        </w:trPr>
        <w:tc>
          <w:tcPr>
            <w:tcW w:w="3522" w:type="dxa"/>
            <w:tcBorders>
              <w:top w:val="nil"/>
              <w:left w:val="single" w:sz="8" w:space="0" w:color="auto"/>
              <w:bottom w:val="single" w:sz="8" w:space="0" w:color="auto"/>
              <w:right w:val="single" w:sz="8" w:space="0" w:color="auto"/>
            </w:tcBorders>
            <w:shd w:val="clear" w:color="000000" w:fill="C00000"/>
            <w:noWrap/>
            <w:vAlign w:val="center"/>
            <w:hideMark/>
          </w:tcPr>
          <w:p w14:paraId="3AC6EE4E" w14:textId="77777777" w:rsidR="002679BF" w:rsidRPr="002679BF" w:rsidRDefault="002679BF" w:rsidP="002679BF">
            <w:pPr>
              <w:spacing w:after="0" w:line="240" w:lineRule="auto"/>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val="en-US" w:eastAsia="en-IN"/>
              </w:rPr>
              <w:t>Total</w:t>
            </w:r>
          </w:p>
        </w:tc>
        <w:tc>
          <w:tcPr>
            <w:tcW w:w="2727" w:type="dxa"/>
            <w:tcBorders>
              <w:top w:val="nil"/>
              <w:left w:val="nil"/>
              <w:bottom w:val="single" w:sz="8" w:space="0" w:color="auto"/>
              <w:right w:val="single" w:sz="8" w:space="0" w:color="auto"/>
            </w:tcBorders>
            <w:shd w:val="clear" w:color="000000" w:fill="C00000"/>
            <w:noWrap/>
            <w:vAlign w:val="center"/>
            <w:hideMark/>
          </w:tcPr>
          <w:p w14:paraId="7CB0F143" w14:textId="77777777" w:rsidR="002679BF" w:rsidRPr="002679BF" w:rsidRDefault="002679BF" w:rsidP="002679BF">
            <w:pPr>
              <w:spacing w:after="0" w:line="240" w:lineRule="auto"/>
              <w:jc w:val="center"/>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eastAsia="en-IN"/>
              </w:rPr>
              <w:t> </w:t>
            </w:r>
          </w:p>
        </w:tc>
        <w:tc>
          <w:tcPr>
            <w:tcW w:w="1271" w:type="dxa"/>
            <w:tcBorders>
              <w:top w:val="nil"/>
              <w:left w:val="nil"/>
              <w:bottom w:val="single" w:sz="8" w:space="0" w:color="auto"/>
              <w:right w:val="single" w:sz="8" w:space="0" w:color="auto"/>
            </w:tcBorders>
            <w:shd w:val="clear" w:color="000000" w:fill="C00000"/>
            <w:noWrap/>
            <w:vAlign w:val="center"/>
            <w:hideMark/>
          </w:tcPr>
          <w:p w14:paraId="2B2489C2" w14:textId="77777777" w:rsidR="002679BF" w:rsidRPr="002679BF" w:rsidRDefault="002679BF" w:rsidP="002679BF">
            <w:pPr>
              <w:spacing w:after="0" w:line="240" w:lineRule="auto"/>
              <w:jc w:val="center"/>
              <w:rPr>
                <w:rFonts w:ascii="Calibri" w:eastAsia="Times New Roman" w:hAnsi="Calibri" w:cs="Calibri"/>
                <w:b/>
                <w:bCs/>
                <w:color w:val="FFFFFF"/>
                <w:lang w:eastAsia="en-IN"/>
              </w:rPr>
            </w:pPr>
            <w:r w:rsidRPr="002679BF">
              <w:rPr>
                <w:rFonts w:ascii="Calibri" w:eastAsia="Times New Roman" w:hAnsi="Calibri" w:cs="Calibri"/>
                <w:b/>
                <w:bCs/>
                <w:color w:val="FFFFFF"/>
                <w:lang w:eastAsia="en-IN"/>
              </w:rPr>
              <w:t>200</w:t>
            </w:r>
          </w:p>
        </w:tc>
        <w:tc>
          <w:tcPr>
            <w:tcW w:w="1271" w:type="dxa"/>
            <w:tcBorders>
              <w:top w:val="nil"/>
              <w:left w:val="nil"/>
              <w:bottom w:val="single" w:sz="8" w:space="0" w:color="auto"/>
              <w:right w:val="single" w:sz="8" w:space="0" w:color="auto"/>
            </w:tcBorders>
            <w:shd w:val="clear" w:color="000000" w:fill="C00000"/>
            <w:noWrap/>
            <w:vAlign w:val="center"/>
            <w:hideMark/>
          </w:tcPr>
          <w:p w14:paraId="33C5990A"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c>
          <w:tcPr>
            <w:tcW w:w="1271" w:type="dxa"/>
            <w:tcBorders>
              <w:top w:val="nil"/>
              <w:left w:val="nil"/>
              <w:bottom w:val="single" w:sz="8" w:space="0" w:color="auto"/>
              <w:right w:val="single" w:sz="8" w:space="0" w:color="auto"/>
            </w:tcBorders>
            <w:shd w:val="clear" w:color="000000" w:fill="C00000"/>
            <w:noWrap/>
            <w:vAlign w:val="center"/>
            <w:hideMark/>
          </w:tcPr>
          <w:p w14:paraId="3E8CEC00"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r>
    </w:tbl>
    <w:p w14:paraId="73C53890" w14:textId="05548E5F" w:rsidR="00A93F5E" w:rsidRDefault="002679BF" w:rsidP="00A93F5E">
      <w:pPr>
        <w:jc w:val="both"/>
        <w:rPr>
          <w:rFonts w:ascii="Arial" w:hAnsi="Arial" w:cs="Arial"/>
          <w:sz w:val="24"/>
          <w:szCs w:val="24"/>
        </w:rPr>
      </w:pPr>
      <w:r>
        <w:rPr>
          <w:noProof/>
        </w:rPr>
        <mc:AlternateContent>
          <mc:Choice Requires="wps">
            <w:drawing>
              <wp:anchor distT="0" distB="0" distL="114300" distR="114300" simplePos="0" relativeHeight="252528640" behindDoc="0" locked="0" layoutInCell="1" allowOverlap="1" wp14:anchorId="0D0BBE33" wp14:editId="115AF527">
                <wp:simplePos x="0" y="0"/>
                <wp:positionH relativeFrom="column">
                  <wp:posOffset>3028950</wp:posOffset>
                </wp:positionH>
                <wp:positionV relativeFrom="paragraph">
                  <wp:posOffset>35561</wp:posOffset>
                </wp:positionV>
                <wp:extent cx="3337560" cy="285750"/>
                <wp:effectExtent l="0" t="0" r="0" b="0"/>
                <wp:wrapNone/>
                <wp:docPr id="219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560" cy="285750"/>
                        </a:xfrm>
                        <a:prstGeom prst="rect">
                          <a:avLst/>
                        </a:prstGeom>
                        <a:noFill/>
                      </wps:spPr>
                      <wps:txbx>
                        <w:txbxContent>
                          <w:p w14:paraId="0ADEB723"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B64903" w14:textId="026C2BF3" w:rsidR="004D08D3" w:rsidRPr="005858C1" w:rsidRDefault="004D08D3" w:rsidP="00881A72">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0D0BBE33" id="_x0000_s1101" type="#_x0000_t202" style="position:absolute;left:0;text-align:left;margin-left:238.5pt;margin-top:2.8pt;width:262.8pt;height:22.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" filled="f" stroked="f">
                <v:textbox>
                  <w:txbxContent>
                    <w:p w14:paraId="0ADEB723"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B64903" w14:textId="026C2BF3" w:rsidR="004D08D3" w:rsidRPr="005858C1" w:rsidRDefault="004D08D3" w:rsidP="00881A72">
                      <w:pPr>
                        <w:jc w:val="right"/>
                        <w:textAlignment w:val="baseline"/>
                        <w:rPr>
                          <w:rFonts w:ascii="Verdana" w:eastAsia="Verdana" w:hAnsi="Verdana" w:cs="Verdana"/>
                          <w:i/>
                          <w:iCs/>
                          <w:color w:val="3F3F3F"/>
                          <w:kern w:val="24"/>
                          <w:sz w:val="12"/>
                          <w:szCs w:val="12"/>
                        </w:rPr>
                      </w:pPr>
                    </w:p>
                  </w:txbxContent>
                </v:textbox>
              </v:shape>
            </w:pict>
          </mc:Fallback>
        </mc:AlternateContent>
      </w:r>
    </w:p>
    <w:p w14:paraId="1AAE4CF1" w14:textId="77777777" w:rsidR="007E1CA0" w:rsidRPr="007E1CA0" w:rsidRDefault="007E1CA0" w:rsidP="007E1CA0">
      <w:pPr>
        <w:spacing w:line="360" w:lineRule="auto"/>
        <w:textAlignment w:val="baseline"/>
        <w:rPr>
          <w:rFonts w:ascii="Arial" w:hAnsi="Arial" w:cs="Arial"/>
          <w:b/>
          <w:bCs/>
          <w:sz w:val="24"/>
          <w:szCs w:val="24"/>
        </w:rPr>
      </w:pPr>
      <w:r w:rsidRPr="007E1CA0">
        <w:rPr>
          <w:rFonts w:ascii="Arial" w:hAnsi="Arial" w:cs="Arial"/>
          <w:b/>
          <w:bCs/>
          <w:sz w:val="24"/>
          <w:szCs w:val="24"/>
        </w:rPr>
        <w:t>Capacity and Production by Company</w:t>
      </w:r>
    </w:p>
    <w:p w14:paraId="2BCA7D5D" w14:textId="5E9DB4C4"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 xml:space="preserve">The total installed capacity in North America region stood at 225 thousand tonnes in 2020. The key market players in the region are AOC – </w:t>
      </w:r>
      <w:proofErr w:type="spellStart"/>
      <w:r w:rsidRPr="007E1CA0">
        <w:rPr>
          <w:rFonts w:ascii="Arial" w:hAnsi="Arial" w:cs="Arial"/>
          <w:sz w:val="24"/>
          <w:szCs w:val="24"/>
        </w:rPr>
        <w:t>Aliancys</w:t>
      </w:r>
      <w:proofErr w:type="spellEnd"/>
      <w:r w:rsidRPr="007E1CA0">
        <w:rPr>
          <w:rFonts w:ascii="Arial" w:hAnsi="Arial" w:cs="Arial"/>
          <w:sz w:val="24"/>
          <w:szCs w:val="24"/>
        </w:rPr>
        <w:t xml:space="preserve">, </w:t>
      </w:r>
      <w:proofErr w:type="spellStart"/>
      <w:r w:rsidRPr="007E1CA0">
        <w:rPr>
          <w:rFonts w:ascii="Arial" w:hAnsi="Arial" w:cs="Arial"/>
          <w:sz w:val="24"/>
          <w:szCs w:val="24"/>
        </w:rPr>
        <w:t>Polynt-Reichhold</w:t>
      </w:r>
      <w:proofErr w:type="spellEnd"/>
      <w:r w:rsidRPr="007E1CA0">
        <w:rPr>
          <w:rFonts w:ascii="Arial" w:hAnsi="Arial" w:cs="Arial"/>
          <w:sz w:val="24"/>
          <w:szCs w:val="24"/>
        </w:rPr>
        <w:t xml:space="preserve">, INEOS composites, and </w:t>
      </w:r>
      <w:proofErr w:type="spellStart"/>
      <w:r w:rsidRPr="007E1CA0">
        <w:rPr>
          <w:rFonts w:ascii="Arial" w:hAnsi="Arial" w:cs="Arial"/>
          <w:sz w:val="24"/>
          <w:szCs w:val="24"/>
        </w:rPr>
        <w:t>Interplastics</w:t>
      </w:r>
      <w:proofErr w:type="spellEnd"/>
      <w:r w:rsidRPr="007E1CA0">
        <w:rPr>
          <w:rFonts w:ascii="Arial" w:hAnsi="Arial" w:cs="Arial"/>
          <w:sz w:val="24"/>
          <w:szCs w:val="24"/>
        </w:rPr>
        <w:t xml:space="preserve"> Corporation. AOC – </w:t>
      </w:r>
      <w:proofErr w:type="spellStart"/>
      <w:r w:rsidRPr="007E1CA0">
        <w:rPr>
          <w:rFonts w:ascii="Arial" w:hAnsi="Arial" w:cs="Arial"/>
          <w:sz w:val="24"/>
          <w:szCs w:val="24"/>
        </w:rPr>
        <w:t>Aliancys</w:t>
      </w:r>
      <w:proofErr w:type="spellEnd"/>
      <w:r w:rsidRPr="007E1CA0">
        <w:rPr>
          <w:rFonts w:ascii="Arial" w:hAnsi="Arial" w:cs="Arial"/>
          <w:sz w:val="24"/>
          <w:szCs w:val="24"/>
        </w:rPr>
        <w:t xml:space="preserve"> and </w:t>
      </w:r>
      <w:proofErr w:type="spellStart"/>
      <w:r w:rsidRPr="007E1CA0">
        <w:rPr>
          <w:rFonts w:ascii="Arial" w:hAnsi="Arial" w:cs="Arial"/>
          <w:sz w:val="24"/>
          <w:szCs w:val="24"/>
        </w:rPr>
        <w:t>Polynt-Reichhold</w:t>
      </w:r>
      <w:proofErr w:type="spellEnd"/>
      <w:r w:rsidRPr="007E1CA0">
        <w:rPr>
          <w:rFonts w:ascii="Arial" w:hAnsi="Arial" w:cs="Arial"/>
          <w:sz w:val="24"/>
          <w:szCs w:val="24"/>
        </w:rPr>
        <w:t xml:space="preserve"> together contribute to 51% of the total installed capacities. </w:t>
      </w:r>
    </w:p>
    <w:p w14:paraId="18AB0218" w14:textId="77777777" w:rsidR="007E1CA0" w:rsidRDefault="007E1CA0" w:rsidP="007E1CA0">
      <w:pPr>
        <w:spacing w:line="360" w:lineRule="auto"/>
        <w:jc w:val="both"/>
        <w:textAlignment w:val="baseline"/>
        <w:rPr>
          <w:rFonts w:ascii="Arial" w:hAnsi="Arial" w:cs="Arial"/>
          <w:sz w:val="24"/>
          <w:szCs w:val="24"/>
        </w:rPr>
      </w:pPr>
    </w:p>
    <w:p w14:paraId="12381B06" w14:textId="43CC88DB"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lastRenderedPageBreak/>
        <w:t>In 2019, INEOS composites took complete acquisition of Ashland Global Holdings taking over its 30 thousand tonnes per annum of vinyl ester resin capacity.</w:t>
      </w:r>
    </w:p>
    <w:p w14:paraId="0D717E8A" w14:textId="77777777"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production of vinyl ester resin in 2020 volumed to 181 thousand tonnes, which was lower than its production of 194 thousand tonnes in 2019 due to the subdued operations in the pandemic period.</w:t>
      </w:r>
    </w:p>
    <w:p w14:paraId="3B0F8BDC" w14:textId="561020F0" w:rsidR="009531BD"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increasing demand in the end-user industries is going to propel the companies to produce higher volumes of vinyl ester resin which is expected to rise to 200 thousand tonnes by 2030.</w:t>
      </w:r>
    </w:p>
    <w:p w14:paraId="539A122D" w14:textId="5930DB5A" w:rsidR="009531BD" w:rsidRPr="007E1CA0" w:rsidRDefault="009531BD" w:rsidP="007E1CA0">
      <w:pPr>
        <w:spacing w:line="360" w:lineRule="auto"/>
        <w:jc w:val="both"/>
        <w:textAlignment w:val="baseline"/>
        <w:rPr>
          <w:rFonts w:ascii="Arial" w:hAnsi="Arial" w:cs="Arial"/>
          <w:sz w:val="24"/>
          <w:szCs w:val="24"/>
        </w:rPr>
      </w:pPr>
    </w:p>
    <w:p w14:paraId="2EBBD24E" w14:textId="77777777" w:rsidR="009531BD" w:rsidRDefault="009531BD" w:rsidP="00555BDB">
      <w:pPr>
        <w:spacing w:line="360" w:lineRule="auto"/>
        <w:textAlignment w:val="baseline"/>
        <w:rPr>
          <w:rFonts w:ascii="Arial" w:hAnsi="Arial" w:cs="Arial"/>
          <w:b/>
          <w:bCs/>
          <w:sz w:val="24"/>
          <w:szCs w:val="24"/>
        </w:rPr>
      </w:pPr>
    </w:p>
    <w:p w14:paraId="488F1226" w14:textId="7C2EC14D"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 North America Vinyl Ester Resin Demand Supply Outlook</w:t>
      </w:r>
    </w:p>
    <w:p w14:paraId="0A5A0141" w14:textId="0A9AB0CB"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5B042715" w14:textId="562348B0" w:rsidR="00023038" w:rsidRDefault="00881A72">
      <w:pPr>
        <w:rPr>
          <w:color w:val="000000" w:themeColor="text1"/>
        </w:rPr>
      </w:pPr>
      <w:r>
        <w:rPr>
          <w:noProof/>
        </w:rPr>
        <mc:AlternateContent>
          <mc:Choice Requires="wps">
            <w:drawing>
              <wp:anchor distT="0" distB="0" distL="114300" distR="114300" simplePos="0" relativeHeight="252530688" behindDoc="0" locked="0" layoutInCell="1" allowOverlap="1" wp14:anchorId="088A68A4" wp14:editId="3AC33CAA">
                <wp:simplePos x="0" y="0"/>
                <wp:positionH relativeFrom="margin">
                  <wp:align>right</wp:align>
                </wp:positionH>
                <wp:positionV relativeFrom="paragraph">
                  <wp:posOffset>2277745</wp:posOffset>
                </wp:positionV>
                <wp:extent cx="3509010" cy="333375"/>
                <wp:effectExtent l="0" t="0" r="0" b="0"/>
                <wp:wrapNone/>
                <wp:docPr id="21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09010" cy="333375"/>
                        </a:xfrm>
                        <a:prstGeom prst="rect">
                          <a:avLst/>
                        </a:prstGeom>
                        <a:noFill/>
                      </wps:spPr>
                      <wps:txbx>
                        <w:txbxContent>
                          <w:p w14:paraId="44D21BF9"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BE8AFF5" w14:textId="697B9363" w:rsidR="004D08D3" w:rsidRPr="005858C1" w:rsidRDefault="004D08D3" w:rsidP="00881A72">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088A68A4" id="_x0000_s1102" type="#_x0000_t202" style="position:absolute;margin-left:225.1pt;margin-top:179.35pt;width:276.3pt;height:26.25pt;z-index:25253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" filled="f" stroked="f">
                <v:textbox>
                  <w:txbxContent>
                    <w:p w14:paraId="44D21BF9" w14:textId="77777777" w:rsidR="004D08D3" w:rsidRPr="005858C1" w:rsidRDefault="004D08D3" w:rsidP="00FF76F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BE8AFF5" w14:textId="697B9363" w:rsidR="004D08D3" w:rsidRPr="005858C1" w:rsidRDefault="004D08D3" w:rsidP="00881A72">
                      <w:pPr>
                        <w:jc w:val="right"/>
                        <w:textAlignment w:val="baseline"/>
                        <w:rPr>
                          <w:rFonts w:ascii="Verdana" w:eastAsia="Verdana" w:hAnsi="Verdana" w:cs="Verdana"/>
                          <w:i/>
                          <w:iCs/>
                          <w:color w:val="3F3F3F"/>
                          <w:kern w:val="24"/>
                          <w:sz w:val="12"/>
                          <w:szCs w:val="12"/>
                        </w:rPr>
                      </w:pPr>
                    </w:p>
                  </w:txbxContent>
                </v:textbox>
                <w10:wrap anchorx="margin"/>
              </v:shape>
            </w:pict>
          </mc:Fallback>
        </mc:AlternateContent>
      </w:r>
      <w:r w:rsidR="002A5D60" w:rsidRPr="002B5730">
        <w:rPr>
          <w:noProof/>
          <w:color w:val="000000" w:themeColor="text1"/>
        </w:rPr>
        <w:drawing>
          <wp:inline distT="0" distB="0" distL="0" distR="0" wp14:anchorId="7B4135F3" wp14:editId="2876D89E">
            <wp:extent cx="6410325" cy="2238375"/>
            <wp:effectExtent l="0" t="0" r="0" b="9525"/>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49F0649" w14:textId="6D73807F" w:rsidR="00BF7D58" w:rsidRDefault="00BF7D58" w:rsidP="00AB7B64">
      <w:pPr>
        <w:spacing w:line="360" w:lineRule="auto"/>
        <w:jc w:val="both"/>
        <w:rPr>
          <w:rFonts w:ascii="Arial" w:hAnsi="Arial" w:cs="Arial"/>
          <w:color w:val="000000" w:themeColor="text1"/>
          <w:sz w:val="24"/>
          <w:szCs w:val="24"/>
        </w:rPr>
      </w:pPr>
    </w:p>
    <w:p w14:paraId="5A9183F1"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vinyl ester resin market in North America has grown at a steady pace in the historical years. However, limitations in the downstream sectors owing to operation halts and lockdown constraints restricted the market growth in 2020 which stood at 164 thousand tonnes.</w:t>
      </w:r>
    </w:p>
    <w:p w14:paraId="1B7F9BF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With revival of infrastructural projects post-COVID19 period and increasing investment in renewables are expected to drive the vinyl ester resin market growth at a quite healthy CAGR of 5.3% by 2030.</w:t>
      </w:r>
    </w:p>
    <w:p w14:paraId="098EAC98" w14:textId="5475AD2C" w:rsidR="00143C36"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Several manufacturers are investing heavily in capacity expansion and new technology development to meet the growing demand for vinyl ester resin in the region.</w:t>
      </w:r>
    </w:p>
    <w:p w14:paraId="1811F2F9" w14:textId="77777777" w:rsidR="00C22CE3" w:rsidRPr="00C22CE3" w:rsidRDefault="00C22CE3" w:rsidP="00C22CE3">
      <w:pPr>
        <w:spacing w:line="360" w:lineRule="auto"/>
        <w:jc w:val="both"/>
        <w:rPr>
          <w:rFonts w:ascii="Arial" w:hAnsi="Arial" w:cs="Arial"/>
          <w:color w:val="000000" w:themeColor="text1"/>
          <w:sz w:val="24"/>
          <w:szCs w:val="24"/>
        </w:rPr>
      </w:pPr>
      <w:r w:rsidRPr="00C22CE3">
        <w:rPr>
          <w:rFonts w:ascii="Arial" w:hAnsi="Arial" w:cs="Arial"/>
          <w:color w:val="000000" w:themeColor="text1"/>
          <w:sz w:val="24"/>
          <w:szCs w:val="24"/>
        </w:rPr>
        <w:lastRenderedPageBreak/>
        <w:t xml:space="preserve">This increase in demand is attributed to growing infrastructure projects and increasing investment in renewable energy sector. </w:t>
      </w:r>
    </w:p>
    <w:p w14:paraId="01564CC2" w14:textId="6C72E20C" w:rsidR="00143C36" w:rsidRDefault="00C22CE3" w:rsidP="00C22CE3">
      <w:pPr>
        <w:spacing w:line="360" w:lineRule="auto"/>
        <w:jc w:val="both"/>
        <w:rPr>
          <w:rFonts w:ascii="Arial" w:hAnsi="Arial" w:cs="Arial"/>
          <w:color w:val="000000" w:themeColor="text1"/>
          <w:sz w:val="24"/>
          <w:szCs w:val="24"/>
        </w:rPr>
      </w:pPr>
      <w:r w:rsidRPr="00C22CE3">
        <w:rPr>
          <w:rFonts w:ascii="Arial" w:hAnsi="Arial" w:cs="Arial"/>
          <w:color w:val="000000" w:themeColor="text1"/>
          <w:sz w:val="24"/>
          <w:szCs w:val="24"/>
        </w:rPr>
        <w:t>Several manufacturers are investing heavily in capacity expansion and new technology development to meet the growing demand for vinyl ester resin in the region.</w:t>
      </w:r>
    </w:p>
    <w:tbl>
      <w:tblPr>
        <w:tblW w:w="10160" w:type="dxa"/>
        <w:tblLook w:val="04A0" w:firstRow="1" w:lastRow="0" w:firstColumn="1" w:lastColumn="0" w:noHBand="0" w:noVBand="1"/>
      </w:tblPr>
      <w:tblGrid>
        <w:gridCol w:w="3493"/>
        <w:gridCol w:w="3075"/>
        <w:gridCol w:w="1209"/>
        <w:gridCol w:w="1002"/>
        <w:gridCol w:w="1381"/>
      </w:tblGrid>
      <w:tr w:rsidR="00DF72B5" w:rsidRPr="00DF72B5" w14:paraId="2C11036A" w14:textId="77777777" w:rsidTr="00DF72B5">
        <w:trPr>
          <w:trHeight w:val="341"/>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6173A1BF"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03F04F19"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23BCC9F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75" w:type="dxa"/>
            <w:tcBorders>
              <w:top w:val="nil"/>
              <w:left w:val="nil"/>
              <w:bottom w:val="single" w:sz="8" w:space="0" w:color="auto"/>
              <w:right w:val="single" w:sz="8" w:space="0" w:color="auto"/>
            </w:tcBorders>
            <w:shd w:val="clear" w:color="000000" w:fill="ACB9CA"/>
            <w:noWrap/>
            <w:vAlign w:val="center"/>
            <w:hideMark/>
          </w:tcPr>
          <w:p w14:paraId="1C9D7F2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209" w:type="dxa"/>
            <w:tcBorders>
              <w:top w:val="nil"/>
              <w:left w:val="nil"/>
              <w:bottom w:val="single" w:sz="8" w:space="0" w:color="auto"/>
              <w:right w:val="single" w:sz="8" w:space="0" w:color="auto"/>
            </w:tcBorders>
            <w:shd w:val="clear" w:color="000000" w:fill="ACB9CA"/>
            <w:noWrap/>
            <w:vAlign w:val="center"/>
            <w:hideMark/>
          </w:tcPr>
          <w:p w14:paraId="61247E6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1002" w:type="dxa"/>
            <w:tcBorders>
              <w:top w:val="nil"/>
              <w:left w:val="nil"/>
              <w:bottom w:val="single" w:sz="8" w:space="0" w:color="auto"/>
              <w:right w:val="single" w:sz="8" w:space="0" w:color="auto"/>
            </w:tcBorders>
            <w:shd w:val="clear" w:color="000000" w:fill="ACB9CA"/>
            <w:vAlign w:val="center"/>
            <w:hideMark/>
          </w:tcPr>
          <w:p w14:paraId="5012BAF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381" w:type="dxa"/>
            <w:tcBorders>
              <w:top w:val="nil"/>
              <w:left w:val="nil"/>
              <w:bottom w:val="single" w:sz="8" w:space="0" w:color="auto"/>
              <w:right w:val="single" w:sz="8" w:space="0" w:color="auto"/>
            </w:tcBorders>
            <w:shd w:val="clear" w:color="000000" w:fill="ACB9CA"/>
            <w:noWrap/>
            <w:vAlign w:val="center"/>
            <w:hideMark/>
          </w:tcPr>
          <w:p w14:paraId="799C803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3A57B87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351728B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75" w:type="dxa"/>
            <w:tcBorders>
              <w:top w:val="nil"/>
              <w:left w:val="nil"/>
              <w:bottom w:val="single" w:sz="8" w:space="0" w:color="auto"/>
              <w:right w:val="single" w:sz="8" w:space="0" w:color="auto"/>
            </w:tcBorders>
            <w:shd w:val="clear" w:color="auto" w:fill="auto"/>
            <w:noWrap/>
            <w:vAlign w:val="center"/>
            <w:hideMark/>
          </w:tcPr>
          <w:p w14:paraId="54816B3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209" w:type="dxa"/>
            <w:tcBorders>
              <w:top w:val="nil"/>
              <w:left w:val="nil"/>
              <w:bottom w:val="single" w:sz="8" w:space="0" w:color="auto"/>
              <w:right w:val="single" w:sz="8" w:space="0" w:color="auto"/>
            </w:tcBorders>
            <w:shd w:val="clear" w:color="auto" w:fill="auto"/>
            <w:noWrap/>
            <w:vAlign w:val="center"/>
            <w:hideMark/>
          </w:tcPr>
          <w:p w14:paraId="03F9FC9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85AD7E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4.70%</w:t>
            </w:r>
          </w:p>
        </w:tc>
        <w:tc>
          <w:tcPr>
            <w:tcW w:w="1381" w:type="dxa"/>
            <w:tcBorders>
              <w:top w:val="nil"/>
              <w:left w:val="nil"/>
              <w:bottom w:val="single" w:sz="8" w:space="0" w:color="auto"/>
              <w:right w:val="single" w:sz="8" w:space="0" w:color="auto"/>
            </w:tcBorders>
            <w:shd w:val="clear" w:color="auto" w:fill="auto"/>
            <w:noWrap/>
            <w:vAlign w:val="center"/>
            <w:hideMark/>
          </w:tcPr>
          <w:p w14:paraId="4019D6F1"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450BC558"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524C69B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75" w:type="dxa"/>
            <w:tcBorders>
              <w:top w:val="nil"/>
              <w:left w:val="nil"/>
              <w:bottom w:val="single" w:sz="8" w:space="0" w:color="auto"/>
              <w:right w:val="single" w:sz="8" w:space="0" w:color="auto"/>
            </w:tcBorders>
            <w:shd w:val="clear" w:color="auto" w:fill="auto"/>
            <w:noWrap/>
            <w:vAlign w:val="center"/>
            <w:hideMark/>
          </w:tcPr>
          <w:p w14:paraId="587FC1E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209" w:type="dxa"/>
            <w:tcBorders>
              <w:top w:val="nil"/>
              <w:left w:val="nil"/>
              <w:bottom w:val="single" w:sz="8" w:space="0" w:color="auto"/>
              <w:right w:val="single" w:sz="8" w:space="0" w:color="auto"/>
            </w:tcBorders>
            <w:shd w:val="clear" w:color="auto" w:fill="auto"/>
            <w:noWrap/>
            <w:vAlign w:val="center"/>
            <w:hideMark/>
          </w:tcPr>
          <w:p w14:paraId="383EBED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5A2D1F7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3.26%</w:t>
            </w:r>
          </w:p>
        </w:tc>
        <w:tc>
          <w:tcPr>
            <w:tcW w:w="1381" w:type="dxa"/>
            <w:tcBorders>
              <w:top w:val="nil"/>
              <w:left w:val="nil"/>
              <w:bottom w:val="single" w:sz="8" w:space="0" w:color="auto"/>
              <w:right w:val="single" w:sz="8" w:space="0" w:color="auto"/>
            </w:tcBorders>
            <w:shd w:val="clear" w:color="auto" w:fill="auto"/>
            <w:noWrap/>
            <w:vAlign w:val="center"/>
            <w:hideMark/>
          </w:tcPr>
          <w:p w14:paraId="101D09C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2.00%</w:t>
            </w:r>
          </w:p>
        </w:tc>
      </w:tr>
      <w:tr w:rsidR="00DF72B5" w:rsidRPr="00DF72B5" w14:paraId="2D5D0A9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F9E9C7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75" w:type="dxa"/>
            <w:tcBorders>
              <w:top w:val="nil"/>
              <w:left w:val="nil"/>
              <w:bottom w:val="single" w:sz="8" w:space="0" w:color="auto"/>
              <w:right w:val="single" w:sz="8" w:space="0" w:color="auto"/>
            </w:tcBorders>
            <w:shd w:val="clear" w:color="auto" w:fill="auto"/>
            <w:noWrap/>
            <w:vAlign w:val="center"/>
            <w:hideMark/>
          </w:tcPr>
          <w:p w14:paraId="32E5060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1725060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0263DE1C"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3.20%</w:t>
            </w:r>
          </w:p>
        </w:tc>
        <w:tc>
          <w:tcPr>
            <w:tcW w:w="1381" w:type="dxa"/>
            <w:tcBorders>
              <w:top w:val="nil"/>
              <w:left w:val="nil"/>
              <w:bottom w:val="single" w:sz="8" w:space="0" w:color="auto"/>
              <w:right w:val="single" w:sz="8" w:space="0" w:color="auto"/>
            </w:tcBorders>
            <w:shd w:val="clear" w:color="auto" w:fill="auto"/>
            <w:noWrap/>
            <w:vAlign w:val="center"/>
            <w:hideMark/>
          </w:tcPr>
          <w:p w14:paraId="4C4C7CD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68D2598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56BF0D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75" w:type="dxa"/>
            <w:tcBorders>
              <w:top w:val="nil"/>
              <w:left w:val="nil"/>
              <w:bottom w:val="single" w:sz="8" w:space="0" w:color="auto"/>
              <w:right w:val="single" w:sz="8" w:space="0" w:color="auto"/>
            </w:tcBorders>
            <w:shd w:val="clear" w:color="auto" w:fill="auto"/>
            <w:noWrap/>
            <w:vAlign w:val="center"/>
            <w:hideMark/>
          </w:tcPr>
          <w:p w14:paraId="790415FD"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2CCC849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3D07947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6.40%</w:t>
            </w:r>
          </w:p>
        </w:tc>
        <w:tc>
          <w:tcPr>
            <w:tcW w:w="1381" w:type="dxa"/>
            <w:tcBorders>
              <w:top w:val="nil"/>
              <w:left w:val="nil"/>
              <w:bottom w:val="single" w:sz="8" w:space="0" w:color="auto"/>
              <w:right w:val="single" w:sz="8" w:space="0" w:color="auto"/>
            </w:tcBorders>
            <w:shd w:val="clear" w:color="auto" w:fill="auto"/>
            <w:noWrap/>
            <w:vAlign w:val="center"/>
            <w:hideMark/>
          </w:tcPr>
          <w:p w14:paraId="66D7332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22.00%</w:t>
            </w:r>
          </w:p>
        </w:tc>
      </w:tr>
      <w:tr w:rsidR="00DF72B5" w:rsidRPr="00DF72B5" w14:paraId="15E3FC7A"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8C15B4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75" w:type="dxa"/>
            <w:tcBorders>
              <w:top w:val="nil"/>
              <w:left w:val="nil"/>
              <w:bottom w:val="single" w:sz="8" w:space="0" w:color="auto"/>
              <w:right w:val="single" w:sz="8" w:space="0" w:color="auto"/>
            </w:tcBorders>
            <w:shd w:val="clear" w:color="auto" w:fill="auto"/>
            <w:noWrap/>
            <w:vAlign w:val="center"/>
            <w:hideMark/>
          </w:tcPr>
          <w:p w14:paraId="5CD74DF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4AD7E0A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56D1C57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c>
          <w:tcPr>
            <w:tcW w:w="1381" w:type="dxa"/>
            <w:tcBorders>
              <w:top w:val="nil"/>
              <w:left w:val="nil"/>
              <w:bottom w:val="single" w:sz="8" w:space="0" w:color="auto"/>
              <w:right w:val="single" w:sz="8" w:space="0" w:color="auto"/>
            </w:tcBorders>
            <w:shd w:val="clear" w:color="auto" w:fill="auto"/>
            <w:noWrap/>
            <w:vAlign w:val="center"/>
            <w:hideMark/>
          </w:tcPr>
          <w:p w14:paraId="4891A14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30.00%</w:t>
            </w:r>
          </w:p>
        </w:tc>
      </w:tr>
      <w:tr w:rsidR="00DF72B5" w:rsidRPr="00DF72B5" w14:paraId="560B1625"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659A13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75" w:type="dxa"/>
            <w:tcBorders>
              <w:top w:val="nil"/>
              <w:left w:val="nil"/>
              <w:bottom w:val="single" w:sz="8" w:space="0" w:color="auto"/>
              <w:right w:val="single" w:sz="8" w:space="0" w:color="auto"/>
            </w:tcBorders>
            <w:shd w:val="clear" w:color="auto" w:fill="auto"/>
            <w:noWrap/>
            <w:vAlign w:val="center"/>
            <w:hideMark/>
          </w:tcPr>
          <w:p w14:paraId="1789E2F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1FD400F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336775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7.03%</w:t>
            </w:r>
          </w:p>
        </w:tc>
        <w:tc>
          <w:tcPr>
            <w:tcW w:w="1381" w:type="dxa"/>
            <w:tcBorders>
              <w:top w:val="nil"/>
              <w:left w:val="nil"/>
              <w:bottom w:val="single" w:sz="8" w:space="0" w:color="auto"/>
              <w:right w:val="single" w:sz="8" w:space="0" w:color="auto"/>
            </w:tcBorders>
            <w:shd w:val="clear" w:color="auto" w:fill="auto"/>
            <w:noWrap/>
            <w:vAlign w:val="center"/>
            <w:hideMark/>
          </w:tcPr>
          <w:p w14:paraId="7B8C725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28.00%</w:t>
            </w:r>
          </w:p>
        </w:tc>
      </w:tr>
      <w:tr w:rsidR="00DF72B5" w:rsidRPr="00DF72B5" w14:paraId="0B1C659A"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025D7F9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75" w:type="dxa"/>
            <w:tcBorders>
              <w:top w:val="nil"/>
              <w:left w:val="nil"/>
              <w:bottom w:val="single" w:sz="8" w:space="0" w:color="auto"/>
              <w:right w:val="single" w:sz="8" w:space="0" w:color="000000"/>
            </w:tcBorders>
            <w:shd w:val="clear" w:color="auto" w:fill="auto"/>
            <w:noWrap/>
            <w:vAlign w:val="center"/>
            <w:hideMark/>
          </w:tcPr>
          <w:p w14:paraId="57F521F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7224031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1002" w:type="dxa"/>
            <w:tcBorders>
              <w:top w:val="nil"/>
              <w:left w:val="nil"/>
              <w:bottom w:val="single" w:sz="8" w:space="0" w:color="auto"/>
              <w:right w:val="single" w:sz="8" w:space="0" w:color="auto"/>
            </w:tcBorders>
            <w:shd w:val="clear" w:color="auto" w:fill="auto"/>
            <w:noWrap/>
            <w:vAlign w:val="center"/>
            <w:hideMark/>
          </w:tcPr>
          <w:p w14:paraId="6A96EFA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1.40%</w:t>
            </w:r>
          </w:p>
        </w:tc>
        <w:tc>
          <w:tcPr>
            <w:tcW w:w="1381" w:type="dxa"/>
            <w:tcBorders>
              <w:top w:val="nil"/>
              <w:left w:val="nil"/>
              <w:bottom w:val="single" w:sz="8" w:space="0" w:color="auto"/>
              <w:right w:val="single" w:sz="8" w:space="0" w:color="auto"/>
            </w:tcBorders>
            <w:shd w:val="clear" w:color="auto" w:fill="auto"/>
            <w:noWrap/>
            <w:vAlign w:val="center"/>
            <w:hideMark/>
          </w:tcPr>
          <w:p w14:paraId="3B74CE5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450157EE"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B728CCD"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667" w:type="dxa"/>
            <w:gridSpan w:val="4"/>
            <w:tcBorders>
              <w:top w:val="single" w:sz="8" w:space="0" w:color="auto"/>
              <w:left w:val="nil"/>
              <w:bottom w:val="nil"/>
              <w:right w:val="nil"/>
            </w:tcBorders>
            <w:shd w:val="clear" w:color="000000" w:fill="333F4F"/>
            <w:noWrap/>
            <w:vAlign w:val="center"/>
            <w:hideMark/>
          </w:tcPr>
          <w:p w14:paraId="549075BB"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5.30%</w:t>
            </w:r>
          </w:p>
        </w:tc>
      </w:tr>
    </w:tbl>
    <w:p w14:paraId="0634CFFD" w14:textId="77777777" w:rsidR="00DF72B5" w:rsidRPr="00DF72B5" w:rsidRDefault="00DF72B5" w:rsidP="00DF72B5">
      <w:pPr>
        <w:spacing w:after="0" w:line="240" w:lineRule="auto"/>
        <w:jc w:val="both"/>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0E56C5E5" w14:textId="7D26D909" w:rsidR="00C22CE3" w:rsidRPr="00C22CE3" w:rsidRDefault="00C22CE3" w:rsidP="00C22CE3">
      <w:pPr>
        <w:spacing w:line="360" w:lineRule="auto"/>
        <w:jc w:val="both"/>
        <w:rPr>
          <w:rFonts w:ascii="Arial" w:hAnsi="Arial" w:cs="Arial"/>
        </w:rPr>
      </w:pPr>
      <w:r w:rsidRPr="001543F7">
        <w:rPr>
          <w:rFonts w:ascii="Arial" w:hAnsi="Arial" w:cs="Arial"/>
          <w:b/>
          <w:bCs/>
          <w:noProof/>
          <w:sz w:val="24"/>
          <w:szCs w:val="24"/>
        </w:rPr>
        <mc:AlternateContent>
          <mc:Choice Requires="wps">
            <w:drawing>
              <wp:anchor distT="45720" distB="45720" distL="114300" distR="114300" simplePos="0" relativeHeight="252914688" behindDoc="0" locked="0" layoutInCell="1" allowOverlap="1" wp14:anchorId="2FD85678" wp14:editId="15C60E6A">
                <wp:simplePos x="0" y="0"/>
                <wp:positionH relativeFrom="margin">
                  <wp:align>left</wp:align>
                </wp:positionH>
                <wp:positionV relativeFrom="paragraph">
                  <wp:posOffset>397850</wp:posOffset>
                </wp:positionV>
                <wp:extent cx="6560185" cy="1404620"/>
                <wp:effectExtent l="0" t="0" r="12065" b="19050"/>
                <wp:wrapSquare wrapText="bothSides"/>
                <wp:docPr id="2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0C20CE99" w14:textId="77777777" w:rsidR="004D08D3" w:rsidRPr="001543F7" w:rsidRDefault="004D08D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D85678" id="_x0000_s1103" type="#_x0000_t202" style="position:absolute;left:0;text-align:left;margin-left:0;margin-top:31.35pt;width:516.55pt;height:110.6pt;z-index:25291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" fillcolor="#1f4d78 [1608]">
                <v:textbox style="mso-fit-shape-to-text:t">
                  <w:txbxContent>
                    <w:p w14:paraId="0C20CE99" w14:textId="77777777" w:rsidR="004D08D3" w:rsidRPr="001543F7" w:rsidRDefault="004D08D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6E4D28C" w14:textId="77777777" w:rsidR="00C22CE3" w:rsidRDefault="00C22CE3" w:rsidP="00555BDB">
      <w:pPr>
        <w:spacing w:line="360" w:lineRule="auto"/>
        <w:textAlignment w:val="baseline"/>
        <w:rPr>
          <w:rFonts w:ascii="Arial" w:hAnsi="Arial" w:cs="Arial"/>
          <w:b/>
          <w:bCs/>
          <w:sz w:val="24"/>
          <w:szCs w:val="24"/>
        </w:rPr>
      </w:pPr>
    </w:p>
    <w:p w14:paraId="6FA3341A" w14:textId="1B6669A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3.2.4.2. Operating Efficiency</w:t>
      </w:r>
    </w:p>
    <w:p w14:paraId="772067F4" w14:textId="68A8BDBA" w:rsidR="002679BF" w:rsidRPr="00672393" w:rsidRDefault="008D1421" w:rsidP="00672393">
      <w:pPr>
        <w:spacing w:line="360" w:lineRule="auto"/>
        <w:textAlignment w:val="baseline"/>
        <w:rPr>
          <w:color w:val="000000" w:themeColor="text1"/>
        </w:rPr>
      </w:pPr>
      <w:r w:rsidRPr="002B5730">
        <w:rPr>
          <w:noProof/>
          <w:color w:val="000000" w:themeColor="text1"/>
        </w:rPr>
        <mc:AlternateContent>
          <mc:Choice Requires="wps">
            <w:drawing>
              <wp:anchor distT="0" distB="0" distL="114300" distR="114300" simplePos="0" relativeHeight="252112896" behindDoc="0" locked="0" layoutInCell="1" allowOverlap="1" wp14:anchorId="27D9FAA9" wp14:editId="2E9A0CC0">
                <wp:simplePos x="0" y="0"/>
                <wp:positionH relativeFrom="column">
                  <wp:posOffset>2724150</wp:posOffset>
                </wp:positionH>
                <wp:positionV relativeFrom="paragraph">
                  <wp:posOffset>2259966</wp:posOffset>
                </wp:positionV>
                <wp:extent cx="3645535" cy="285750"/>
                <wp:effectExtent l="0" t="0" r="0" b="0"/>
                <wp:wrapNone/>
                <wp:docPr id="171" name="TextBox 4"/>
                <wp:cNvGraphicFramePr/>
                <a:graphic xmlns:a="http://schemas.openxmlformats.org/drawingml/2006/main">
                  <a:graphicData uri="http://schemas.microsoft.com/office/word/2010/wordprocessingShape">
                    <wps:wsp>
                      <wps:cNvSpPr txBox="1"/>
                      <wps:spPr>
                        <a:xfrm>
                          <a:off x="0" y="0"/>
                          <a:ext cx="3645535" cy="285750"/>
                        </a:xfrm>
                        <a:prstGeom prst="rect">
                          <a:avLst/>
                        </a:prstGeom>
                        <a:noFill/>
                      </wps:spPr>
                      <wps:txbx>
                        <w:txbxContent>
                          <w:p w14:paraId="1F0538F4"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077394" w14:textId="3BFE1F58" w:rsidR="004D08D3" w:rsidRPr="00687E98" w:rsidRDefault="004D08D3" w:rsidP="00AB7B64">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D9FAA9" id="_x0000_s1104" type="#_x0000_t202" style="position:absolute;margin-left:214.5pt;margin-top:177.95pt;width:287.05pt;height:22.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" filled="f" stroked="f">
                <v:textbox>
                  <w:txbxContent>
                    <w:p w14:paraId="1F0538F4"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077394" w14:textId="3BFE1F58" w:rsidR="004D08D3" w:rsidRPr="00687E98" w:rsidRDefault="004D08D3" w:rsidP="00AB7B64">
                      <w:pPr>
                        <w:jc w:val="right"/>
                        <w:textAlignment w:val="baseline"/>
                        <w:rPr>
                          <w:rFonts w:ascii="Verdana" w:eastAsia="Verdana" w:hAnsi="Verdana" w:cs="Verdana"/>
                          <w:i/>
                          <w:iCs/>
                          <w:color w:val="000000" w:themeColor="text1"/>
                          <w:kern w:val="24"/>
                          <w:sz w:val="12"/>
                          <w:szCs w:val="12"/>
                        </w:rPr>
                      </w:pPr>
                    </w:p>
                  </w:txbxContent>
                </v:textbox>
              </v:shape>
            </w:pict>
          </mc:Fallback>
        </mc:AlternateContent>
      </w:r>
      <w:r w:rsidR="00555BDB" w:rsidRPr="0061645E">
        <w:rPr>
          <w:rFonts w:ascii="Arial" w:hAnsi="Arial" w:cs="Arial"/>
          <w:b/>
          <w:bCs/>
          <w:sz w:val="24"/>
          <w:szCs w:val="24"/>
        </w:rPr>
        <w:t>North America Vinyl Ester Resin Operating Efficiency (Percentage), 2015-2030F</w:t>
      </w:r>
      <w:r w:rsidR="002A5D60" w:rsidRPr="002B5730">
        <w:rPr>
          <w:noProof/>
          <w:color w:val="000000" w:themeColor="text1"/>
        </w:rPr>
        <w:drawing>
          <wp:inline distT="0" distB="0" distL="0" distR="0" wp14:anchorId="58CC8384" wp14:editId="0DBBF0EA">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6F3FD80" w14:textId="77777777" w:rsidR="00143C36" w:rsidRDefault="00143C36" w:rsidP="00143C36">
      <w:pPr>
        <w:spacing w:line="360" w:lineRule="auto"/>
        <w:jc w:val="both"/>
        <w:rPr>
          <w:rFonts w:ascii="Arial" w:hAnsi="Arial" w:cs="Arial"/>
          <w:color w:val="000000" w:themeColor="text1"/>
          <w:sz w:val="24"/>
          <w:szCs w:val="24"/>
        </w:rPr>
      </w:pPr>
    </w:p>
    <w:p w14:paraId="0287C09A" w14:textId="6F883206"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Majority of the vinyl ester resin producers operate at 84-86% utilization rate. The operating rates declined to 80% in 2020 owing to limited demand and operational constraints due the outbreak of COVID19 pandemic.</w:t>
      </w:r>
    </w:p>
    <w:p w14:paraId="79B2FF65" w14:textId="2CF4760A" w:rsidR="00143C36" w:rsidRDefault="00143C36" w:rsidP="00143C36">
      <w:pPr>
        <w:spacing w:line="360" w:lineRule="auto"/>
        <w:rPr>
          <w:rFonts w:ascii="Arial" w:hAnsi="Arial" w:cs="Arial"/>
          <w:b/>
          <w:bCs/>
          <w:sz w:val="24"/>
          <w:szCs w:val="24"/>
        </w:rPr>
      </w:pPr>
      <w:r w:rsidRPr="00672393">
        <w:rPr>
          <w:rFonts w:ascii="Arial" w:hAnsi="Arial" w:cs="Arial"/>
          <w:color w:val="000000" w:themeColor="text1"/>
          <w:sz w:val="24"/>
          <w:szCs w:val="24"/>
        </w:rPr>
        <w:t>With recovering operational activities in 2021 in North America, the companies have regained pace of operating at 86% rate which is expected to further rise to almost 89% in 2030 with rise in epoxy resin demand in the end-user industries.</w:t>
      </w:r>
    </w:p>
    <w:p w14:paraId="615E673E" w14:textId="77777777" w:rsidR="00143C36" w:rsidRDefault="00143C36" w:rsidP="0061645E">
      <w:pPr>
        <w:spacing w:line="360" w:lineRule="auto"/>
        <w:rPr>
          <w:rFonts w:ascii="Arial" w:hAnsi="Arial" w:cs="Arial"/>
          <w:b/>
          <w:bCs/>
          <w:sz w:val="24"/>
          <w:szCs w:val="24"/>
        </w:rPr>
      </w:pPr>
    </w:p>
    <w:p w14:paraId="14D4B3AE" w14:textId="6950F1F0"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3.2.4.3. Demand By Application</w:t>
      </w:r>
    </w:p>
    <w:p w14:paraId="756A42A9" w14:textId="0A0819C1" w:rsidR="00F112AA"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North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FCA1370" w14:textId="410C12EB"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6A475D12"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28A99D3" w14:textId="66E7EBA1"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105"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" filled="f" stroked="f">
                <v:textbox>
                  <w:txbxContent>
                    <w:p w14:paraId="44B0ED40" w14:textId="77777777"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6A475D12"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28A99D3" w14:textId="66E7EBA1"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h</w:t>
                      </w:r>
                    </w:p>
                  </w:txbxContent>
                </v:textbox>
                <w10:wrap anchorx="margin"/>
              </v:shape>
            </w:pict>
          </mc:Fallback>
        </mc:AlternateContent>
      </w:r>
      <w:r w:rsidR="0069198A" w:rsidRPr="002B5730">
        <w:rPr>
          <w:noProof/>
          <w:color w:val="000000" w:themeColor="text1"/>
        </w:rPr>
        <w:drawing>
          <wp:inline distT="0" distB="0" distL="0" distR="0" wp14:anchorId="0C1B9794" wp14:editId="4985C2B4">
            <wp:extent cx="6419850" cy="292133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W w:w="10118" w:type="dxa"/>
        <w:tblLook w:val="04A0" w:firstRow="1" w:lastRow="0" w:firstColumn="1" w:lastColumn="0" w:noHBand="0" w:noVBand="1"/>
      </w:tblPr>
      <w:tblGrid>
        <w:gridCol w:w="2167"/>
        <w:gridCol w:w="1678"/>
        <w:gridCol w:w="782"/>
        <w:gridCol w:w="782"/>
        <w:gridCol w:w="782"/>
        <w:gridCol w:w="782"/>
        <w:gridCol w:w="782"/>
        <w:gridCol w:w="795"/>
        <w:gridCol w:w="784"/>
        <w:gridCol w:w="784"/>
      </w:tblGrid>
      <w:tr w:rsidR="002679BF" w:rsidRPr="002679BF" w14:paraId="4D02B099" w14:textId="77777777" w:rsidTr="00672393">
        <w:trPr>
          <w:trHeight w:val="345"/>
        </w:trPr>
        <w:tc>
          <w:tcPr>
            <w:tcW w:w="216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E201EB8"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 xml:space="preserve">Demand by Application </w:t>
            </w:r>
          </w:p>
        </w:tc>
        <w:tc>
          <w:tcPr>
            <w:tcW w:w="1678" w:type="dxa"/>
            <w:tcBorders>
              <w:top w:val="single" w:sz="8" w:space="0" w:color="auto"/>
              <w:left w:val="nil"/>
              <w:bottom w:val="single" w:sz="8" w:space="0" w:color="auto"/>
              <w:right w:val="single" w:sz="8" w:space="0" w:color="auto"/>
            </w:tcBorders>
            <w:shd w:val="clear" w:color="000000" w:fill="C00000"/>
            <w:noWrap/>
            <w:vAlign w:val="center"/>
            <w:hideMark/>
          </w:tcPr>
          <w:p w14:paraId="714756E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DCCE0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29D7D54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1EDC1D"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32EF2904"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1C05482F"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795" w:type="dxa"/>
            <w:tcBorders>
              <w:top w:val="single" w:sz="8" w:space="0" w:color="auto"/>
              <w:left w:val="nil"/>
              <w:bottom w:val="single" w:sz="8" w:space="0" w:color="auto"/>
              <w:right w:val="single" w:sz="8" w:space="0" w:color="auto"/>
            </w:tcBorders>
            <w:shd w:val="clear" w:color="000000" w:fill="C00000"/>
            <w:noWrap/>
            <w:vAlign w:val="center"/>
            <w:hideMark/>
          </w:tcPr>
          <w:p w14:paraId="11AF02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02085046"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13FC3179"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72FAB44A"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7B3DAC8E"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Pipes &amp; Tanks</w:t>
            </w:r>
          </w:p>
        </w:tc>
        <w:tc>
          <w:tcPr>
            <w:tcW w:w="1678" w:type="dxa"/>
            <w:tcBorders>
              <w:top w:val="nil"/>
              <w:left w:val="nil"/>
              <w:bottom w:val="single" w:sz="8" w:space="0" w:color="auto"/>
              <w:right w:val="single" w:sz="8" w:space="0" w:color="auto"/>
            </w:tcBorders>
            <w:shd w:val="clear" w:color="000000" w:fill="FFFFFF"/>
            <w:noWrap/>
            <w:vAlign w:val="center"/>
            <w:hideMark/>
          </w:tcPr>
          <w:p w14:paraId="0811AEA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91</w:t>
            </w:r>
          </w:p>
        </w:tc>
        <w:tc>
          <w:tcPr>
            <w:tcW w:w="782" w:type="dxa"/>
            <w:tcBorders>
              <w:top w:val="nil"/>
              <w:left w:val="nil"/>
              <w:bottom w:val="single" w:sz="8" w:space="0" w:color="auto"/>
              <w:right w:val="single" w:sz="8" w:space="0" w:color="auto"/>
            </w:tcBorders>
            <w:shd w:val="clear" w:color="000000" w:fill="FFFFFF"/>
            <w:noWrap/>
            <w:vAlign w:val="center"/>
            <w:hideMark/>
          </w:tcPr>
          <w:p w14:paraId="2966529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93</w:t>
            </w:r>
          </w:p>
        </w:tc>
        <w:tc>
          <w:tcPr>
            <w:tcW w:w="782" w:type="dxa"/>
            <w:tcBorders>
              <w:top w:val="nil"/>
              <w:left w:val="nil"/>
              <w:bottom w:val="single" w:sz="8" w:space="0" w:color="auto"/>
              <w:right w:val="single" w:sz="8" w:space="0" w:color="auto"/>
            </w:tcBorders>
            <w:shd w:val="clear" w:color="000000" w:fill="FFFFFF"/>
            <w:noWrap/>
            <w:vAlign w:val="center"/>
            <w:hideMark/>
          </w:tcPr>
          <w:p w14:paraId="557BA32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96</w:t>
            </w:r>
          </w:p>
        </w:tc>
        <w:tc>
          <w:tcPr>
            <w:tcW w:w="782" w:type="dxa"/>
            <w:tcBorders>
              <w:top w:val="nil"/>
              <w:left w:val="nil"/>
              <w:bottom w:val="single" w:sz="8" w:space="0" w:color="auto"/>
              <w:right w:val="single" w:sz="8" w:space="0" w:color="auto"/>
            </w:tcBorders>
            <w:shd w:val="clear" w:color="000000" w:fill="FFFFFF"/>
            <w:noWrap/>
            <w:vAlign w:val="center"/>
            <w:hideMark/>
          </w:tcPr>
          <w:p w14:paraId="032FEF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101</w:t>
            </w:r>
          </w:p>
        </w:tc>
        <w:tc>
          <w:tcPr>
            <w:tcW w:w="782" w:type="dxa"/>
            <w:tcBorders>
              <w:top w:val="nil"/>
              <w:left w:val="nil"/>
              <w:bottom w:val="single" w:sz="8" w:space="0" w:color="auto"/>
              <w:right w:val="single" w:sz="8" w:space="0" w:color="auto"/>
            </w:tcBorders>
            <w:shd w:val="clear" w:color="000000" w:fill="FFFFFF"/>
            <w:noWrap/>
            <w:vAlign w:val="center"/>
            <w:hideMark/>
          </w:tcPr>
          <w:p w14:paraId="60FA7E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104</w:t>
            </w:r>
          </w:p>
        </w:tc>
        <w:tc>
          <w:tcPr>
            <w:tcW w:w="782" w:type="dxa"/>
            <w:tcBorders>
              <w:top w:val="nil"/>
              <w:left w:val="nil"/>
              <w:bottom w:val="single" w:sz="8" w:space="0" w:color="auto"/>
              <w:right w:val="single" w:sz="8" w:space="0" w:color="auto"/>
            </w:tcBorders>
            <w:shd w:val="clear" w:color="000000" w:fill="FFFFFF"/>
            <w:noWrap/>
            <w:vAlign w:val="center"/>
            <w:hideMark/>
          </w:tcPr>
          <w:p w14:paraId="04DDB2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97</w:t>
            </w:r>
          </w:p>
        </w:tc>
        <w:tc>
          <w:tcPr>
            <w:tcW w:w="795" w:type="dxa"/>
            <w:tcBorders>
              <w:top w:val="nil"/>
              <w:left w:val="nil"/>
              <w:bottom w:val="single" w:sz="8" w:space="0" w:color="auto"/>
              <w:right w:val="single" w:sz="8" w:space="0" w:color="auto"/>
            </w:tcBorders>
            <w:shd w:val="clear" w:color="000000" w:fill="FFFFFF"/>
            <w:noWrap/>
            <w:vAlign w:val="center"/>
            <w:hideMark/>
          </w:tcPr>
          <w:p w14:paraId="481FF55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103</w:t>
            </w:r>
          </w:p>
        </w:tc>
        <w:tc>
          <w:tcPr>
            <w:tcW w:w="784" w:type="dxa"/>
            <w:tcBorders>
              <w:top w:val="nil"/>
              <w:left w:val="nil"/>
              <w:bottom w:val="single" w:sz="8" w:space="0" w:color="auto"/>
              <w:right w:val="single" w:sz="8" w:space="0" w:color="auto"/>
            </w:tcBorders>
            <w:shd w:val="clear" w:color="000000" w:fill="FFFFFF"/>
            <w:noWrap/>
            <w:vAlign w:val="center"/>
            <w:hideMark/>
          </w:tcPr>
          <w:p w14:paraId="0D134F1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129</w:t>
            </w:r>
          </w:p>
        </w:tc>
        <w:tc>
          <w:tcPr>
            <w:tcW w:w="784" w:type="dxa"/>
            <w:tcBorders>
              <w:top w:val="nil"/>
              <w:left w:val="nil"/>
              <w:bottom w:val="single" w:sz="8" w:space="0" w:color="auto"/>
              <w:right w:val="single" w:sz="8" w:space="0" w:color="auto"/>
            </w:tcBorders>
            <w:shd w:val="clear" w:color="000000" w:fill="FFFFFF"/>
            <w:noWrap/>
            <w:vAlign w:val="center"/>
            <w:hideMark/>
          </w:tcPr>
          <w:p w14:paraId="38CED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167</w:t>
            </w:r>
          </w:p>
        </w:tc>
      </w:tr>
      <w:tr w:rsidR="002679BF" w:rsidRPr="002679BF" w14:paraId="1A122AEE"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16E35DB7"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Marine Components</w:t>
            </w:r>
          </w:p>
        </w:tc>
        <w:tc>
          <w:tcPr>
            <w:tcW w:w="1678" w:type="dxa"/>
            <w:tcBorders>
              <w:top w:val="nil"/>
              <w:left w:val="nil"/>
              <w:bottom w:val="single" w:sz="8" w:space="0" w:color="auto"/>
              <w:right w:val="single" w:sz="8" w:space="0" w:color="auto"/>
            </w:tcBorders>
            <w:shd w:val="clear" w:color="000000" w:fill="FFFFFF"/>
            <w:noWrap/>
            <w:vAlign w:val="center"/>
            <w:hideMark/>
          </w:tcPr>
          <w:p w14:paraId="2B8EFF7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782" w:type="dxa"/>
            <w:tcBorders>
              <w:top w:val="nil"/>
              <w:left w:val="nil"/>
              <w:bottom w:val="single" w:sz="8" w:space="0" w:color="auto"/>
              <w:right w:val="single" w:sz="8" w:space="0" w:color="auto"/>
            </w:tcBorders>
            <w:shd w:val="clear" w:color="000000" w:fill="FFFFFF"/>
            <w:noWrap/>
            <w:vAlign w:val="center"/>
            <w:hideMark/>
          </w:tcPr>
          <w:p w14:paraId="27EA29E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32</w:t>
            </w:r>
          </w:p>
        </w:tc>
        <w:tc>
          <w:tcPr>
            <w:tcW w:w="782" w:type="dxa"/>
            <w:tcBorders>
              <w:top w:val="nil"/>
              <w:left w:val="nil"/>
              <w:bottom w:val="single" w:sz="8" w:space="0" w:color="auto"/>
              <w:right w:val="single" w:sz="8" w:space="0" w:color="auto"/>
            </w:tcBorders>
            <w:shd w:val="clear" w:color="000000" w:fill="FFFFFF"/>
            <w:noWrap/>
            <w:vAlign w:val="center"/>
            <w:hideMark/>
          </w:tcPr>
          <w:p w14:paraId="5D556D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82" w:type="dxa"/>
            <w:tcBorders>
              <w:top w:val="nil"/>
              <w:left w:val="nil"/>
              <w:bottom w:val="single" w:sz="8" w:space="0" w:color="auto"/>
              <w:right w:val="single" w:sz="8" w:space="0" w:color="auto"/>
            </w:tcBorders>
            <w:shd w:val="clear" w:color="000000" w:fill="FFFFFF"/>
            <w:noWrap/>
            <w:vAlign w:val="center"/>
            <w:hideMark/>
          </w:tcPr>
          <w:p w14:paraId="31542D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c>
          <w:tcPr>
            <w:tcW w:w="782" w:type="dxa"/>
            <w:tcBorders>
              <w:top w:val="nil"/>
              <w:left w:val="nil"/>
              <w:bottom w:val="single" w:sz="8" w:space="0" w:color="auto"/>
              <w:right w:val="single" w:sz="8" w:space="0" w:color="auto"/>
            </w:tcBorders>
            <w:shd w:val="clear" w:color="000000" w:fill="FFFFFF"/>
            <w:noWrap/>
            <w:vAlign w:val="center"/>
            <w:hideMark/>
          </w:tcPr>
          <w:p w14:paraId="0557746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2" w:type="dxa"/>
            <w:tcBorders>
              <w:top w:val="nil"/>
              <w:left w:val="nil"/>
              <w:bottom w:val="single" w:sz="8" w:space="0" w:color="auto"/>
              <w:right w:val="single" w:sz="8" w:space="0" w:color="auto"/>
            </w:tcBorders>
            <w:shd w:val="clear" w:color="000000" w:fill="FFFFFF"/>
            <w:noWrap/>
            <w:vAlign w:val="center"/>
            <w:hideMark/>
          </w:tcPr>
          <w:p w14:paraId="0719F3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95" w:type="dxa"/>
            <w:tcBorders>
              <w:top w:val="nil"/>
              <w:left w:val="nil"/>
              <w:bottom w:val="single" w:sz="8" w:space="0" w:color="auto"/>
              <w:right w:val="single" w:sz="8" w:space="0" w:color="auto"/>
            </w:tcBorders>
            <w:shd w:val="clear" w:color="000000" w:fill="FFFFFF"/>
            <w:noWrap/>
            <w:vAlign w:val="center"/>
            <w:hideMark/>
          </w:tcPr>
          <w:p w14:paraId="09A9068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4" w:type="dxa"/>
            <w:tcBorders>
              <w:top w:val="nil"/>
              <w:left w:val="nil"/>
              <w:bottom w:val="single" w:sz="8" w:space="0" w:color="auto"/>
              <w:right w:val="single" w:sz="8" w:space="0" w:color="auto"/>
            </w:tcBorders>
            <w:shd w:val="clear" w:color="000000" w:fill="FFFFFF"/>
            <w:noWrap/>
            <w:vAlign w:val="center"/>
            <w:hideMark/>
          </w:tcPr>
          <w:p w14:paraId="346B89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44</w:t>
            </w:r>
          </w:p>
        </w:tc>
        <w:tc>
          <w:tcPr>
            <w:tcW w:w="784" w:type="dxa"/>
            <w:tcBorders>
              <w:top w:val="nil"/>
              <w:left w:val="nil"/>
              <w:bottom w:val="single" w:sz="8" w:space="0" w:color="auto"/>
              <w:right w:val="single" w:sz="8" w:space="0" w:color="auto"/>
            </w:tcBorders>
            <w:shd w:val="clear" w:color="000000" w:fill="FFFFFF"/>
            <w:noWrap/>
            <w:vAlign w:val="center"/>
            <w:hideMark/>
          </w:tcPr>
          <w:p w14:paraId="1C8449D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r>
      <w:tr w:rsidR="002679BF" w:rsidRPr="002679BF" w14:paraId="3EEEC2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4605B42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Renewables</w:t>
            </w:r>
          </w:p>
        </w:tc>
        <w:tc>
          <w:tcPr>
            <w:tcW w:w="1678" w:type="dxa"/>
            <w:tcBorders>
              <w:top w:val="nil"/>
              <w:left w:val="nil"/>
              <w:bottom w:val="single" w:sz="8" w:space="0" w:color="auto"/>
              <w:right w:val="single" w:sz="8" w:space="0" w:color="auto"/>
            </w:tcBorders>
            <w:shd w:val="clear" w:color="000000" w:fill="FFFFFF"/>
            <w:noWrap/>
            <w:vAlign w:val="center"/>
            <w:hideMark/>
          </w:tcPr>
          <w:p w14:paraId="63DDA8F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49A6FEC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2689720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01E897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52FFD6E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3BE5506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95" w:type="dxa"/>
            <w:tcBorders>
              <w:top w:val="nil"/>
              <w:left w:val="nil"/>
              <w:bottom w:val="single" w:sz="8" w:space="0" w:color="auto"/>
              <w:right w:val="single" w:sz="8" w:space="0" w:color="auto"/>
            </w:tcBorders>
            <w:shd w:val="clear" w:color="000000" w:fill="FFFFFF"/>
            <w:noWrap/>
            <w:vAlign w:val="center"/>
            <w:hideMark/>
          </w:tcPr>
          <w:p w14:paraId="6749D45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4" w:type="dxa"/>
            <w:tcBorders>
              <w:top w:val="nil"/>
              <w:left w:val="nil"/>
              <w:bottom w:val="single" w:sz="8" w:space="0" w:color="auto"/>
              <w:right w:val="single" w:sz="8" w:space="0" w:color="auto"/>
            </w:tcBorders>
            <w:shd w:val="clear" w:color="000000" w:fill="FFFFFF"/>
            <w:noWrap/>
            <w:vAlign w:val="center"/>
            <w:hideMark/>
          </w:tcPr>
          <w:p w14:paraId="1663B01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w:t>
            </w:r>
          </w:p>
        </w:tc>
        <w:tc>
          <w:tcPr>
            <w:tcW w:w="784" w:type="dxa"/>
            <w:tcBorders>
              <w:top w:val="nil"/>
              <w:left w:val="nil"/>
              <w:bottom w:val="single" w:sz="8" w:space="0" w:color="auto"/>
              <w:right w:val="single" w:sz="8" w:space="0" w:color="auto"/>
            </w:tcBorders>
            <w:shd w:val="clear" w:color="000000" w:fill="FFFFFF"/>
            <w:noWrap/>
            <w:vAlign w:val="center"/>
            <w:hideMark/>
          </w:tcPr>
          <w:p w14:paraId="096691A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18</w:t>
            </w:r>
          </w:p>
        </w:tc>
      </w:tr>
      <w:tr w:rsidR="002679BF" w:rsidRPr="002679BF" w14:paraId="1873DB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689C4A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1678" w:type="dxa"/>
            <w:tcBorders>
              <w:top w:val="nil"/>
              <w:left w:val="nil"/>
              <w:bottom w:val="single" w:sz="8" w:space="0" w:color="auto"/>
              <w:right w:val="single" w:sz="8" w:space="0" w:color="auto"/>
            </w:tcBorders>
            <w:shd w:val="clear" w:color="000000" w:fill="FFFFFF"/>
            <w:noWrap/>
            <w:vAlign w:val="center"/>
            <w:hideMark/>
          </w:tcPr>
          <w:p w14:paraId="4EF56B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21</w:t>
            </w:r>
          </w:p>
        </w:tc>
        <w:tc>
          <w:tcPr>
            <w:tcW w:w="782" w:type="dxa"/>
            <w:tcBorders>
              <w:top w:val="nil"/>
              <w:left w:val="nil"/>
              <w:bottom w:val="single" w:sz="8" w:space="0" w:color="auto"/>
              <w:right w:val="single" w:sz="8" w:space="0" w:color="auto"/>
            </w:tcBorders>
            <w:shd w:val="clear" w:color="000000" w:fill="FFFFFF"/>
            <w:noWrap/>
            <w:vAlign w:val="center"/>
            <w:hideMark/>
          </w:tcPr>
          <w:p w14:paraId="3819CDA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22</w:t>
            </w:r>
          </w:p>
        </w:tc>
        <w:tc>
          <w:tcPr>
            <w:tcW w:w="782" w:type="dxa"/>
            <w:tcBorders>
              <w:top w:val="nil"/>
              <w:left w:val="nil"/>
              <w:bottom w:val="single" w:sz="8" w:space="0" w:color="auto"/>
              <w:right w:val="single" w:sz="8" w:space="0" w:color="auto"/>
            </w:tcBorders>
            <w:shd w:val="clear" w:color="000000" w:fill="FFFFFF"/>
            <w:noWrap/>
            <w:vAlign w:val="center"/>
            <w:hideMark/>
          </w:tcPr>
          <w:p w14:paraId="50F4903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514E299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3E9E268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2" w:type="dxa"/>
            <w:tcBorders>
              <w:top w:val="nil"/>
              <w:left w:val="nil"/>
              <w:bottom w:val="single" w:sz="8" w:space="0" w:color="auto"/>
              <w:right w:val="single" w:sz="8" w:space="0" w:color="auto"/>
            </w:tcBorders>
            <w:shd w:val="clear" w:color="000000" w:fill="FFFFFF"/>
            <w:noWrap/>
            <w:vAlign w:val="center"/>
            <w:hideMark/>
          </w:tcPr>
          <w:p w14:paraId="5438C4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95" w:type="dxa"/>
            <w:tcBorders>
              <w:top w:val="nil"/>
              <w:left w:val="nil"/>
              <w:bottom w:val="single" w:sz="8" w:space="0" w:color="auto"/>
              <w:right w:val="single" w:sz="8" w:space="0" w:color="auto"/>
            </w:tcBorders>
            <w:shd w:val="clear" w:color="000000" w:fill="FFFFFF"/>
            <w:noWrap/>
            <w:vAlign w:val="center"/>
            <w:hideMark/>
          </w:tcPr>
          <w:p w14:paraId="20C47F0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4" w:type="dxa"/>
            <w:tcBorders>
              <w:top w:val="nil"/>
              <w:left w:val="nil"/>
              <w:bottom w:val="single" w:sz="8" w:space="0" w:color="auto"/>
              <w:right w:val="single" w:sz="8" w:space="0" w:color="auto"/>
            </w:tcBorders>
            <w:shd w:val="clear" w:color="000000" w:fill="FFFFFF"/>
            <w:noWrap/>
            <w:vAlign w:val="center"/>
            <w:hideMark/>
          </w:tcPr>
          <w:p w14:paraId="2D4B1F5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28</w:t>
            </w:r>
          </w:p>
        </w:tc>
        <w:tc>
          <w:tcPr>
            <w:tcW w:w="784" w:type="dxa"/>
            <w:tcBorders>
              <w:top w:val="nil"/>
              <w:left w:val="nil"/>
              <w:bottom w:val="single" w:sz="8" w:space="0" w:color="auto"/>
              <w:right w:val="single" w:sz="8" w:space="0" w:color="auto"/>
            </w:tcBorders>
            <w:shd w:val="clear" w:color="000000" w:fill="FFFFFF"/>
            <w:noWrap/>
            <w:vAlign w:val="center"/>
            <w:hideMark/>
          </w:tcPr>
          <w:p w14:paraId="35FF26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r>
      <w:tr w:rsidR="002679BF" w:rsidRPr="002679BF" w14:paraId="35049941"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2FAC4AC7"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1678" w:type="dxa"/>
            <w:tcBorders>
              <w:top w:val="nil"/>
              <w:left w:val="nil"/>
              <w:bottom w:val="single" w:sz="8" w:space="0" w:color="auto"/>
              <w:right w:val="single" w:sz="8" w:space="0" w:color="auto"/>
            </w:tcBorders>
            <w:shd w:val="clear" w:color="000000" w:fill="FFFFFF"/>
            <w:noWrap/>
            <w:vAlign w:val="center"/>
            <w:hideMark/>
          </w:tcPr>
          <w:p w14:paraId="7FBD90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782" w:type="dxa"/>
            <w:tcBorders>
              <w:top w:val="nil"/>
              <w:left w:val="nil"/>
              <w:bottom w:val="single" w:sz="8" w:space="0" w:color="auto"/>
              <w:right w:val="single" w:sz="8" w:space="0" w:color="auto"/>
            </w:tcBorders>
            <w:shd w:val="clear" w:color="000000" w:fill="FFFFFF"/>
            <w:noWrap/>
            <w:vAlign w:val="center"/>
            <w:hideMark/>
          </w:tcPr>
          <w:p w14:paraId="26643BA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782" w:type="dxa"/>
            <w:tcBorders>
              <w:top w:val="nil"/>
              <w:left w:val="nil"/>
              <w:bottom w:val="single" w:sz="8" w:space="0" w:color="auto"/>
              <w:right w:val="single" w:sz="8" w:space="0" w:color="auto"/>
            </w:tcBorders>
            <w:shd w:val="clear" w:color="000000" w:fill="FFFFFF"/>
            <w:noWrap/>
            <w:vAlign w:val="center"/>
            <w:hideMark/>
          </w:tcPr>
          <w:p w14:paraId="6E504FD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782" w:type="dxa"/>
            <w:tcBorders>
              <w:top w:val="nil"/>
              <w:left w:val="nil"/>
              <w:bottom w:val="single" w:sz="8" w:space="0" w:color="auto"/>
              <w:right w:val="single" w:sz="8" w:space="0" w:color="auto"/>
            </w:tcBorders>
            <w:shd w:val="clear" w:color="000000" w:fill="FFFFFF"/>
            <w:noWrap/>
            <w:vAlign w:val="center"/>
            <w:hideMark/>
          </w:tcPr>
          <w:p w14:paraId="1A14392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782" w:type="dxa"/>
            <w:tcBorders>
              <w:top w:val="nil"/>
              <w:left w:val="nil"/>
              <w:bottom w:val="single" w:sz="8" w:space="0" w:color="auto"/>
              <w:right w:val="single" w:sz="8" w:space="0" w:color="auto"/>
            </w:tcBorders>
            <w:shd w:val="clear" w:color="000000" w:fill="FFFFFF"/>
            <w:noWrap/>
            <w:vAlign w:val="center"/>
            <w:hideMark/>
          </w:tcPr>
          <w:p w14:paraId="14E1A127"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782" w:type="dxa"/>
            <w:tcBorders>
              <w:top w:val="nil"/>
              <w:left w:val="nil"/>
              <w:bottom w:val="single" w:sz="8" w:space="0" w:color="auto"/>
              <w:right w:val="single" w:sz="8" w:space="0" w:color="auto"/>
            </w:tcBorders>
            <w:shd w:val="clear" w:color="000000" w:fill="FFFFFF"/>
            <w:noWrap/>
            <w:vAlign w:val="center"/>
            <w:hideMark/>
          </w:tcPr>
          <w:p w14:paraId="2EF0250B"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795" w:type="dxa"/>
            <w:tcBorders>
              <w:top w:val="nil"/>
              <w:left w:val="nil"/>
              <w:bottom w:val="single" w:sz="8" w:space="0" w:color="auto"/>
              <w:right w:val="single" w:sz="8" w:space="0" w:color="auto"/>
            </w:tcBorders>
            <w:shd w:val="clear" w:color="000000" w:fill="FFFFFF"/>
            <w:noWrap/>
            <w:vAlign w:val="center"/>
            <w:hideMark/>
          </w:tcPr>
          <w:p w14:paraId="4DC9E29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173</w:t>
            </w:r>
          </w:p>
        </w:tc>
        <w:tc>
          <w:tcPr>
            <w:tcW w:w="784" w:type="dxa"/>
            <w:tcBorders>
              <w:top w:val="nil"/>
              <w:left w:val="nil"/>
              <w:bottom w:val="single" w:sz="8" w:space="0" w:color="auto"/>
              <w:right w:val="single" w:sz="8" w:space="0" w:color="auto"/>
            </w:tcBorders>
            <w:shd w:val="clear" w:color="000000" w:fill="FFFFFF"/>
            <w:noWrap/>
            <w:vAlign w:val="center"/>
            <w:hideMark/>
          </w:tcPr>
          <w:p w14:paraId="5506EBFC"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784" w:type="dxa"/>
            <w:tcBorders>
              <w:top w:val="nil"/>
              <w:left w:val="nil"/>
              <w:bottom w:val="single" w:sz="8" w:space="0" w:color="auto"/>
              <w:right w:val="single" w:sz="8" w:space="0" w:color="auto"/>
            </w:tcBorders>
            <w:shd w:val="clear" w:color="000000" w:fill="FFFFFF"/>
            <w:noWrap/>
            <w:vAlign w:val="center"/>
            <w:hideMark/>
          </w:tcPr>
          <w:p w14:paraId="05980B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3C357753" w14:textId="1C7D2A56" w:rsidR="009531BD" w:rsidRDefault="00672393"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83584" behindDoc="0" locked="0" layoutInCell="1" allowOverlap="1" wp14:anchorId="08928A63" wp14:editId="4DF1C9FD">
                <wp:simplePos x="0" y="0"/>
                <wp:positionH relativeFrom="margin">
                  <wp:posOffset>3303905</wp:posOffset>
                </wp:positionH>
                <wp:positionV relativeFrom="paragraph">
                  <wp:posOffset>55880</wp:posOffset>
                </wp:positionV>
                <wp:extent cx="3259455" cy="409575"/>
                <wp:effectExtent l="0" t="0" r="0" b="0"/>
                <wp:wrapNone/>
                <wp:docPr id="1270"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B9123D1" w14:textId="77777777" w:rsidR="004D08D3" w:rsidRPr="00687E98" w:rsidRDefault="004D08D3"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4839625C"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A17F37A" w14:textId="4ECA76B8" w:rsidR="004D08D3" w:rsidRPr="00687E98" w:rsidRDefault="004D08D3" w:rsidP="00414A15">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928A63" id="_x0000_s1106" type="#_x0000_t202" style="position:absolute;left:0;text-align:left;margin-left:260.15pt;margin-top:4.4pt;width:256.65pt;height:32.2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" filled="f" stroked="f">
                <v:textbox>
                  <w:txbxContent>
                    <w:p w14:paraId="4B9123D1" w14:textId="77777777" w:rsidR="004D08D3" w:rsidRPr="00687E98" w:rsidRDefault="004D08D3"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4839625C"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A17F37A" w14:textId="4ECA76B8" w:rsidR="004D08D3" w:rsidRPr="00687E98" w:rsidRDefault="004D08D3" w:rsidP="00414A15">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1C280C22"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lastRenderedPageBreak/>
        <w:t>The application of vinyl ester resins in tanks and pipes for corrosion resistance materials and coatings holds the highest demand share rounding to 59.5%. It is widely used to manufacture tanks and vessels in Fiberglass Reinforced Plastics (FRP) coating and lining Industry.</w:t>
      </w:r>
    </w:p>
    <w:p w14:paraId="4766417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corrosion resistance ability attracts its application in marine industry that accounts for 20% of the total demand share. Application in Renewables hold 6% market share.</w:t>
      </w:r>
    </w:p>
    <w:p w14:paraId="7CDFEB1F" w14:textId="7807EC68" w:rsidR="00143C36" w:rsidRDefault="00143C36" w:rsidP="006721C8">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increasing industrialization will drive the use of vinyl ester resins in tanks and pipes manufacturing which will dominate the vinyl ester resins market by taking a volume share of 167 thousand tonnes in 2030 rising from 97 thousand tonnes in 2020.</w:t>
      </w:r>
    </w:p>
    <w:p w14:paraId="3DFDC286" w14:textId="77777777" w:rsidR="00143C36" w:rsidRDefault="00143C36" w:rsidP="006721C8">
      <w:pPr>
        <w:spacing w:line="360" w:lineRule="auto"/>
        <w:jc w:val="both"/>
        <w:rPr>
          <w:rFonts w:ascii="Arial" w:hAnsi="Arial" w:cs="Arial"/>
          <w:color w:val="000000" w:themeColor="text1"/>
          <w:sz w:val="24"/>
          <w:szCs w:val="24"/>
        </w:rPr>
      </w:pPr>
    </w:p>
    <w:p w14:paraId="3316C860" w14:textId="5A545524"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3.2.4.4. Demand By Type</w:t>
      </w:r>
    </w:p>
    <w:p w14:paraId="56B6839E" w14:textId="4587BD47" w:rsidR="006721C8"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24F28EB" w14:textId="3FA23EDA" w:rsidR="00755D0C" w:rsidRPr="002B5730" w:rsidRDefault="00755D0C" w:rsidP="00447C32">
      <w:pPr>
        <w:rPr>
          <w:color w:val="000000" w:themeColor="text1"/>
        </w:rPr>
      </w:pP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6B06B3A0">
                <wp:simplePos x="0" y="0"/>
                <wp:positionH relativeFrom="margin">
                  <wp:posOffset>-85725</wp:posOffset>
                </wp:positionH>
                <wp:positionV relativeFrom="paragraph">
                  <wp:posOffset>165736</wp:posOffset>
                </wp:positionV>
                <wp:extent cx="6543675" cy="3562350"/>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562350"/>
                        </a:xfrm>
                        <a:prstGeom prst="rect">
                          <a:avLst/>
                        </a:prstGeom>
                        <a:noFill/>
                      </wps:spPr>
                      <wps:txbx>
                        <w:txbxContent>
                          <w:p w14:paraId="22B48AA5" w14:textId="34B09570" w:rsidR="004D08D3" w:rsidRDefault="004D08D3"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TextBox 13" o:spid="_x0000_s1107" type="#_x0000_t202" style="position:absolute;margin-left:-6.75pt;margin-top:13.05pt;width:515.25pt;height:28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" filled="f" stroked="f">
                <v:textbox>
                  <w:txbxContent>
                    <w:p w14:paraId="22B48AA5" w14:textId="34B09570" w:rsidR="004D08D3" w:rsidRDefault="004D08D3"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xbxContent>
                </v:textbox>
                <w10:wrap anchorx="margin"/>
              </v:shape>
            </w:pict>
          </mc:Fallback>
        </mc:AlternateContent>
      </w: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3D7F4FF6" w:rsidR="00755D0C" w:rsidRPr="002B5730" w:rsidRDefault="00755D0C" w:rsidP="00447C32">
      <w:pPr>
        <w:rPr>
          <w:color w:val="000000" w:themeColor="text1"/>
        </w:rPr>
      </w:pPr>
    </w:p>
    <w:p w14:paraId="2EC7979B" w14:textId="743939DE" w:rsidR="00755D0C" w:rsidRPr="002B5730" w:rsidRDefault="00755D0C" w:rsidP="00447C32">
      <w:pPr>
        <w:rPr>
          <w:color w:val="000000" w:themeColor="text1"/>
        </w:rPr>
      </w:pPr>
    </w:p>
    <w:p w14:paraId="0F34038B" w14:textId="526DEB77" w:rsidR="00755D0C" w:rsidRPr="002B5730" w:rsidRDefault="00F81BEE"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536999D0">
                <wp:simplePos x="0" y="0"/>
                <wp:positionH relativeFrom="margin">
                  <wp:posOffset>1933575</wp:posOffset>
                </wp:positionH>
                <wp:positionV relativeFrom="paragraph">
                  <wp:posOffset>193675</wp:posOffset>
                </wp:positionV>
                <wp:extent cx="4400550" cy="41910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419100"/>
                        </a:xfrm>
                        <a:prstGeom prst="rect">
                          <a:avLst/>
                        </a:prstGeom>
                        <a:noFill/>
                      </wps:spPr>
                      <wps:txbx>
                        <w:txbxContent>
                          <w:p w14:paraId="2359B076" w14:textId="77777777"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96F18BA"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2D35231" w14:textId="5C7F4461" w:rsidR="004D08D3" w:rsidRPr="00687E98" w:rsidRDefault="004D08D3" w:rsidP="00414A15">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A65830" id="_x0000_s1108" type="#_x0000_t202" style="position:absolute;margin-left:152.25pt;margin-top:15.25pt;width:346.5pt;height:33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" filled="f" stroked="f">
                <v:textbox>
                  <w:txbxContent>
                    <w:p w14:paraId="2359B076" w14:textId="77777777" w:rsidR="004D08D3" w:rsidRPr="00687E98" w:rsidRDefault="004D08D3"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96F18BA"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2D35231" w14:textId="5C7F4461" w:rsidR="004D08D3" w:rsidRPr="00687E98" w:rsidRDefault="004D08D3" w:rsidP="00414A15">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54EA5F1E" w:rsidR="00755D0C" w:rsidRDefault="00755D0C" w:rsidP="00447C32">
      <w:pPr>
        <w:rPr>
          <w:color w:val="000000" w:themeColor="text1"/>
        </w:rPr>
      </w:pPr>
    </w:p>
    <w:tbl>
      <w:tblPr>
        <w:tblW w:w="9996" w:type="dxa"/>
        <w:tblLook w:val="04A0" w:firstRow="1" w:lastRow="0" w:firstColumn="1" w:lastColumn="0" w:noHBand="0" w:noVBand="1"/>
      </w:tblPr>
      <w:tblGrid>
        <w:gridCol w:w="2526"/>
        <w:gridCol w:w="830"/>
        <w:gridCol w:w="830"/>
        <w:gridCol w:w="830"/>
        <w:gridCol w:w="830"/>
        <w:gridCol w:w="830"/>
        <w:gridCol w:w="830"/>
        <w:gridCol w:w="830"/>
        <w:gridCol w:w="830"/>
        <w:gridCol w:w="830"/>
      </w:tblGrid>
      <w:tr w:rsidR="002679BF" w:rsidRPr="002679BF" w14:paraId="01777390" w14:textId="77777777" w:rsidTr="002679BF">
        <w:trPr>
          <w:trHeight w:val="367"/>
        </w:trPr>
        <w:tc>
          <w:tcPr>
            <w:tcW w:w="252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D64496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Demand by Type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4B61D7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039DE173"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ADEBB5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DC4D14B"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29DECE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F9759A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C563002"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17C913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2DCF387"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153D6BDC"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5E9915E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Bisphenol-</w:t>
            </w:r>
            <w:proofErr w:type="gramStart"/>
            <w:r w:rsidRPr="002679BF">
              <w:rPr>
                <w:rFonts w:ascii="Arial" w:eastAsia="Times New Roman" w:hAnsi="Arial" w:cs="Arial"/>
                <w:color w:val="000000"/>
                <w:sz w:val="20"/>
                <w:szCs w:val="20"/>
                <w:lang w:eastAsia="en-IN"/>
              </w:rPr>
              <w:t>A,F</w:t>
            </w:r>
            <w:proofErr w:type="gramEnd"/>
            <w:r w:rsidRPr="002679BF">
              <w:rPr>
                <w:rFonts w:ascii="Arial" w:eastAsia="Times New Roman" w:hAnsi="Arial" w:cs="Arial"/>
                <w:color w:val="000000"/>
                <w:sz w:val="20"/>
                <w:szCs w:val="20"/>
                <w:lang w:eastAsia="en-IN"/>
              </w:rPr>
              <w:t>,S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31EA40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77</w:t>
            </w:r>
          </w:p>
        </w:tc>
        <w:tc>
          <w:tcPr>
            <w:tcW w:w="830" w:type="dxa"/>
            <w:tcBorders>
              <w:top w:val="nil"/>
              <w:left w:val="nil"/>
              <w:bottom w:val="single" w:sz="8" w:space="0" w:color="auto"/>
              <w:right w:val="single" w:sz="8" w:space="0" w:color="auto"/>
            </w:tcBorders>
            <w:shd w:val="clear" w:color="000000" w:fill="FFFFFF"/>
            <w:noWrap/>
            <w:vAlign w:val="center"/>
            <w:hideMark/>
          </w:tcPr>
          <w:p w14:paraId="02C3A28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79</w:t>
            </w:r>
          </w:p>
        </w:tc>
        <w:tc>
          <w:tcPr>
            <w:tcW w:w="830" w:type="dxa"/>
            <w:tcBorders>
              <w:top w:val="nil"/>
              <w:left w:val="nil"/>
              <w:bottom w:val="single" w:sz="8" w:space="0" w:color="auto"/>
              <w:right w:val="single" w:sz="8" w:space="0" w:color="auto"/>
            </w:tcBorders>
            <w:shd w:val="clear" w:color="000000" w:fill="FFFFFF"/>
            <w:noWrap/>
            <w:vAlign w:val="center"/>
            <w:hideMark/>
          </w:tcPr>
          <w:p w14:paraId="263FE50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81</w:t>
            </w:r>
          </w:p>
        </w:tc>
        <w:tc>
          <w:tcPr>
            <w:tcW w:w="830" w:type="dxa"/>
            <w:tcBorders>
              <w:top w:val="nil"/>
              <w:left w:val="nil"/>
              <w:bottom w:val="single" w:sz="8" w:space="0" w:color="auto"/>
              <w:right w:val="single" w:sz="8" w:space="0" w:color="auto"/>
            </w:tcBorders>
            <w:shd w:val="clear" w:color="000000" w:fill="FFFFFF"/>
            <w:noWrap/>
            <w:vAlign w:val="center"/>
            <w:hideMark/>
          </w:tcPr>
          <w:p w14:paraId="7C41DCF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85</w:t>
            </w:r>
          </w:p>
        </w:tc>
        <w:tc>
          <w:tcPr>
            <w:tcW w:w="830" w:type="dxa"/>
            <w:tcBorders>
              <w:top w:val="nil"/>
              <w:left w:val="nil"/>
              <w:bottom w:val="single" w:sz="8" w:space="0" w:color="auto"/>
              <w:right w:val="single" w:sz="8" w:space="0" w:color="auto"/>
            </w:tcBorders>
            <w:shd w:val="clear" w:color="000000" w:fill="FFFFFF"/>
            <w:noWrap/>
            <w:vAlign w:val="center"/>
            <w:hideMark/>
          </w:tcPr>
          <w:p w14:paraId="05C5D82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88</w:t>
            </w:r>
          </w:p>
        </w:tc>
        <w:tc>
          <w:tcPr>
            <w:tcW w:w="830" w:type="dxa"/>
            <w:tcBorders>
              <w:top w:val="nil"/>
              <w:left w:val="nil"/>
              <w:bottom w:val="single" w:sz="8" w:space="0" w:color="auto"/>
              <w:right w:val="single" w:sz="8" w:space="0" w:color="auto"/>
            </w:tcBorders>
            <w:shd w:val="clear" w:color="000000" w:fill="FFFFFF"/>
            <w:noWrap/>
            <w:vAlign w:val="center"/>
            <w:hideMark/>
          </w:tcPr>
          <w:p w14:paraId="120218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83</w:t>
            </w:r>
          </w:p>
        </w:tc>
        <w:tc>
          <w:tcPr>
            <w:tcW w:w="830" w:type="dxa"/>
            <w:tcBorders>
              <w:top w:val="nil"/>
              <w:left w:val="nil"/>
              <w:bottom w:val="single" w:sz="8" w:space="0" w:color="auto"/>
              <w:right w:val="single" w:sz="8" w:space="0" w:color="auto"/>
            </w:tcBorders>
            <w:shd w:val="clear" w:color="000000" w:fill="FFFFFF"/>
            <w:noWrap/>
            <w:vAlign w:val="center"/>
            <w:hideMark/>
          </w:tcPr>
          <w:p w14:paraId="7571BEA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87</w:t>
            </w:r>
          </w:p>
        </w:tc>
        <w:tc>
          <w:tcPr>
            <w:tcW w:w="830" w:type="dxa"/>
            <w:tcBorders>
              <w:top w:val="nil"/>
              <w:left w:val="nil"/>
              <w:bottom w:val="single" w:sz="8" w:space="0" w:color="auto"/>
              <w:right w:val="single" w:sz="8" w:space="0" w:color="auto"/>
            </w:tcBorders>
            <w:shd w:val="clear" w:color="000000" w:fill="FFFFFF"/>
            <w:noWrap/>
            <w:vAlign w:val="center"/>
            <w:hideMark/>
          </w:tcPr>
          <w:p w14:paraId="27AC380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109</w:t>
            </w:r>
          </w:p>
        </w:tc>
        <w:tc>
          <w:tcPr>
            <w:tcW w:w="830" w:type="dxa"/>
            <w:tcBorders>
              <w:top w:val="nil"/>
              <w:left w:val="nil"/>
              <w:bottom w:val="single" w:sz="8" w:space="0" w:color="auto"/>
              <w:right w:val="single" w:sz="8" w:space="0" w:color="auto"/>
            </w:tcBorders>
            <w:shd w:val="clear" w:color="000000" w:fill="FFFFFF"/>
            <w:noWrap/>
            <w:vAlign w:val="center"/>
            <w:hideMark/>
          </w:tcPr>
          <w:p w14:paraId="14EE4E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141</w:t>
            </w:r>
          </w:p>
        </w:tc>
      </w:tr>
      <w:tr w:rsidR="002679BF" w:rsidRPr="002679BF" w14:paraId="5B38624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05F92A3" w14:textId="77777777" w:rsidR="002679BF" w:rsidRPr="002679BF" w:rsidRDefault="002679BF" w:rsidP="002679BF">
            <w:pPr>
              <w:spacing w:after="0" w:line="240" w:lineRule="auto"/>
              <w:rPr>
                <w:rFonts w:ascii="Arial" w:eastAsia="Times New Roman" w:hAnsi="Arial" w:cs="Arial"/>
                <w:color w:val="000000"/>
                <w:sz w:val="20"/>
                <w:szCs w:val="20"/>
                <w:lang w:eastAsia="en-IN"/>
              </w:rPr>
            </w:pPr>
            <w:proofErr w:type="spellStart"/>
            <w:r w:rsidRPr="002679BF">
              <w:rPr>
                <w:rFonts w:ascii="Arial" w:eastAsia="Times New Roman" w:hAnsi="Arial" w:cs="Arial"/>
                <w:color w:val="000000"/>
                <w:sz w:val="20"/>
                <w:szCs w:val="20"/>
                <w:lang w:eastAsia="en-IN"/>
              </w:rPr>
              <w:t>Novolac</w:t>
            </w:r>
            <w:proofErr w:type="spellEnd"/>
            <w:r w:rsidRPr="002679BF">
              <w:rPr>
                <w:rFonts w:ascii="Arial" w:eastAsia="Times New Roman" w:hAnsi="Arial" w:cs="Arial"/>
                <w:color w:val="000000"/>
                <w:sz w:val="20"/>
                <w:szCs w:val="20"/>
                <w:lang w:eastAsia="en-IN"/>
              </w:rPr>
              <w:t xml:space="preserve">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1D896E8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38</w:t>
            </w:r>
          </w:p>
        </w:tc>
        <w:tc>
          <w:tcPr>
            <w:tcW w:w="830" w:type="dxa"/>
            <w:tcBorders>
              <w:top w:val="nil"/>
              <w:left w:val="nil"/>
              <w:bottom w:val="single" w:sz="8" w:space="0" w:color="auto"/>
              <w:right w:val="single" w:sz="8" w:space="0" w:color="auto"/>
            </w:tcBorders>
            <w:shd w:val="clear" w:color="000000" w:fill="FFFFFF"/>
            <w:noWrap/>
            <w:vAlign w:val="center"/>
            <w:hideMark/>
          </w:tcPr>
          <w:p w14:paraId="3C6104E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40</w:t>
            </w:r>
          </w:p>
        </w:tc>
        <w:tc>
          <w:tcPr>
            <w:tcW w:w="830" w:type="dxa"/>
            <w:tcBorders>
              <w:top w:val="nil"/>
              <w:left w:val="nil"/>
              <w:bottom w:val="single" w:sz="8" w:space="0" w:color="auto"/>
              <w:right w:val="single" w:sz="8" w:space="0" w:color="auto"/>
            </w:tcBorders>
            <w:shd w:val="clear" w:color="000000" w:fill="FFFFFF"/>
            <w:noWrap/>
            <w:vAlign w:val="center"/>
            <w:hideMark/>
          </w:tcPr>
          <w:p w14:paraId="710715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41</w:t>
            </w:r>
          </w:p>
        </w:tc>
        <w:tc>
          <w:tcPr>
            <w:tcW w:w="830" w:type="dxa"/>
            <w:tcBorders>
              <w:top w:val="nil"/>
              <w:left w:val="nil"/>
              <w:bottom w:val="single" w:sz="8" w:space="0" w:color="auto"/>
              <w:right w:val="single" w:sz="8" w:space="0" w:color="auto"/>
            </w:tcBorders>
            <w:shd w:val="clear" w:color="000000" w:fill="FFFFFF"/>
            <w:noWrap/>
            <w:vAlign w:val="center"/>
            <w:hideMark/>
          </w:tcPr>
          <w:p w14:paraId="37DFE09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43</w:t>
            </w:r>
          </w:p>
        </w:tc>
        <w:tc>
          <w:tcPr>
            <w:tcW w:w="830" w:type="dxa"/>
            <w:tcBorders>
              <w:top w:val="nil"/>
              <w:left w:val="nil"/>
              <w:bottom w:val="single" w:sz="8" w:space="0" w:color="auto"/>
              <w:right w:val="single" w:sz="8" w:space="0" w:color="auto"/>
            </w:tcBorders>
            <w:shd w:val="clear" w:color="000000" w:fill="FFFFFF"/>
            <w:noWrap/>
            <w:vAlign w:val="center"/>
            <w:hideMark/>
          </w:tcPr>
          <w:p w14:paraId="22B6BD3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5785DD1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42</w:t>
            </w:r>
          </w:p>
        </w:tc>
        <w:tc>
          <w:tcPr>
            <w:tcW w:w="830" w:type="dxa"/>
            <w:tcBorders>
              <w:top w:val="nil"/>
              <w:left w:val="nil"/>
              <w:bottom w:val="single" w:sz="8" w:space="0" w:color="auto"/>
              <w:right w:val="single" w:sz="8" w:space="0" w:color="auto"/>
            </w:tcBorders>
            <w:shd w:val="clear" w:color="000000" w:fill="FFFFFF"/>
            <w:noWrap/>
            <w:vAlign w:val="center"/>
            <w:hideMark/>
          </w:tcPr>
          <w:p w14:paraId="457EB93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2993EC8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c>
          <w:tcPr>
            <w:tcW w:w="830" w:type="dxa"/>
            <w:tcBorders>
              <w:top w:val="nil"/>
              <w:left w:val="nil"/>
              <w:bottom w:val="single" w:sz="8" w:space="0" w:color="auto"/>
              <w:right w:val="single" w:sz="8" w:space="0" w:color="auto"/>
            </w:tcBorders>
            <w:shd w:val="clear" w:color="000000" w:fill="FFFFFF"/>
            <w:noWrap/>
            <w:vAlign w:val="center"/>
            <w:hideMark/>
          </w:tcPr>
          <w:p w14:paraId="2AE62C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73</w:t>
            </w:r>
          </w:p>
        </w:tc>
      </w:tr>
      <w:tr w:rsidR="002679BF" w:rsidRPr="002679BF" w14:paraId="63151BE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1D1E3726"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Brominated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2B3676F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637F74A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BAAA24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4C204A7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0DD4CA4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761285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5545E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0A9F7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19</w:t>
            </w:r>
          </w:p>
        </w:tc>
        <w:tc>
          <w:tcPr>
            <w:tcW w:w="830" w:type="dxa"/>
            <w:tcBorders>
              <w:top w:val="nil"/>
              <w:left w:val="nil"/>
              <w:bottom w:val="single" w:sz="8" w:space="0" w:color="auto"/>
              <w:right w:val="single" w:sz="8" w:space="0" w:color="auto"/>
            </w:tcBorders>
            <w:shd w:val="clear" w:color="000000" w:fill="FFFFFF"/>
            <w:noWrap/>
            <w:vAlign w:val="center"/>
            <w:hideMark/>
          </w:tcPr>
          <w:p w14:paraId="03760E7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r>
      <w:tr w:rsidR="002679BF" w:rsidRPr="002679BF" w14:paraId="73EDAC24"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3BDB793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lastRenderedPageBreak/>
              <w:t>Other</w:t>
            </w:r>
          </w:p>
        </w:tc>
        <w:tc>
          <w:tcPr>
            <w:tcW w:w="830" w:type="dxa"/>
            <w:tcBorders>
              <w:top w:val="nil"/>
              <w:left w:val="nil"/>
              <w:bottom w:val="single" w:sz="8" w:space="0" w:color="auto"/>
              <w:right w:val="single" w:sz="8" w:space="0" w:color="auto"/>
            </w:tcBorders>
            <w:shd w:val="clear" w:color="000000" w:fill="FFFFFF"/>
            <w:noWrap/>
            <w:vAlign w:val="center"/>
            <w:hideMark/>
          </w:tcPr>
          <w:p w14:paraId="6DC694E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764ABB1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2BF8D15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3843BB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F4BD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25B3D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830" w:type="dxa"/>
            <w:tcBorders>
              <w:top w:val="nil"/>
              <w:left w:val="nil"/>
              <w:bottom w:val="single" w:sz="8" w:space="0" w:color="auto"/>
              <w:right w:val="single" w:sz="8" w:space="0" w:color="auto"/>
            </w:tcBorders>
            <w:shd w:val="clear" w:color="000000" w:fill="FFFFFF"/>
            <w:noWrap/>
            <w:vAlign w:val="center"/>
            <w:hideMark/>
          </w:tcPr>
          <w:p w14:paraId="7B70003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12C4292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830" w:type="dxa"/>
            <w:tcBorders>
              <w:top w:val="nil"/>
              <w:left w:val="nil"/>
              <w:bottom w:val="single" w:sz="8" w:space="0" w:color="auto"/>
              <w:right w:val="single" w:sz="8" w:space="0" w:color="auto"/>
            </w:tcBorders>
            <w:shd w:val="clear" w:color="000000" w:fill="FFFFFF"/>
            <w:noWrap/>
            <w:vAlign w:val="center"/>
            <w:hideMark/>
          </w:tcPr>
          <w:p w14:paraId="0A6C33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37</w:t>
            </w:r>
          </w:p>
        </w:tc>
      </w:tr>
      <w:tr w:rsidR="002679BF" w:rsidRPr="002679BF" w14:paraId="0FCC9C5F"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FF1C7CD"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830" w:type="dxa"/>
            <w:tcBorders>
              <w:top w:val="nil"/>
              <w:left w:val="nil"/>
              <w:bottom w:val="single" w:sz="8" w:space="0" w:color="auto"/>
              <w:right w:val="single" w:sz="8" w:space="0" w:color="auto"/>
            </w:tcBorders>
            <w:shd w:val="clear" w:color="000000" w:fill="FFFFFF"/>
            <w:noWrap/>
            <w:vAlign w:val="center"/>
            <w:hideMark/>
          </w:tcPr>
          <w:p w14:paraId="798B04D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830" w:type="dxa"/>
            <w:tcBorders>
              <w:top w:val="nil"/>
              <w:left w:val="nil"/>
              <w:bottom w:val="single" w:sz="8" w:space="0" w:color="auto"/>
              <w:right w:val="single" w:sz="8" w:space="0" w:color="auto"/>
            </w:tcBorders>
            <w:shd w:val="clear" w:color="000000" w:fill="FFFFFF"/>
            <w:noWrap/>
            <w:vAlign w:val="center"/>
            <w:hideMark/>
          </w:tcPr>
          <w:p w14:paraId="6546D38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830" w:type="dxa"/>
            <w:tcBorders>
              <w:top w:val="nil"/>
              <w:left w:val="nil"/>
              <w:bottom w:val="single" w:sz="8" w:space="0" w:color="auto"/>
              <w:right w:val="single" w:sz="8" w:space="0" w:color="auto"/>
            </w:tcBorders>
            <w:shd w:val="clear" w:color="000000" w:fill="FFFFFF"/>
            <w:noWrap/>
            <w:vAlign w:val="center"/>
            <w:hideMark/>
          </w:tcPr>
          <w:p w14:paraId="692DA6E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830" w:type="dxa"/>
            <w:tcBorders>
              <w:top w:val="nil"/>
              <w:left w:val="nil"/>
              <w:bottom w:val="single" w:sz="8" w:space="0" w:color="auto"/>
              <w:right w:val="single" w:sz="8" w:space="0" w:color="auto"/>
            </w:tcBorders>
            <w:shd w:val="clear" w:color="000000" w:fill="FFFFFF"/>
            <w:noWrap/>
            <w:vAlign w:val="center"/>
            <w:hideMark/>
          </w:tcPr>
          <w:p w14:paraId="1768C2F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830" w:type="dxa"/>
            <w:tcBorders>
              <w:top w:val="nil"/>
              <w:left w:val="nil"/>
              <w:bottom w:val="single" w:sz="8" w:space="0" w:color="auto"/>
              <w:right w:val="single" w:sz="8" w:space="0" w:color="auto"/>
            </w:tcBorders>
            <w:shd w:val="clear" w:color="000000" w:fill="FFFFFF"/>
            <w:noWrap/>
            <w:vAlign w:val="center"/>
            <w:hideMark/>
          </w:tcPr>
          <w:p w14:paraId="290D19E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830" w:type="dxa"/>
            <w:tcBorders>
              <w:top w:val="nil"/>
              <w:left w:val="nil"/>
              <w:bottom w:val="single" w:sz="8" w:space="0" w:color="auto"/>
              <w:right w:val="single" w:sz="8" w:space="0" w:color="auto"/>
            </w:tcBorders>
            <w:shd w:val="clear" w:color="000000" w:fill="FFFFFF"/>
            <w:noWrap/>
            <w:vAlign w:val="center"/>
            <w:hideMark/>
          </w:tcPr>
          <w:p w14:paraId="76A8BE3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830" w:type="dxa"/>
            <w:tcBorders>
              <w:top w:val="nil"/>
              <w:left w:val="nil"/>
              <w:bottom w:val="single" w:sz="8" w:space="0" w:color="auto"/>
              <w:right w:val="single" w:sz="8" w:space="0" w:color="auto"/>
            </w:tcBorders>
            <w:shd w:val="clear" w:color="000000" w:fill="FFFFFF"/>
            <w:noWrap/>
            <w:vAlign w:val="center"/>
            <w:hideMark/>
          </w:tcPr>
          <w:p w14:paraId="429710E3" w14:textId="7A3750EC"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173</w:t>
            </w:r>
          </w:p>
        </w:tc>
        <w:tc>
          <w:tcPr>
            <w:tcW w:w="830" w:type="dxa"/>
            <w:tcBorders>
              <w:top w:val="nil"/>
              <w:left w:val="nil"/>
              <w:bottom w:val="single" w:sz="8" w:space="0" w:color="auto"/>
              <w:right w:val="single" w:sz="8" w:space="0" w:color="auto"/>
            </w:tcBorders>
            <w:shd w:val="clear" w:color="000000" w:fill="FFFFFF"/>
            <w:noWrap/>
            <w:vAlign w:val="center"/>
            <w:hideMark/>
          </w:tcPr>
          <w:p w14:paraId="386FAF8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830" w:type="dxa"/>
            <w:tcBorders>
              <w:top w:val="nil"/>
              <w:left w:val="nil"/>
              <w:bottom w:val="single" w:sz="8" w:space="0" w:color="auto"/>
              <w:right w:val="single" w:sz="8" w:space="0" w:color="auto"/>
            </w:tcBorders>
            <w:shd w:val="clear" w:color="000000" w:fill="FFFFFF"/>
            <w:noWrap/>
            <w:vAlign w:val="center"/>
            <w:hideMark/>
          </w:tcPr>
          <w:p w14:paraId="2FACB5F1" w14:textId="513C5711"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52CA2772" w14:textId="37285F8D" w:rsidR="009531BD" w:rsidRDefault="00414A15" w:rsidP="00260328">
      <w:pPr>
        <w:spacing w:line="360" w:lineRule="auto"/>
        <w:jc w:val="both"/>
        <w:rPr>
          <w:rFonts w:ascii="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485632" behindDoc="0" locked="0" layoutInCell="1" allowOverlap="1" wp14:anchorId="50EF9E60" wp14:editId="198BE908">
                <wp:simplePos x="0" y="0"/>
                <wp:positionH relativeFrom="margin">
                  <wp:posOffset>2390775</wp:posOffset>
                </wp:positionH>
                <wp:positionV relativeFrom="paragraph">
                  <wp:posOffset>19685</wp:posOffset>
                </wp:positionV>
                <wp:extent cx="3990975" cy="466725"/>
                <wp:effectExtent l="0" t="0" r="0" b="0"/>
                <wp:wrapNone/>
                <wp:docPr id="1271" name="TextBox 22"/>
                <wp:cNvGraphicFramePr/>
                <a:graphic xmlns:a="http://schemas.openxmlformats.org/drawingml/2006/main">
                  <a:graphicData uri="http://schemas.microsoft.com/office/word/2010/wordprocessingShape">
                    <wps:wsp>
                      <wps:cNvSpPr txBox="1"/>
                      <wps:spPr>
                        <a:xfrm>
                          <a:off x="0" y="0"/>
                          <a:ext cx="3990975" cy="466725"/>
                        </a:xfrm>
                        <a:prstGeom prst="rect">
                          <a:avLst/>
                        </a:prstGeom>
                        <a:noFill/>
                      </wps:spPr>
                      <wps:txbx>
                        <w:txbxContent>
                          <w:p w14:paraId="2FCB22F2" w14:textId="77777777" w:rsidR="004D08D3" w:rsidRPr="00687E98" w:rsidRDefault="004D08D3"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727DE841"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3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087668" w14:textId="029D9586" w:rsidR="004D08D3" w:rsidRPr="00687E98" w:rsidRDefault="004D08D3" w:rsidP="00414A15">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EF9E60" id="_x0000_s1109" type="#_x0000_t202" style="position:absolute;left:0;text-align:left;margin-left:188.25pt;margin-top:1.55pt;width:314.25pt;height:36.7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" filled="f" stroked="f">
                <v:textbox>
                  <w:txbxContent>
                    <w:p w14:paraId="2FCB22F2" w14:textId="77777777" w:rsidR="004D08D3" w:rsidRPr="00687E98" w:rsidRDefault="004D08D3"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727DE841"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087668" w14:textId="029D9586" w:rsidR="004D08D3" w:rsidRPr="00687E98" w:rsidRDefault="004D08D3" w:rsidP="00414A15">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08C1730B" w14:textId="26BAF567"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North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83</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12</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5</w:t>
      </w:r>
      <w:r w:rsidRPr="003757E0">
        <w:rPr>
          <w:rFonts w:ascii="Arial" w:eastAsia="Arial" w:hAnsi="Arial" w:cs="Arial"/>
          <w:bCs/>
          <w:i/>
          <w:iCs/>
          <w:color w:val="000000" w:themeColor="text1"/>
          <w:sz w:val="18"/>
          <w:szCs w:val="18"/>
        </w:rPr>
        <w:t>%, respectively.</w:t>
      </w:r>
    </w:p>
    <w:p w14:paraId="415E2AB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Bisphenol-</w:t>
      </w:r>
      <w:proofErr w:type="gramStart"/>
      <w:r w:rsidRPr="00672393">
        <w:rPr>
          <w:rFonts w:ascii="Arial" w:hAnsi="Arial" w:cs="Arial"/>
          <w:color w:val="000000" w:themeColor="text1"/>
          <w:sz w:val="24"/>
          <w:szCs w:val="24"/>
        </w:rPr>
        <w:t>A,F</w:t>
      </w:r>
      <w:proofErr w:type="gramEnd"/>
      <w:r w:rsidRPr="00672393">
        <w:rPr>
          <w:rFonts w:ascii="Arial" w:hAnsi="Arial" w:cs="Arial"/>
          <w:color w:val="000000" w:themeColor="text1"/>
          <w:sz w:val="24"/>
          <w:szCs w:val="24"/>
        </w:rPr>
        <w:t>,S vinyl ester enjoys the highest demand of 50.5% amounting to 83 thousand tonnes in 2020 owing to its corrosion and chemical resistance properties.</w:t>
      </w:r>
    </w:p>
    <w:p w14:paraId="5499215E" w14:textId="77777777" w:rsidR="00143C36" w:rsidRPr="00672393" w:rsidRDefault="00143C36" w:rsidP="00143C36">
      <w:pPr>
        <w:spacing w:line="360" w:lineRule="auto"/>
        <w:jc w:val="both"/>
        <w:rPr>
          <w:rFonts w:ascii="Arial" w:hAnsi="Arial" w:cs="Arial"/>
          <w:color w:val="000000" w:themeColor="text1"/>
          <w:sz w:val="24"/>
          <w:szCs w:val="24"/>
        </w:rPr>
      </w:pPr>
      <w:proofErr w:type="spellStart"/>
      <w:r w:rsidRPr="00672393">
        <w:rPr>
          <w:rFonts w:ascii="Arial" w:hAnsi="Arial" w:cs="Arial"/>
          <w:color w:val="000000" w:themeColor="text1"/>
          <w:sz w:val="24"/>
          <w:szCs w:val="24"/>
        </w:rPr>
        <w:t>Novolac</w:t>
      </w:r>
      <w:proofErr w:type="spellEnd"/>
      <w:r w:rsidRPr="00672393">
        <w:rPr>
          <w:rFonts w:ascii="Arial" w:hAnsi="Arial" w:cs="Arial"/>
          <w:color w:val="000000" w:themeColor="text1"/>
          <w:sz w:val="24"/>
          <w:szCs w:val="24"/>
        </w:rPr>
        <w:t xml:space="preserve"> vinyl ester contributes to 25.8% of the total demand in North America due to its excellent bonding and adhesion properties. They are specifically applied in harsh environments due to their high mechanical and thermal stability.</w:t>
      </w:r>
    </w:p>
    <w:p w14:paraId="0F2E1A11" w14:textId="066A555B" w:rsidR="00143C36" w:rsidRDefault="00143C36" w:rsidP="00260328">
      <w:pPr>
        <w:spacing w:line="360" w:lineRule="auto"/>
        <w:jc w:val="both"/>
        <w:rPr>
          <w:rFonts w:ascii="Arial" w:hAnsi="Arial" w:cs="Arial"/>
          <w:color w:val="000000" w:themeColor="text1"/>
          <w:sz w:val="24"/>
          <w:szCs w:val="24"/>
        </w:rPr>
        <w:sectPr w:rsidR="00143C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96DE6EB" w14:textId="77777777" w:rsidR="00E544BF" w:rsidRDefault="00E544BF" w:rsidP="00260328">
      <w:pPr>
        <w:spacing w:line="360" w:lineRule="auto"/>
        <w:jc w:val="both"/>
        <w:rPr>
          <w:rFonts w:ascii="Arial" w:hAnsi="Arial" w:cs="Arial"/>
          <w:color w:val="000000" w:themeColor="text1"/>
          <w:sz w:val="24"/>
          <w:szCs w:val="24"/>
        </w:rPr>
      </w:pPr>
    </w:p>
    <w:p w14:paraId="0E513B20" w14:textId="73058B3E" w:rsidR="009531BD" w:rsidRDefault="009531BD" w:rsidP="00260328">
      <w:pPr>
        <w:spacing w:line="360" w:lineRule="auto"/>
        <w:jc w:val="both"/>
        <w:rPr>
          <w:rFonts w:ascii="Arial" w:hAnsi="Arial" w:cs="Arial"/>
          <w:color w:val="000000" w:themeColor="text1"/>
          <w:sz w:val="24"/>
          <w:szCs w:val="24"/>
        </w:rPr>
        <w:sectPr w:rsidR="009531B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54B4957" w14:textId="5A46D999"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3.2.4.5. Demand By Sales Channel</w:t>
      </w:r>
    </w:p>
    <w:p w14:paraId="686295CD" w14:textId="5843E91F"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B7E1474" w14:textId="644976E7" w:rsidR="00447C32" w:rsidRPr="002B5730" w:rsidRDefault="00447C32" w:rsidP="00447C32">
      <w:pPr>
        <w:rPr>
          <w:color w:val="000000" w:themeColor="text1"/>
        </w:rPr>
      </w:pPr>
    </w:p>
    <w:p w14:paraId="26BA887D" w14:textId="50BE90CE" w:rsidR="00447C32" w:rsidRPr="002B5730" w:rsidRDefault="00447C32" w:rsidP="00447C32">
      <w:pPr>
        <w:rPr>
          <w:color w:val="000000" w:themeColor="text1"/>
        </w:rPr>
      </w:pPr>
    </w:p>
    <w:p w14:paraId="00FBD12E" w14:textId="70939FCD"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2FDE42C8">
                <wp:simplePos x="0" y="0"/>
                <wp:positionH relativeFrom="margin">
                  <wp:posOffset>2809875</wp:posOffset>
                </wp:positionH>
                <wp:positionV relativeFrom="paragraph">
                  <wp:posOffset>2310131</wp:posOffset>
                </wp:positionV>
                <wp:extent cx="3455035" cy="342900"/>
                <wp:effectExtent l="0" t="0" r="0" b="0"/>
                <wp:wrapNone/>
                <wp:docPr id="173" name="TextBox 4"/>
                <wp:cNvGraphicFramePr/>
                <a:graphic xmlns:a="http://schemas.openxmlformats.org/drawingml/2006/main">
                  <a:graphicData uri="http://schemas.microsoft.com/office/word/2010/wordprocessingShape">
                    <wps:wsp>
                      <wps:cNvSpPr txBox="1"/>
                      <wps:spPr>
                        <a:xfrm>
                          <a:off x="0" y="0"/>
                          <a:ext cx="3455035" cy="342900"/>
                        </a:xfrm>
                        <a:prstGeom prst="rect">
                          <a:avLst/>
                        </a:prstGeom>
                        <a:noFill/>
                      </wps:spPr>
                      <wps:txbx>
                        <w:txbxContent>
                          <w:p w14:paraId="7F00832C"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67CA0DD" w14:textId="22E67AC4" w:rsidR="004D08D3" w:rsidRPr="00687E98" w:rsidRDefault="004D08D3" w:rsidP="00447C32">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E79125" id="_x0000_s1110" type="#_x0000_t202" style="position:absolute;margin-left:221.25pt;margin-top:181.9pt;width:272.05pt;height:27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" filled="f" stroked="f">
                <v:textbox>
                  <w:txbxContent>
                    <w:p w14:paraId="7F00832C"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67CA0DD" w14:textId="22E67AC4" w:rsidR="004D08D3" w:rsidRPr="00687E98" w:rsidRDefault="004D08D3" w:rsidP="00447C32">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C556F0" w:rsidRPr="002B5730">
        <w:rPr>
          <w:noProof/>
          <w:color w:val="000000" w:themeColor="text1"/>
        </w:rPr>
        <w:drawing>
          <wp:inline distT="0" distB="0" distL="0" distR="0" wp14:anchorId="32161D2E" wp14:editId="48442A78">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A665FA6" w14:textId="74705DF6" w:rsidR="007E1CA0" w:rsidRDefault="007E1CA0">
      <w:pPr>
        <w:rPr>
          <w:color w:val="000000" w:themeColor="text1"/>
        </w:rPr>
      </w:pPr>
    </w:p>
    <w:p w14:paraId="15D18D79" w14:textId="77777777" w:rsidR="007E1CA0" w:rsidRDefault="007E1CA0">
      <w:pPr>
        <w:rPr>
          <w:color w:val="000000" w:themeColor="text1"/>
        </w:rPr>
      </w:pPr>
    </w:p>
    <w:tbl>
      <w:tblPr>
        <w:tblW w:w="10087" w:type="dxa"/>
        <w:tblLook w:val="04A0" w:firstRow="1" w:lastRow="0" w:firstColumn="1" w:lastColumn="0" w:noHBand="0" w:noVBand="1"/>
      </w:tblPr>
      <w:tblGrid>
        <w:gridCol w:w="2659"/>
        <w:gridCol w:w="1238"/>
        <w:gridCol w:w="1238"/>
        <w:gridCol w:w="1238"/>
        <w:gridCol w:w="1238"/>
        <w:gridCol w:w="1238"/>
        <w:gridCol w:w="1238"/>
      </w:tblGrid>
      <w:tr w:rsidR="00630962" w:rsidRPr="007E1CA0" w14:paraId="463EA90C" w14:textId="77777777" w:rsidTr="00630962">
        <w:trPr>
          <w:trHeight w:val="481"/>
        </w:trPr>
        <w:tc>
          <w:tcPr>
            <w:tcW w:w="265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1FAC20B" w14:textId="232D0C0A"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 xml:space="preserve">Demand by Sales Channel </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BF2EDD8"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2015</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319B6D1B"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2016</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32B5858B"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2017</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8D0EC13"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2018</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01FD9928"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2019</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8E93792"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2020</w:t>
            </w:r>
          </w:p>
        </w:tc>
      </w:tr>
      <w:tr w:rsidR="00630962" w:rsidRPr="007E1CA0" w14:paraId="48F34024"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6CE7FD09" w14:textId="77777777" w:rsidR="00630962" w:rsidRPr="007E1CA0" w:rsidRDefault="00630962"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 xml:space="preserve">Direct </w:t>
            </w:r>
          </w:p>
        </w:tc>
        <w:tc>
          <w:tcPr>
            <w:tcW w:w="1238" w:type="dxa"/>
            <w:tcBorders>
              <w:top w:val="nil"/>
              <w:left w:val="nil"/>
              <w:bottom w:val="single" w:sz="8" w:space="0" w:color="auto"/>
              <w:right w:val="single" w:sz="8" w:space="0" w:color="auto"/>
            </w:tcBorders>
            <w:shd w:val="clear" w:color="000000" w:fill="FFFFFF"/>
            <w:noWrap/>
            <w:vAlign w:val="center"/>
            <w:hideMark/>
          </w:tcPr>
          <w:p w14:paraId="1AE32DA5"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122</w:t>
            </w:r>
          </w:p>
        </w:tc>
        <w:tc>
          <w:tcPr>
            <w:tcW w:w="1238" w:type="dxa"/>
            <w:tcBorders>
              <w:top w:val="nil"/>
              <w:left w:val="nil"/>
              <w:bottom w:val="single" w:sz="8" w:space="0" w:color="auto"/>
              <w:right w:val="single" w:sz="8" w:space="0" w:color="auto"/>
            </w:tcBorders>
            <w:shd w:val="clear" w:color="000000" w:fill="FFFFFF"/>
            <w:noWrap/>
            <w:vAlign w:val="center"/>
            <w:hideMark/>
          </w:tcPr>
          <w:p w14:paraId="185AD1A9"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125</w:t>
            </w:r>
          </w:p>
        </w:tc>
        <w:tc>
          <w:tcPr>
            <w:tcW w:w="1238" w:type="dxa"/>
            <w:tcBorders>
              <w:top w:val="nil"/>
              <w:left w:val="nil"/>
              <w:bottom w:val="single" w:sz="8" w:space="0" w:color="auto"/>
              <w:right w:val="single" w:sz="8" w:space="0" w:color="auto"/>
            </w:tcBorders>
            <w:shd w:val="clear" w:color="000000" w:fill="FFFFFF"/>
            <w:noWrap/>
            <w:vAlign w:val="center"/>
            <w:hideMark/>
          </w:tcPr>
          <w:p w14:paraId="6F29F52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129</w:t>
            </w:r>
          </w:p>
        </w:tc>
        <w:tc>
          <w:tcPr>
            <w:tcW w:w="1238" w:type="dxa"/>
            <w:tcBorders>
              <w:top w:val="nil"/>
              <w:left w:val="nil"/>
              <w:bottom w:val="single" w:sz="8" w:space="0" w:color="auto"/>
              <w:right w:val="single" w:sz="8" w:space="0" w:color="auto"/>
            </w:tcBorders>
            <w:shd w:val="clear" w:color="000000" w:fill="FFFFFF"/>
            <w:noWrap/>
            <w:vAlign w:val="center"/>
            <w:hideMark/>
          </w:tcPr>
          <w:p w14:paraId="37AE617C"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135</w:t>
            </w:r>
          </w:p>
        </w:tc>
        <w:tc>
          <w:tcPr>
            <w:tcW w:w="1238" w:type="dxa"/>
            <w:tcBorders>
              <w:top w:val="nil"/>
              <w:left w:val="nil"/>
              <w:bottom w:val="single" w:sz="8" w:space="0" w:color="auto"/>
              <w:right w:val="single" w:sz="8" w:space="0" w:color="auto"/>
            </w:tcBorders>
            <w:shd w:val="clear" w:color="000000" w:fill="FFFFFF"/>
            <w:noWrap/>
            <w:vAlign w:val="center"/>
            <w:hideMark/>
          </w:tcPr>
          <w:p w14:paraId="37DEB22E"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140</w:t>
            </w:r>
          </w:p>
        </w:tc>
        <w:tc>
          <w:tcPr>
            <w:tcW w:w="1238" w:type="dxa"/>
            <w:tcBorders>
              <w:top w:val="nil"/>
              <w:left w:val="nil"/>
              <w:bottom w:val="single" w:sz="8" w:space="0" w:color="auto"/>
              <w:right w:val="single" w:sz="8" w:space="0" w:color="auto"/>
            </w:tcBorders>
            <w:shd w:val="clear" w:color="000000" w:fill="FFFFFF"/>
            <w:noWrap/>
            <w:vAlign w:val="center"/>
            <w:hideMark/>
          </w:tcPr>
          <w:p w14:paraId="75666A45"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130</w:t>
            </w:r>
          </w:p>
        </w:tc>
      </w:tr>
      <w:tr w:rsidR="00630962" w:rsidRPr="007E1CA0" w14:paraId="1EAC574D"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36F082F7" w14:textId="77777777" w:rsidR="00630962" w:rsidRPr="007E1CA0" w:rsidRDefault="00630962"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lastRenderedPageBreak/>
              <w:t xml:space="preserve">Indirect </w:t>
            </w:r>
          </w:p>
        </w:tc>
        <w:tc>
          <w:tcPr>
            <w:tcW w:w="1238" w:type="dxa"/>
            <w:tcBorders>
              <w:top w:val="nil"/>
              <w:left w:val="nil"/>
              <w:bottom w:val="single" w:sz="8" w:space="0" w:color="auto"/>
              <w:right w:val="single" w:sz="8" w:space="0" w:color="auto"/>
            </w:tcBorders>
            <w:shd w:val="clear" w:color="000000" w:fill="FFFFFF"/>
            <w:noWrap/>
            <w:vAlign w:val="center"/>
            <w:hideMark/>
          </w:tcPr>
          <w:p w14:paraId="43DD080F"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31</w:t>
            </w:r>
          </w:p>
        </w:tc>
        <w:tc>
          <w:tcPr>
            <w:tcW w:w="1238" w:type="dxa"/>
            <w:tcBorders>
              <w:top w:val="nil"/>
              <w:left w:val="nil"/>
              <w:bottom w:val="single" w:sz="8" w:space="0" w:color="auto"/>
              <w:right w:val="single" w:sz="8" w:space="0" w:color="auto"/>
            </w:tcBorders>
            <w:shd w:val="clear" w:color="000000" w:fill="FFFFFF"/>
            <w:noWrap/>
            <w:vAlign w:val="center"/>
            <w:hideMark/>
          </w:tcPr>
          <w:p w14:paraId="118B087C"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32</w:t>
            </w:r>
          </w:p>
        </w:tc>
        <w:tc>
          <w:tcPr>
            <w:tcW w:w="1238" w:type="dxa"/>
            <w:tcBorders>
              <w:top w:val="nil"/>
              <w:left w:val="nil"/>
              <w:bottom w:val="single" w:sz="8" w:space="0" w:color="auto"/>
              <w:right w:val="single" w:sz="8" w:space="0" w:color="auto"/>
            </w:tcBorders>
            <w:shd w:val="clear" w:color="000000" w:fill="FFFFFF"/>
            <w:noWrap/>
            <w:vAlign w:val="center"/>
            <w:hideMark/>
          </w:tcPr>
          <w:p w14:paraId="1DD1392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33</w:t>
            </w:r>
          </w:p>
        </w:tc>
        <w:tc>
          <w:tcPr>
            <w:tcW w:w="1238" w:type="dxa"/>
            <w:tcBorders>
              <w:top w:val="nil"/>
              <w:left w:val="nil"/>
              <w:bottom w:val="single" w:sz="8" w:space="0" w:color="auto"/>
              <w:right w:val="single" w:sz="8" w:space="0" w:color="auto"/>
            </w:tcBorders>
            <w:shd w:val="clear" w:color="000000" w:fill="FFFFFF"/>
            <w:noWrap/>
            <w:vAlign w:val="center"/>
            <w:hideMark/>
          </w:tcPr>
          <w:p w14:paraId="7E89E77A"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238" w:type="dxa"/>
            <w:tcBorders>
              <w:top w:val="nil"/>
              <w:left w:val="nil"/>
              <w:bottom w:val="single" w:sz="8" w:space="0" w:color="auto"/>
              <w:right w:val="single" w:sz="8" w:space="0" w:color="auto"/>
            </w:tcBorders>
            <w:shd w:val="clear" w:color="000000" w:fill="FFFFFF"/>
            <w:noWrap/>
            <w:vAlign w:val="center"/>
            <w:hideMark/>
          </w:tcPr>
          <w:p w14:paraId="0B82258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238" w:type="dxa"/>
            <w:tcBorders>
              <w:top w:val="nil"/>
              <w:left w:val="nil"/>
              <w:bottom w:val="single" w:sz="8" w:space="0" w:color="auto"/>
              <w:right w:val="single" w:sz="8" w:space="0" w:color="auto"/>
            </w:tcBorders>
            <w:shd w:val="clear" w:color="000000" w:fill="FFFFFF"/>
            <w:noWrap/>
            <w:vAlign w:val="center"/>
            <w:hideMark/>
          </w:tcPr>
          <w:p w14:paraId="1AE5E58A"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r>
      <w:tr w:rsidR="00630962" w:rsidRPr="007E1CA0" w14:paraId="6CC79FD5"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549DF718" w14:textId="77777777" w:rsidR="00630962" w:rsidRPr="007E1CA0" w:rsidRDefault="00630962" w:rsidP="007E1CA0">
            <w:pPr>
              <w:spacing w:after="0" w:line="240" w:lineRule="auto"/>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Total</w:t>
            </w:r>
          </w:p>
        </w:tc>
        <w:tc>
          <w:tcPr>
            <w:tcW w:w="1238" w:type="dxa"/>
            <w:tcBorders>
              <w:top w:val="nil"/>
              <w:left w:val="nil"/>
              <w:bottom w:val="single" w:sz="8" w:space="0" w:color="auto"/>
              <w:right w:val="single" w:sz="8" w:space="0" w:color="auto"/>
            </w:tcBorders>
            <w:shd w:val="clear" w:color="000000" w:fill="FFFFFF"/>
            <w:noWrap/>
            <w:vAlign w:val="center"/>
            <w:hideMark/>
          </w:tcPr>
          <w:p w14:paraId="4B1D3C0E"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153</w:t>
            </w:r>
          </w:p>
        </w:tc>
        <w:tc>
          <w:tcPr>
            <w:tcW w:w="1238" w:type="dxa"/>
            <w:tcBorders>
              <w:top w:val="nil"/>
              <w:left w:val="nil"/>
              <w:bottom w:val="single" w:sz="8" w:space="0" w:color="auto"/>
              <w:right w:val="single" w:sz="8" w:space="0" w:color="auto"/>
            </w:tcBorders>
            <w:shd w:val="clear" w:color="000000" w:fill="FFFFFF"/>
            <w:noWrap/>
            <w:vAlign w:val="center"/>
            <w:hideMark/>
          </w:tcPr>
          <w:p w14:paraId="3B95CFA2"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157</w:t>
            </w:r>
          </w:p>
        </w:tc>
        <w:tc>
          <w:tcPr>
            <w:tcW w:w="1238" w:type="dxa"/>
            <w:tcBorders>
              <w:top w:val="nil"/>
              <w:left w:val="nil"/>
              <w:bottom w:val="single" w:sz="8" w:space="0" w:color="auto"/>
              <w:right w:val="single" w:sz="8" w:space="0" w:color="auto"/>
            </w:tcBorders>
            <w:shd w:val="clear" w:color="000000" w:fill="FFFFFF"/>
            <w:noWrap/>
            <w:vAlign w:val="center"/>
            <w:hideMark/>
          </w:tcPr>
          <w:p w14:paraId="7D4B5EED"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162</w:t>
            </w:r>
          </w:p>
        </w:tc>
        <w:tc>
          <w:tcPr>
            <w:tcW w:w="1238" w:type="dxa"/>
            <w:tcBorders>
              <w:top w:val="nil"/>
              <w:left w:val="nil"/>
              <w:bottom w:val="single" w:sz="8" w:space="0" w:color="auto"/>
              <w:right w:val="single" w:sz="8" w:space="0" w:color="auto"/>
            </w:tcBorders>
            <w:shd w:val="clear" w:color="000000" w:fill="FFFFFF"/>
            <w:noWrap/>
            <w:vAlign w:val="center"/>
            <w:hideMark/>
          </w:tcPr>
          <w:p w14:paraId="4F85AB93"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169</w:t>
            </w:r>
          </w:p>
        </w:tc>
        <w:tc>
          <w:tcPr>
            <w:tcW w:w="1238" w:type="dxa"/>
            <w:tcBorders>
              <w:top w:val="nil"/>
              <w:left w:val="nil"/>
              <w:bottom w:val="single" w:sz="8" w:space="0" w:color="auto"/>
              <w:right w:val="single" w:sz="8" w:space="0" w:color="auto"/>
            </w:tcBorders>
            <w:shd w:val="clear" w:color="000000" w:fill="FFFFFF"/>
            <w:noWrap/>
            <w:vAlign w:val="center"/>
            <w:hideMark/>
          </w:tcPr>
          <w:p w14:paraId="5613FB72"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174</w:t>
            </w:r>
          </w:p>
        </w:tc>
        <w:tc>
          <w:tcPr>
            <w:tcW w:w="1238" w:type="dxa"/>
            <w:tcBorders>
              <w:top w:val="nil"/>
              <w:left w:val="nil"/>
              <w:bottom w:val="single" w:sz="8" w:space="0" w:color="auto"/>
              <w:right w:val="single" w:sz="8" w:space="0" w:color="auto"/>
            </w:tcBorders>
            <w:shd w:val="clear" w:color="000000" w:fill="FFFFFF"/>
            <w:noWrap/>
            <w:vAlign w:val="center"/>
            <w:hideMark/>
          </w:tcPr>
          <w:p w14:paraId="57A22479"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164</w:t>
            </w:r>
          </w:p>
        </w:tc>
      </w:tr>
    </w:tbl>
    <w:p w14:paraId="720348B1" w14:textId="6F19D322" w:rsidR="009531BD" w:rsidRDefault="009531BD">
      <w:pPr>
        <w:rPr>
          <w:color w:val="000000" w:themeColor="text1"/>
        </w:rPr>
      </w:pPr>
      <w:r w:rsidRPr="002B5730">
        <w:rPr>
          <w:noProof/>
          <w:color w:val="000000" w:themeColor="text1"/>
        </w:rPr>
        <mc:AlternateContent>
          <mc:Choice Requires="wps">
            <w:drawing>
              <wp:anchor distT="0" distB="0" distL="114300" distR="114300" simplePos="0" relativeHeight="252487680" behindDoc="0" locked="0" layoutInCell="1" allowOverlap="1" wp14:anchorId="1BBF0984" wp14:editId="713AE9AE">
                <wp:simplePos x="0" y="0"/>
                <wp:positionH relativeFrom="margin">
                  <wp:posOffset>2943225</wp:posOffset>
                </wp:positionH>
                <wp:positionV relativeFrom="paragraph">
                  <wp:posOffset>214631</wp:posOffset>
                </wp:positionV>
                <wp:extent cx="3550285" cy="285750"/>
                <wp:effectExtent l="0" t="0" r="0" b="0"/>
                <wp:wrapNone/>
                <wp:docPr id="1272" name="TextBox 4"/>
                <wp:cNvGraphicFramePr/>
                <a:graphic xmlns:a="http://schemas.openxmlformats.org/drawingml/2006/main">
                  <a:graphicData uri="http://schemas.microsoft.com/office/word/2010/wordprocessingShape">
                    <wps:wsp>
                      <wps:cNvSpPr txBox="1"/>
                      <wps:spPr>
                        <a:xfrm>
                          <a:off x="0" y="0"/>
                          <a:ext cx="3550285" cy="285750"/>
                        </a:xfrm>
                        <a:prstGeom prst="rect">
                          <a:avLst/>
                        </a:prstGeom>
                        <a:noFill/>
                      </wps:spPr>
                      <wps:txbx>
                        <w:txbxContent>
                          <w:p w14:paraId="3F273508"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28EA688" w14:textId="7CB4CCF1" w:rsidR="004D08D3" w:rsidRPr="00687E98" w:rsidRDefault="004D08D3" w:rsidP="008D1421">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BBF0984" id="_x0000_s1111" type="#_x0000_t202" style="position:absolute;margin-left:231.75pt;margin-top:16.9pt;width:279.55pt;height:22.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" filled="f" stroked="f">
                <v:textbox>
                  <w:txbxContent>
                    <w:p w14:paraId="3F273508"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28EA688" w14:textId="7CB4CCF1" w:rsidR="004D08D3" w:rsidRPr="00687E98" w:rsidRDefault="004D08D3" w:rsidP="008D1421">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F81BEE">
        <w:rPr>
          <w:color w:val="000000" w:themeColor="text1"/>
        </w:rPr>
        <w:tab/>
      </w:r>
    </w:p>
    <w:p w14:paraId="0335FED3" w14:textId="494FBA7B" w:rsidR="009531BD" w:rsidRDefault="009531BD">
      <w:pPr>
        <w:rPr>
          <w:color w:val="000000" w:themeColor="text1"/>
        </w:rPr>
      </w:pPr>
    </w:p>
    <w:p w14:paraId="2331E737"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Vinyl ester resins manufacturers sell their product in bulk quantities directly to their customers in bulk quantities. Hence direct sales channels contribute to 79.8% of the total sales in this region.</w:t>
      </w:r>
    </w:p>
    <w:p w14:paraId="4C7FDE1B"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Indirect sales channel of vinyl ester resins come into play in cases where bulk volume is not required and demand for the same is addressed by distributors and agents.</w:t>
      </w:r>
    </w:p>
    <w:p w14:paraId="72619A3D" w14:textId="3D66CF9C" w:rsidR="009531BD" w:rsidRDefault="009531BD">
      <w:pPr>
        <w:rPr>
          <w:color w:val="000000" w:themeColor="text1"/>
        </w:rPr>
      </w:pPr>
    </w:p>
    <w:p w14:paraId="7B67E6D8" w14:textId="77777777" w:rsidR="009531BD" w:rsidRDefault="009531BD">
      <w:pPr>
        <w:rPr>
          <w:color w:val="000000" w:themeColor="text1"/>
        </w:rPr>
      </w:pPr>
    </w:p>
    <w:p w14:paraId="5A1C70A7" w14:textId="12338E23"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North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23D61EAE" w14:textId="77777777" w:rsidTr="00E80F8C">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1AA3C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095BA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0E4AD9"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5A223F"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EE0CCAA"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186050"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33ACA4"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C72BF4F"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220839"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A25A55"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7050BC"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0940595F" w14:textId="77777777" w:rsidTr="00E80F8C">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863BFA4"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5BBECE4"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7BB96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845E5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23F2B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24334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CFCC9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E86D42"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B46402"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6D4AD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DCD0B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r>
      <w:tr w:rsidR="007B461A" w:rsidRPr="00113DAD" w14:paraId="0FACD498" w14:textId="77777777" w:rsidTr="00E80F8C">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B15746"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26DD007"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D26DD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CCAE0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3CB248"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90646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87AC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3B7A2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C97A2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5F806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CEF57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200.24</w:t>
            </w:r>
          </w:p>
        </w:tc>
      </w:tr>
      <w:tr w:rsidR="007B461A" w:rsidRPr="00113DAD" w14:paraId="542A7A46"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647B52"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DDBEA28"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B2D3A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6D8BD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99EA4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BE853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09180C"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EC5D5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C6FD9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FC9D1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24785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274.88</w:t>
            </w:r>
          </w:p>
        </w:tc>
      </w:tr>
      <w:tr w:rsidR="007B461A" w:rsidRPr="00113DAD" w14:paraId="6CF16343"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A1BE3F"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0C6986"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39369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FEA7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02A62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AC242B"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F459D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276D3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9698B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6DC9B2"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DF9F5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4.82%</w:t>
            </w:r>
          </w:p>
        </w:tc>
      </w:tr>
      <w:tr w:rsidR="007B461A" w:rsidRPr="00113DAD" w14:paraId="505E3D8A"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379EF30"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D9C300"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1ACA8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D8ED92"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B1EC0F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DED10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04C91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A333E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0ACF6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C37BE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74794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-74.65</w:t>
            </w:r>
          </w:p>
        </w:tc>
      </w:tr>
    </w:tbl>
    <w:p w14:paraId="7B1476F1" w14:textId="39CED213" w:rsidR="003B4B95" w:rsidRDefault="003B4B95"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1264" behindDoc="0" locked="0" layoutInCell="1" allowOverlap="1" wp14:anchorId="60556DDB" wp14:editId="033D2B75">
                <wp:simplePos x="0" y="0"/>
                <wp:positionH relativeFrom="column">
                  <wp:posOffset>2762250</wp:posOffset>
                </wp:positionH>
                <wp:positionV relativeFrom="paragraph">
                  <wp:posOffset>123190</wp:posOffset>
                </wp:positionV>
                <wp:extent cx="3609340" cy="371475"/>
                <wp:effectExtent l="0" t="0" r="0" b="0"/>
                <wp:wrapNone/>
                <wp:docPr id="53" name="TextBox 4"/>
                <wp:cNvGraphicFramePr/>
                <a:graphic xmlns:a="http://schemas.openxmlformats.org/drawingml/2006/main">
                  <a:graphicData uri="http://schemas.microsoft.com/office/word/2010/wordprocessingShape">
                    <wps:wsp>
                      <wps:cNvSpPr txBox="1"/>
                      <wps:spPr>
                        <a:xfrm>
                          <a:off x="0" y="0"/>
                          <a:ext cx="3609340" cy="371475"/>
                        </a:xfrm>
                        <a:prstGeom prst="rect">
                          <a:avLst/>
                        </a:prstGeom>
                        <a:noFill/>
                      </wps:spPr>
                      <wps:txbx>
                        <w:txbxContent>
                          <w:p w14:paraId="7EF10880"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F63C758" w14:textId="7C23A800" w:rsidR="004D08D3" w:rsidRPr="00E33B0C" w:rsidRDefault="004D08D3"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0556DDB" id="_x0000_s1112" type="#_x0000_t202" style="position:absolute;left:0;text-align:left;margin-left:217.5pt;margin-top:9.7pt;width:284.2pt;height:29.25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" filled="f" stroked="f">
                <v:textbox>
                  <w:txbxContent>
                    <w:p w14:paraId="7EF10880"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F63C758" w14:textId="7C23A800" w:rsidR="004D08D3" w:rsidRPr="00E33B0C" w:rsidRDefault="004D08D3"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0D2D9C12" w14:textId="758808F5"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214F1A6E" w14:textId="22D00456"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3F40DD5D"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6016BB6A"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77C78216"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4A6BA44F" w14:textId="30975CC6" w:rsidR="007B461A" w:rsidRDefault="007B461A" w:rsidP="007B461A">
      <w:pPr>
        <w:tabs>
          <w:tab w:val="left" w:pos="1290"/>
        </w:tabs>
        <w:spacing w:line="360" w:lineRule="auto"/>
        <w:jc w:val="both"/>
        <w:rPr>
          <w:rFonts w:ascii="Arial" w:eastAsia="Arial" w:hAnsi="Arial" w:cs="Arial"/>
          <w:color w:val="000000" w:themeColor="text1"/>
          <w:sz w:val="24"/>
          <w:szCs w:val="24"/>
        </w:rPr>
      </w:pPr>
    </w:p>
    <w:p w14:paraId="7032F234" w14:textId="11C890CC"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3.2.4.6. Sales By Company</w:t>
      </w:r>
    </w:p>
    <w:p w14:paraId="477D6AE8" w14:textId="5EF0B4D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Sales, By Company,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2020</w:t>
      </w:r>
    </w:p>
    <w:p w14:paraId="107AC5F7" w14:textId="78510BEE" w:rsidR="00C77616" w:rsidRPr="002B5730" w:rsidRDefault="00C77616">
      <w:pPr>
        <w:rPr>
          <w:color w:val="000000" w:themeColor="text1"/>
        </w:rPr>
      </w:pPr>
    </w:p>
    <w:p w14:paraId="0227568F" w14:textId="76CD4F95"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6D370488">
                <wp:simplePos x="0" y="0"/>
                <wp:positionH relativeFrom="margin">
                  <wp:posOffset>3162300</wp:posOffset>
                </wp:positionH>
                <wp:positionV relativeFrom="paragraph">
                  <wp:posOffset>2046605</wp:posOffset>
                </wp:positionV>
                <wp:extent cx="33699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3369945" cy="323850"/>
                        </a:xfrm>
                        <a:prstGeom prst="rect">
                          <a:avLst/>
                        </a:prstGeom>
                        <a:noFill/>
                      </wps:spPr>
                      <wps:txbx>
                        <w:txbxContent>
                          <w:p w14:paraId="39BE6BFB"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9968550" w14:textId="5CB8D489" w:rsidR="004D08D3" w:rsidRPr="00CE35EB" w:rsidRDefault="004D08D3"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113" type="#_x0000_t202" style="position:absolute;margin-left:249pt;margin-top:161.15pt;width:265.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" filled="f" stroked="f">
                <v:textbox>
                  <w:txbxContent>
                    <w:p w14:paraId="39BE6BFB" w14:textId="77777777" w:rsidR="004D08D3" w:rsidRPr="005858C1" w:rsidRDefault="004D08D3" w:rsidP="00414A1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9968550" w14:textId="5CB8D489" w:rsidR="004D08D3" w:rsidRPr="00CE35EB" w:rsidRDefault="004D08D3"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00C77616" w:rsidRPr="002B5730">
        <w:rPr>
          <w:noProof/>
          <w:color w:val="000000" w:themeColor="text1"/>
        </w:rPr>
        <w:drawing>
          <wp:inline distT="0" distB="0" distL="0" distR="0" wp14:anchorId="47F33BEB" wp14:editId="17B09214">
            <wp:extent cx="6457950" cy="2208365"/>
            <wp:effectExtent l="0" t="0" r="0" b="190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04E3A51" w14:textId="2C0037C1"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 xml:space="preserve">AOC – </w:t>
      </w:r>
      <w:proofErr w:type="spellStart"/>
      <w:r w:rsidRPr="00672393">
        <w:rPr>
          <w:rFonts w:ascii="Arial" w:hAnsi="Arial" w:cs="Arial"/>
          <w:color w:val="000000" w:themeColor="text1"/>
          <w:sz w:val="24"/>
          <w:szCs w:val="24"/>
        </w:rPr>
        <w:t>Aliancys</w:t>
      </w:r>
      <w:proofErr w:type="spellEnd"/>
      <w:r w:rsidRPr="00672393">
        <w:rPr>
          <w:rFonts w:ascii="Arial" w:hAnsi="Arial" w:cs="Arial"/>
          <w:color w:val="000000" w:themeColor="text1"/>
          <w:sz w:val="24"/>
          <w:szCs w:val="24"/>
        </w:rPr>
        <w:t xml:space="preserve"> has emerged as the largest player holding a market share of more than 29%. </w:t>
      </w:r>
    </w:p>
    <w:p w14:paraId="661D0443" w14:textId="4E52E2FA" w:rsidR="00143C36" w:rsidRDefault="00143C36" w:rsidP="00143C36">
      <w:pPr>
        <w:spacing w:line="360" w:lineRule="auto"/>
        <w:jc w:val="both"/>
        <w:rPr>
          <w:rFonts w:ascii="Arial" w:hAnsi="Arial" w:cs="Arial"/>
          <w:color w:val="000000" w:themeColor="text1"/>
          <w:sz w:val="24"/>
          <w:szCs w:val="24"/>
        </w:rPr>
      </w:pPr>
      <w:proofErr w:type="spellStart"/>
      <w:r w:rsidRPr="00672393">
        <w:rPr>
          <w:rFonts w:ascii="Arial" w:hAnsi="Arial" w:cs="Arial"/>
          <w:color w:val="000000" w:themeColor="text1"/>
          <w:sz w:val="24"/>
          <w:szCs w:val="24"/>
        </w:rPr>
        <w:t>Polynt-Reichhold</w:t>
      </w:r>
      <w:proofErr w:type="spellEnd"/>
      <w:r w:rsidRPr="00672393">
        <w:rPr>
          <w:rFonts w:ascii="Arial" w:hAnsi="Arial" w:cs="Arial"/>
          <w:color w:val="000000" w:themeColor="text1"/>
          <w:sz w:val="24"/>
          <w:szCs w:val="24"/>
        </w:rPr>
        <w:t xml:space="preserve">, INEOS composites and </w:t>
      </w:r>
      <w:proofErr w:type="spellStart"/>
      <w:r w:rsidRPr="00672393">
        <w:rPr>
          <w:rFonts w:ascii="Arial" w:hAnsi="Arial" w:cs="Arial"/>
          <w:color w:val="000000" w:themeColor="text1"/>
          <w:sz w:val="24"/>
          <w:szCs w:val="24"/>
        </w:rPr>
        <w:t>Interplastics</w:t>
      </w:r>
      <w:proofErr w:type="spellEnd"/>
      <w:r w:rsidRPr="00672393">
        <w:rPr>
          <w:rFonts w:ascii="Arial" w:hAnsi="Arial" w:cs="Arial"/>
          <w:color w:val="000000" w:themeColor="text1"/>
          <w:sz w:val="24"/>
          <w:szCs w:val="24"/>
        </w:rPr>
        <w:t xml:space="preserve"> Corporation account for 17%, 14% and 7% market share respectively.</w:t>
      </w:r>
      <w:r>
        <w:rPr>
          <w:rFonts w:ascii="Arial" w:hAnsi="Arial" w:cs="Arial"/>
          <w:color w:val="000000" w:themeColor="text1"/>
          <w:sz w:val="24"/>
          <w:szCs w:val="24"/>
        </w:rPr>
        <w:t xml:space="preserve"> </w:t>
      </w:r>
      <w:r w:rsidRPr="00672393">
        <w:rPr>
          <w:rFonts w:ascii="Arial" w:hAnsi="Arial" w:cs="Arial"/>
          <w:color w:val="000000" w:themeColor="text1"/>
          <w:sz w:val="24"/>
          <w:szCs w:val="24"/>
        </w:rPr>
        <w:t>Strong sales network is the key reason behind the leading market position of the mentioned players.</w:t>
      </w:r>
    </w:p>
    <w:p w14:paraId="5CDA6E7B" w14:textId="42CD4079" w:rsidR="000B79CA" w:rsidRDefault="000B79CA" w:rsidP="00143C36">
      <w:pPr>
        <w:spacing w:line="360" w:lineRule="auto"/>
        <w:jc w:val="both"/>
        <w:rPr>
          <w:rFonts w:ascii="Arial" w:hAnsi="Arial" w:cs="Arial"/>
          <w:color w:val="000000" w:themeColor="text1"/>
          <w:sz w:val="24"/>
          <w:szCs w:val="24"/>
        </w:rPr>
      </w:pPr>
    </w:p>
    <w:p w14:paraId="572F28FD" w14:textId="4744533E" w:rsidR="000B79CA" w:rsidRDefault="000B79CA" w:rsidP="00143C36">
      <w:pPr>
        <w:spacing w:line="360" w:lineRule="auto"/>
        <w:jc w:val="both"/>
        <w:rPr>
          <w:rFonts w:ascii="Arial" w:hAnsi="Arial" w:cs="Arial"/>
          <w:color w:val="000000" w:themeColor="text1"/>
          <w:sz w:val="24"/>
          <w:szCs w:val="24"/>
        </w:rPr>
      </w:pPr>
    </w:p>
    <w:p w14:paraId="233A497E" w14:textId="0E2223B2" w:rsidR="000B79CA" w:rsidRDefault="000B79CA" w:rsidP="00143C36">
      <w:pPr>
        <w:spacing w:line="360" w:lineRule="auto"/>
        <w:jc w:val="both"/>
        <w:rPr>
          <w:rFonts w:ascii="Arial" w:hAnsi="Arial" w:cs="Arial"/>
          <w:color w:val="000000" w:themeColor="text1"/>
          <w:sz w:val="24"/>
          <w:szCs w:val="24"/>
        </w:rPr>
      </w:pPr>
    </w:p>
    <w:p w14:paraId="4EC00AA0" w14:textId="38648759" w:rsidR="000B79CA" w:rsidRDefault="000B79CA" w:rsidP="00143C36">
      <w:pPr>
        <w:spacing w:line="360" w:lineRule="auto"/>
        <w:jc w:val="both"/>
        <w:rPr>
          <w:rFonts w:ascii="Arial" w:hAnsi="Arial" w:cs="Arial"/>
          <w:color w:val="000000" w:themeColor="text1"/>
          <w:sz w:val="24"/>
          <w:szCs w:val="24"/>
        </w:rPr>
      </w:pPr>
    </w:p>
    <w:p w14:paraId="03A93867" w14:textId="0DE57D72" w:rsidR="000B79CA" w:rsidRDefault="000B79CA" w:rsidP="00143C36">
      <w:pPr>
        <w:spacing w:line="360" w:lineRule="auto"/>
        <w:jc w:val="both"/>
        <w:rPr>
          <w:rFonts w:ascii="Arial" w:hAnsi="Arial" w:cs="Arial"/>
          <w:color w:val="000000" w:themeColor="text1"/>
          <w:sz w:val="24"/>
          <w:szCs w:val="24"/>
        </w:rPr>
      </w:pPr>
    </w:p>
    <w:p w14:paraId="380A3078" w14:textId="79F22BF4" w:rsidR="000B79CA" w:rsidRDefault="000B79CA" w:rsidP="00143C36">
      <w:pPr>
        <w:spacing w:line="360" w:lineRule="auto"/>
        <w:jc w:val="both"/>
        <w:rPr>
          <w:rFonts w:ascii="Arial" w:hAnsi="Arial" w:cs="Arial"/>
          <w:color w:val="000000" w:themeColor="text1"/>
          <w:sz w:val="24"/>
          <w:szCs w:val="24"/>
        </w:rPr>
      </w:pPr>
    </w:p>
    <w:p w14:paraId="5A8D30F7" w14:textId="759C6159" w:rsidR="000B79CA" w:rsidRDefault="000B79CA" w:rsidP="00143C36">
      <w:pPr>
        <w:spacing w:line="360" w:lineRule="auto"/>
        <w:jc w:val="both"/>
        <w:rPr>
          <w:rFonts w:ascii="Arial" w:hAnsi="Arial" w:cs="Arial"/>
          <w:color w:val="000000" w:themeColor="text1"/>
          <w:sz w:val="24"/>
          <w:szCs w:val="24"/>
        </w:rPr>
      </w:pPr>
    </w:p>
    <w:p w14:paraId="0B4F8993" w14:textId="055D71CC" w:rsidR="000B79CA" w:rsidRDefault="000B79CA" w:rsidP="00143C36">
      <w:pPr>
        <w:spacing w:line="360" w:lineRule="auto"/>
        <w:jc w:val="both"/>
        <w:rPr>
          <w:rFonts w:ascii="Arial" w:hAnsi="Arial" w:cs="Arial"/>
          <w:color w:val="000000" w:themeColor="text1"/>
          <w:sz w:val="24"/>
          <w:szCs w:val="24"/>
        </w:rPr>
      </w:pPr>
    </w:p>
    <w:p w14:paraId="6CE344B9" w14:textId="65D04E16" w:rsidR="000B79CA" w:rsidRDefault="000B79CA" w:rsidP="00143C36">
      <w:pPr>
        <w:spacing w:line="360" w:lineRule="auto"/>
        <w:jc w:val="both"/>
        <w:rPr>
          <w:rFonts w:ascii="Arial" w:hAnsi="Arial" w:cs="Arial"/>
          <w:color w:val="000000" w:themeColor="text1"/>
          <w:sz w:val="24"/>
          <w:szCs w:val="24"/>
        </w:rPr>
      </w:pPr>
    </w:p>
    <w:p w14:paraId="03509CF4" w14:textId="46A1F2E3" w:rsidR="000B79CA" w:rsidRDefault="000B79CA" w:rsidP="00143C36">
      <w:pPr>
        <w:spacing w:line="360" w:lineRule="auto"/>
        <w:jc w:val="both"/>
        <w:rPr>
          <w:rFonts w:ascii="Arial" w:hAnsi="Arial" w:cs="Arial"/>
          <w:color w:val="000000" w:themeColor="text1"/>
          <w:sz w:val="24"/>
          <w:szCs w:val="24"/>
        </w:rPr>
      </w:pPr>
    </w:p>
    <w:p w14:paraId="4DEFDBC9" w14:textId="05CF9F64" w:rsidR="000B79CA" w:rsidRDefault="000B79CA" w:rsidP="00143C36">
      <w:pPr>
        <w:spacing w:line="360" w:lineRule="auto"/>
        <w:jc w:val="both"/>
        <w:rPr>
          <w:rFonts w:ascii="Arial" w:hAnsi="Arial" w:cs="Arial"/>
          <w:color w:val="000000" w:themeColor="text1"/>
          <w:sz w:val="24"/>
          <w:szCs w:val="24"/>
        </w:rPr>
      </w:pPr>
    </w:p>
    <w:p w14:paraId="09226BFD" w14:textId="08958648" w:rsidR="000B79CA" w:rsidRDefault="000B79CA" w:rsidP="00143C36">
      <w:pPr>
        <w:spacing w:line="360" w:lineRule="auto"/>
        <w:jc w:val="both"/>
        <w:rPr>
          <w:rFonts w:ascii="Arial" w:hAnsi="Arial" w:cs="Arial"/>
          <w:color w:val="000000" w:themeColor="text1"/>
          <w:sz w:val="24"/>
          <w:szCs w:val="24"/>
        </w:rPr>
      </w:pPr>
    </w:p>
    <w:p w14:paraId="6B4D2290" w14:textId="4A472CB1" w:rsidR="000B79CA" w:rsidRDefault="003B4B95" w:rsidP="00143C36">
      <w:pPr>
        <w:spacing w:line="360" w:lineRule="auto"/>
        <w:jc w:val="both"/>
        <w:rPr>
          <w:rFonts w:ascii="Arial" w:hAnsi="Arial" w:cs="Arial"/>
          <w:color w:val="000000" w:themeColor="text1"/>
          <w:sz w:val="24"/>
          <w:szCs w:val="24"/>
        </w:rPr>
      </w:pPr>
      <w:r w:rsidRPr="002B5730">
        <w:rPr>
          <w:noProof/>
          <w:color w:val="000000" w:themeColor="text1"/>
        </w:rPr>
        <w:lastRenderedPageBreak/>
        <w:drawing>
          <wp:anchor distT="0" distB="0" distL="114300" distR="114300" simplePos="0" relativeHeight="251655165" behindDoc="1" locked="0" layoutInCell="1" allowOverlap="1" wp14:anchorId="3A92DBF0" wp14:editId="2F08A680">
            <wp:simplePos x="0" y="0"/>
            <wp:positionH relativeFrom="page">
              <wp:align>right</wp:align>
            </wp:positionH>
            <wp:positionV relativeFrom="paragraph">
              <wp:posOffset>-1097915</wp:posOffset>
            </wp:positionV>
            <wp:extent cx="7606665" cy="110851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06665" cy="11085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85C60" w14:textId="77777777" w:rsidR="000B79CA" w:rsidRPr="00672393" w:rsidRDefault="000B79CA" w:rsidP="00143C36">
      <w:pPr>
        <w:spacing w:line="360" w:lineRule="auto"/>
        <w:jc w:val="both"/>
        <w:rPr>
          <w:rFonts w:ascii="Arial" w:hAnsi="Arial" w:cs="Arial"/>
          <w:color w:val="000000" w:themeColor="text1"/>
          <w:sz w:val="24"/>
          <w:szCs w:val="24"/>
        </w:rPr>
      </w:pPr>
    </w:p>
    <w:p w14:paraId="2DE0CD72" w14:textId="5A675C27" w:rsidR="009531BD" w:rsidRDefault="009531BD">
      <w:pPr>
        <w:rPr>
          <w:color w:val="000000" w:themeColor="text1"/>
        </w:rPr>
      </w:pPr>
    </w:p>
    <w:p w14:paraId="527063A5" w14:textId="0AC8CEB0" w:rsidR="009531BD" w:rsidRDefault="009531BD">
      <w:pPr>
        <w:rPr>
          <w:color w:val="000000" w:themeColor="text1"/>
        </w:rPr>
      </w:pPr>
    </w:p>
    <w:p w14:paraId="1B039753" w14:textId="13BF1499" w:rsidR="009531BD" w:rsidRDefault="003B4B95">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79FC7200">
                <wp:simplePos x="0" y="0"/>
                <wp:positionH relativeFrom="page">
                  <wp:posOffset>2073910</wp:posOffset>
                </wp:positionH>
                <wp:positionV relativeFrom="paragraph">
                  <wp:posOffset>8255</wp:posOffset>
                </wp:positionV>
                <wp:extent cx="325437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4375" cy="3027680"/>
                        </a:xfrm>
                        <a:prstGeom prst="rect">
                          <a:avLst/>
                        </a:prstGeom>
                      </wps:spPr>
                      <wps:txbx>
                        <w:txbxContent>
                          <w:p w14:paraId="3A6D8247" w14:textId="77777777" w:rsidR="004D08D3" w:rsidRPr="006D423C" w:rsidRDefault="004D08D3"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4D08D3" w:rsidRPr="006D423C" w:rsidRDefault="004D08D3"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114" type="#_x0000_t202" style="position:absolute;margin-left:163.3pt;margin-top:.65pt;width:256.2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" filled="f" stroked="f">
                <v:textbox inset="2.30908mm,1.1546mm,2.30908mm,1.1546mm">
                  <w:txbxContent>
                    <w:p w14:paraId="3A6D8247" w14:textId="77777777" w:rsidR="004D08D3" w:rsidRPr="006D423C" w:rsidRDefault="004D08D3"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4D08D3" w:rsidRPr="006D423C" w:rsidRDefault="004D08D3"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34749046" w14:textId="76CF91B0" w:rsidR="009531BD" w:rsidRDefault="009531BD">
      <w:pPr>
        <w:rPr>
          <w:color w:val="000000" w:themeColor="text1"/>
        </w:rPr>
      </w:pPr>
    </w:p>
    <w:p w14:paraId="1414F8FD" w14:textId="08CB5403" w:rsidR="009531BD" w:rsidRDefault="009531BD">
      <w:pPr>
        <w:rPr>
          <w:color w:val="000000" w:themeColor="text1"/>
        </w:rPr>
      </w:pPr>
    </w:p>
    <w:p w14:paraId="46F3ED4B" w14:textId="5E952DAB" w:rsidR="009531BD" w:rsidRDefault="009531BD">
      <w:pPr>
        <w:rPr>
          <w:color w:val="000000" w:themeColor="text1"/>
        </w:rPr>
      </w:pPr>
    </w:p>
    <w:p w14:paraId="23E3D73C" w14:textId="76C4F03C" w:rsidR="009531BD" w:rsidRDefault="009531BD">
      <w:pPr>
        <w:rPr>
          <w:color w:val="000000" w:themeColor="text1"/>
        </w:rPr>
      </w:pPr>
    </w:p>
    <w:p w14:paraId="7C412D06" w14:textId="45BEC021" w:rsidR="009531BD" w:rsidRDefault="009531BD">
      <w:pPr>
        <w:rPr>
          <w:color w:val="000000" w:themeColor="text1"/>
        </w:rPr>
      </w:pPr>
    </w:p>
    <w:p w14:paraId="3C6A0A1D" w14:textId="6AC8D653" w:rsidR="009531BD" w:rsidRDefault="009531BD">
      <w:pPr>
        <w:rPr>
          <w:color w:val="000000" w:themeColor="text1"/>
        </w:rPr>
      </w:pPr>
    </w:p>
    <w:p w14:paraId="6D3963B0" w14:textId="5F0D13D7" w:rsidR="00447C32" w:rsidRPr="002B5730" w:rsidRDefault="00447C32">
      <w:pPr>
        <w:rPr>
          <w:color w:val="000000" w:themeColor="text1"/>
        </w:rPr>
      </w:pPr>
    </w:p>
    <w:p w14:paraId="4AB51535" w14:textId="3E6AE00D" w:rsidR="00447C32" w:rsidRPr="002B5730" w:rsidRDefault="00447C32">
      <w:pPr>
        <w:rPr>
          <w:color w:val="000000" w:themeColor="text1"/>
        </w:rPr>
      </w:pPr>
    </w:p>
    <w:p w14:paraId="10DB2ADD" w14:textId="3F87CDED" w:rsidR="00260328" w:rsidRPr="002B5730" w:rsidRDefault="00260328">
      <w:pPr>
        <w:rPr>
          <w:color w:val="000000" w:themeColor="text1"/>
        </w:rPr>
      </w:pPr>
    </w:p>
    <w:p w14:paraId="26AEF29B" w14:textId="2F284DA9" w:rsidR="00260328" w:rsidRPr="002B5730" w:rsidRDefault="00260328">
      <w:pPr>
        <w:rPr>
          <w:color w:val="000000" w:themeColor="text1"/>
        </w:rPr>
      </w:pPr>
    </w:p>
    <w:p w14:paraId="66AD7AAD" w14:textId="70B1E1A7" w:rsidR="00260328" w:rsidRPr="002B5730" w:rsidRDefault="00260328">
      <w:pPr>
        <w:rPr>
          <w:color w:val="000000" w:themeColor="text1"/>
        </w:rPr>
      </w:pPr>
    </w:p>
    <w:p w14:paraId="727D375F" w14:textId="7DC0A40C" w:rsidR="00260328" w:rsidRPr="002B5730" w:rsidRDefault="00260328">
      <w:pPr>
        <w:rPr>
          <w:color w:val="000000" w:themeColor="text1"/>
        </w:rPr>
      </w:pPr>
    </w:p>
    <w:p w14:paraId="5CF763C7" w14:textId="54825A0C" w:rsidR="00260328" w:rsidRPr="002B5730" w:rsidRDefault="00260328">
      <w:pPr>
        <w:rPr>
          <w:color w:val="000000" w:themeColor="text1"/>
        </w:rPr>
      </w:pPr>
    </w:p>
    <w:p w14:paraId="4EBBBD88" w14:textId="61086BEB" w:rsidR="00260328" w:rsidRPr="002B5730" w:rsidRDefault="003B4B95">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59CE85BF">
            <wp:simplePos x="0" y="0"/>
            <wp:positionH relativeFrom="column">
              <wp:posOffset>1733889</wp:posOffset>
            </wp:positionH>
            <wp:positionV relativeFrom="paragraph">
              <wp:posOffset>43933</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45C70BD" w14:textId="4DF5360C" w:rsidR="00260328" w:rsidRPr="002B5730" w:rsidRDefault="00260328">
      <w:pPr>
        <w:rPr>
          <w:color w:val="000000" w:themeColor="text1"/>
        </w:rPr>
      </w:pPr>
    </w:p>
    <w:p w14:paraId="21C401F5" w14:textId="54D09C26"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3A260E89" w:rsidR="00260328" w:rsidRPr="002B5730" w:rsidRDefault="00260328">
      <w:pPr>
        <w:rPr>
          <w:color w:val="000000" w:themeColor="text1"/>
        </w:rPr>
      </w:pPr>
    </w:p>
    <w:p w14:paraId="77EB63BC" w14:textId="6D2B89AC" w:rsidR="00260328" w:rsidRPr="002B5730" w:rsidRDefault="00260328">
      <w:pPr>
        <w:rPr>
          <w:color w:val="000000" w:themeColor="text1"/>
        </w:rPr>
      </w:pPr>
    </w:p>
    <w:p w14:paraId="6142C5BB" w14:textId="0D98C8A2" w:rsidR="00260328" w:rsidRPr="002B5730" w:rsidRDefault="00260328">
      <w:pPr>
        <w:rPr>
          <w:color w:val="000000" w:themeColor="text1"/>
        </w:rPr>
      </w:pPr>
    </w:p>
    <w:p w14:paraId="2F234048" w14:textId="4B93B8CD" w:rsidR="00260328" w:rsidRPr="002B5730" w:rsidRDefault="00676DE5" w:rsidP="00676DE5">
      <w:pPr>
        <w:tabs>
          <w:tab w:val="left" w:pos="1935"/>
          <w:tab w:val="left" w:pos="2370"/>
        </w:tabs>
        <w:rPr>
          <w:color w:val="000000" w:themeColor="text1"/>
        </w:rPr>
      </w:pPr>
      <w:r>
        <w:rPr>
          <w:color w:val="000000" w:themeColor="text1"/>
        </w:rPr>
        <w:tab/>
      </w:r>
      <w:r>
        <w:rPr>
          <w:color w:val="000000" w:themeColor="text1"/>
        </w:rPr>
        <w:tab/>
      </w:r>
    </w:p>
    <w:p w14:paraId="09945BBC" w14:textId="112B7CA5" w:rsidR="00447C32" w:rsidRPr="002B5730" w:rsidRDefault="00447C32">
      <w:pPr>
        <w:rPr>
          <w:color w:val="000000" w:themeColor="text1"/>
        </w:rPr>
      </w:pPr>
    </w:p>
    <w:p w14:paraId="7A21669C" w14:textId="2BBE65A5" w:rsidR="00447C32" w:rsidRPr="002B5730" w:rsidRDefault="00447C32">
      <w:pPr>
        <w:rPr>
          <w:color w:val="000000" w:themeColor="text1"/>
        </w:rPr>
      </w:pPr>
    </w:p>
    <w:p w14:paraId="53C29D4E" w14:textId="3EA0A7E5" w:rsidR="00A93F5E" w:rsidRDefault="00A93F5E" w:rsidP="00555BDB">
      <w:pPr>
        <w:ind w:firstLine="720"/>
      </w:pPr>
    </w:p>
    <w:p w14:paraId="3455CB64" w14:textId="5A6894F1" w:rsidR="00555BDB" w:rsidRDefault="00555BDB" w:rsidP="00555BDB">
      <w:pPr>
        <w:ind w:firstLine="720"/>
      </w:pPr>
    </w:p>
    <w:p w14:paraId="337E1E14" w14:textId="77777777" w:rsidR="000B79CA" w:rsidRDefault="000B79CA" w:rsidP="00A93F5E">
      <w:pPr>
        <w:rPr>
          <w:rFonts w:ascii="Arial" w:hAnsi="Arial" w:cs="Arial"/>
          <w:b/>
          <w:bCs/>
          <w:sz w:val="24"/>
          <w:szCs w:val="24"/>
        </w:rPr>
      </w:pPr>
    </w:p>
    <w:p w14:paraId="6C19902D" w14:textId="7143075B" w:rsidR="00A93F5E" w:rsidRPr="0022076A" w:rsidRDefault="00A93F5E" w:rsidP="00A93F5E">
      <w:pPr>
        <w:rPr>
          <w:rFonts w:ascii="Arial" w:hAnsi="Arial" w:cs="Arial"/>
          <w:b/>
          <w:bCs/>
          <w:sz w:val="24"/>
          <w:szCs w:val="24"/>
        </w:rPr>
        <w:sectPr w:rsidR="00A93F5E" w:rsidRPr="0022076A" w:rsidSect="00E80F8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South America</w:t>
      </w:r>
      <w:r w:rsidR="00555BDB">
        <w:rPr>
          <w:rFonts w:ascii="Arial" w:hAnsi="Arial" w:cs="Arial"/>
          <w:b/>
          <w:bCs/>
          <w:sz w:val="24"/>
          <w:szCs w:val="24"/>
        </w:rPr>
        <w:t xml:space="preserve"> Vinyl Ester</w:t>
      </w:r>
      <w:r>
        <w:rPr>
          <w:rFonts w:ascii="Arial" w:hAnsi="Arial" w:cs="Arial"/>
          <w:b/>
          <w:bCs/>
          <w:sz w:val="24"/>
          <w:szCs w:val="24"/>
        </w:rPr>
        <w:t xml:space="preserve"> Resin </w:t>
      </w:r>
      <w:r w:rsidRPr="00257590">
        <w:rPr>
          <w:rFonts w:ascii="Arial" w:hAnsi="Arial" w:cs="Arial"/>
          <w:b/>
          <w:bCs/>
          <w:sz w:val="24"/>
          <w:szCs w:val="24"/>
        </w:rPr>
        <w:t>Capacity</w:t>
      </w:r>
      <w:r w:rsidR="007C1CD8">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2BBCFC32" w14:textId="74DD6518"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7744" behindDoc="0" locked="0" layoutInCell="1" allowOverlap="1" wp14:anchorId="77AC479F" wp14:editId="67F87DC2">
                <wp:simplePos x="0" y="0"/>
                <wp:positionH relativeFrom="column">
                  <wp:posOffset>2771775</wp:posOffset>
                </wp:positionH>
                <wp:positionV relativeFrom="paragraph">
                  <wp:posOffset>1795146</wp:posOffset>
                </wp:positionV>
                <wp:extent cx="3623310" cy="266700"/>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3310" cy="266700"/>
                        </a:xfrm>
                        <a:prstGeom prst="rect">
                          <a:avLst/>
                        </a:prstGeom>
                        <a:noFill/>
                      </wps:spPr>
                      <wps:txbx>
                        <w:txbxContent>
                          <w:p w14:paraId="2987038A"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A96BC4D" w14:textId="7AD070DF" w:rsidR="004D08D3" w:rsidRPr="005858C1" w:rsidRDefault="004D08D3" w:rsidP="00A93F5E">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77AC479F" id="_x0000_s1115" type="#_x0000_t202" style="position:absolute;left:0;text-align:left;margin-left:218.25pt;margin-top:141.35pt;width:285.3pt;height:21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" filled="f" stroked="f">
                <v:textbox>
                  <w:txbxContent>
                    <w:p w14:paraId="2987038A"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A96BC4D" w14:textId="7AD070DF" w:rsidR="004D08D3" w:rsidRPr="005858C1" w:rsidRDefault="004D08D3" w:rsidP="00A93F5E">
                      <w:pPr>
                        <w:jc w:val="right"/>
                        <w:textAlignment w:val="baseline"/>
                        <w:rPr>
                          <w:rFonts w:ascii="Verdana" w:eastAsia="Verdana" w:hAnsi="Verdana" w:cs="Verdana"/>
                          <w:i/>
                          <w:iCs/>
                          <w:color w:val="3F3F3F"/>
                          <w:kern w:val="24"/>
                          <w:sz w:val="12"/>
                          <w:szCs w:val="12"/>
                        </w:rPr>
                      </w:pPr>
                    </w:p>
                  </w:txbxContent>
                </v:textbox>
              </v:shape>
            </w:pict>
          </mc:Fallback>
        </mc:AlternateContent>
      </w:r>
      <w:r w:rsidRPr="002B5730">
        <w:rPr>
          <w:noProof/>
          <w:color w:val="000000" w:themeColor="text1"/>
        </w:rPr>
        <w:drawing>
          <wp:inline distT="0" distB="0" distL="0" distR="0" wp14:anchorId="6C7C4CEA" wp14:editId="5354E65B">
            <wp:extent cx="6457950" cy="1883172"/>
            <wp:effectExtent l="0" t="0" r="0" b="3175"/>
            <wp:docPr id="220" name="Chart 220">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651A5B2" w14:textId="47D08AFA" w:rsidR="00A93F5E" w:rsidRDefault="00672393" w:rsidP="00672393">
      <w:pPr>
        <w:spacing w:line="360" w:lineRule="auto"/>
        <w:jc w:val="both"/>
        <w:rPr>
          <w:rFonts w:ascii="Arial" w:hAnsi="Arial" w:cs="Arial"/>
          <w:sz w:val="24"/>
          <w:szCs w:val="24"/>
        </w:rPr>
      </w:pPr>
      <w:r w:rsidRPr="00672393">
        <w:rPr>
          <w:rFonts w:ascii="Arial" w:hAnsi="Arial" w:cs="Arial"/>
          <w:sz w:val="24"/>
          <w:szCs w:val="24"/>
        </w:rPr>
        <w:t>In South America, as of 2020 the total capacity of vinyl ester stood at about 22 thousand tonnes with production of about 16 thousand tonnes. An increase in production of vinyl ester is estimated in forecasted years as the South American market recovers to its pre pandemic levels of economic activity.</w:t>
      </w:r>
    </w:p>
    <w:p w14:paraId="083DB8DD" w14:textId="77777777" w:rsidR="00672393" w:rsidRDefault="00672393" w:rsidP="00A93F5E">
      <w:pPr>
        <w:jc w:val="both"/>
        <w:rPr>
          <w:rFonts w:ascii="Arial" w:hAnsi="Arial" w:cs="Arial"/>
          <w:sz w:val="24"/>
          <w:szCs w:val="24"/>
        </w:rPr>
      </w:pPr>
    </w:p>
    <w:p w14:paraId="77947D67" w14:textId="77777777" w:rsidR="00555BDB" w:rsidRPr="00555BDB" w:rsidRDefault="00555BDB" w:rsidP="0061645E">
      <w:pPr>
        <w:rPr>
          <w:rFonts w:ascii="Arial" w:hAnsi="Arial" w:cs="Arial"/>
          <w:b/>
          <w:bCs/>
          <w:sz w:val="24"/>
          <w:szCs w:val="24"/>
        </w:rPr>
      </w:pPr>
      <w:r w:rsidRPr="00555BDB">
        <w:rPr>
          <w:rFonts w:ascii="Arial" w:hAnsi="Arial" w:cs="Arial"/>
          <w:b/>
          <w:bCs/>
          <w:sz w:val="24"/>
          <w:szCs w:val="24"/>
        </w:rPr>
        <w:t>3.2.5. South America Vinyl Ester Resin Demand Supply Outlook</w:t>
      </w:r>
    </w:p>
    <w:p w14:paraId="637BB5F6" w14:textId="4ED9FAE6"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3B2B5C8E" w14:textId="330E28C2" w:rsidR="002A5D60" w:rsidRPr="002B5730" w:rsidRDefault="00447C32">
      <w:pPr>
        <w:rPr>
          <w:color w:val="000000" w:themeColor="text1"/>
        </w:rPr>
      </w:pPr>
      <w:r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5DB6CD0B">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4D08D3" w:rsidRPr="007C1CD8" w:rsidRDefault="004D08D3"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4D08D3" w:rsidRPr="007C1CD8" w:rsidRDefault="004D08D3"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4D08D3" w:rsidRDefault="004D08D3"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 By Volume</w:t>
                            </w:r>
                          </w:p>
                        </w:txbxContent>
                      </wps:txbx>
                      <wps:bodyPr rtlCol="0" anchor="ctr">
                        <a:noAutofit/>
                      </wps:bodyPr>
                    </wps:wsp>
                  </a:graphicData>
                </a:graphic>
                <wp14:sizeRelV relativeFrom="margin">
                  <wp14:pctHeight>0</wp14:pctHeight>
                </wp14:sizeRelV>
              </wp:anchor>
            </w:drawing>
          </mc:Choice>
          <mc:Fallback>
            <w:pict>
              <v:rect w14:anchorId="65557FA0" id="_x0000_s1116"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" filled="f" stroked="f" strokeweight="1pt">
                <v:textbox>
                  <w:txbxContent>
                    <w:p w14:paraId="403880D7" w14:textId="77777777" w:rsidR="004D08D3" w:rsidRPr="007C1CD8" w:rsidRDefault="004D08D3"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4D08D3" w:rsidRPr="007C1CD8" w:rsidRDefault="004D08D3"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4D08D3" w:rsidRDefault="004D08D3"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4D08D3" w:rsidRPr="007C1CD8" w:rsidRDefault="004D08D3"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4D08D3" w:rsidRPr="007C1CD8" w:rsidRDefault="004D08D3"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4D08D3" w:rsidRPr="007C1CD8" w:rsidRDefault="004D08D3"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117"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" filled="f" stroked="f" strokeweight="1pt">
                <v:textbox>
                  <w:txbxContent>
                    <w:p w14:paraId="7FF79746" w14:textId="77777777" w:rsidR="004D08D3" w:rsidRPr="007C1CD8" w:rsidRDefault="004D08D3"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4D08D3" w:rsidRPr="007C1CD8" w:rsidRDefault="004D08D3"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4D08D3" w:rsidRPr="007C1CD8" w:rsidRDefault="004D08D3"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v:textbox>
              </v:rect>
            </w:pict>
          </mc:Fallback>
        </mc:AlternateContent>
      </w:r>
      <w:r w:rsidR="00C556F0" w:rsidRPr="002B5730">
        <w:rPr>
          <w:noProof/>
          <w:color w:val="000000" w:themeColor="text1"/>
        </w:rPr>
        <w:drawing>
          <wp:inline distT="0" distB="0" distL="0" distR="0" wp14:anchorId="27A356F6" wp14:editId="17F71C5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D73064C" w14:textId="413E7C09" w:rsidR="00653B9A" w:rsidRDefault="00DB743C" w:rsidP="002B5C26">
      <w:pPr>
        <w:jc w:val="both"/>
        <w:rPr>
          <w:rFonts w:ascii="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7B193BD6">
                <wp:simplePos x="0" y="0"/>
                <wp:positionH relativeFrom="column">
                  <wp:posOffset>2847975</wp:posOffset>
                </wp:positionH>
                <wp:positionV relativeFrom="paragraph">
                  <wp:posOffset>134621</wp:posOffset>
                </wp:positionV>
                <wp:extent cx="3750310" cy="323850"/>
                <wp:effectExtent l="0" t="0" r="0" b="0"/>
                <wp:wrapNone/>
                <wp:docPr id="210" name="TextBox 4"/>
                <wp:cNvGraphicFramePr/>
                <a:graphic xmlns:a="http://schemas.openxmlformats.org/drawingml/2006/main">
                  <a:graphicData uri="http://schemas.microsoft.com/office/word/2010/wordprocessingShape">
                    <wps:wsp>
                      <wps:cNvSpPr txBox="1"/>
                      <wps:spPr>
                        <a:xfrm>
                          <a:off x="0" y="0"/>
                          <a:ext cx="3750310" cy="323850"/>
                        </a:xfrm>
                        <a:prstGeom prst="rect">
                          <a:avLst/>
                        </a:prstGeom>
                        <a:noFill/>
                      </wps:spPr>
                      <wps:txbx>
                        <w:txbxContent>
                          <w:p w14:paraId="0D8AC169"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19AA6B" w14:textId="42FD614E" w:rsidR="004D08D3" w:rsidRPr="00687E98" w:rsidRDefault="004D08D3" w:rsidP="00687E9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40ED88" id="_x0000_s1118" type="#_x0000_t202" style="position:absolute;left:0;text-align:left;margin-left:224.25pt;margin-top:10.6pt;width:295.3pt;height:25.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" filled="f" stroked="f">
                <v:textbox>
                  <w:txbxContent>
                    <w:p w14:paraId="0D8AC169"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F19AA6B" w14:textId="42FD614E" w:rsidR="004D08D3" w:rsidRPr="00687E98" w:rsidRDefault="004D08D3" w:rsidP="00687E98">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0B9367AF" w14:textId="4232796D" w:rsidR="00653B9A" w:rsidRPr="00672393" w:rsidRDefault="00672393" w:rsidP="00672393">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lastRenderedPageBreak/>
        <w:t xml:space="preserve">The South American vinyl ester market grew at an average CAGR of 0.67% in terms of volume during the period 2015-2020 and is forecasted to grow at CAGR of 4.31% by 2030 owing to the increasing infrastructural development, increasing demand of manufacturing corrosion-resistant materials and growing demand of using </w:t>
      </w:r>
      <w:r w:rsidR="00CD321F" w:rsidRPr="00672393">
        <w:rPr>
          <w:rFonts w:ascii="Arial" w:hAnsi="Arial" w:cs="Arial"/>
          <w:color w:val="000000" w:themeColor="text1"/>
          <w:sz w:val="24"/>
          <w:szCs w:val="24"/>
        </w:rPr>
        <w:t>fibre</w:t>
      </w:r>
      <w:r w:rsidRPr="00672393">
        <w:rPr>
          <w:rFonts w:ascii="Arial" w:hAnsi="Arial" w:cs="Arial"/>
          <w:color w:val="000000" w:themeColor="text1"/>
          <w:sz w:val="24"/>
          <w:szCs w:val="24"/>
        </w:rPr>
        <w:t xml:space="preserve"> reinforced plastics for tanks and vessels.</w:t>
      </w:r>
    </w:p>
    <w:p w14:paraId="42C97057" w14:textId="76C6A888" w:rsidR="00653B9A" w:rsidRDefault="00653B9A" w:rsidP="002B5C26">
      <w:pPr>
        <w:jc w:val="both"/>
        <w:rPr>
          <w:rFonts w:ascii="Arial" w:hAnsi="Arial" w:cs="Arial"/>
          <w:b/>
          <w:bCs/>
          <w:color w:val="000000" w:themeColor="text1"/>
          <w:sz w:val="24"/>
          <w:szCs w:val="24"/>
        </w:rPr>
      </w:pPr>
      <w:r w:rsidRPr="002B5C26">
        <w:rPr>
          <w:rFonts w:ascii="Arial" w:hAnsi="Arial" w:cs="Arial"/>
          <w:noProof/>
          <w:color w:val="000000" w:themeColor="text1"/>
          <w:sz w:val="24"/>
          <w:szCs w:val="24"/>
        </w:rPr>
        <mc:AlternateContent>
          <mc:Choice Requires="wps">
            <w:drawing>
              <wp:anchor distT="45720" distB="45720" distL="114300" distR="114300" simplePos="0" relativeHeight="252536832" behindDoc="0" locked="0" layoutInCell="1" allowOverlap="1" wp14:anchorId="710B8CE4" wp14:editId="482C2638">
                <wp:simplePos x="0" y="0"/>
                <wp:positionH relativeFrom="column">
                  <wp:posOffset>-96520</wp:posOffset>
                </wp:positionH>
                <wp:positionV relativeFrom="paragraph">
                  <wp:posOffset>393700</wp:posOffset>
                </wp:positionV>
                <wp:extent cx="6638290" cy="1958975"/>
                <wp:effectExtent l="76200" t="57150" r="86360" b="117475"/>
                <wp:wrapSquare wrapText="bothSides"/>
                <wp:docPr id="2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290" cy="19589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2"/>
                        </a:lnRef>
                        <a:fillRef idx="3">
                          <a:schemeClr val="accent2"/>
                        </a:fillRef>
                        <a:effectRef idx="3">
                          <a:schemeClr val="accent2"/>
                        </a:effectRef>
                        <a:fontRef idx="minor">
                          <a:schemeClr val="lt1"/>
                        </a:fontRef>
                      </wps:style>
                      <wps:txbx>
                        <w:txbxContent>
                          <w:p w14:paraId="3017D9BC" w14:textId="77777777" w:rsidR="004D08D3" w:rsidRPr="00BF7D58" w:rsidRDefault="004D08D3"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4D08D3" w:rsidRPr="00BF7D58" w:rsidRDefault="004D08D3"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4D08D3" w:rsidRPr="00BF7D58" w:rsidRDefault="004D08D3"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4D08D3" w:rsidRDefault="004D08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B8CE4" id="_x0000_s1119" type="#_x0000_t202" style="position:absolute;left:0;text-align:left;margin-left:-7.6pt;margin-top:31pt;width:522.7pt;height:154.25pt;z-index:25253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" fillcolor="#ee853d [3029]" stroked="f">
                <v:fill color2="#ec7a2d [3173]" rotate="t" colors="0 #f18c55;.5 #f67b28;1 #e56b17" focus="100%" type="gradient">
                  <o:fill v:ext="view" type="gradientUnscaled"/>
                </v:fill>
                <v:shadow on="t" color="black" opacity="20971f" offset="0,2.2pt"/>
                <v:textbox>
                  <w:txbxContent>
                    <w:p w14:paraId="3017D9BC" w14:textId="77777777" w:rsidR="004D08D3" w:rsidRPr="00BF7D58" w:rsidRDefault="004D08D3"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4D08D3" w:rsidRPr="00BF7D58" w:rsidRDefault="004D08D3"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4D08D3" w:rsidRPr="00BF7D58" w:rsidRDefault="004D08D3"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4D08D3" w:rsidRDefault="004D08D3"/>
                  </w:txbxContent>
                </v:textbox>
                <w10:wrap type="square"/>
              </v:shape>
            </w:pict>
          </mc:Fallback>
        </mc:AlternateContent>
      </w:r>
    </w:p>
    <w:tbl>
      <w:tblPr>
        <w:tblW w:w="10160" w:type="dxa"/>
        <w:tblLook w:val="04A0" w:firstRow="1" w:lastRow="0" w:firstColumn="1" w:lastColumn="0" w:noHBand="0" w:noVBand="1"/>
      </w:tblPr>
      <w:tblGrid>
        <w:gridCol w:w="3493"/>
        <w:gridCol w:w="2934"/>
        <w:gridCol w:w="1208"/>
        <w:gridCol w:w="1144"/>
        <w:gridCol w:w="1381"/>
      </w:tblGrid>
      <w:tr w:rsidR="00800F6A" w:rsidRPr="00800F6A" w14:paraId="59A0813E" w14:textId="77777777" w:rsidTr="00800F6A">
        <w:trPr>
          <w:trHeight w:val="658"/>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56AB4A2"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Approach: Growth Forecast Via Factors (Impact Analysis)</w:t>
            </w:r>
          </w:p>
        </w:tc>
      </w:tr>
      <w:tr w:rsidR="00800F6A" w:rsidRPr="00800F6A" w14:paraId="39D696A1"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7D8B11E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Factors</w:t>
            </w:r>
          </w:p>
        </w:tc>
        <w:tc>
          <w:tcPr>
            <w:tcW w:w="2934" w:type="dxa"/>
            <w:tcBorders>
              <w:top w:val="nil"/>
              <w:left w:val="nil"/>
              <w:bottom w:val="single" w:sz="8" w:space="0" w:color="auto"/>
              <w:right w:val="single" w:sz="8" w:space="0" w:color="auto"/>
            </w:tcBorders>
            <w:shd w:val="clear" w:color="000000" w:fill="ACB9CA"/>
            <w:noWrap/>
            <w:vAlign w:val="center"/>
            <w:hideMark/>
          </w:tcPr>
          <w:p w14:paraId="5B3B61E0"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Sources</w:t>
            </w:r>
          </w:p>
        </w:tc>
        <w:tc>
          <w:tcPr>
            <w:tcW w:w="1208" w:type="dxa"/>
            <w:tcBorders>
              <w:top w:val="nil"/>
              <w:left w:val="nil"/>
              <w:bottom w:val="single" w:sz="8" w:space="0" w:color="auto"/>
              <w:right w:val="single" w:sz="8" w:space="0" w:color="auto"/>
            </w:tcBorders>
            <w:shd w:val="clear" w:color="000000" w:fill="ACB9CA"/>
            <w:noWrap/>
            <w:vAlign w:val="center"/>
            <w:hideMark/>
          </w:tcPr>
          <w:p w14:paraId="1026B1CF"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Value</w:t>
            </w:r>
          </w:p>
        </w:tc>
        <w:tc>
          <w:tcPr>
            <w:tcW w:w="1144" w:type="dxa"/>
            <w:tcBorders>
              <w:top w:val="nil"/>
              <w:left w:val="nil"/>
              <w:bottom w:val="single" w:sz="8" w:space="0" w:color="auto"/>
              <w:right w:val="single" w:sz="8" w:space="0" w:color="auto"/>
            </w:tcBorders>
            <w:shd w:val="clear" w:color="000000" w:fill="ACB9CA"/>
            <w:vAlign w:val="center"/>
            <w:hideMark/>
          </w:tcPr>
          <w:p w14:paraId="3780071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w:t>
            </w:r>
          </w:p>
        </w:tc>
        <w:tc>
          <w:tcPr>
            <w:tcW w:w="1381" w:type="dxa"/>
            <w:tcBorders>
              <w:top w:val="nil"/>
              <w:left w:val="nil"/>
              <w:bottom w:val="single" w:sz="8" w:space="0" w:color="auto"/>
              <w:right w:val="single" w:sz="8" w:space="0" w:color="auto"/>
            </w:tcBorders>
            <w:shd w:val="clear" w:color="000000" w:fill="ACB9CA"/>
            <w:noWrap/>
            <w:vAlign w:val="center"/>
            <w:hideMark/>
          </w:tcPr>
          <w:p w14:paraId="459D2D10"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Weightage</w:t>
            </w:r>
          </w:p>
        </w:tc>
      </w:tr>
      <w:tr w:rsidR="00800F6A" w:rsidRPr="00800F6A" w14:paraId="1C00BC89"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785D73D4"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Growth Rate (2021-2030 Period)</w:t>
            </w:r>
          </w:p>
        </w:tc>
        <w:tc>
          <w:tcPr>
            <w:tcW w:w="2934" w:type="dxa"/>
            <w:tcBorders>
              <w:top w:val="nil"/>
              <w:left w:val="nil"/>
              <w:bottom w:val="single" w:sz="8" w:space="0" w:color="auto"/>
              <w:right w:val="single" w:sz="8" w:space="0" w:color="auto"/>
            </w:tcBorders>
            <w:shd w:val="clear" w:color="auto" w:fill="auto"/>
            <w:noWrap/>
            <w:vAlign w:val="center"/>
            <w:hideMark/>
          </w:tcPr>
          <w:p w14:paraId="343187F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TechSci Estimates</w:t>
            </w:r>
          </w:p>
        </w:tc>
        <w:tc>
          <w:tcPr>
            <w:tcW w:w="1208" w:type="dxa"/>
            <w:tcBorders>
              <w:top w:val="nil"/>
              <w:left w:val="nil"/>
              <w:bottom w:val="single" w:sz="8" w:space="0" w:color="auto"/>
              <w:right w:val="single" w:sz="8" w:space="0" w:color="auto"/>
            </w:tcBorders>
            <w:shd w:val="clear" w:color="auto" w:fill="auto"/>
            <w:noWrap/>
            <w:vAlign w:val="center"/>
            <w:hideMark/>
          </w:tcPr>
          <w:p w14:paraId="6B393989"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0D6128D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4.25%</w:t>
            </w:r>
          </w:p>
        </w:tc>
        <w:tc>
          <w:tcPr>
            <w:tcW w:w="1381" w:type="dxa"/>
            <w:tcBorders>
              <w:top w:val="nil"/>
              <w:left w:val="nil"/>
              <w:bottom w:val="single" w:sz="8" w:space="0" w:color="auto"/>
              <w:right w:val="single" w:sz="8" w:space="0" w:color="auto"/>
            </w:tcBorders>
            <w:shd w:val="clear" w:color="auto" w:fill="auto"/>
            <w:noWrap/>
            <w:vAlign w:val="center"/>
            <w:hideMark/>
          </w:tcPr>
          <w:p w14:paraId="6367B111"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26.00%</w:t>
            </w:r>
          </w:p>
        </w:tc>
      </w:tr>
      <w:tr w:rsidR="00800F6A" w:rsidRPr="00800F6A" w14:paraId="39B71741"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34D81B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Per Capita (%)</w:t>
            </w:r>
          </w:p>
        </w:tc>
        <w:tc>
          <w:tcPr>
            <w:tcW w:w="2934" w:type="dxa"/>
            <w:tcBorders>
              <w:top w:val="nil"/>
              <w:left w:val="nil"/>
              <w:bottom w:val="single" w:sz="8" w:space="0" w:color="auto"/>
              <w:right w:val="single" w:sz="8" w:space="0" w:color="auto"/>
            </w:tcBorders>
            <w:shd w:val="clear" w:color="auto" w:fill="auto"/>
            <w:noWrap/>
            <w:vAlign w:val="center"/>
            <w:hideMark/>
          </w:tcPr>
          <w:p w14:paraId="2F75972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TechSci Estimates</w:t>
            </w:r>
          </w:p>
        </w:tc>
        <w:tc>
          <w:tcPr>
            <w:tcW w:w="1208" w:type="dxa"/>
            <w:tcBorders>
              <w:top w:val="nil"/>
              <w:left w:val="nil"/>
              <w:bottom w:val="single" w:sz="8" w:space="0" w:color="auto"/>
              <w:right w:val="single" w:sz="8" w:space="0" w:color="auto"/>
            </w:tcBorders>
            <w:shd w:val="clear" w:color="auto" w:fill="auto"/>
            <w:noWrap/>
            <w:vAlign w:val="center"/>
            <w:hideMark/>
          </w:tcPr>
          <w:p w14:paraId="4D33A46E"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5137E8D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3.55%</w:t>
            </w:r>
          </w:p>
        </w:tc>
        <w:tc>
          <w:tcPr>
            <w:tcW w:w="1381" w:type="dxa"/>
            <w:tcBorders>
              <w:top w:val="nil"/>
              <w:left w:val="nil"/>
              <w:bottom w:val="single" w:sz="8" w:space="0" w:color="auto"/>
              <w:right w:val="single" w:sz="8" w:space="0" w:color="auto"/>
            </w:tcBorders>
            <w:shd w:val="clear" w:color="auto" w:fill="auto"/>
            <w:noWrap/>
            <w:vAlign w:val="center"/>
            <w:hideMark/>
          </w:tcPr>
          <w:p w14:paraId="68EBD0D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10.00%</w:t>
            </w:r>
          </w:p>
        </w:tc>
      </w:tr>
      <w:tr w:rsidR="00800F6A" w:rsidRPr="00800F6A" w14:paraId="7C4D84DE"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4003E1F8"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Average Selling Growth (%)</w:t>
            </w:r>
          </w:p>
        </w:tc>
        <w:tc>
          <w:tcPr>
            <w:tcW w:w="2934" w:type="dxa"/>
            <w:tcBorders>
              <w:top w:val="nil"/>
              <w:left w:val="nil"/>
              <w:bottom w:val="single" w:sz="8" w:space="0" w:color="auto"/>
              <w:right w:val="single" w:sz="8" w:space="0" w:color="auto"/>
            </w:tcBorders>
            <w:shd w:val="clear" w:color="auto" w:fill="auto"/>
            <w:noWrap/>
            <w:vAlign w:val="center"/>
            <w:hideMark/>
          </w:tcPr>
          <w:p w14:paraId="7000BA4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66F68E0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1BB2AB56"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3.12%</w:t>
            </w:r>
          </w:p>
        </w:tc>
        <w:tc>
          <w:tcPr>
            <w:tcW w:w="1381" w:type="dxa"/>
            <w:tcBorders>
              <w:top w:val="nil"/>
              <w:left w:val="nil"/>
              <w:bottom w:val="single" w:sz="8" w:space="0" w:color="auto"/>
              <w:right w:val="single" w:sz="8" w:space="0" w:color="auto"/>
            </w:tcBorders>
            <w:shd w:val="clear" w:color="auto" w:fill="auto"/>
            <w:noWrap/>
            <w:vAlign w:val="center"/>
            <w:hideMark/>
          </w:tcPr>
          <w:p w14:paraId="3063B618"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8.00%</w:t>
            </w:r>
          </w:p>
        </w:tc>
      </w:tr>
      <w:tr w:rsidR="00800F6A" w:rsidRPr="00800F6A" w14:paraId="6FC1ECDA"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44EF23CC"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Construction* Sector</w:t>
            </w:r>
          </w:p>
        </w:tc>
        <w:tc>
          <w:tcPr>
            <w:tcW w:w="2934" w:type="dxa"/>
            <w:tcBorders>
              <w:top w:val="nil"/>
              <w:left w:val="nil"/>
              <w:bottom w:val="single" w:sz="8" w:space="0" w:color="auto"/>
              <w:right w:val="single" w:sz="8" w:space="0" w:color="auto"/>
            </w:tcBorders>
            <w:shd w:val="clear" w:color="auto" w:fill="auto"/>
            <w:noWrap/>
            <w:vAlign w:val="center"/>
            <w:hideMark/>
          </w:tcPr>
          <w:p w14:paraId="253D195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3402A68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64BA72A9"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6.04%</w:t>
            </w:r>
          </w:p>
        </w:tc>
        <w:tc>
          <w:tcPr>
            <w:tcW w:w="1381" w:type="dxa"/>
            <w:tcBorders>
              <w:top w:val="nil"/>
              <w:left w:val="nil"/>
              <w:bottom w:val="single" w:sz="8" w:space="0" w:color="auto"/>
              <w:right w:val="single" w:sz="8" w:space="0" w:color="auto"/>
            </w:tcBorders>
            <w:shd w:val="clear" w:color="auto" w:fill="auto"/>
            <w:noWrap/>
            <w:vAlign w:val="center"/>
            <w:hideMark/>
          </w:tcPr>
          <w:p w14:paraId="5FCDA864"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16.00%</w:t>
            </w:r>
          </w:p>
        </w:tc>
      </w:tr>
      <w:tr w:rsidR="00800F6A" w:rsidRPr="00800F6A" w14:paraId="170CC7A9"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7DA84FF1"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Renewable Sector</w:t>
            </w:r>
          </w:p>
        </w:tc>
        <w:tc>
          <w:tcPr>
            <w:tcW w:w="2934" w:type="dxa"/>
            <w:tcBorders>
              <w:top w:val="nil"/>
              <w:left w:val="nil"/>
              <w:bottom w:val="single" w:sz="8" w:space="0" w:color="auto"/>
              <w:right w:val="single" w:sz="8" w:space="0" w:color="auto"/>
            </w:tcBorders>
            <w:shd w:val="clear" w:color="auto" w:fill="auto"/>
            <w:noWrap/>
            <w:vAlign w:val="center"/>
            <w:hideMark/>
          </w:tcPr>
          <w:p w14:paraId="3D0FCE5B"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226C520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309294C8"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5.00%</w:t>
            </w:r>
          </w:p>
        </w:tc>
        <w:tc>
          <w:tcPr>
            <w:tcW w:w="1381" w:type="dxa"/>
            <w:tcBorders>
              <w:top w:val="nil"/>
              <w:left w:val="nil"/>
              <w:bottom w:val="single" w:sz="8" w:space="0" w:color="auto"/>
              <w:right w:val="single" w:sz="8" w:space="0" w:color="auto"/>
            </w:tcBorders>
            <w:shd w:val="clear" w:color="auto" w:fill="auto"/>
            <w:noWrap/>
            <w:vAlign w:val="center"/>
            <w:hideMark/>
          </w:tcPr>
          <w:p w14:paraId="02627AC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16.00%</w:t>
            </w:r>
          </w:p>
        </w:tc>
      </w:tr>
      <w:tr w:rsidR="00800F6A" w:rsidRPr="00800F6A" w14:paraId="05320F90"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0546E0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Marine Components</w:t>
            </w:r>
          </w:p>
        </w:tc>
        <w:tc>
          <w:tcPr>
            <w:tcW w:w="2934" w:type="dxa"/>
            <w:tcBorders>
              <w:top w:val="nil"/>
              <w:left w:val="nil"/>
              <w:bottom w:val="single" w:sz="8" w:space="0" w:color="auto"/>
              <w:right w:val="single" w:sz="8" w:space="0" w:color="auto"/>
            </w:tcBorders>
            <w:shd w:val="clear" w:color="auto" w:fill="auto"/>
            <w:noWrap/>
            <w:vAlign w:val="center"/>
            <w:hideMark/>
          </w:tcPr>
          <w:p w14:paraId="220E901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23B97727"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1D1CD5A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5.13%</w:t>
            </w:r>
          </w:p>
        </w:tc>
        <w:tc>
          <w:tcPr>
            <w:tcW w:w="1381" w:type="dxa"/>
            <w:tcBorders>
              <w:top w:val="nil"/>
              <w:left w:val="nil"/>
              <w:bottom w:val="single" w:sz="8" w:space="0" w:color="auto"/>
              <w:right w:val="single" w:sz="8" w:space="0" w:color="auto"/>
            </w:tcBorders>
            <w:shd w:val="clear" w:color="auto" w:fill="auto"/>
            <w:noWrap/>
            <w:vAlign w:val="center"/>
            <w:hideMark/>
          </w:tcPr>
          <w:p w14:paraId="763C5FB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15.00%</w:t>
            </w:r>
          </w:p>
        </w:tc>
      </w:tr>
      <w:tr w:rsidR="00800F6A" w:rsidRPr="00800F6A" w14:paraId="6015B4AA"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C8BAD7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Market Growth in Historical Period (2015-2020)</w:t>
            </w:r>
          </w:p>
        </w:tc>
        <w:tc>
          <w:tcPr>
            <w:tcW w:w="2934" w:type="dxa"/>
            <w:tcBorders>
              <w:top w:val="nil"/>
              <w:left w:val="nil"/>
              <w:bottom w:val="single" w:sz="8" w:space="0" w:color="auto"/>
              <w:right w:val="single" w:sz="8" w:space="0" w:color="000000"/>
            </w:tcBorders>
            <w:shd w:val="clear" w:color="auto" w:fill="auto"/>
            <w:noWrap/>
            <w:vAlign w:val="center"/>
            <w:hideMark/>
          </w:tcPr>
          <w:p w14:paraId="458A001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5A31B6F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Historical</w:t>
            </w:r>
          </w:p>
        </w:tc>
        <w:tc>
          <w:tcPr>
            <w:tcW w:w="1144" w:type="dxa"/>
            <w:tcBorders>
              <w:top w:val="nil"/>
              <w:left w:val="nil"/>
              <w:bottom w:val="single" w:sz="8" w:space="0" w:color="auto"/>
              <w:right w:val="single" w:sz="8" w:space="0" w:color="auto"/>
            </w:tcBorders>
            <w:shd w:val="clear" w:color="auto" w:fill="auto"/>
            <w:noWrap/>
            <w:vAlign w:val="center"/>
            <w:hideMark/>
          </w:tcPr>
          <w:p w14:paraId="4043ED74"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0.67%</w:t>
            </w:r>
          </w:p>
        </w:tc>
        <w:tc>
          <w:tcPr>
            <w:tcW w:w="1381" w:type="dxa"/>
            <w:tcBorders>
              <w:top w:val="nil"/>
              <w:left w:val="nil"/>
              <w:bottom w:val="single" w:sz="8" w:space="0" w:color="auto"/>
              <w:right w:val="single" w:sz="8" w:space="0" w:color="auto"/>
            </w:tcBorders>
            <w:shd w:val="clear" w:color="auto" w:fill="auto"/>
            <w:noWrap/>
            <w:vAlign w:val="center"/>
            <w:hideMark/>
          </w:tcPr>
          <w:p w14:paraId="08F953E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9.00%</w:t>
            </w:r>
          </w:p>
        </w:tc>
      </w:tr>
      <w:tr w:rsidR="00800F6A" w:rsidRPr="00800F6A" w14:paraId="0D27E574"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3BC0CA7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 (2021-2030)</w:t>
            </w:r>
          </w:p>
        </w:tc>
        <w:tc>
          <w:tcPr>
            <w:tcW w:w="6667" w:type="dxa"/>
            <w:gridSpan w:val="4"/>
            <w:tcBorders>
              <w:top w:val="single" w:sz="8" w:space="0" w:color="auto"/>
              <w:left w:val="nil"/>
              <w:bottom w:val="nil"/>
              <w:right w:val="nil"/>
            </w:tcBorders>
            <w:shd w:val="clear" w:color="000000" w:fill="333F4F"/>
            <w:noWrap/>
            <w:vAlign w:val="center"/>
            <w:hideMark/>
          </w:tcPr>
          <w:p w14:paraId="6E2499A9"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4.31%</w:t>
            </w:r>
          </w:p>
        </w:tc>
      </w:tr>
    </w:tbl>
    <w:p w14:paraId="79C682DB" w14:textId="64E5BD7A" w:rsidR="00800F6A" w:rsidRPr="00800F6A" w:rsidRDefault="00800F6A" w:rsidP="00800F6A">
      <w:pPr>
        <w:spacing w:after="0" w:line="240" w:lineRule="auto"/>
        <w:jc w:val="both"/>
        <w:rPr>
          <w:rFonts w:ascii="Calibri" w:eastAsia="Times New Roman" w:hAnsi="Calibri" w:cs="Calibri"/>
          <w:color w:val="000000"/>
          <w:lang w:eastAsia="en-IN"/>
        </w:rPr>
      </w:pPr>
      <w:r w:rsidRPr="00800F6A">
        <w:rPr>
          <w:rFonts w:ascii="Calibri" w:eastAsia="Times New Roman" w:hAnsi="Calibri" w:cs="Calibri"/>
          <w:color w:val="000000"/>
          <w:lang w:eastAsia="en-IN"/>
        </w:rPr>
        <w:t xml:space="preserve">*Mainly the Pipes &amp; Tanks going in Industrial and manufacturing sector. </w:t>
      </w:r>
    </w:p>
    <w:p w14:paraId="739DFC05" w14:textId="23AC1528" w:rsidR="00C22CE3" w:rsidRDefault="00800F6A" w:rsidP="002B5C26">
      <w:pPr>
        <w:jc w:val="both"/>
        <w:rPr>
          <w:rFonts w:ascii="Arial" w:hAnsi="Arial" w:cs="Arial"/>
          <w:b/>
          <w:bCs/>
          <w:color w:val="000000" w:themeColor="text1"/>
          <w:sz w:val="24"/>
          <w:szCs w:val="24"/>
        </w:rPr>
      </w:pPr>
      <w:r w:rsidRPr="001543F7">
        <w:rPr>
          <w:rFonts w:ascii="Arial" w:hAnsi="Arial" w:cs="Arial"/>
          <w:b/>
          <w:bCs/>
          <w:noProof/>
          <w:sz w:val="24"/>
          <w:szCs w:val="24"/>
        </w:rPr>
        <w:lastRenderedPageBreak/>
        <mc:AlternateContent>
          <mc:Choice Requires="wps">
            <w:drawing>
              <wp:anchor distT="45720" distB="45720" distL="114300" distR="114300" simplePos="0" relativeHeight="252912640" behindDoc="0" locked="0" layoutInCell="1" allowOverlap="1" wp14:anchorId="16E9C166" wp14:editId="7E3B32C9">
                <wp:simplePos x="0" y="0"/>
                <wp:positionH relativeFrom="page">
                  <wp:align>center</wp:align>
                </wp:positionH>
                <wp:positionV relativeFrom="paragraph">
                  <wp:posOffset>219075</wp:posOffset>
                </wp:positionV>
                <wp:extent cx="6560185" cy="1404620"/>
                <wp:effectExtent l="0" t="0" r="12065" b="19050"/>
                <wp:wrapSquare wrapText="bothSides"/>
                <wp:docPr id="2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51C7820B" w14:textId="77777777" w:rsidR="004D08D3" w:rsidRPr="001543F7" w:rsidRDefault="004D08D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6E9C166" id="_x0000_s1120" type="#_x0000_t202" style="position:absolute;left:0;text-align:left;margin-left:0;margin-top:17.25pt;width:516.55pt;height:110.6pt;z-index:252912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" fillcolor="#1f4d78 [1608]">
                <v:textbox style="mso-fit-shape-to-text:t">
                  <w:txbxContent>
                    <w:p w14:paraId="51C7820B" w14:textId="77777777" w:rsidR="004D08D3" w:rsidRPr="001543F7" w:rsidRDefault="004D08D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page"/>
              </v:shape>
            </w:pict>
          </mc:Fallback>
        </mc:AlternateContent>
      </w:r>
    </w:p>
    <w:p w14:paraId="680D88B3" w14:textId="77777777" w:rsidR="00C22CE3" w:rsidRDefault="00C22CE3" w:rsidP="002B5C26">
      <w:pPr>
        <w:jc w:val="both"/>
        <w:rPr>
          <w:rFonts w:ascii="Arial" w:hAnsi="Arial" w:cs="Arial"/>
          <w:b/>
          <w:bCs/>
          <w:color w:val="000000" w:themeColor="text1"/>
          <w:sz w:val="24"/>
          <w:szCs w:val="24"/>
        </w:rPr>
      </w:pPr>
    </w:p>
    <w:p w14:paraId="2BA5B738" w14:textId="0EDA4ECB" w:rsidR="003B1BF5" w:rsidRPr="002B5C26" w:rsidRDefault="002B5C26" w:rsidP="002B5C26">
      <w:pPr>
        <w:jc w:val="both"/>
        <w:rPr>
          <w:rFonts w:ascii="Arial" w:hAnsi="Arial" w:cs="Arial"/>
          <w:color w:val="000000" w:themeColor="text1"/>
          <w:sz w:val="24"/>
          <w:szCs w:val="24"/>
        </w:rPr>
      </w:pPr>
      <w:r w:rsidRPr="002B5C26">
        <w:rPr>
          <w:rFonts w:ascii="Arial" w:hAnsi="Arial" w:cs="Arial"/>
          <w:b/>
          <w:bCs/>
          <w:color w:val="000000" w:themeColor="text1"/>
          <w:sz w:val="24"/>
          <w:szCs w:val="24"/>
        </w:rPr>
        <w:t xml:space="preserve">Brazil Renewable Energy Production Percentage Share, By types of </w:t>
      </w:r>
      <w:r w:rsidR="006D4425" w:rsidRPr="002B5C26">
        <w:rPr>
          <w:rFonts w:ascii="Arial" w:hAnsi="Arial" w:cs="Arial"/>
          <w:b/>
          <w:bCs/>
          <w:color w:val="000000" w:themeColor="text1"/>
          <w:sz w:val="24"/>
          <w:szCs w:val="24"/>
        </w:rPr>
        <w:t>Sources</w:t>
      </w:r>
      <w:r w:rsidRPr="002B5C26">
        <w:rPr>
          <w:rFonts w:ascii="Arial" w:hAnsi="Arial" w:cs="Arial"/>
          <w:b/>
          <w:bCs/>
          <w:color w:val="000000" w:themeColor="text1"/>
          <w:sz w:val="24"/>
          <w:szCs w:val="24"/>
        </w:rPr>
        <w:t xml:space="preserve"> in 2020.</w:t>
      </w:r>
    </w:p>
    <w:p w14:paraId="50053D3E" w14:textId="2268D6FE" w:rsidR="003B1BF5" w:rsidRDefault="00545715">
      <w:pPr>
        <w:rPr>
          <w:color w:val="000000" w:themeColor="text1"/>
        </w:rPr>
      </w:pPr>
      <w:r w:rsidRPr="00545715">
        <w:rPr>
          <w:noProof/>
          <w:color w:val="000000" w:themeColor="text1"/>
        </w:rPr>
        <w:drawing>
          <wp:inline distT="0" distB="0" distL="0" distR="0" wp14:anchorId="65E439F3" wp14:editId="0E7938AA">
            <wp:extent cx="6457950" cy="3438525"/>
            <wp:effectExtent l="0" t="0" r="0" b="0"/>
            <wp:docPr id="2226" name="Chart 2226">
              <a:extLst xmlns:a="http://schemas.openxmlformats.org/drawingml/2006/main">
                <a:ext uri="{FF2B5EF4-FFF2-40B4-BE49-F238E27FC236}">
                  <a16:creationId xmlns:a16="http://schemas.microsoft.com/office/drawing/2014/main" id="{2AE15F28-3452-4499-85E5-ACAEFC2BAB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8E62FF7" w14:textId="5CFA851A" w:rsidR="00545715" w:rsidRDefault="00545715">
      <w:pPr>
        <w:rPr>
          <w:color w:val="000000" w:themeColor="text1"/>
        </w:rPr>
      </w:pPr>
    </w:p>
    <w:p w14:paraId="51E512C4" w14:textId="3E1C4588" w:rsidR="003B1BF5" w:rsidRDefault="003B1BF5">
      <w:pPr>
        <w:rPr>
          <w:color w:val="000000" w:themeColor="text1"/>
        </w:rPr>
      </w:pPr>
    </w:p>
    <w:p w14:paraId="5C441B6A" w14:textId="77777777" w:rsidR="003B4B95" w:rsidRDefault="003B4B95" w:rsidP="00555BDB">
      <w:pPr>
        <w:rPr>
          <w:rFonts w:ascii="Arial" w:hAnsi="Arial" w:cs="Arial"/>
          <w:b/>
          <w:bCs/>
          <w:sz w:val="24"/>
          <w:szCs w:val="24"/>
        </w:rPr>
      </w:pPr>
    </w:p>
    <w:p w14:paraId="17DA7B7F" w14:textId="77777777" w:rsidR="003B4B95" w:rsidRDefault="003B4B95" w:rsidP="00555BDB">
      <w:pPr>
        <w:rPr>
          <w:rFonts w:ascii="Arial" w:hAnsi="Arial" w:cs="Arial"/>
          <w:b/>
          <w:bCs/>
          <w:sz w:val="24"/>
          <w:szCs w:val="24"/>
        </w:rPr>
      </w:pPr>
    </w:p>
    <w:p w14:paraId="7A3C5E62" w14:textId="77777777" w:rsidR="003B4B95" w:rsidRDefault="003B4B95" w:rsidP="00555BDB">
      <w:pPr>
        <w:rPr>
          <w:rFonts w:ascii="Arial" w:hAnsi="Arial" w:cs="Arial"/>
          <w:b/>
          <w:bCs/>
          <w:sz w:val="24"/>
          <w:szCs w:val="24"/>
        </w:rPr>
      </w:pPr>
    </w:p>
    <w:p w14:paraId="39E99513" w14:textId="77777777" w:rsidR="003B4B95" w:rsidRDefault="003B4B95" w:rsidP="00555BDB">
      <w:pPr>
        <w:rPr>
          <w:rFonts w:ascii="Arial" w:hAnsi="Arial" w:cs="Arial"/>
          <w:b/>
          <w:bCs/>
          <w:sz w:val="24"/>
          <w:szCs w:val="24"/>
        </w:rPr>
      </w:pPr>
    </w:p>
    <w:p w14:paraId="57FE10BB" w14:textId="77777777" w:rsidR="003B4B95" w:rsidRDefault="003B4B95" w:rsidP="00555BDB">
      <w:pPr>
        <w:rPr>
          <w:rFonts w:ascii="Arial" w:hAnsi="Arial" w:cs="Arial"/>
          <w:b/>
          <w:bCs/>
          <w:sz w:val="24"/>
          <w:szCs w:val="24"/>
        </w:rPr>
      </w:pPr>
    </w:p>
    <w:p w14:paraId="26D49DA6" w14:textId="77777777" w:rsidR="003B4B95" w:rsidRDefault="003B4B95" w:rsidP="00555BDB">
      <w:pPr>
        <w:rPr>
          <w:rFonts w:ascii="Arial" w:hAnsi="Arial" w:cs="Arial"/>
          <w:b/>
          <w:bCs/>
          <w:sz w:val="24"/>
          <w:szCs w:val="24"/>
        </w:rPr>
      </w:pPr>
    </w:p>
    <w:p w14:paraId="274CCA5C" w14:textId="77777777" w:rsidR="003B4B95" w:rsidRDefault="003B4B95" w:rsidP="00555BDB">
      <w:pPr>
        <w:rPr>
          <w:rFonts w:ascii="Arial" w:hAnsi="Arial" w:cs="Arial"/>
          <w:b/>
          <w:bCs/>
          <w:sz w:val="24"/>
          <w:szCs w:val="24"/>
        </w:rPr>
      </w:pPr>
    </w:p>
    <w:p w14:paraId="274F1073" w14:textId="77777777" w:rsidR="003B4B95" w:rsidRDefault="003B4B95" w:rsidP="00555BDB">
      <w:pPr>
        <w:rPr>
          <w:rFonts w:ascii="Arial" w:hAnsi="Arial" w:cs="Arial"/>
          <w:b/>
          <w:bCs/>
          <w:sz w:val="24"/>
          <w:szCs w:val="24"/>
        </w:rPr>
      </w:pPr>
    </w:p>
    <w:p w14:paraId="14C0D65B" w14:textId="77777777" w:rsidR="003B4B95" w:rsidRDefault="003B4B95" w:rsidP="00555BDB">
      <w:pPr>
        <w:rPr>
          <w:rFonts w:ascii="Arial" w:hAnsi="Arial" w:cs="Arial"/>
          <w:b/>
          <w:bCs/>
          <w:sz w:val="24"/>
          <w:szCs w:val="24"/>
        </w:rPr>
      </w:pPr>
    </w:p>
    <w:p w14:paraId="0F716EB5" w14:textId="1F36CF71" w:rsidR="00555BDB" w:rsidRPr="0061645E" w:rsidRDefault="00555BDB" w:rsidP="00555BDB">
      <w:pPr>
        <w:rPr>
          <w:rFonts w:ascii="Arial" w:hAnsi="Arial" w:cs="Arial"/>
          <w:b/>
          <w:bCs/>
          <w:sz w:val="24"/>
          <w:szCs w:val="24"/>
        </w:rPr>
      </w:pPr>
      <w:r w:rsidRPr="0061645E">
        <w:rPr>
          <w:rFonts w:ascii="Arial" w:hAnsi="Arial" w:cs="Arial"/>
          <w:b/>
          <w:bCs/>
          <w:sz w:val="24"/>
          <w:szCs w:val="24"/>
        </w:rPr>
        <w:lastRenderedPageBreak/>
        <w:t>3.2.5.2. Operating Efficiency</w:t>
      </w:r>
    </w:p>
    <w:p w14:paraId="680370CE" w14:textId="20106878" w:rsidR="00E077DA" w:rsidRPr="0061645E" w:rsidRDefault="00E077DA">
      <w:pPr>
        <w:rPr>
          <w:rFonts w:ascii="Arial" w:hAnsi="Arial" w:cs="Arial"/>
          <w:b/>
          <w:bCs/>
          <w:sz w:val="24"/>
          <w:szCs w:val="24"/>
        </w:rPr>
      </w:pPr>
    </w:p>
    <w:p w14:paraId="04442896" w14:textId="5AD5019F"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Operating Efficiency (Percentage), 2015-2030F</w:t>
      </w:r>
    </w:p>
    <w:p w14:paraId="31C8D9E1" w14:textId="1945C06C" w:rsidR="00E20B48" w:rsidRPr="002B5730" w:rsidRDefault="00E20B48">
      <w:pPr>
        <w:rPr>
          <w:color w:val="000000" w:themeColor="text1"/>
        </w:rPr>
      </w:pPr>
    </w:p>
    <w:p w14:paraId="71BFCF7C" w14:textId="38F023F6" w:rsidR="002A5D6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28124F59">
                <wp:simplePos x="0" y="0"/>
                <wp:positionH relativeFrom="column">
                  <wp:posOffset>2638425</wp:posOffset>
                </wp:positionH>
                <wp:positionV relativeFrom="paragraph">
                  <wp:posOffset>2065020</wp:posOffset>
                </wp:positionV>
                <wp:extent cx="3578860" cy="257175"/>
                <wp:effectExtent l="0" t="0" r="0" b="0"/>
                <wp:wrapNone/>
                <wp:docPr id="212" name="TextBox 4"/>
                <wp:cNvGraphicFramePr/>
                <a:graphic xmlns:a="http://schemas.openxmlformats.org/drawingml/2006/main">
                  <a:graphicData uri="http://schemas.microsoft.com/office/word/2010/wordprocessingShape">
                    <wps:wsp>
                      <wps:cNvSpPr txBox="1"/>
                      <wps:spPr>
                        <a:xfrm>
                          <a:off x="0" y="0"/>
                          <a:ext cx="3578860" cy="257175"/>
                        </a:xfrm>
                        <a:prstGeom prst="rect">
                          <a:avLst/>
                        </a:prstGeom>
                        <a:noFill/>
                      </wps:spPr>
                      <wps:txbx>
                        <w:txbxContent>
                          <w:p w14:paraId="77A85354"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950CBBD" w14:textId="1219824C" w:rsidR="004D08D3" w:rsidRPr="00687E98" w:rsidRDefault="004D08D3" w:rsidP="00687E9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B09740" id="_x0000_s1121" type="#_x0000_t202" style="position:absolute;margin-left:207.75pt;margin-top:162.6pt;width:281.8pt;height:20.2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" filled="f" stroked="f">
                <v:textbox>
                  <w:txbxContent>
                    <w:p w14:paraId="77A85354"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9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950CBBD" w14:textId="1219824C" w:rsidR="004D08D3" w:rsidRPr="00687E98" w:rsidRDefault="004D08D3" w:rsidP="00687E98">
                      <w:pPr>
                        <w:jc w:val="right"/>
                        <w:textAlignment w:val="baseline"/>
                        <w:rPr>
                          <w:rFonts w:ascii="Verdana" w:eastAsia="Verdana" w:hAnsi="Verdana" w:cs="Verdana"/>
                          <w:i/>
                          <w:iCs/>
                          <w:color w:val="000000" w:themeColor="text1"/>
                          <w:kern w:val="24"/>
                          <w:sz w:val="12"/>
                          <w:szCs w:val="12"/>
                        </w:rPr>
                      </w:pPr>
                    </w:p>
                  </w:txbxContent>
                </v:textbox>
              </v:shape>
            </w:pict>
          </mc:Fallback>
        </mc:AlternateContent>
      </w:r>
      <w:r w:rsidR="00F112AA" w:rsidRPr="002B5730">
        <w:rPr>
          <w:noProof/>
          <w:color w:val="000000" w:themeColor="text1"/>
        </w:rPr>
        <w:drawing>
          <wp:inline distT="0" distB="0" distL="0" distR="0" wp14:anchorId="336CE2FA" wp14:editId="6883C53C">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353E1E7" w14:textId="19355609" w:rsidR="003B1BF5" w:rsidRPr="00672393" w:rsidRDefault="00672393" w:rsidP="00672393">
      <w:pPr>
        <w:spacing w:line="360" w:lineRule="auto"/>
        <w:jc w:val="both"/>
        <w:rPr>
          <w:rFonts w:ascii="Arial" w:hAnsi="Arial" w:cs="Arial"/>
          <w:sz w:val="24"/>
          <w:szCs w:val="24"/>
        </w:rPr>
      </w:pPr>
      <w:r w:rsidRPr="00672393">
        <w:rPr>
          <w:rFonts w:ascii="Arial" w:hAnsi="Arial" w:cs="Arial"/>
          <w:sz w:val="24"/>
          <w:szCs w:val="24"/>
        </w:rPr>
        <w:t>There is a gradual increase in operating efficiency of all key manufacturers till 2019. The companies suffered a backlog in production efficiency rates in the year 2020 owing to the pandemic. However, as the South American market recovers to its pre pandemic levels of economic activity, the demand for vinyl ester in general is going to increase significantly showing operating efficiency of more than 70 %</w:t>
      </w:r>
    </w:p>
    <w:p w14:paraId="7D5B7AD3" w14:textId="11D13956"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3.2.5.3. Demand By Application</w:t>
      </w:r>
    </w:p>
    <w:p w14:paraId="3B271871" w14:textId="3BD1C98C" w:rsidR="003D3AD1"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South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9CC2287" w14:textId="236FB0AA" w:rsidR="003D3AD1" w:rsidRPr="002B5730" w:rsidRDefault="00672393">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181E9D63">
                <wp:simplePos x="0" y="0"/>
                <wp:positionH relativeFrom="margin">
                  <wp:posOffset>2876550</wp:posOffset>
                </wp:positionH>
                <wp:positionV relativeFrom="paragraph">
                  <wp:posOffset>2399665</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4D08D3" w:rsidRPr="003D3AD1" w:rsidRDefault="004D08D3"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3FAC8036"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5CA82C2" w14:textId="617AD0E3" w:rsidR="004D08D3" w:rsidRPr="003D3AD1" w:rsidRDefault="004D08D3"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122" type="#_x0000_t202" style="position:absolute;margin-left:226.5pt;margin-top:188.95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" filled="f" stroked="f">
                <v:textbox>
                  <w:txbxContent>
                    <w:p w14:paraId="3473B3EE" w14:textId="77777777" w:rsidR="004D08D3" w:rsidRPr="003D3AD1" w:rsidRDefault="004D08D3"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3FAC8036"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5CA82C2" w14:textId="617AD0E3" w:rsidR="004D08D3" w:rsidRPr="003D3AD1" w:rsidRDefault="004D08D3"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1039EA" w:rsidRPr="002B5730">
        <w:rPr>
          <w:noProof/>
          <w:color w:val="000000" w:themeColor="text1"/>
        </w:rPr>
        <w:drawing>
          <wp:inline distT="0" distB="0" distL="0" distR="0" wp14:anchorId="0B0ED8D7" wp14:editId="503B707E">
            <wp:extent cx="6457950" cy="2533650"/>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243" w:type="dxa"/>
        <w:tblInd w:w="-185" w:type="dxa"/>
        <w:tblLook w:val="04A0" w:firstRow="1" w:lastRow="0" w:firstColumn="1" w:lastColumn="0" w:noHBand="0" w:noVBand="1"/>
      </w:tblPr>
      <w:tblGrid>
        <w:gridCol w:w="1961"/>
        <w:gridCol w:w="859"/>
        <w:gridCol w:w="859"/>
        <w:gridCol w:w="859"/>
        <w:gridCol w:w="860"/>
        <w:gridCol w:w="981"/>
        <w:gridCol w:w="976"/>
        <w:gridCol w:w="976"/>
        <w:gridCol w:w="976"/>
        <w:gridCol w:w="936"/>
      </w:tblGrid>
      <w:tr w:rsidR="008D1421" w:rsidRPr="008D1421" w14:paraId="6CB129A4" w14:textId="77777777" w:rsidTr="008D1421">
        <w:trPr>
          <w:trHeight w:val="262"/>
        </w:trPr>
        <w:tc>
          <w:tcPr>
            <w:tcW w:w="196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CEA1B69" w14:textId="0ED93B82" w:rsidR="008D1421" w:rsidRPr="008D1421" w:rsidRDefault="008D1421" w:rsidP="00E80F8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Application</w:t>
            </w:r>
            <w:r w:rsidR="007C5B32">
              <w:rPr>
                <w:rFonts w:ascii="Arial" w:eastAsia="Times New Roman" w:hAnsi="Arial" w:cs="Arial"/>
                <w:b/>
                <w:bCs/>
                <w:color w:val="FFFFFF" w:themeColor="background1"/>
                <w:sz w:val="20"/>
                <w:szCs w:val="20"/>
                <w:lang w:val="en-US"/>
              </w:rPr>
              <w:t xml:space="preserve"> </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0C2A5361"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4ECD679C"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390CAE6E"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60" w:type="dxa"/>
            <w:tcBorders>
              <w:top w:val="single" w:sz="4" w:space="0" w:color="auto"/>
              <w:left w:val="nil"/>
              <w:bottom w:val="single" w:sz="4" w:space="0" w:color="auto"/>
              <w:right w:val="single" w:sz="4" w:space="0" w:color="auto"/>
            </w:tcBorders>
            <w:shd w:val="clear" w:color="auto" w:fill="C00000"/>
            <w:noWrap/>
            <w:vAlign w:val="bottom"/>
            <w:hideMark/>
          </w:tcPr>
          <w:p w14:paraId="368C74DF"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1" w:type="dxa"/>
            <w:tcBorders>
              <w:top w:val="single" w:sz="4" w:space="0" w:color="auto"/>
              <w:left w:val="nil"/>
              <w:bottom w:val="single" w:sz="4" w:space="0" w:color="auto"/>
              <w:right w:val="single" w:sz="4" w:space="0" w:color="auto"/>
            </w:tcBorders>
            <w:shd w:val="clear" w:color="auto" w:fill="C00000"/>
            <w:noWrap/>
            <w:vAlign w:val="bottom"/>
            <w:hideMark/>
          </w:tcPr>
          <w:p w14:paraId="456C70B8"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6C2D1749"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18E3408F"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3BF7D629"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3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891CEA3"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4751FDEF" w14:textId="77777777" w:rsidTr="00E80F8C">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63975E07"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9" w:type="dxa"/>
            <w:tcBorders>
              <w:top w:val="nil"/>
              <w:left w:val="nil"/>
              <w:bottom w:val="single" w:sz="4" w:space="0" w:color="auto"/>
              <w:right w:val="single" w:sz="4" w:space="0" w:color="auto"/>
            </w:tcBorders>
            <w:shd w:val="clear" w:color="000000" w:fill="FFFFFF"/>
            <w:noWrap/>
            <w:vAlign w:val="center"/>
            <w:hideMark/>
          </w:tcPr>
          <w:p w14:paraId="40FF30A6" w14:textId="6DB3288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18FA1EAF" w14:textId="31A1D25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4E77D2E6" w14:textId="69D65A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60" w:type="dxa"/>
            <w:tcBorders>
              <w:top w:val="nil"/>
              <w:left w:val="nil"/>
              <w:bottom w:val="single" w:sz="4" w:space="0" w:color="auto"/>
              <w:right w:val="single" w:sz="4" w:space="0" w:color="auto"/>
            </w:tcBorders>
            <w:shd w:val="clear" w:color="000000" w:fill="FFFFFF"/>
            <w:noWrap/>
            <w:vAlign w:val="center"/>
            <w:hideMark/>
          </w:tcPr>
          <w:p w14:paraId="65E2ABA7" w14:textId="61F2E8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81" w:type="dxa"/>
            <w:tcBorders>
              <w:top w:val="nil"/>
              <w:left w:val="nil"/>
              <w:bottom w:val="single" w:sz="4" w:space="0" w:color="auto"/>
              <w:right w:val="single" w:sz="4" w:space="0" w:color="auto"/>
            </w:tcBorders>
            <w:shd w:val="clear" w:color="000000" w:fill="FFFFFF"/>
            <w:noWrap/>
            <w:vAlign w:val="center"/>
            <w:hideMark/>
          </w:tcPr>
          <w:p w14:paraId="43E0074D" w14:textId="390B082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976" w:type="dxa"/>
            <w:tcBorders>
              <w:top w:val="nil"/>
              <w:left w:val="nil"/>
              <w:bottom w:val="single" w:sz="4" w:space="0" w:color="auto"/>
              <w:right w:val="single" w:sz="4" w:space="0" w:color="auto"/>
            </w:tcBorders>
            <w:shd w:val="clear" w:color="000000" w:fill="FFFFFF"/>
            <w:noWrap/>
            <w:vAlign w:val="center"/>
            <w:hideMark/>
          </w:tcPr>
          <w:p w14:paraId="0484E274" w14:textId="1515D52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78F02892" w14:textId="41469F8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76" w:type="dxa"/>
            <w:tcBorders>
              <w:top w:val="nil"/>
              <w:left w:val="nil"/>
              <w:bottom w:val="single" w:sz="4" w:space="0" w:color="auto"/>
              <w:right w:val="single" w:sz="4" w:space="0" w:color="auto"/>
            </w:tcBorders>
            <w:shd w:val="clear" w:color="000000" w:fill="FFFFFF"/>
            <w:noWrap/>
            <w:vAlign w:val="center"/>
            <w:hideMark/>
          </w:tcPr>
          <w:p w14:paraId="2344AC02" w14:textId="0C72C46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936" w:type="dxa"/>
            <w:tcBorders>
              <w:top w:val="nil"/>
              <w:left w:val="nil"/>
              <w:bottom w:val="single" w:sz="4" w:space="0" w:color="auto"/>
              <w:right w:val="single" w:sz="4" w:space="0" w:color="auto"/>
            </w:tcBorders>
            <w:shd w:val="clear" w:color="000000" w:fill="FFFFFF"/>
            <w:noWrap/>
            <w:vAlign w:val="center"/>
            <w:hideMark/>
          </w:tcPr>
          <w:p w14:paraId="1D405037" w14:textId="68DFC6A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w:t>
            </w:r>
          </w:p>
        </w:tc>
      </w:tr>
      <w:tr w:rsidR="00195C31" w:rsidRPr="008D1421" w14:paraId="611D7B8E" w14:textId="77777777" w:rsidTr="00E80F8C">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2F879D41"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9" w:type="dxa"/>
            <w:tcBorders>
              <w:top w:val="nil"/>
              <w:left w:val="nil"/>
              <w:bottom w:val="single" w:sz="4" w:space="0" w:color="auto"/>
              <w:right w:val="single" w:sz="4" w:space="0" w:color="auto"/>
            </w:tcBorders>
            <w:shd w:val="clear" w:color="000000" w:fill="FFFFFF"/>
            <w:noWrap/>
            <w:vAlign w:val="center"/>
            <w:hideMark/>
          </w:tcPr>
          <w:p w14:paraId="00A8A1E1" w14:textId="5AFDE5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6056F15B" w14:textId="08A36D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27607E1" w14:textId="473A9D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60" w:type="dxa"/>
            <w:tcBorders>
              <w:top w:val="nil"/>
              <w:left w:val="nil"/>
              <w:bottom w:val="single" w:sz="4" w:space="0" w:color="auto"/>
              <w:right w:val="single" w:sz="4" w:space="0" w:color="auto"/>
            </w:tcBorders>
            <w:shd w:val="clear" w:color="000000" w:fill="FFFFFF"/>
            <w:noWrap/>
            <w:vAlign w:val="center"/>
            <w:hideMark/>
          </w:tcPr>
          <w:p w14:paraId="0518FD30" w14:textId="5A0CD6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1" w:type="dxa"/>
            <w:tcBorders>
              <w:top w:val="nil"/>
              <w:left w:val="nil"/>
              <w:bottom w:val="single" w:sz="4" w:space="0" w:color="auto"/>
              <w:right w:val="single" w:sz="4" w:space="0" w:color="auto"/>
            </w:tcBorders>
            <w:shd w:val="clear" w:color="000000" w:fill="FFFFFF"/>
            <w:noWrap/>
            <w:vAlign w:val="center"/>
            <w:hideMark/>
          </w:tcPr>
          <w:p w14:paraId="2AB5C1A1" w14:textId="67E9747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19D207E3" w14:textId="7B3703B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298541DB" w14:textId="1C6199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32970969" w14:textId="3FC4C4E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42B627B1" w14:textId="75EDFA2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1834E481" w14:textId="77777777" w:rsidTr="00E80F8C">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319D0A6"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9" w:type="dxa"/>
            <w:tcBorders>
              <w:top w:val="nil"/>
              <w:left w:val="nil"/>
              <w:bottom w:val="single" w:sz="4" w:space="0" w:color="auto"/>
              <w:right w:val="single" w:sz="4" w:space="0" w:color="auto"/>
            </w:tcBorders>
            <w:shd w:val="clear" w:color="000000" w:fill="FFFFFF"/>
            <w:noWrap/>
            <w:vAlign w:val="center"/>
            <w:hideMark/>
          </w:tcPr>
          <w:p w14:paraId="506656E1" w14:textId="6FF518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011FE922" w14:textId="6A0DAF4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403F6656" w14:textId="63CA535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5B45D8CB" w14:textId="1E68E2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81" w:type="dxa"/>
            <w:tcBorders>
              <w:top w:val="nil"/>
              <w:left w:val="nil"/>
              <w:bottom w:val="single" w:sz="4" w:space="0" w:color="auto"/>
              <w:right w:val="single" w:sz="4" w:space="0" w:color="auto"/>
            </w:tcBorders>
            <w:shd w:val="clear" w:color="000000" w:fill="FFFFFF"/>
            <w:noWrap/>
            <w:vAlign w:val="center"/>
            <w:hideMark/>
          </w:tcPr>
          <w:p w14:paraId="219ACA1A" w14:textId="592DBD8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4A47FF91" w14:textId="2D10281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47243963" w14:textId="033FEB2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7F70C5AF" w14:textId="657D6E2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36" w:type="dxa"/>
            <w:tcBorders>
              <w:top w:val="nil"/>
              <w:left w:val="nil"/>
              <w:bottom w:val="single" w:sz="4" w:space="0" w:color="auto"/>
              <w:right w:val="single" w:sz="4" w:space="0" w:color="auto"/>
            </w:tcBorders>
            <w:shd w:val="clear" w:color="000000" w:fill="FFFFFF"/>
            <w:noWrap/>
            <w:vAlign w:val="center"/>
            <w:hideMark/>
          </w:tcPr>
          <w:p w14:paraId="59331837" w14:textId="24AD1A5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r>
      <w:tr w:rsidR="00195C31" w:rsidRPr="008D1421" w14:paraId="740A0C30" w14:textId="77777777" w:rsidTr="00E80F8C">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2ED94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9" w:type="dxa"/>
            <w:tcBorders>
              <w:top w:val="nil"/>
              <w:left w:val="nil"/>
              <w:bottom w:val="single" w:sz="4" w:space="0" w:color="auto"/>
              <w:right w:val="single" w:sz="4" w:space="0" w:color="auto"/>
            </w:tcBorders>
            <w:shd w:val="clear" w:color="000000" w:fill="FFFFFF"/>
            <w:noWrap/>
            <w:vAlign w:val="center"/>
            <w:hideMark/>
          </w:tcPr>
          <w:p w14:paraId="6051EC94" w14:textId="2F51739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41EDD2AA" w14:textId="66B861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5BB7A8FC" w14:textId="3FB97C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2FDAB499" w14:textId="223CF3D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81" w:type="dxa"/>
            <w:tcBorders>
              <w:top w:val="nil"/>
              <w:left w:val="nil"/>
              <w:bottom w:val="single" w:sz="4" w:space="0" w:color="auto"/>
              <w:right w:val="single" w:sz="4" w:space="0" w:color="auto"/>
            </w:tcBorders>
            <w:shd w:val="clear" w:color="000000" w:fill="FFFFFF"/>
            <w:noWrap/>
            <w:vAlign w:val="center"/>
            <w:hideMark/>
          </w:tcPr>
          <w:p w14:paraId="744F1E61" w14:textId="6863E04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1A4D7669" w14:textId="5384D80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28C467B2" w14:textId="57693BA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1D76AEB" w14:textId="0E964C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56ED98C1" w14:textId="32D8BFE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01E07027" w14:textId="77777777" w:rsidTr="00E80F8C">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8272BE" w14:textId="77777777" w:rsidR="00195C31" w:rsidRPr="00F27D0D" w:rsidRDefault="00195C31" w:rsidP="00195C31">
            <w:pPr>
              <w:spacing w:after="0" w:line="240" w:lineRule="auto"/>
              <w:rPr>
                <w:rFonts w:ascii="Arial" w:eastAsia="Times New Roman" w:hAnsi="Arial" w:cs="Arial"/>
                <w:b/>
                <w:bCs/>
                <w:color w:val="000000"/>
                <w:sz w:val="20"/>
                <w:szCs w:val="20"/>
                <w:lang w:val="en-US"/>
              </w:rPr>
            </w:pPr>
            <w:r w:rsidRPr="00F27D0D">
              <w:rPr>
                <w:rFonts w:ascii="Arial" w:hAnsi="Arial" w:cs="Arial"/>
                <w:b/>
                <w:bCs/>
                <w:color w:val="000000"/>
                <w:sz w:val="20"/>
                <w:szCs w:val="20"/>
              </w:rPr>
              <w:t>Total</w:t>
            </w:r>
          </w:p>
        </w:tc>
        <w:tc>
          <w:tcPr>
            <w:tcW w:w="859" w:type="dxa"/>
            <w:tcBorders>
              <w:top w:val="nil"/>
              <w:left w:val="nil"/>
              <w:bottom w:val="single" w:sz="4" w:space="0" w:color="auto"/>
              <w:right w:val="single" w:sz="4" w:space="0" w:color="auto"/>
            </w:tcBorders>
            <w:shd w:val="clear" w:color="000000" w:fill="FFFFFF"/>
            <w:noWrap/>
            <w:vAlign w:val="center"/>
            <w:hideMark/>
          </w:tcPr>
          <w:p w14:paraId="6778ACAD" w14:textId="66EA297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1B8557E5" w14:textId="4B452612"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6589A702" w14:textId="3CBFE57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60" w:type="dxa"/>
            <w:tcBorders>
              <w:top w:val="nil"/>
              <w:left w:val="nil"/>
              <w:bottom w:val="single" w:sz="4" w:space="0" w:color="auto"/>
              <w:right w:val="single" w:sz="4" w:space="0" w:color="auto"/>
            </w:tcBorders>
            <w:shd w:val="clear" w:color="000000" w:fill="FFFFFF"/>
            <w:noWrap/>
            <w:vAlign w:val="center"/>
            <w:hideMark/>
          </w:tcPr>
          <w:p w14:paraId="6CD8E81E" w14:textId="563440F8"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81" w:type="dxa"/>
            <w:tcBorders>
              <w:top w:val="nil"/>
              <w:left w:val="nil"/>
              <w:bottom w:val="single" w:sz="4" w:space="0" w:color="auto"/>
              <w:right w:val="single" w:sz="4" w:space="0" w:color="auto"/>
            </w:tcBorders>
            <w:shd w:val="clear" w:color="000000" w:fill="FFFFFF"/>
            <w:noWrap/>
            <w:vAlign w:val="center"/>
            <w:hideMark/>
          </w:tcPr>
          <w:p w14:paraId="584DB26B" w14:textId="6B813494"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76" w:type="dxa"/>
            <w:tcBorders>
              <w:top w:val="nil"/>
              <w:left w:val="nil"/>
              <w:bottom w:val="single" w:sz="4" w:space="0" w:color="auto"/>
              <w:right w:val="single" w:sz="4" w:space="0" w:color="auto"/>
            </w:tcBorders>
            <w:shd w:val="clear" w:color="000000" w:fill="FFFFFF"/>
            <w:noWrap/>
            <w:vAlign w:val="center"/>
            <w:hideMark/>
          </w:tcPr>
          <w:p w14:paraId="37C2A5E3" w14:textId="46F32F0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76" w:type="dxa"/>
            <w:tcBorders>
              <w:top w:val="nil"/>
              <w:left w:val="nil"/>
              <w:bottom w:val="single" w:sz="4" w:space="0" w:color="auto"/>
              <w:right w:val="single" w:sz="4" w:space="0" w:color="auto"/>
            </w:tcBorders>
            <w:shd w:val="clear" w:color="000000" w:fill="FFFFFF"/>
            <w:noWrap/>
            <w:vAlign w:val="center"/>
            <w:hideMark/>
          </w:tcPr>
          <w:p w14:paraId="4162C856" w14:textId="6D8DB599"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76" w:type="dxa"/>
            <w:tcBorders>
              <w:top w:val="nil"/>
              <w:left w:val="nil"/>
              <w:bottom w:val="single" w:sz="4" w:space="0" w:color="auto"/>
              <w:right w:val="single" w:sz="4" w:space="0" w:color="auto"/>
            </w:tcBorders>
            <w:shd w:val="clear" w:color="000000" w:fill="FFFFFF"/>
            <w:noWrap/>
            <w:vAlign w:val="center"/>
            <w:hideMark/>
          </w:tcPr>
          <w:p w14:paraId="3BB9B210" w14:textId="7A94E36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36" w:type="dxa"/>
            <w:tcBorders>
              <w:top w:val="nil"/>
              <w:left w:val="nil"/>
              <w:bottom w:val="single" w:sz="4" w:space="0" w:color="auto"/>
              <w:right w:val="single" w:sz="4" w:space="0" w:color="auto"/>
            </w:tcBorders>
            <w:shd w:val="clear" w:color="000000" w:fill="FFFFFF"/>
            <w:noWrap/>
            <w:vAlign w:val="center"/>
            <w:hideMark/>
          </w:tcPr>
          <w:p w14:paraId="0077756C" w14:textId="30DE1CA3"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0BC87C7A" w14:textId="2886A8CE" w:rsidR="00E2530D" w:rsidRDefault="008D1421" w:rsidP="00990C86">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89728" behindDoc="0" locked="0" layoutInCell="1" allowOverlap="1" wp14:anchorId="554C6DF7" wp14:editId="7CC74A19">
                <wp:simplePos x="0" y="0"/>
                <wp:positionH relativeFrom="margin">
                  <wp:posOffset>3040083</wp:posOffset>
                </wp:positionH>
                <wp:positionV relativeFrom="paragraph">
                  <wp:posOffset>11875</wp:posOffset>
                </wp:positionV>
                <wp:extent cx="3345180" cy="476250"/>
                <wp:effectExtent l="0" t="0" r="0" b="0"/>
                <wp:wrapNone/>
                <wp:docPr id="127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24BF3E55" w14:textId="77777777" w:rsidR="004D08D3" w:rsidRPr="003D3AD1" w:rsidRDefault="004D08D3"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679599FB"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7C6FA06" w14:textId="57BF7919" w:rsidR="004D08D3" w:rsidRPr="003D3AD1" w:rsidRDefault="004D08D3"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4C6DF7" id="_x0000_s1123" type="#_x0000_t202" style="position:absolute;left:0;text-align:left;margin-left:239.4pt;margin-top:.95pt;width:263.4pt;height:3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" filled="f" stroked="f">
                <v:textbox>
                  <w:txbxContent>
                    <w:p w14:paraId="24BF3E55" w14:textId="77777777" w:rsidR="004D08D3" w:rsidRPr="003D3AD1" w:rsidRDefault="004D08D3"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679599FB"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7C6FA06" w14:textId="57BF7919" w:rsidR="004D08D3" w:rsidRPr="003D3AD1" w:rsidRDefault="004D08D3"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7F5D65E9" w14:textId="77777777" w:rsidR="00195C31" w:rsidRDefault="00195C31" w:rsidP="00555BDB">
      <w:pPr>
        <w:spacing w:line="360" w:lineRule="auto"/>
        <w:jc w:val="both"/>
        <w:rPr>
          <w:rFonts w:ascii="Arial" w:hAnsi="Arial" w:cs="Arial"/>
          <w:sz w:val="24"/>
          <w:szCs w:val="24"/>
        </w:rPr>
      </w:pPr>
    </w:p>
    <w:p w14:paraId="24E3959A" w14:textId="26F0CFB7" w:rsidR="00195C31" w:rsidRPr="00195C31" w:rsidRDefault="00195C31" w:rsidP="00555BDB">
      <w:pPr>
        <w:spacing w:line="360" w:lineRule="auto"/>
        <w:jc w:val="both"/>
        <w:rPr>
          <w:rFonts w:ascii="Arial" w:hAnsi="Arial" w:cs="Arial"/>
          <w:sz w:val="24"/>
          <w:szCs w:val="24"/>
        </w:rPr>
      </w:pPr>
      <w:r w:rsidRPr="00195C31">
        <w:rPr>
          <w:rFonts w:ascii="Arial" w:hAnsi="Arial" w:cs="Arial"/>
          <w:sz w:val="24"/>
          <w:szCs w:val="24"/>
        </w:rPr>
        <w:t xml:space="preserve">Vinyl </w:t>
      </w:r>
      <w:r>
        <w:rPr>
          <w:rFonts w:ascii="Arial" w:hAnsi="Arial" w:cs="Arial"/>
          <w:sz w:val="24"/>
          <w:szCs w:val="24"/>
        </w:rPr>
        <w:t>E</w:t>
      </w:r>
      <w:r w:rsidRPr="00195C31">
        <w:rPr>
          <w:rFonts w:ascii="Arial" w:hAnsi="Arial" w:cs="Arial"/>
          <w:sz w:val="24"/>
          <w:szCs w:val="24"/>
        </w:rPr>
        <w:t xml:space="preserve">ster offers wide range of applications including pipes and tanks, marine components, renewables etc. Over the past several years, pipes and tanks segment </w:t>
      </w:r>
      <w:proofErr w:type="gramStart"/>
      <w:r w:rsidRPr="00195C31">
        <w:rPr>
          <w:rFonts w:ascii="Arial" w:hAnsi="Arial" w:cs="Arial"/>
          <w:sz w:val="24"/>
          <w:szCs w:val="24"/>
        </w:rPr>
        <w:t>holds</w:t>
      </w:r>
      <w:proofErr w:type="gramEnd"/>
      <w:r w:rsidRPr="00195C31">
        <w:rPr>
          <w:rFonts w:ascii="Arial" w:hAnsi="Arial" w:cs="Arial"/>
          <w:sz w:val="24"/>
          <w:szCs w:val="24"/>
        </w:rPr>
        <w:t xml:space="preserve"> largest market share in the vinyl ester market at about 60% as of 2020 and is forecasted to hold more than 60% market share by 2030 owing to increasing demand in Chlor-alkali and chemical industry, power generation industry, mining and metal industry, industrial water and wastewater industry, food processing industry, and pulp and paper industry.</w:t>
      </w:r>
    </w:p>
    <w:p w14:paraId="65BB36A6" w14:textId="77777777" w:rsidR="00195C31" w:rsidRDefault="00195C31" w:rsidP="00555BDB">
      <w:pPr>
        <w:spacing w:line="360" w:lineRule="auto"/>
        <w:jc w:val="both"/>
        <w:rPr>
          <w:rFonts w:ascii="Arial" w:hAnsi="Arial" w:cs="Arial"/>
          <w:b/>
          <w:bCs/>
          <w:sz w:val="24"/>
          <w:szCs w:val="24"/>
        </w:rPr>
      </w:pPr>
    </w:p>
    <w:p w14:paraId="616C840F" w14:textId="3D1B91F5" w:rsidR="00555BDB" w:rsidRPr="00555BDB" w:rsidRDefault="00555BDB" w:rsidP="00555BDB">
      <w:pPr>
        <w:spacing w:line="360" w:lineRule="auto"/>
        <w:jc w:val="both"/>
        <w:rPr>
          <w:rFonts w:ascii="Arial" w:hAnsi="Arial" w:cs="Arial"/>
          <w:b/>
          <w:bCs/>
          <w:sz w:val="24"/>
          <w:szCs w:val="24"/>
        </w:rPr>
      </w:pPr>
      <w:r w:rsidRPr="00555BDB">
        <w:rPr>
          <w:rFonts w:ascii="Arial" w:hAnsi="Arial" w:cs="Arial"/>
          <w:b/>
          <w:bCs/>
          <w:sz w:val="24"/>
          <w:szCs w:val="24"/>
        </w:rPr>
        <w:t>3.2.5.4. Demand By Type</w:t>
      </w:r>
    </w:p>
    <w:p w14:paraId="557EBBF9" w14:textId="64FB2C8D"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A3CE3C" w14:textId="0C0CAF58" w:rsidR="00990C86"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5B4DB596" w14:textId="36799D9A" w:rsidR="00023038" w:rsidRPr="002B5730" w:rsidRDefault="005F220B">
      <w:pPr>
        <w:rPr>
          <w:color w:val="000000" w:themeColor="text1"/>
        </w:rPr>
      </w:pPr>
      <w:r w:rsidRPr="002B5730">
        <w:rPr>
          <w:bCs/>
          <w:noProof/>
          <w:color w:val="000000" w:themeColor="text1"/>
        </w:rPr>
        <mc:AlternateContent>
          <mc:Choice Requires="wps">
            <w:drawing>
              <wp:anchor distT="0" distB="0" distL="114300" distR="114300" simplePos="0" relativeHeight="252028928" behindDoc="0" locked="0" layoutInCell="1" allowOverlap="1" wp14:anchorId="78933423" wp14:editId="130BFCB4">
                <wp:simplePos x="0" y="0"/>
                <wp:positionH relativeFrom="margin">
                  <wp:posOffset>2664460</wp:posOffset>
                </wp:positionH>
                <wp:positionV relativeFrom="paragraph">
                  <wp:posOffset>2935605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4D08D3" w:rsidRPr="003D3AD1" w:rsidRDefault="004D08D3"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6D64CF91"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4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1D4C83C" w14:textId="71413395" w:rsidR="004D08D3" w:rsidRPr="003D3AD1" w:rsidRDefault="004D08D3"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124" type="#_x0000_t202" style="position:absolute;margin-left:209.8pt;margin-top:231.1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" filled="f" stroked="f">
                <v:textbox>
                  <w:txbxContent>
                    <w:p w14:paraId="28925BB4" w14:textId="77EB2424" w:rsidR="004D08D3" w:rsidRPr="003D3AD1" w:rsidRDefault="004D08D3"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6D64CF91"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1D4C83C" w14:textId="71413395" w:rsidR="004D08D3" w:rsidRPr="003D3AD1" w:rsidRDefault="004D08D3"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1039EA" w:rsidRPr="002B5730">
        <w:rPr>
          <w:noProof/>
          <w:color w:val="000000" w:themeColor="text1"/>
        </w:rPr>
        <w:drawing>
          <wp:inline distT="0" distB="0" distL="0" distR="0" wp14:anchorId="03570095" wp14:editId="5BCF76C5">
            <wp:extent cx="6381750" cy="333375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tbl>
      <w:tblPr>
        <w:tblW w:w="10480" w:type="dxa"/>
        <w:tblInd w:w="-185" w:type="dxa"/>
        <w:tblLook w:val="04A0" w:firstRow="1" w:lastRow="0" w:firstColumn="1" w:lastColumn="0" w:noHBand="0" w:noVBand="1"/>
      </w:tblPr>
      <w:tblGrid>
        <w:gridCol w:w="2007"/>
        <w:gridCol w:w="878"/>
        <w:gridCol w:w="878"/>
        <w:gridCol w:w="878"/>
        <w:gridCol w:w="880"/>
        <w:gridCol w:w="1004"/>
        <w:gridCol w:w="999"/>
        <w:gridCol w:w="999"/>
        <w:gridCol w:w="999"/>
        <w:gridCol w:w="958"/>
      </w:tblGrid>
      <w:tr w:rsidR="008D1421" w:rsidRPr="008D1421" w14:paraId="018F8D89" w14:textId="77777777" w:rsidTr="007C1CD8">
        <w:trPr>
          <w:trHeight w:val="521"/>
        </w:trPr>
        <w:tc>
          <w:tcPr>
            <w:tcW w:w="200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2736074" w14:textId="4DEA4EF8" w:rsidR="008D1421" w:rsidRPr="008D1421" w:rsidRDefault="008D1421" w:rsidP="00E80F8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Type</w:t>
            </w:r>
            <w:r w:rsidR="007C5B32">
              <w:rPr>
                <w:rFonts w:ascii="Arial" w:eastAsia="Times New Roman" w:hAnsi="Arial" w:cs="Arial"/>
                <w:b/>
                <w:bCs/>
                <w:color w:val="FFFFFF" w:themeColor="background1"/>
                <w:sz w:val="20"/>
                <w:szCs w:val="20"/>
                <w:lang w:val="en-US"/>
              </w:rPr>
              <w:t xml:space="preserve"> </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7F483514"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10293289"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17846566"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80" w:type="dxa"/>
            <w:tcBorders>
              <w:top w:val="single" w:sz="4" w:space="0" w:color="auto"/>
              <w:left w:val="nil"/>
              <w:bottom w:val="single" w:sz="4" w:space="0" w:color="auto"/>
              <w:right w:val="single" w:sz="4" w:space="0" w:color="auto"/>
            </w:tcBorders>
            <w:shd w:val="clear" w:color="auto" w:fill="C00000"/>
            <w:noWrap/>
            <w:vAlign w:val="bottom"/>
            <w:hideMark/>
          </w:tcPr>
          <w:p w14:paraId="4D32B34D"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4" w:type="dxa"/>
            <w:tcBorders>
              <w:top w:val="single" w:sz="4" w:space="0" w:color="auto"/>
              <w:left w:val="nil"/>
              <w:bottom w:val="single" w:sz="4" w:space="0" w:color="auto"/>
              <w:right w:val="single" w:sz="4" w:space="0" w:color="auto"/>
            </w:tcBorders>
            <w:shd w:val="clear" w:color="auto" w:fill="C00000"/>
            <w:noWrap/>
            <w:vAlign w:val="bottom"/>
            <w:hideMark/>
          </w:tcPr>
          <w:p w14:paraId="2D15621F"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28620E3D"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54C8FEDE"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725C64A3"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DFB022E"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264AA96" w14:textId="77777777" w:rsidTr="00E80F8C">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B3566AE"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w:t>
            </w:r>
            <w:proofErr w:type="gramStart"/>
            <w:r w:rsidRPr="008D1421">
              <w:rPr>
                <w:rFonts w:ascii="Arial" w:hAnsi="Arial" w:cs="Arial"/>
                <w:color w:val="000000"/>
                <w:sz w:val="20"/>
                <w:szCs w:val="20"/>
              </w:rPr>
              <w:t>A,F</w:t>
            </w:r>
            <w:proofErr w:type="gramEnd"/>
            <w:r w:rsidRPr="008D1421">
              <w:rPr>
                <w:rFonts w:ascii="Arial" w:hAnsi="Arial" w:cs="Arial"/>
                <w:color w:val="000000"/>
                <w:sz w:val="20"/>
                <w:szCs w:val="20"/>
              </w:rPr>
              <w:t>,S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4AB11DF8" w14:textId="0E36568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07D782BF" w14:textId="6B30F8C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71BF9015" w14:textId="354101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80" w:type="dxa"/>
            <w:tcBorders>
              <w:top w:val="nil"/>
              <w:left w:val="nil"/>
              <w:bottom w:val="single" w:sz="4" w:space="0" w:color="auto"/>
              <w:right w:val="single" w:sz="4" w:space="0" w:color="auto"/>
            </w:tcBorders>
            <w:shd w:val="clear" w:color="000000" w:fill="FFFFFF"/>
            <w:noWrap/>
            <w:vAlign w:val="center"/>
            <w:hideMark/>
          </w:tcPr>
          <w:p w14:paraId="5D076665" w14:textId="6ED7BFE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004" w:type="dxa"/>
            <w:tcBorders>
              <w:top w:val="nil"/>
              <w:left w:val="nil"/>
              <w:bottom w:val="single" w:sz="4" w:space="0" w:color="auto"/>
              <w:right w:val="single" w:sz="4" w:space="0" w:color="auto"/>
            </w:tcBorders>
            <w:shd w:val="clear" w:color="000000" w:fill="FFFFFF"/>
            <w:noWrap/>
            <w:vAlign w:val="center"/>
            <w:hideMark/>
          </w:tcPr>
          <w:p w14:paraId="7FF018C3" w14:textId="5F701A7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99" w:type="dxa"/>
            <w:tcBorders>
              <w:top w:val="nil"/>
              <w:left w:val="nil"/>
              <w:bottom w:val="single" w:sz="4" w:space="0" w:color="auto"/>
              <w:right w:val="single" w:sz="4" w:space="0" w:color="auto"/>
            </w:tcBorders>
            <w:shd w:val="clear" w:color="000000" w:fill="FFFFFF"/>
            <w:noWrap/>
            <w:vAlign w:val="center"/>
            <w:hideMark/>
          </w:tcPr>
          <w:p w14:paraId="38F2FC82" w14:textId="0EE6312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5CCDD0E1" w14:textId="68953F4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64E12CDF" w14:textId="360AE7C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58" w:type="dxa"/>
            <w:tcBorders>
              <w:top w:val="nil"/>
              <w:left w:val="nil"/>
              <w:bottom w:val="single" w:sz="4" w:space="0" w:color="auto"/>
              <w:right w:val="single" w:sz="4" w:space="0" w:color="auto"/>
            </w:tcBorders>
            <w:shd w:val="clear" w:color="000000" w:fill="FFFFFF"/>
            <w:noWrap/>
            <w:vAlign w:val="center"/>
            <w:hideMark/>
          </w:tcPr>
          <w:p w14:paraId="30D1F9B0" w14:textId="44C4A2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0C478877" w14:textId="77777777" w:rsidTr="00E80F8C">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AF0E134" w14:textId="77777777" w:rsidR="00195C31" w:rsidRPr="008D1421" w:rsidRDefault="00195C31" w:rsidP="00195C31">
            <w:pPr>
              <w:spacing w:after="0" w:line="240" w:lineRule="auto"/>
              <w:rPr>
                <w:rFonts w:ascii="Arial" w:eastAsia="Times New Roman" w:hAnsi="Arial" w:cs="Arial"/>
                <w:color w:val="000000"/>
                <w:sz w:val="20"/>
                <w:szCs w:val="20"/>
                <w:lang w:val="en-US"/>
              </w:rPr>
            </w:pPr>
            <w:proofErr w:type="spellStart"/>
            <w:r w:rsidRPr="008D1421">
              <w:rPr>
                <w:rFonts w:ascii="Arial" w:hAnsi="Arial" w:cs="Arial"/>
                <w:color w:val="000000"/>
                <w:sz w:val="20"/>
                <w:szCs w:val="20"/>
              </w:rPr>
              <w:t>Novolac</w:t>
            </w:r>
            <w:proofErr w:type="spellEnd"/>
            <w:r w:rsidRPr="008D1421">
              <w:rPr>
                <w:rFonts w:ascii="Arial" w:hAnsi="Arial" w:cs="Arial"/>
                <w:color w:val="000000"/>
                <w:sz w:val="20"/>
                <w:szCs w:val="20"/>
              </w:rPr>
              <w:t xml:space="preserve">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35FC883F" w14:textId="105F2D5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3403A923" w14:textId="731E06D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0B7C6BCD" w14:textId="2758148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80" w:type="dxa"/>
            <w:tcBorders>
              <w:top w:val="nil"/>
              <w:left w:val="nil"/>
              <w:bottom w:val="single" w:sz="4" w:space="0" w:color="auto"/>
              <w:right w:val="single" w:sz="4" w:space="0" w:color="auto"/>
            </w:tcBorders>
            <w:shd w:val="clear" w:color="000000" w:fill="FFFFFF"/>
            <w:noWrap/>
            <w:vAlign w:val="center"/>
            <w:hideMark/>
          </w:tcPr>
          <w:p w14:paraId="3F4040E9" w14:textId="0EBB8D1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4" w:type="dxa"/>
            <w:tcBorders>
              <w:top w:val="nil"/>
              <w:left w:val="nil"/>
              <w:bottom w:val="single" w:sz="4" w:space="0" w:color="auto"/>
              <w:right w:val="single" w:sz="4" w:space="0" w:color="auto"/>
            </w:tcBorders>
            <w:shd w:val="clear" w:color="000000" w:fill="FFFFFF"/>
            <w:noWrap/>
            <w:vAlign w:val="center"/>
            <w:hideMark/>
          </w:tcPr>
          <w:p w14:paraId="1F06EF48" w14:textId="6B8A513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9" w:type="dxa"/>
            <w:tcBorders>
              <w:top w:val="nil"/>
              <w:left w:val="nil"/>
              <w:bottom w:val="single" w:sz="4" w:space="0" w:color="auto"/>
              <w:right w:val="single" w:sz="4" w:space="0" w:color="auto"/>
            </w:tcBorders>
            <w:shd w:val="clear" w:color="000000" w:fill="FFFFFF"/>
            <w:noWrap/>
            <w:vAlign w:val="center"/>
            <w:hideMark/>
          </w:tcPr>
          <w:p w14:paraId="68165F51" w14:textId="68FA7B6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3D538F2D" w14:textId="746B534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7BA2CCA4" w14:textId="6E56C0F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8" w:type="dxa"/>
            <w:tcBorders>
              <w:top w:val="nil"/>
              <w:left w:val="nil"/>
              <w:bottom w:val="single" w:sz="4" w:space="0" w:color="auto"/>
              <w:right w:val="single" w:sz="4" w:space="0" w:color="auto"/>
            </w:tcBorders>
            <w:shd w:val="clear" w:color="000000" w:fill="FFFFFF"/>
            <w:noWrap/>
            <w:vAlign w:val="center"/>
            <w:hideMark/>
          </w:tcPr>
          <w:p w14:paraId="7120A42F" w14:textId="3D1EFFB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195C31" w:rsidRPr="008D1421" w14:paraId="008EAF51" w14:textId="77777777" w:rsidTr="00E80F8C">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2F4AEFF5"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68E462B8" w14:textId="101D09F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1CAC0915" w14:textId="3EB3491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0EE5351C" w14:textId="0D0248F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80" w:type="dxa"/>
            <w:tcBorders>
              <w:top w:val="nil"/>
              <w:left w:val="nil"/>
              <w:bottom w:val="single" w:sz="4" w:space="0" w:color="auto"/>
              <w:right w:val="single" w:sz="4" w:space="0" w:color="auto"/>
            </w:tcBorders>
            <w:shd w:val="clear" w:color="000000" w:fill="FFFFFF"/>
            <w:noWrap/>
            <w:vAlign w:val="center"/>
            <w:hideMark/>
          </w:tcPr>
          <w:p w14:paraId="0A333BC8" w14:textId="6CF2AAA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1004" w:type="dxa"/>
            <w:tcBorders>
              <w:top w:val="nil"/>
              <w:left w:val="nil"/>
              <w:bottom w:val="single" w:sz="4" w:space="0" w:color="auto"/>
              <w:right w:val="single" w:sz="4" w:space="0" w:color="auto"/>
            </w:tcBorders>
            <w:shd w:val="clear" w:color="000000" w:fill="FFFFFF"/>
            <w:noWrap/>
            <w:vAlign w:val="center"/>
            <w:hideMark/>
          </w:tcPr>
          <w:p w14:paraId="6A891B81" w14:textId="5203DD6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28F11861" w14:textId="3109F82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44410606" w14:textId="21DDFEF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11540F57" w14:textId="5904443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58" w:type="dxa"/>
            <w:tcBorders>
              <w:top w:val="nil"/>
              <w:left w:val="nil"/>
              <w:bottom w:val="single" w:sz="4" w:space="0" w:color="auto"/>
              <w:right w:val="single" w:sz="4" w:space="0" w:color="auto"/>
            </w:tcBorders>
            <w:shd w:val="clear" w:color="000000" w:fill="FFFFFF"/>
            <w:noWrap/>
            <w:vAlign w:val="center"/>
            <w:hideMark/>
          </w:tcPr>
          <w:p w14:paraId="3A94FBDA" w14:textId="7D59AF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r>
      <w:tr w:rsidR="00195C31" w:rsidRPr="008D1421" w14:paraId="0159AEC3" w14:textId="77777777" w:rsidTr="00E80F8C">
        <w:trPr>
          <w:trHeight w:val="467"/>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CE87716" w14:textId="15208014"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w:t>
            </w:r>
          </w:p>
        </w:tc>
        <w:tc>
          <w:tcPr>
            <w:tcW w:w="878" w:type="dxa"/>
            <w:tcBorders>
              <w:top w:val="nil"/>
              <w:left w:val="nil"/>
              <w:bottom w:val="single" w:sz="4" w:space="0" w:color="auto"/>
              <w:right w:val="single" w:sz="4" w:space="0" w:color="auto"/>
            </w:tcBorders>
            <w:shd w:val="clear" w:color="000000" w:fill="FFFFFF"/>
            <w:noWrap/>
            <w:vAlign w:val="center"/>
            <w:hideMark/>
          </w:tcPr>
          <w:p w14:paraId="7D2D7DD4" w14:textId="7FE828B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5541168A" w14:textId="3BC09A0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3D0A94F5" w14:textId="1D23D7A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80" w:type="dxa"/>
            <w:tcBorders>
              <w:top w:val="nil"/>
              <w:left w:val="nil"/>
              <w:bottom w:val="single" w:sz="4" w:space="0" w:color="auto"/>
              <w:right w:val="single" w:sz="4" w:space="0" w:color="auto"/>
            </w:tcBorders>
            <w:shd w:val="clear" w:color="000000" w:fill="FFFFFF"/>
            <w:noWrap/>
            <w:vAlign w:val="center"/>
            <w:hideMark/>
          </w:tcPr>
          <w:p w14:paraId="5A015943" w14:textId="44C82DC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004" w:type="dxa"/>
            <w:tcBorders>
              <w:top w:val="nil"/>
              <w:left w:val="nil"/>
              <w:bottom w:val="single" w:sz="4" w:space="0" w:color="auto"/>
              <w:right w:val="single" w:sz="4" w:space="0" w:color="auto"/>
            </w:tcBorders>
            <w:shd w:val="clear" w:color="000000" w:fill="FFFFFF"/>
            <w:noWrap/>
            <w:vAlign w:val="center"/>
            <w:hideMark/>
          </w:tcPr>
          <w:p w14:paraId="00CA4C84" w14:textId="4569530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6BE60A04" w14:textId="52F713A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731B1FC8" w14:textId="39CCA4E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99" w:type="dxa"/>
            <w:tcBorders>
              <w:top w:val="nil"/>
              <w:left w:val="nil"/>
              <w:bottom w:val="single" w:sz="4" w:space="0" w:color="auto"/>
              <w:right w:val="single" w:sz="4" w:space="0" w:color="auto"/>
            </w:tcBorders>
            <w:shd w:val="clear" w:color="000000" w:fill="FFFFFF"/>
            <w:noWrap/>
            <w:vAlign w:val="center"/>
            <w:hideMark/>
          </w:tcPr>
          <w:p w14:paraId="63557EC7" w14:textId="50CBCB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58" w:type="dxa"/>
            <w:tcBorders>
              <w:top w:val="nil"/>
              <w:left w:val="nil"/>
              <w:bottom w:val="single" w:sz="4" w:space="0" w:color="auto"/>
              <w:right w:val="single" w:sz="4" w:space="0" w:color="auto"/>
            </w:tcBorders>
            <w:shd w:val="clear" w:color="000000" w:fill="FFFFFF"/>
            <w:noWrap/>
            <w:vAlign w:val="center"/>
            <w:hideMark/>
          </w:tcPr>
          <w:p w14:paraId="2F0F8478" w14:textId="6AF7E3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195C31" w:rsidRPr="008D1421" w14:paraId="335B2636" w14:textId="77777777" w:rsidTr="00E80F8C">
        <w:trPr>
          <w:trHeight w:val="431"/>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8922709"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78" w:type="dxa"/>
            <w:tcBorders>
              <w:top w:val="nil"/>
              <w:left w:val="nil"/>
              <w:bottom w:val="single" w:sz="4" w:space="0" w:color="auto"/>
              <w:right w:val="single" w:sz="4" w:space="0" w:color="auto"/>
            </w:tcBorders>
            <w:shd w:val="clear" w:color="000000" w:fill="FFFFFF"/>
            <w:noWrap/>
            <w:vAlign w:val="center"/>
            <w:hideMark/>
          </w:tcPr>
          <w:p w14:paraId="49F066F3" w14:textId="4FC6CF4F"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26AA660D" w14:textId="77B4DBD8"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7219B82B" w14:textId="1F4A458A"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80" w:type="dxa"/>
            <w:tcBorders>
              <w:top w:val="nil"/>
              <w:left w:val="nil"/>
              <w:bottom w:val="single" w:sz="4" w:space="0" w:color="auto"/>
              <w:right w:val="single" w:sz="4" w:space="0" w:color="auto"/>
            </w:tcBorders>
            <w:shd w:val="clear" w:color="000000" w:fill="FFFFFF"/>
            <w:noWrap/>
            <w:vAlign w:val="center"/>
            <w:hideMark/>
          </w:tcPr>
          <w:p w14:paraId="5FBB3358" w14:textId="4F3E761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004" w:type="dxa"/>
            <w:tcBorders>
              <w:top w:val="nil"/>
              <w:left w:val="nil"/>
              <w:bottom w:val="single" w:sz="4" w:space="0" w:color="auto"/>
              <w:right w:val="single" w:sz="4" w:space="0" w:color="auto"/>
            </w:tcBorders>
            <w:shd w:val="clear" w:color="000000" w:fill="FFFFFF"/>
            <w:noWrap/>
            <w:vAlign w:val="center"/>
            <w:hideMark/>
          </w:tcPr>
          <w:p w14:paraId="2BAD9C33" w14:textId="1351D469"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99" w:type="dxa"/>
            <w:tcBorders>
              <w:top w:val="nil"/>
              <w:left w:val="nil"/>
              <w:bottom w:val="single" w:sz="4" w:space="0" w:color="auto"/>
              <w:right w:val="single" w:sz="4" w:space="0" w:color="auto"/>
            </w:tcBorders>
            <w:shd w:val="clear" w:color="000000" w:fill="FFFFFF"/>
            <w:noWrap/>
            <w:vAlign w:val="center"/>
            <w:hideMark/>
          </w:tcPr>
          <w:p w14:paraId="3E4E1337" w14:textId="6F209C23"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99" w:type="dxa"/>
            <w:tcBorders>
              <w:top w:val="nil"/>
              <w:left w:val="nil"/>
              <w:bottom w:val="single" w:sz="4" w:space="0" w:color="auto"/>
              <w:right w:val="single" w:sz="4" w:space="0" w:color="auto"/>
            </w:tcBorders>
            <w:shd w:val="clear" w:color="000000" w:fill="FFFFFF"/>
            <w:noWrap/>
            <w:vAlign w:val="center"/>
            <w:hideMark/>
          </w:tcPr>
          <w:p w14:paraId="5443F1C8" w14:textId="5AA62F5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99" w:type="dxa"/>
            <w:tcBorders>
              <w:top w:val="nil"/>
              <w:left w:val="nil"/>
              <w:bottom w:val="single" w:sz="4" w:space="0" w:color="auto"/>
              <w:right w:val="single" w:sz="4" w:space="0" w:color="auto"/>
            </w:tcBorders>
            <w:shd w:val="clear" w:color="000000" w:fill="FFFFFF"/>
            <w:noWrap/>
            <w:vAlign w:val="center"/>
            <w:hideMark/>
          </w:tcPr>
          <w:p w14:paraId="394B7417" w14:textId="7C0EE5F6"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58" w:type="dxa"/>
            <w:tcBorders>
              <w:top w:val="nil"/>
              <w:left w:val="nil"/>
              <w:bottom w:val="single" w:sz="4" w:space="0" w:color="auto"/>
              <w:right w:val="single" w:sz="4" w:space="0" w:color="auto"/>
            </w:tcBorders>
            <w:shd w:val="clear" w:color="000000" w:fill="FFFFFF"/>
            <w:noWrap/>
            <w:vAlign w:val="center"/>
            <w:hideMark/>
          </w:tcPr>
          <w:p w14:paraId="368BFC4F" w14:textId="7DE5AE2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23CCCDE8" w14:textId="6298FB89" w:rsidR="00E2530D" w:rsidRDefault="00DB743C" w:rsidP="0011489A">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91776" behindDoc="0" locked="0" layoutInCell="1" allowOverlap="1" wp14:anchorId="509E3DC7" wp14:editId="60843469">
                <wp:simplePos x="0" y="0"/>
                <wp:positionH relativeFrom="margin">
                  <wp:posOffset>2792730</wp:posOffset>
                </wp:positionH>
                <wp:positionV relativeFrom="paragraph">
                  <wp:posOffset>18415</wp:posOffset>
                </wp:positionV>
                <wp:extent cx="3724275" cy="400050"/>
                <wp:effectExtent l="0" t="0" r="0" b="0"/>
                <wp:wrapNone/>
                <wp:docPr id="1274"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7992EFE1" w14:textId="77777777" w:rsidR="004D08D3" w:rsidRPr="003D3AD1" w:rsidRDefault="004D08D3"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5C345298"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50987A6" w14:textId="4F7BD201" w:rsidR="004D08D3" w:rsidRPr="003D3AD1" w:rsidRDefault="004D08D3"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9E3DC7" id="_x0000_s1125" type="#_x0000_t202" style="position:absolute;left:0;text-align:left;margin-left:219.9pt;margin-top:1.45pt;width:293.25pt;height:31.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" filled="f" stroked="f">
                <v:textbox>
                  <w:txbxContent>
                    <w:p w14:paraId="7992EFE1" w14:textId="77777777" w:rsidR="004D08D3" w:rsidRPr="003D3AD1" w:rsidRDefault="004D08D3"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5C345298"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50987A6" w14:textId="4F7BD201" w:rsidR="004D08D3" w:rsidRPr="003D3AD1" w:rsidRDefault="004D08D3"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5C585746" w14:textId="7EF5E9C6"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South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94</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2</w:t>
      </w:r>
      <w:r w:rsidRPr="003757E0">
        <w:rPr>
          <w:rFonts w:ascii="Arial" w:eastAsia="Arial" w:hAnsi="Arial" w:cs="Arial"/>
          <w:bCs/>
          <w:i/>
          <w:iCs/>
          <w:color w:val="000000" w:themeColor="text1"/>
          <w:sz w:val="18"/>
          <w:szCs w:val="18"/>
        </w:rPr>
        <w:t>%, respectively.</w:t>
      </w:r>
    </w:p>
    <w:p w14:paraId="088D2735" w14:textId="77777777" w:rsidR="00195C31" w:rsidRPr="00195C31" w:rsidRDefault="00195C31" w:rsidP="00195C31">
      <w:pPr>
        <w:spacing w:line="360" w:lineRule="auto"/>
        <w:jc w:val="both"/>
        <w:rPr>
          <w:rFonts w:ascii="Arial" w:eastAsia="Verdana" w:hAnsi="Arial" w:cs="Arial"/>
          <w:color w:val="000000"/>
          <w:kern w:val="24"/>
          <w:sz w:val="24"/>
          <w:szCs w:val="24"/>
        </w:rPr>
      </w:pPr>
      <w:r w:rsidRPr="00195C31">
        <w:rPr>
          <w:rFonts w:ascii="Arial" w:eastAsia="Verdana" w:hAnsi="Arial" w:cs="Arial"/>
          <w:color w:val="000000"/>
          <w:kern w:val="24"/>
          <w:sz w:val="24"/>
          <w:szCs w:val="24"/>
        </w:rPr>
        <w:t>Depending on the type, Bisphenol-</w:t>
      </w:r>
      <w:proofErr w:type="gramStart"/>
      <w:r w:rsidRPr="00195C31">
        <w:rPr>
          <w:rFonts w:ascii="Arial" w:eastAsia="Verdana" w:hAnsi="Arial" w:cs="Arial"/>
          <w:color w:val="000000"/>
          <w:kern w:val="24"/>
          <w:sz w:val="24"/>
          <w:szCs w:val="24"/>
        </w:rPr>
        <w:t>A,F</w:t>
      </w:r>
      <w:proofErr w:type="gramEnd"/>
      <w:r w:rsidRPr="00195C31">
        <w:rPr>
          <w:rFonts w:ascii="Arial" w:eastAsia="Verdana" w:hAnsi="Arial" w:cs="Arial"/>
          <w:color w:val="000000"/>
          <w:kern w:val="24"/>
          <w:sz w:val="24"/>
          <w:szCs w:val="24"/>
        </w:rPr>
        <w:t xml:space="preserve">,S vinyl ester resin holds the largest demand share of about 49% as of 2020. It continues to dominate the market among other categories comprising of </w:t>
      </w:r>
      <w:proofErr w:type="spellStart"/>
      <w:r w:rsidRPr="00195C31">
        <w:rPr>
          <w:rFonts w:ascii="Arial" w:eastAsia="Verdana" w:hAnsi="Arial" w:cs="Arial"/>
          <w:color w:val="000000"/>
          <w:kern w:val="24"/>
          <w:sz w:val="24"/>
          <w:szCs w:val="24"/>
        </w:rPr>
        <w:t>Novolac</w:t>
      </w:r>
      <w:proofErr w:type="spellEnd"/>
      <w:r w:rsidRPr="00195C31">
        <w:rPr>
          <w:rFonts w:ascii="Arial" w:eastAsia="Verdana" w:hAnsi="Arial" w:cs="Arial"/>
          <w:color w:val="000000"/>
          <w:kern w:val="24"/>
          <w:sz w:val="24"/>
          <w:szCs w:val="24"/>
        </w:rPr>
        <w:t xml:space="preserve"> vinyl ester resin, Brominated vinyl ester resin and others which include Urethane Modified vinyl ester resin and Elastomer Modified vinyl ester resin.</w:t>
      </w:r>
    </w:p>
    <w:p w14:paraId="1A58E18C" w14:textId="77777777" w:rsidR="00672393" w:rsidRDefault="00672393" w:rsidP="007B461A">
      <w:pPr>
        <w:spacing w:line="360" w:lineRule="auto"/>
        <w:textAlignment w:val="baseline"/>
        <w:rPr>
          <w:rFonts w:ascii="Arial" w:eastAsia="Verdana" w:hAnsi="Arial" w:cs="Arial"/>
          <w:b/>
          <w:bCs/>
          <w:color w:val="000000"/>
          <w:kern w:val="24"/>
          <w:sz w:val="24"/>
          <w:szCs w:val="24"/>
        </w:rPr>
      </w:pPr>
    </w:p>
    <w:p w14:paraId="25A8A28A" w14:textId="42E9B1DA"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South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19A5ED60" w14:textId="77777777" w:rsidTr="00E80F8C">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70577B"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D8F13C"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AB65AF"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68D113"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829B253"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AAEDA0"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6AD3EF"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517C9A"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C25E567"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DE88DE"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358E6E"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416374E0" w14:textId="77777777" w:rsidTr="00E80F8C">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D90466F"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EAB988"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C92D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FAF6E2"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DE2AB2"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18CC6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6647D0"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DDB97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2138AB"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87A63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FFE79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r>
      <w:tr w:rsidR="007B461A" w:rsidRPr="00113DAD" w14:paraId="54CBBA54" w14:textId="77777777" w:rsidTr="00E80F8C">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878EFE"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E85630B"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355C6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260F10"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CD57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37263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C1743B"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94BF0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70F68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ADD54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2DD09B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r>
      <w:tr w:rsidR="00195C31" w:rsidRPr="00113DAD" w14:paraId="303D7546"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B80F7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E36381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2F831" w14:textId="5A8633B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832DC" w14:textId="28E9C00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541191" w14:textId="71AACE3C"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2BF58" w14:textId="41AD8D3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E35A60" w14:textId="735276DF"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0EF2AF" w14:textId="534C5059"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810D4D" w14:textId="4607BA44"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E801C3" w14:textId="558D249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877EB" w14:textId="74DFC79A"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31</w:t>
            </w:r>
          </w:p>
        </w:tc>
      </w:tr>
      <w:tr w:rsidR="007B461A" w:rsidRPr="00113DAD" w14:paraId="33EB083F"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C8BE7E"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040CD39"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0E01A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62974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21AF8"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E1667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248E3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702E2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A6FF5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9E3B1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4CD74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4.05%</w:t>
            </w:r>
          </w:p>
        </w:tc>
      </w:tr>
      <w:tr w:rsidR="007B461A" w:rsidRPr="00113DAD" w14:paraId="32B0A9B4"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A829BC"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055EAC4"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1C1008"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FF0E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E9A8A8"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F80DAD"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3154C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D3EB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ABBAB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26B5D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1B4EF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-10.83</w:t>
            </w:r>
          </w:p>
        </w:tc>
      </w:tr>
    </w:tbl>
    <w:p w14:paraId="1FF1B527" w14:textId="035EAF8D" w:rsidR="00195C31" w:rsidRDefault="00195C31"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5360" behindDoc="0" locked="0" layoutInCell="1" allowOverlap="1" wp14:anchorId="2FDDCC13" wp14:editId="2442AA27">
                <wp:simplePos x="0" y="0"/>
                <wp:positionH relativeFrom="column">
                  <wp:posOffset>3009900</wp:posOffset>
                </wp:positionH>
                <wp:positionV relativeFrom="paragraph">
                  <wp:posOffset>46356</wp:posOffset>
                </wp:positionV>
                <wp:extent cx="3380740" cy="285750"/>
                <wp:effectExtent l="0" t="0" r="0" b="0"/>
                <wp:wrapNone/>
                <wp:docPr id="69" name="TextBox 4"/>
                <wp:cNvGraphicFramePr/>
                <a:graphic xmlns:a="http://schemas.openxmlformats.org/drawingml/2006/main">
                  <a:graphicData uri="http://schemas.microsoft.com/office/word/2010/wordprocessingShape">
                    <wps:wsp>
                      <wps:cNvSpPr txBox="1"/>
                      <wps:spPr>
                        <a:xfrm>
                          <a:off x="0" y="0"/>
                          <a:ext cx="3380740" cy="285750"/>
                        </a:xfrm>
                        <a:prstGeom prst="rect">
                          <a:avLst/>
                        </a:prstGeom>
                        <a:noFill/>
                      </wps:spPr>
                      <wps:txbx>
                        <w:txbxContent>
                          <w:p w14:paraId="60792F01"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986D5F" w14:textId="4ADB7736" w:rsidR="004D08D3" w:rsidRPr="00E33B0C" w:rsidRDefault="004D08D3"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DDCC13" id="_x0000_s1126" type="#_x0000_t202" style="position:absolute;left:0;text-align:left;margin-left:237pt;margin-top:3.65pt;width:266.2pt;height:22.5pt;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" filled="f" stroked="f">
                <v:textbox>
                  <w:txbxContent>
                    <w:p w14:paraId="60792F01"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0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986D5F" w14:textId="4ADB7736" w:rsidR="004D08D3" w:rsidRPr="00E33B0C" w:rsidRDefault="004D08D3"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43FD66D6" w14:textId="219B4CF0"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3793840A" w14:textId="63683444"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0C6BA0E6" w14:textId="77777777" w:rsidR="000B79CA" w:rsidRPr="007B461A" w:rsidRDefault="000B79CA" w:rsidP="007B461A">
      <w:pPr>
        <w:tabs>
          <w:tab w:val="left" w:pos="1290"/>
        </w:tabs>
        <w:spacing w:line="360" w:lineRule="auto"/>
        <w:jc w:val="both"/>
        <w:rPr>
          <w:rFonts w:ascii="Arial" w:eastAsia="Arial" w:hAnsi="Arial" w:cs="Arial"/>
          <w:color w:val="000000" w:themeColor="text1"/>
          <w:sz w:val="24"/>
          <w:szCs w:val="24"/>
        </w:rPr>
      </w:pPr>
    </w:p>
    <w:p w14:paraId="52E40FE9" w14:textId="77777777" w:rsidR="0061645E" w:rsidRPr="0061645E" w:rsidRDefault="0061645E" w:rsidP="0061645E">
      <w:pPr>
        <w:rPr>
          <w:rFonts w:ascii="Arial" w:hAnsi="Arial" w:cs="Arial"/>
          <w:b/>
          <w:bCs/>
          <w:sz w:val="24"/>
          <w:szCs w:val="24"/>
        </w:rPr>
      </w:pPr>
      <w:r w:rsidRPr="0061645E">
        <w:rPr>
          <w:rFonts w:ascii="Arial" w:hAnsi="Arial" w:cs="Arial"/>
          <w:b/>
          <w:bCs/>
          <w:sz w:val="24"/>
          <w:szCs w:val="24"/>
        </w:rPr>
        <w:t>3.2.5.5. Demand By Sales Channel</w:t>
      </w:r>
    </w:p>
    <w:p w14:paraId="27F1A383" w14:textId="7C15032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Market Share,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49381426" w14:textId="26612A97" w:rsidR="0061645E" w:rsidRDefault="0061645E">
      <w:pPr>
        <w:rPr>
          <w:color w:val="000000" w:themeColor="text1"/>
        </w:rPr>
        <w:sectPr w:rsid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DD1BDA" w14:textId="502F62D3" w:rsidR="00C77616"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4BCE5397">
                <wp:simplePos x="0" y="0"/>
                <wp:positionH relativeFrom="margin">
                  <wp:posOffset>2914650</wp:posOffset>
                </wp:positionH>
                <wp:positionV relativeFrom="paragraph">
                  <wp:posOffset>3702686</wp:posOffset>
                </wp:positionV>
                <wp:extent cx="3385185" cy="304800"/>
                <wp:effectExtent l="0" t="0" r="0" b="0"/>
                <wp:wrapNone/>
                <wp:docPr id="174" name="TextBox 4"/>
                <wp:cNvGraphicFramePr/>
                <a:graphic xmlns:a="http://schemas.openxmlformats.org/drawingml/2006/main">
                  <a:graphicData uri="http://schemas.microsoft.com/office/word/2010/wordprocessingShape">
                    <wps:wsp>
                      <wps:cNvSpPr txBox="1"/>
                      <wps:spPr>
                        <a:xfrm>
                          <a:off x="0" y="0"/>
                          <a:ext cx="3385185" cy="304800"/>
                        </a:xfrm>
                        <a:prstGeom prst="rect">
                          <a:avLst/>
                        </a:prstGeom>
                        <a:noFill/>
                      </wps:spPr>
                      <wps:txbx>
                        <w:txbxContent>
                          <w:p w14:paraId="396E6CD1"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25112A3" w14:textId="2C865B6F" w:rsidR="004D08D3" w:rsidRPr="004644A7" w:rsidRDefault="004D08D3"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232A19" id="_x0000_s1127" type="#_x0000_t202" style="position:absolute;margin-left:229.5pt;margin-top:291.55pt;width:266.55pt;height:24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" filled="f" stroked="f">
                <v:textbox>
                  <w:txbxContent>
                    <w:p w14:paraId="396E6CD1"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1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25112A3" w14:textId="2C865B6F" w:rsidR="004D08D3" w:rsidRPr="004644A7" w:rsidRDefault="004D08D3"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001039EA" w:rsidRPr="002B5730">
        <w:rPr>
          <w:noProof/>
          <w:color w:val="000000" w:themeColor="text1"/>
        </w:rPr>
        <w:drawing>
          <wp:inline distT="0" distB="0" distL="0" distR="0" wp14:anchorId="54F4E152" wp14:editId="2215D420">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A5085EA" w14:textId="77777777" w:rsidR="00E2530D" w:rsidRPr="00967807" w:rsidRDefault="00E2530D" w:rsidP="00C77616">
      <w:pPr>
        <w:rPr>
          <w:color w:val="000000" w:themeColor="text1"/>
        </w:rPr>
      </w:pPr>
    </w:p>
    <w:tbl>
      <w:tblPr>
        <w:tblW w:w="10349" w:type="dxa"/>
        <w:tblInd w:w="-185" w:type="dxa"/>
        <w:tblLook w:val="04A0" w:firstRow="1" w:lastRow="0" w:firstColumn="1" w:lastColumn="0" w:noHBand="0" w:noVBand="1"/>
      </w:tblPr>
      <w:tblGrid>
        <w:gridCol w:w="2759"/>
        <w:gridCol w:w="1208"/>
        <w:gridCol w:w="1208"/>
        <w:gridCol w:w="1208"/>
        <w:gridCol w:w="1211"/>
        <w:gridCol w:w="1381"/>
        <w:gridCol w:w="1374"/>
      </w:tblGrid>
      <w:tr w:rsidR="00630962" w:rsidRPr="008D1421" w14:paraId="166FD692" w14:textId="77777777" w:rsidTr="00630962">
        <w:trPr>
          <w:trHeight w:val="393"/>
        </w:trPr>
        <w:tc>
          <w:tcPr>
            <w:tcW w:w="275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FFF894E" w14:textId="18C5CAEC" w:rsidR="00630962" w:rsidRPr="008D1421" w:rsidRDefault="00630962" w:rsidP="00E80F8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(000’ </w:t>
            </w:r>
            <w:proofErr w:type="spellStart"/>
            <w:r>
              <w:rPr>
                <w:rFonts w:ascii="Arial" w:eastAsia="Times New Roman" w:hAnsi="Arial" w:cs="Arial"/>
                <w:b/>
                <w:bCs/>
                <w:color w:val="FFFFFF" w:themeColor="background1"/>
                <w:sz w:val="20"/>
                <w:szCs w:val="20"/>
                <w:lang w:val="en-US"/>
              </w:rPr>
              <w:t>Tonnes</w:t>
            </w:r>
            <w:proofErr w:type="spellEnd"/>
            <w:r>
              <w:rPr>
                <w:rFonts w:ascii="Arial" w:eastAsia="Times New Roman" w:hAnsi="Arial" w:cs="Arial"/>
                <w:b/>
                <w:bCs/>
                <w:color w:val="FFFFFF" w:themeColor="background1"/>
                <w:sz w:val="20"/>
                <w:szCs w:val="20"/>
                <w:lang w:val="en-US"/>
              </w:rPr>
              <w:t>)</w:t>
            </w:r>
          </w:p>
        </w:tc>
        <w:tc>
          <w:tcPr>
            <w:tcW w:w="1208" w:type="dxa"/>
            <w:tcBorders>
              <w:top w:val="single" w:sz="4" w:space="0" w:color="auto"/>
              <w:left w:val="nil"/>
              <w:bottom w:val="single" w:sz="4" w:space="0" w:color="auto"/>
              <w:right w:val="single" w:sz="4" w:space="0" w:color="auto"/>
            </w:tcBorders>
            <w:shd w:val="clear" w:color="auto" w:fill="C00000"/>
            <w:noWrap/>
            <w:vAlign w:val="center"/>
            <w:hideMark/>
          </w:tcPr>
          <w:p w14:paraId="594333AD"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208" w:type="dxa"/>
            <w:tcBorders>
              <w:top w:val="single" w:sz="4" w:space="0" w:color="auto"/>
              <w:left w:val="nil"/>
              <w:bottom w:val="single" w:sz="4" w:space="0" w:color="auto"/>
              <w:right w:val="single" w:sz="4" w:space="0" w:color="auto"/>
            </w:tcBorders>
            <w:shd w:val="clear" w:color="auto" w:fill="C00000"/>
            <w:noWrap/>
            <w:vAlign w:val="center"/>
            <w:hideMark/>
          </w:tcPr>
          <w:p w14:paraId="0222527C"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208" w:type="dxa"/>
            <w:tcBorders>
              <w:top w:val="single" w:sz="4" w:space="0" w:color="auto"/>
              <w:left w:val="nil"/>
              <w:bottom w:val="single" w:sz="4" w:space="0" w:color="auto"/>
              <w:right w:val="single" w:sz="4" w:space="0" w:color="auto"/>
            </w:tcBorders>
            <w:shd w:val="clear" w:color="auto" w:fill="C00000"/>
            <w:noWrap/>
            <w:vAlign w:val="bottom"/>
            <w:hideMark/>
          </w:tcPr>
          <w:p w14:paraId="79C32254"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211" w:type="dxa"/>
            <w:tcBorders>
              <w:top w:val="single" w:sz="4" w:space="0" w:color="auto"/>
              <w:left w:val="nil"/>
              <w:bottom w:val="single" w:sz="4" w:space="0" w:color="auto"/>
              <w:right w:val="single" w:sz="4" w:space="0" w:color="auto"/>
            </w:tcBorders>
            <w:shd w:val="clear" w:color="auto" w:fill="C00000"/>
            <w:noWrap/>
            <w:vAlign w:val="bottom"/>
            <w:hideMark/>
          </w:tcPr>
          <w:p w14:paraId="4E08F511"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81" w:type="dxa"/>
            <w:tcBorders>
              <w:top w:val="single" w:sz="4" w:space="0" w:color="auto"/>
              <w:left w:val="nil"/>
              <w:bottom w:val="single" w:sz="4" w:space="0" w:color="auto"/>
              <w:right w:val="single" w:sz="4" w:space="0" w:color="auto"/>
            </w:tcBorders>
            <w:shd w:val="clear" w:color="auto" w:fill="C00000"/>
            <w:noWrap/>
            <w:vAlign w:val="bottom"/>
            <w:hideMark/>
          </w:tcPr>
          <w:p w14:paraId="48AE6404"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74" w:type="dxa"/>
            <w:tcBorders>
              <w:top w:val="single" w:sz="4" w:space="0" w:color="auto"/>
              <w:left w:val="nil"/>
              <w:bottom w:val="single" w:sz="4" w:space="0" w:color="auto"/>
              <w:right w:val="single" w:sz="4" w:space="0" w:color="auto"/>
            </w:tcBorders>
            <w:shd w:val="clear" w:color="auto" w:fill="C00000"/>
            <w:noWrap/>
            <w:vAlign w:val="bottom"/>
            <w:hideMark/>
          </w:tcPr>
          <w:p w14:paraId="653FDB4C"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7F4C2C2C"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5B875E34" w14:textId="77777777" w:rsidR="00630962" w:rsidRPr="008D1421" w:rsidRDefault="00630962"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208" w:type="dxa"/>
            <w:tcBorders>
              <w:top w:val="nil"/>
              <w:left w:val="nil"/>
              <w:bottom w:val="single" w:sz="4" w:space="0" w:color="auto"/>
              <w:right w:val="single" w:sz="4" w:space="0" w:color="auto"/>
            </w:tcBorders>
            <w:shd w:val="clear" w:color="000000" w:fill="FFFFFF"/>
            <w:noWrap/>
            <w:vAlign w:val="center"/>
            <w:hideMark/>
          </w:tcPr>
          <w:p w14:paraId="7335CF73" w14:textId="07EDBC36"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1208" w:type="dxa"/>
            <w:tcBorders>
              <w:top w:val="nil"/>
              <w:left w:val="nil"/>
              <w:bottom w:val="single" w:sz="4" w:space="0" w:color="auto"/>
              <w:right w:val="single" w:sz="4" w:space="0" w:color="auto"/>
            </w:tcBorders>
            <w:shd w:val="clear" w:color="000000" w:fill="FFFFFF"/>
            <w:noWrap/>
            <w:vAlign w:val="center"/>
            <w:hideMark/>
          </w:tcPr>
          <w:p w14:paraId="72645175" w14:textId="082C514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208" w:type="dxa"/>
            <w:tcBorders>
              <w:top w:val="nil"/>
              <w:left w:val="nil"/>
              <w:bottom w:val="single" w:sz="4" w:space="0" w:color="auto"/>
              <w:right w:val="single" w:sz="4" w:space="0" w:color="auto"/>
            </w:tcBorders>
            <w:shd w:val="clear" w:color="000000" w:fill="FFFFFF"/>
            <w:noWrap/>
            <w:vAlign w:val="center"/>
            <w:hideMark/>
          </w:tcPr>
          <w:p w14:paraId="0D95D7E3" w14:textId="11559C6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211" w:type="dxa"/>
            <w:tcBorders>
              <w:top w:val="nil"/>
              <w:left w:val="nil"/>
              <w:bottom w:val="single" w:sz="4" w:space="0" w:color="auto"/>
              <w:right w:val="single" w:sz="4" w:space="0" w:color="auto"/>
            </w:tcBorders>
            <w:shd w:val="clear" w:color="000000" w:fill="FFFFFF"/>
            <w:noWrap/>
            <w:vAlign w:val="center"/>
            <w:hideMark/>
          </w:tcPr>
          <w:p w14:paraId="4887E5F9" w14:textId="6D48EAD4"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381" w:type="dxa"/>
            <w:tcBorders>
              <w:top w:val="nil"/>
              <w:left w:val="nil"/>
              <w:bottom w:val="single" w:sz="4" w:space="0" w:color="auto"/>
              <w:right w:val="single" w:sz="4" w:space="0" w:color="auto"/>
            </w:tcBorders>
            <w:shd w:val="clear" w:color="000000" w:fill="FFFFFF"/>
            <w:noWrap/>
            <w:vAlign w:val="center"/>
            <w:hideMark/>
          </w:tcPr>
          <w:p w14:paraId="208E5860" w14:textId="56D25586"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374" w:type="dxa"/>
            <w:tcBorders>
              <w:top w:val="nil"/>
              <w:left w:val="nil"/>
              <w:bottom w:val="single" w:sz="4" w:space="0" w:color="auto"/>
              <w:right w:val="single" w:sz="4" w:space="0" w:color="auto"/>
            </w:tcBorders>
            <w:shd w:val="clear" w:color="000000" w:fill="FFFFFF"/>
            <w:noWrap/>
            <w:vAlign w:val="center"/>
            <w:hideMark/>
          </w:tcPr>
          <w:p w14:paraId="0FE12954" w14:textId="3922C98C"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630962" w:rsidRPr="008D1421" w14:paraId="5C5B0E51"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28479C5B" w14:textId="77777777" w:rsidR="00630962" w:rsidRPr="008D1421" w:rsidRDefault="00630962"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208" w:type="dxa"/>
            <w:tcBorders>
              <w:top w:val="nil"/>
              <w:left w:val="nil"/>
              <w:bottom w:val="single" w:sz="4" w:space="0" w:color="auto"/>
              <w:right w:val="single" w:sz="4" w:space="0" w:color="auto"/>
            </w:tcBorders>
            <w:shd w:val="clear" w:color="000000" w:fill="FFFFFF"/>
            <w:noWrap/>
            <w:vAlign w:val="center"/>
            <w:hideMark/>
          </w:tcPr>
          <w:p w14:paraId="5E461903" w14:textId="3B2BD34E"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08" w:type="dxa"/>
            <w:tcBorders>
              <w:top w:val="nil"/>
              <w:left w:val="nil"/>
              <w:bottom w:val="single" w:sz="4" w:space="0" w:color="auto"/>
              <w:right w:val="single" w:sz="4" w:space="0" w:color="auto"/>
            </w:tcBorders>
            <w:shd w:val="clear" w:color="000000" w:fill="FFFFFF"/>
            <w:noWrap/>
            <w:vAlign w:val="center"/>
            <w:hideMark/>
          </w:tcPr>
          <w:p w14:paraId="423A6CA5" w14:textId="53368DB4"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1208" w:type="dxa"/>
            <w:tcBorders>
              <w:top w:val="nil"/>
              <w:left w:val="nil"/>
              <w:bottom w:val="single" w:sz="4" w:space="0" w:color="auto"/>
              <w:right w:val="single" w:sz="4" w:space="0" w:color="auto"/>
            </w:tcBorders>
            <w:shd w:val="clear" w:color="000000" w:fill="FFFFFF"/>
            <w:noWrap/>
            <w:vAlign w:val="center"/>
            <w:hideMark/>
          </w:tcPr>
          <w:p w14:paraId="5666C6A3" w14:textId="2FE9EF53"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11" w:type="dxa"/>
            <w:tcBorders>
              <w:top w:val="nil"/>
              <w:left w:val="nil"/>
              <w:bottom w:val="single" w:sz="4" w:space="0" w:color="auto"/>
              <w:right w:val="single" w:sz="4" w:space="0" w:color="auto"/>
            </w:tcBorders>
            <w:shd w:val="clear" w:color="000000" w:fill="FFFFFF"/>
            <w:noWrap/>
            <w:vAlign w:val="center"/>
            <w:hideMark/>
          </w:tcPr>
          <w:p w14:paraId="3FDF4D1B" w14:textId="5655B09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381" w:type="dxa"/>
            <w:tcBorders>
              <w:top w:val="nil"/>
              <w:left w:val="nil"/>
              <w:bottom w:val="single" w:sz="4" w:space="0" w:color="auto"/>
              <w:right w:val="single" w:sz="4" w:space="0" w:color="auto"/>
            </w:tcBorders>
            <w:shd w:val="clear" w:color="000000" w:fill="FFFFFF"/>
            <w:noWrap/>
            <w:vAlign w:val="center"/>
            <w:hideMark/>
          </w:tcPr>
          <w:p w14:paraId="749DE23E" w14:textId="2D154639"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374" w:type="dxa"/>
            <w:tcBorders>
              <w:top w:val="nil"/>
              <w:left w:val="nil"/>
              <w:bottom w:val="single" w:sz="4" w:space="0" w:color="auto"/>
              <w:right w:val="single" w:sz="4" w:space="0" w:color="auto"/>
            </w:tcBorders>
            <w:shd w:val="clear" w:color="000000" w:fill="FFFFFF"/>
            <w:noWrap/>
            <w:vAlign w:val="center"/>
            <w:hideMark/>
          </w:tcPr>
          <w:p w14:paraId="67FD51C4" w14:textId="6EBA4939"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630962" w:rsidRPr="008D1421" w14:paraId="5CC47092"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2C4113DE" w14:textId="77777777" w:rsidR="00630962" w:rsidRPr="00B36DA0" w:rsidRDefault="00630962"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208" w:type="dxa"/>
            <w:tcBorders>
              <w:top w:val="nil"/>
              <w:left w:val="nil"/>
              <w:bottom w:val="single" w:sz="4" w:space="0" w:color="auto"/>
              <w:right w:val="single" w:sz="4" w:space="0" w:color="auto"/>
            </w:tcBorders>
            <w:shd w:val="clear" w:color="000000" w:fill="FFFFFF"/>
            <w:noWrap/>
            <w:vAlign w:val="center"/>
            <w:hideMark/>
          </w:tcPr>
          <w:p w14:paraId="57A3E857" w14:textId="28CF870D"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208" w:type="dxa"/>
            <w:tcBorders>
              <w:top w:val="nil"/>
              <w:left w:val="nil"/>
              <w:bottom w:val="single" w:sz="4" w:space="0" w:color="auto"/>
              <w:right w:val="single" w:sz="4" w:space="0" w:color="auto"/>
            </w:tcBorders>
            <w:shd w:val="clear" w:color="000000" w:fill="FFFFFF"/>
            <w:noWrap/>
            <w:vAlign w:val="center"/>
            <w:hideMark/>
          </w:tcPr>
          <w:p w14:paraId="46153064" w14:textId="1C16049C"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208" w:type="dxa"/>
            <w:tcBorders>
              <w:top w:val="nil"/>
              <w:left w:val="nil"/>
              <w:bottom w:val="single" w:sz="4" w:space="0" w:color="auto"/>
              <w:right w:val="single" w:sz="4" w:space="0" w:color="auto"/>
            </w:tcBorders>
            <w:shd w:val="clear" w:color="000000" w:fill="FFFFFF"/>
            <w:noWrap/>
            <w:vAlign w:val="center"/>
            <w:hideMark/>
          </w:tcPr>
          <w:p w14:paraId="35EE3D8D" w14:textId="1C5D2BBD"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1211" w:type="dxa"/>
            <w:tcBorders>
              <w:top w:val="nil"/>
              <w:left w:val="nil"/>
              <w:bottom w:val="single" w:sz="4" w:space="0" w:color="auto"/>
              <w:right w:val="single" w:sz="4" w:space="0" w:color="auto"/>
            </w:tcBorders>
            <w:shd w:val="clear" w:color="000000" w:fill="FFFFFF"/>
            <w:noWrap/>
            <w:vAlign w:val="center"/>
            <w:hideMark/>
          </w:tcPr>
          <w:p w14:paraId="0FBC202B" w14:textId="33EDF3F0"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381" w:type="dxa"/>
            <w:tcBorders>
              <w:top w:val="nil"/>
              <w:left w:val="nil"/>
              <w:bottom w:val="single" w:sz="4" w:space="0" w:color="auto"/>
              <w:right w:val="single" w:sz="4" w:space="0" w:color="auto"/>
            </w:tcBorders>
            <w:shd w:val="clear" w:color="000000" w:fill="FFFFFF"/>
            <w:noWrap/>
            <w:vAlign w:val="center"/>
            <w:hideMark/>
          </w:tcPr>
          <w:p w14:paraId="3F2AD236" w14:textId="78FC625E"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374" w:type="dxa"/>
            <w:tcBorders>
              <w:top w:val="nil"/>
              <w:left w:val="nil"/>
              <w:bottom w:val="single" w:sz="4" w:space="0" w:color="auto"/>
              <w:right w:val="single" w:sz="4" w:space="0" w:color="auto"/>
            </w:tcBorders>
            <w:shd w:val="clear" w:color="000000" w:fill="FFFFFF"/>
            <w:noWrap/>
            <w:vAlign w:val="center"/>
            <w:hideMark/>
          </w:tcPr>
          <w:p w14:paraId="68CF2B1F" w14:textId="6A36B8C0"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r>
    </w:tbl>
    <w:p w14:paraId="7FC42E88" w14:textId="5E53DDF8" w:rsidR="00C77616" w:rsidRDefault="007C1CD8">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3824" behindDoc="0" locked="0" layoutInCell="1" allowOverlap="1" wp14:anchorId="295BE4C8" wp14:editId="5FD5B68E">
                <wp:simplePos x="0" y="0"/>
                <wp:positionH relativeFrom="margin">
                  <wp:posOffset>2600325</wp:posOffset>
                </wp:positionH>
                <wp:positionV relativeFrom="paragraph">
                  <wp:posOffset>86360</wp:posOffset>
                </wp:positionV>
                <wp:extent cx="3899535" cy="276225"/>
                <wp:effectExtent l="0" t="0" r="0" b="0"/>
                <wp:wrapNone/>
                <wp:docPr id="1275" name="TextBox 4"/>
                <wp:cNvGraphicFramePr/>
                <a:graphic xmlns:a="http://schemas.openxmlformats.org/drawingml/2006/main">
                  <a:graphicData uri="http://schemas.microsoft.com/office/word/2010/wordprocessingShape">
                    <wps:wsp>
                      <wps:cNvSpPr txBox="1"/>
                      <wps:spPr>
                        <a:xfrm>
                          <a:off x="0" y="0"/>
                          <a:ext cx="3899535" cy="276225"/>
                        </a:xfrm>
                        <a:prstGeom prst="rect">
                          <a:avLst/>
                        </a:prstGeom>
                        <a:noFill/>
                      </wps:spPr>
                      <wps:txbx>
                        <w:txbxContent>
                          <w:p w14:paraId="01C5EBD2"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1679B35" w14:textId="4569AAB0" w:rsidR="004D08D3" w:rsidRPr="004644A7" w:rsidRDefault="004D08D3"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5BE4C8" id="_x0000_s1128" type="#_x0000_t202" style="position:absolute;margin-left:204.75pt;margin-top:6.8pt;width:307.05pt;height:21.7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" filled="f" stroked="f">
                <v:textbox>
                  <w:txbxContent>
                    <w:p w14:paraId="01C5EBD2"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1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1679B35" w14:textId="4569AAB0" w:rsidR="004D08D3" w:rsidRPr="004644A7" w:rsidRDefault="004D08D3"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5F6A9971" w14:textId="1808609D" w:rsidR="00672393" w:rsidRDefault="00672393">
      <w:pPr>
        <w:rPr>
          <w:color w:val="000000" w:themeColor="text1"/>
        </w:rPr>
      </w:pPr>
    </w:p>
    <w:p w14:paraId="146F1E56" w14:textId="05EB7EAC" w:rsidR="000B79CA" w:rsidRDefault="000B79CA">
      <w:pPr>
        <w:rPr>
          <w:color w:val="000000" w:themeColor="text1"/>
        </w:rPr>
      </w:pPr>
    </w:p>
    <w:p w14:paraId="36672D27" w14:textId="2F3C1280" w:rsidR="000B79CA" w:rsidRDefault="000B79CA">
      <w:pPr>
        <w:rPr>
          <w:color w:val="000000" w:themeColor="text1"/>
        </w:rPr>
      </w:pPr>
    </w:p>
    <w:p w14:paraId="2E9E9078" w14:textId="77777777" w:rsidR="000B79CA" w:rsidRDefault="000B79CA">
      <w:pPr>
        <w:rPr>
          <w:color w:val="000000" w:themeColor="text1"/>
        </w:rPr>
      </w:pPr>
    </w:p>
    <w:p w14:paraId="25DEDF6C" w14:textId="77777777" w:rsidR="00672393" w:rsidRDefault="00672393">
      <w:pPr>
        <w:rPr>
          <w:color w:val="000000" w:themeColor="text1"/>
        </w:rPr>
      </w:pPr>
    </w:p>
    <w:p w14:paraId="3A09376B" w14:textId="297632D8" w:rsidR="00A93F5E" w:rsidRDefault="00A93F5E">
      <w:pPr>
        <w:rPr>
          <w:color w:val="000000" w:themeColor="text1"/>
        </w:rPr>
      </w:pPr>
    </w:p>
    <w:p w14:paraId="7258F267" w14:textId="5AB1CE9D" w:rsidR="00A93F5E" w:rsidRDefault="003B4B95">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72505691">
            <wp:simplePos x="0" y="0"/>
            <wp:positionH relativeFrom="page">
              <wp:align>left</wp:align>
            </wp:positionH>
            <wp:positionV relativeFrom="paragraph">
              <wp:posOffset>-1397635</wp:posOffset>
            </wp:positionV>
            <wp:extent cx="7620635" cy="10887710"/>
            <wp:effectExtent l="0" t="0" r="0" b="88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20635" cy="10887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1BC4E" w14:textId="66A283F6" w:rsidR="00A93F5E" w:rsidRPr="002B5730" w:rsidRDefault="00A93F5E">
      <w:pPr>
        <w:rPr>
          <w:color w:val="000000" w:themeColor="text1"/>
        </w:rPr>
      </w:pPr>
    </w:p>
    <w:p w14:paraId="7A1092D3" w14:textId="21AC567F" w:rsidR="001039EA" w:rsidRPr="002B5730" w:rsidRDefault="001039EA">
      <w:pPr>
        <w:rPr>
          <w:color w:val="000000" w:themeColor="text1"/>
        </w:rPr>
      </w:pPr>
    </w:p>
    <w:p w14:paraId="173CB26B" w14:textId="3CEEF44E" w:rsidR="001039EA" w:rsidRPr="002B5730" w:rsidRDefault="003B4B95">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361F2748">
                <wp:simplePos x="0" y="0"/>
                <wp:positionH relativeFrom="page">
                  <wp:align>center</wp:align>
                </wp:positionH>
                <wp:positionV relativeFrom="paragraph">
                  <wp:posOffset>58420</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4D08D3" w:rsidRPr="00805BCA" w:rsidRDefault="004D08D3"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4D08D3" w:rsidRPr="00805BCA" w:rsidRDefault="004D08D3"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129" type="#_x0000_t202" style="position:absolute;margin-left:0;margin-top:4.6pt;width:242.15pt;height:238.4pt;z-index:2521559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" filled="f" stroked="f">
                <v:textbox inset="2.30908mm,1.1546mm,2.30908mm,1.1546mm">
                  <w:txbxContent>
                    <w:p w14:paraId="22CEAA39" w14:textId="77777777" w:rsidR="004D08D3" w:rsidRPr="00805BCA" w:rsidRDefault="004D08D3"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4D08D3" w:rsidRPr="00805BCA" w:rsidRDefault="004D08D3"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179AB271" w14:textId="76D61BC7" w:rsidR="001039EA" w:rsidRPr="002B5730" w:rsidRDefault="001039EA">
      <w:pPr>
        <w:rPr>
          <w:color w:val="000000" w:themeColor="text1"/>
        </w:rPr>
      </w:pPr>
    </w:p>
    <w:p w14:paraId="6962EB19" w14:textId="2763F34D" w:rsidR="001039EA" w:rsidRPr="002B5730" w:rsidRDefault="001039EA">
      <w:pPr>
        <w:rPr>
          <w:color w:val="000000" w:themeColor="text1"/>
        </w:rPr>
      </w:pPr>
    </w:p>
    <w:p w14:paraId="042CF0AD" w14:textId="4B9C0EC2" w:rsidR="001039EA" w:rsidRPr="002B5730" w:rsidRDefault="001039EA">
      <w:pPr>
        <w:rPr>
          <w:color w:val="000000" w:themeColor="text1"/>
        </w:rPr>
      </w:pPr>
    </w:p>
    <w:p w14:paraId="361DCB90" w14:textId="2E2D369C" w:rsidR="001039EA" w:rsidRPr="002B5730" w:rsidRDefault="001039EA">
      <w:pPr>
        <w:rPr>
          <w:color w:val="000000" w:themeColor="text1"/>
        </w:rPr>
      </w:pPr>
    </w:p>
    <w:p w14:paraId="59516729" w14:textId="1567CB7B" w:rsidR="00E077DA" w:rsidRPr="002B5730" w:rsidRDefault="00E077DA">
      <w:pPr>
        <w:rPr>
          <w:color w:val="000000" w:themeColor="text1"/>
        </w:rPr>
      </w:pPr>
    </w:p>
    <w:p w14:paraId="55FC599E" w14:textId="00AA3E28" w:rsidR="00E077DA" w:rsidRPr="002B5730" w:rsidRDefault="00E077DA">
      <w:pPr>
        <w:rPr>
          <w:color w:val="000000" w:themeColor="text1"/>
        </w:rPr>
      </w:pPr>
    </w:p>
    <w:p w14:paraId="1BAEDCA9" w14:textId="0BDD6B7D" w:rsidR="00E077DA" w:rsidRPr="002B5730" w:rsidRDefault="00E077DA">
      <w:pPr>
        <w:rPr>
          <w:color w:val="000000" w:themeColor="text1"/>
        </w:rPr>
      </w:pPr>
    </w:p>
    <w:p w14:paraId="4C877317" w14:textId="1611E5D4" w:rsidR="00E077DA" w:rsidRPr="002B5730" w:rsidRDefault="00E077DA">
      <w:pPr>
        <w:rPr>
          <w:color w:val="000000" w:themeColor="text1"/>
        </w:rPr>
      </w:pPr>
    </w:p>
    <w:p w14:paraId="110E8ED2" w14:textId="5A3029E8" w:rsidR="00E077DA" w:rsidRPr="002B5730" w:rsidRDefault="00E077DA">
      <w:pPr>
        <w:rPr>
          <w:color w:val="000000" w:themeColor="text1"/>
        </w:rPr>
      </w:pPr>
    </w:p>
    <w:p w14:paraId="13FA0EC0" w14:textId="3A990E8A" w:rsidR="00E077DA" w:rsidRPr="002B5730" w:rsidRDefault="00E077DA">
      <w:pPr>
        <w:rPr>
          <w:color w:val="000000" w:themeColor="text1"/>
        </w:rPr>
      </w:pPr>
    </w:p>
    <w:p w14:paraId="5D3DA775" w14:textId="346A4EFD" w:rsidR="00E077DA" w:rsidRPr="002B5730" w:rsidRDefault="00E077DA">
      <w:pPr>
        <w:rPr>
          <w:color w:val="000000" w:themeColor="text1"/>
        </w:rPr>
      </w:pPr>
    </w:p>
    <w:p w14:paraId="4E734BD3" w14:textId="1626A6E6" w:rsidR="00E077DA" w:rsidRPr="002B5730" w:rsidRDefault="00A93F5E" w:rsidP="00A93F5E">
      <w:pPr>
        <w:tabs>
          <w:tab w:val="left" w:pos="2010"/>
          <w:tab w:val="left" w:pos="2445"/>
        </w:tabs>
        <w:rPr>
          <w:color w:val="000000" w:themeColor="text1"/>
        </w:rPr>
      </w:pPr>
      <w:r>
        <w:rPr>
          <w:color w:val="000000" w:themeColor="text1"/>
        </w:rPr>
        <w:tab/>
      </w:r>
      <w:r>
        <w:rPr>
          <w:color w:val="000000" w:themeColor="text1"/>
        </w:rPr>
        <w:tab/>
      </w:r>
    </w:p>
    <w:p w14:paraId="4091A7B8" w14:textId="4465F632" w:rsidR="00E077DA" w:rsidRPr="002B5730" w:rsidRDefault="00E077DA">
      <w:pPr>
        <w:rPr>
          <w:color w:val="000000" w:themeColor="text1"/>
        </w:rPr>
      </w:pPr>
    </w:p>
    <w:p w14:paraId="4ED58B9B" w14:textId="3DCF80FC" w:rsidR="00E077DA" w:rsidRPr="002B5730" w:rsidRDefault="003B4B95">
      <w:pPr>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5C9427CD">
            <wp:simplePos x="0" y="0"/>
            <wp:positionH relativeFrom="margin">
              <wp:align>center</wp:align>
            </wp:positionH>
            <wp:positionV relativeFrom="paragraph">
              <wp:posOffset>45336</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39FF3CB" w14:textId="49A84996" w:rsidR="00E077DA" w:rsidRPr="002B5730" w:rsidRDefault="00E077DA">
      <w:pPr>
        <w:rPr>
          <w:color w:val="000000" w:themeColor="text1"/>
        </w:rPr>
      </w:pPr>
    </w:p>
    <w:p w14:paraId="5BB5A3D7" w14:textId="1DBC4A81" w:rsidR="009F5B91" w:rsidRPr="002B5730" w:rsidRDefault="009F5B91" w:rsidP="009F5B91">
      <w:pPr>
        <w:rPr>
          <w:color w:val="000000" w:themeColor="text1"/>
        </w:rPr>
      </w:pPr>
    </w:p>
    <w:p w14:paraId="625B64D1" w14:textId="1253F006" w:rsidR="009F5B91" w:rsidRPr="002B5730" w:rsidRDefault="009F5B91" w:rsidP="009F5B91">
      <w:pPr>
        <w:rPr>
          <w:color w:val="000000" w:themeColor="text1"/>
        </w:rPr>
      </w:pPr>
    </w:p>
    <w:p w14:paraId="593B5C35" w14:textId="45BB4EEC" w:rsidR="009F5B91" w:rsidRPr="002B5730" w:rsidRDefault="000D1A88" w:rsidP="000D1A88">
      <w:pPr>
        <w:tabs>
          <w:tab w:val="left" w:pos="1485"/>
          <w:tab w:val="left" w:pos="1545"/>
        </w:tabs>
        <w:rPr>
          <w:color w:val="000000" w:themeColor="text1"/>
        </w:rPr>
      </w:pPr>
      <w:r w:rsidRPr="002B5730">
        <w:rPr>
          <w:color w:val="000000" w:themeColor="text1"/>
        </w:rPr>
        <w:tab/>
      </w:r>
    </w:p>
    <w:p w14:paraId="554D43C1" w14:textId="3482C3EE" w:rsidR="009F5B91" w:rsidRPr="002B5730" w:rsidRDefault="009F5B91" w:rsidP="009F5B91">
      <w:pPr>
        <w:rPr>
          <w:color w:val="000000" w:themeColor="text1"/>
        </w:rPr>
      </w:pPr>
    </w:p>
    <w:p w14:paraId="102D2F8A" w14:textId="3C9343AA" w:rsidR="009F5B91" w:rsidRPr="002B5730" w:rsidRDefault="00A93F5E" w:rsidP="00A93F5E">
      <w:pPr>
        <w:tabs>
          <w:tab w:val="left" w:pos="1875"/>
        </w:tabs>
        <w:rPr>
          <w:color w:val="000000" w:themeColor="text1"/>
        </w:rPr>
      </w:pPr>
      <w:r>
        <w:rPr>
          <w:color w:val="000000" w:themeColor="text1"/>
        </w:rPr>
        <w:tab/>
      </w:r>
    </w:p>
    <w:p w14:paraId="30856E3E" w14:textId="0113748E" w:rsidR="009F5B91" w:rsidRPr="002B5730" w:rsidRDefault="009F5B91" w:rsidP="009F5B91">
      <w:pPr>
        <w:rPr>
          <w:color w:val="000000" w:themeColor="text1"/>
        </w:rPr>
      </w:pPr>
    </w:p>
    <w:p w14:paraId="09E30157" w14:textId="4B0178CF" w:rsidR="009F5B91" w:rsidRPr="002B5730" w:rsidRDefault="008664DB" w:rsidP="008664DB">
      <w:pPr>
        <w:tabs>
          <w:tab w:val="left" w:pos="1620"/>
        </w:tabs>
        <w:rPr>
          <w:color w:val="000000" w:themeColor="text1"/>
        </w:rPr>
      </w:pPr>
      <w:r w:rsidRPr="002B5730">
        <w:rPr>
          <w:color w:val="000000" w:themeColor="text1"/>
        </w:rPr>
        <w:tab/>
      </w:r>
    </w:p>
    <w:p w14:paraId="64B71EA6" w14:textId="46123E5F"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7F8C589F" w:rsidR="009F5B91" w:rsidRPr="002B5730" w:rsidRDefault="009F5B91" w:rsidP="009F5B91">
      <w:pPr>
        <w:rPr>
          <w:color w:val="000000" w:themeColor="text1"/>
        </w:rPr>
      </w:pPr>
    </w:p>
    <w:p w14:paraId="3D4BC3B1" w14:textId="3EA07595"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7724A8AA" w:rsidR="009F5B91" w:rsidRDefault="009F5B91" w:rsidP="009F5B91">
      <w:pPr>
        <w:rPr>
          <w:color w:val="000000" w:themeColor="text1"/>
        </w:rPr>
      </w:pPr>
    </w:p>
    <w:p w14:paraId="145871B7" w14:textId="2DB104BE" w:rsidR="00E2530D" w:rsidRDefault="00E2530D" w:rsidP="009F5B91">
      <w:pPr>
        <w:rPr>
          <w:color w:val="000000" w:themeColor="text1"/>
        </w:rPr>
      </w:pPr>
    </w:p>
    <w:p w14:paraId="7A485A10" w14:textId="2E9A8134" w:rsidR="00E2530D" w:rsidRDefault="00E2530D" w:rsidP="009F5B91">
      <w:pPr>
        <w:rPr>
          <w:color w:val="000000" w:themeColor="text1"/>
        </w:rPr>
      </w:pPr>
    </w:p>
    <w:p w14:paraId="2C2E11EB" w14:textId="6B01BB3C" w:rsidR="003B1BF5" w:rsidRDefault="00A93F5E" w:rsidP="00A93F5E">
      <w:pPr>
        <w:rPr>
          <w:rFonts w:ascii="Arial" w:hAnsi="Arial" w:cs="Arial"/>
          <w:b/>
          <w:bCs/>
          <w:sz w:val="24"/>
          <w:szCs w:val="24"/>
        </w:rPr>
      </w:pPr>
      <w:r>
        <w:rPr>
          <w:rFonts w:ascii="Arial" w:hAnsi="Arial" w:cs="Arial"/>
          <w:b/>
          <w:bCs/>
          <w:sz w:val="24"/>
          <w:szCs w:val="24"/>
        </w:rPr>
        <w:t>Middle East &amp; Africa</w:t>
      </w:r>
      <w:r w:rsidRPr="0022076A">
        <w:rPr>
          <w:rFonts w:ascii="Arial" w:hAnsi="Arial" w:cs="Arial"/>
          <w:b/>
          <w:bCs/>
          <w:sz w:val="24"/>
          <w:szCs w:val="24"/>
        </w:rPr>
        <w:t xml:space="preserve"> </w:t>
      </w:r>
      <w:r w:rsidR="00925089">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4C7FEF">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59C2161F" w14:textId="65DCD32E" w:rsidR="004F4F10" w:rsidRDefault="00545715"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9792" behindDoc="0" locked="0" layoutInCell="1" allowOverlap="1" wp14:anchorId="7ED6364F" wp14:editId="14081D84">
                <wp:simplePos x="0" y="0"/>
                <wp:positionH relativeFrom="column">
                  <wp:posOffset>3019425</wp:posOffset>
                </wp:positionH>
                <wp:positionV relativeFrom="paragraph">
                  <wp:posOffset>1562100</wp:posOffset>
                </wp:positionV>
                <wp:extent cx="3337560" cy="238125"/>
                <wp:effectExtent l="0" t="0" r="0" b="0"/>
                <wp:wrapNone/>
                <wp:docPr id="2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560" cy="238125"/>
                        </a:xfrm>
                        <a:prstGeom prst="rect">
                          <a:avLst/>
                        </a:prstGeom>
                        <a:noFill/>
                      </wps:spPr>
                      <wps:txbx>
                        <w:txbxContent>
                          <w:p w14:paraId="5C4A53F4"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0AC916A" w14:textId="24C95EE6" w:rsidR="004D08D3" w:rsidRPr="005858C1" w:rsidRDefault="004D08D3" w:rsidP="00A93F5E">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7ED6364F" id="_x0000_s1130" type="#_x0000_t202" style="position:absolute;left:0;text-align:left;margin-left:237.75pt;margin-top:123pt;width:262.8pt;height:18.7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" filled="f" stroked="f">
                <v:textbox>
                  <w:txbxContent>
                    <w:p w14:paraId="5C4A53F4"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1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0AC916A" w14:textId="24C95EE6" w:rsidR="004D08D3" w:rsidRPr="005858C1" w:rsidRDefault="004D08D3" w:rsidP="00A93F5E">
                      <w:pPr>
                        <w:jc w:val="right"/>
                        <w:textAlignment w:val="baseline"/>
                        <w:rPr>
                          <w:rFonts w:ascii="Verdana" w:eastAsia="Verdana" w:hAnsi="Verdana" w:cs="Verdana"/>
                          <w:i/>
                          <w:iCs/>
                          <w:color w:val="3F3F3F"/>
                          <w:kern w:val="24"/>
                          <w:sz w:val="12"/>
                          <w:szCs w:val="12"/>
                        </w:rPr>
                      </w:pPr>
                    </w:p>
                  </w:txbxContent>
                </v:textbox>
              </v:shape>
            </w:pict>
          </mc:Fallback>
        </mc:AlternateContent>
      </w:r>
      <w:r w:rsidR="00A93F5E" w:rsidRPr="002B5730">
        <w:rPr>
          <w:rFonts w:ascii="Arial" w:eastAsia="Arial" w:hAnsi="Arial" w:cs="Arial"/>
          <w:noProof/>
          <w:color w:val="000000" w:themeColor="text1"/>
          <w:sz w:val="24"/>
          <w:szCs w:val="24"/>
        </w:rPr>
        <w:drawing>
          <wp:inline distT="0" distB="0" distL="0" distR="0" wp14:anchorId="7EC850D0" wp14:editId="7E7ACF49">
            <wp:extent cx="6362700" cy="1673233"/>
            <wp:effectExtent l="0" t="0" r="0" b="3175"/>
            <wp:docPr id="224" name="Chart 22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4F4F10">
        <w:rPr>
          <w:rFonts w:ascii="Arial" w:hAnsi="Arial" w:cs="Arial"/>
          <w:sz w:val="24"/>
          <w:szCs w:val="24"/>
        </w:rPr>
        <w:t xml:space="preserve"> </w:t>
      </w:r>
    </w:p>
    <w:p w14:paraId="1EB9891E" w14:textId="29DA8FDB" w:rsidR="00195C31" w:rsidRDefault="00195C31" w:rsidP="00A93F5E">
      <w:pPr>
        <w:spacing w:line="360" w:lineRule="auto"/>
        <w:jc w:val="both"/>
        <w:rPr>
          <w:rFonts w:ascii="Arial" w:hAnsi="Arial" w:cs="Arial"/>
          <w:sz w:val="24"/>
          <w:szCs w:val="24"/>
        </w:rPr>
      </w:pPr>
      <w:r w:rsidRPr="00195C31">
        <w:rPr>
          <w:rFonts w:ascii="Arial" w:hAnsi="Arial" w:cs="Arial"/>
          <w:sz w:val="24"/>
          <w:szCs w:val="24"/>
        </w:rPr>
        <w:t>In Middle East, as of 2020 the total capacity of vinyl ester stood at about 83 thousand tonnes with production of about 64 thousand tonnes. An increase in production of vinyl ester is estimated in forecasted years as the market recovers to its pre pandemic levels of economic activity.</w:t>
      </w:r>
    </w:p>
    <w:p w14:paraId="78F24009" w14:textId="13FF5D82" w:rsidR="00195C31" w:rsidRDefault="00195C31" w:rsidP="00195C31">
      <w:pPr>
        <w:spacing w:line="360" w:lineRule="auto"/>
        <w:jc w:val="both"/>
        <w:rPr>
          <w:rFonts w:ascii="Arial" w:hAnsi="Arial" w:cs="Arial"/>
          <w:sz w:val="24"/>
          <w:szCs w:val="24"/>
        </w:rPr>
      </w:pPr>
      <w:r w:rsidRPr="004F4F10">
        <w:rPr>
          <w:rFonts w:ascii="Arial" w:hAnsi="Arial" w:cs="Arial"/>
          <w:b/>
          <w:bCs/>
          <w:sz w:val="24"/>
          <w:szCs w:val="24"/>
        </w:rPr>
        <w:t>Major Demand Drivers of Vinyl Ester Resin During Forecast Period</w:t>
      </w:r>
    </w:p>
    <w:p w14:paraId="7E014809" w14:textId="77777777" w:rsidR="00195C31" w:rsidRPr="004F4F10" w:rsidRDefault="00195C31" w:rsidP="00F14E20">
      <w:pPr>
        <w:pStyle w:val="ListParagraph"/>
        <w:numPr>
          <w:ilvl w:val="0"/>
          <w:numId w:val="11"/>
        </w:numPr>
        <w:spacing w:line="360" w:lineRule="auto"/>
        <w:jc w:val="both"/>
        <w:rPr>
          <w:sz w:val="24"/>
          <w:szCs w:val="24"/>
        </w:rPr>
      </w:pPr>
      <w:r w:rsidRPr="004F4F10">
        <w:rPr>
          <w:b/>
          <w:bCs/>
          <w:sz w:val="24"/>
          <w:szCs w:val="24"/>
        </w:rPr>
        <w:t>Increasing Desalination Construction Projects</w:t>
      </w:r>
    </w:p>
    <w:p w14:paraId="123582A3" w14:textId="77777777" w:rsidR="00195C31"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GCC nations have limited water resources due to which these countries rely heavily on desalination plants. Due to growing population, GCC nation plans to construct more desalination projects such as </w:t>
      </w:r>
      <w:proofErr w:type="spellStart"/>
      <w:r w:rsidRPr="004C7FEF">
        <w:rPr>
          <w:rFonts w:ascii="Arial" w:hAnsi="Arial" w:cs="Arial"/>
          <w:sz w:val="24"/>
          <w:szCs w:val="24"/>
          <w:lang w:val="en-US"/>
        </w:rPr>
        <w:t>Shuaibah</w:t>
      </w:r>
      <w:proofErr w:type="spellEnd"/>
      <w:r w:rsidRPr="004C7FEF">
        <w:rPr>
          <w:rFonts w:ascii="Arial" w:hAnsi="Arial" w:cs="Arial"/>
          <w:sz w:val="24"/>
          <w:szCs w:val="24"/>
          <w:lang w:val="en-US"/>
        </w:rPr>
        <w:t xml:space="preserve"> IWPP, </w:t>
      </w:r>
      <w:r w:rsidRPr="004C7FEF">
        <w:rPr>
          <w:rFonts w:ascii="Arial" w:hAnsi="Arial" w:cs="Arial"/>
          <w:sz w:val="24"/>
          <w:szCs w:val="24"/>
          <w:lang w:val="pt-BR"/>
        </w:rPr>
        <w:t>Ras Abu Fontas A3 project, etc</w:t>
      </w:r>
      <w:r w:rsidRPr="004C7FEF">
        <w:rPr>
          <w:rFonts w:ascii="Arial" w:hAnsi="Arial" w:cs="Arial"/>
          <w:sz w:val="24"/>
          <w:szCs w:val="24"/>
          <w:lang w:val="en-US"/>
        </w:rPr>
        <w:t>. Countries such as Saudi Arabia plan to invest USD24.30 billion in desalination projects by 2026. These desalination plants are projected to drive need for FRP pipe</w:t>
      </w:r>
      <w:r>
        <w:rPr>
          <w:rFonts w:ascii="Arial" w:hAnsi="Arial" w:cs="Arial"/>
          <w:sz w:val="24"/>
          <w:szCs w:val="24"/>
          <w:lang w:val="en-US"/>
        </w:rPr>
        <w:t>s</w:t>
      </w:r>
      <w:r w:rsidRPr="004C7FEF">
        <w:rPr>
          <w:rFonts w:ascii="Arial" w:hAnsi="Arial" w:cs="Arial"/>
          <w:sz w:val="24"/>
          <w:szCs w:val="24"/>
          <w:lang w:val="en-US"/>
        </w:rPr>
        <w:t xml:space="preserve"> and tank</w:t>
      </w:r>
      <w:r>
        <w:rPr>
          <w:rFonts w:ascii="Arial" w:hAnsi="Arial" w:cs="Arial"/>
          <w:sz w:val="24"/>
          <w:szCs w:val="24"/>
          <w:lang w:val="en-US"/>
        </w:rPr>
        <w:t>s.</w:t>
      </w:r>
    </w:p>
    <w:p w14:paraId="29E15EBD" w14:textId="77777777" w:rsidR="00195C31" w:rsidRPr="004F4F10" w:rsidRDefault="00195C31" w:rsidP="00F14E20">
      <w:pPr>
        <w:pStyle w:val="ListParagraph"/>
        <w:numPr>
          <w:ilvl w:val="0"/>
          <w:numId w:val="11"/>
        </w:numPr>
        <w:jc w:val="both"/>
        <w:rPr>
          <w:sz w:val="24"/>
          <w:szCs w:val="24"/>
        </w:rPr>
      </w:pPr>
      <w:r w:rsidRPr="004F4F10">
        <w:rPr>
          <w:b/>
          <w:bCs/>
          <w:sz w:val="24"/>
          <w:szCs w:val="24"/>
        </w:rPr>
        <w:t>Smart Cities Development</w:t>
      </w:r>
    </w:p>
    <w:p w14:paraId="45FC42FD" w14:textId="77777777" w:rsidR="00195C31" w:rsidRPr="004C7FEF"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A smart city adopts high-end technological infrastructure incorporating comprehensive IT infrastructure, a network of sensors, cameras, wireless devices, and data centers for the effective delivery of essential services such as electricity, water supply, sanitation, etc. The vinyl ester resin manufacturers will benefit from smart city projects. In April 2017, Saudi Arabia announced an investment of USD70 billion for the development of four new “Economic Cities” on the concept of smart cities by 2030, with an aim to diversify its economy from hydrocarbon sector to other commercial sectors. </w:t>
      </w:r>
    </w:p>
    <w:p w14:paraId="79A2C4F0" w14:textId="77777777" w:rsidR="00195C31" w:rsidRPr="004F4F10" w:rsidRDefault="00195C31" w:rsidP="00F14E20">
      <w:pPr>
        <w:pStyle w:val="ListParagraph"/>
        <w:numPr>
          <w:ilvl w:val="0"/>
          <w:numId w:val="11"/>
        </w:numPr>
        <w:jc w:val="both"/>
        <w:rPr>
          <w:sz w:val="24"/>
          <w:szCs w:val="24"/>
        </w:rPr>
      </w:pPr>
      <w:r w:rsidRPr="004F4F10">
        <w:rPr>
          <w:b/>
          <w:bCs/>
          <w:sz w:val="24"/>
          <w:szCs w:val="24"/>
        </w:rPr>
        <w:t>Growth in Infrastructure Projects</w:t>
      </w:r>
    </w:p>
    <w:p w14:paraId="746A3401" w14:textId="77777777" w:rsidR="00195C31" w:rsidRDefault="00195C31" w:rsidP="00195C31">
      <w:pPr>
        <w:spacing w:line="360" w:lineRule="auto"/>
        <w:jc w:val="both"/>
        <w:rPr>
          <w:rFonts w:ascii="Arial" w:hAnsi="Arial" w:cs="Arial"/>
          <w:sz w:val="24"/>
          <w:szCs w:val="24"/>
          <w:lang w:val="en-US"/>
        </w:rPr>
      </w:pPr>
      <w:r w:rsidRPr="004F4F10">
        <w:rPr>
          <w:rFonts w:ascii="Arial" w:hAnsi="Arial" w:cs="Arial"/>
          <w:sz w:val="24"/>
          <w:szCs w:val="24"/>
          <w:lang w:val="en-US"/>
        </w:rPr>
        <w:t xml:space="preserve">GCC nations are boosting their infrastructure by investing heavily on development of railway, roadways, and seaports. Various metro projects have been initiated across different cities in GCC countries such as Jeddah Metro, Kuwait Metro, Doha Metro, Dubai Metro, etc. Development of </w:t>
      </w:r>
      <w:r w:rsidRPr="004F4F10">
        <w:rPr>
          <w:rFonts w:ascii="Arial" w:hAnsi="Arial" w:cs="Arial"/>
          <w:sz w:val="24"/>
          <w:szCs w:val="24"/>
          <w:lang w:val="en-US"/>
        </w:rPr>
        <w:lastRenderedPageBreak/>
        <w:t xml:space="preserve">railway network is projected to lead to the deployment of overhead railway lines and thus drive demand for </w:t>
      </w:r>
      <w:r>
        <w:rPr>
          <w:rFonts w:ascii="Arial" w:hAnsi="Arial" w:cs="Arial"/>
          <w:sz w:val="24"/>
          <w:szCs w:val="24"/>
          <w:lang w:val="en-US"/>
        </w:rPr>
        <w:t xml:space="preserve">unsaturated polyester resin including vinyl ester resin </w:t>
      </w:r>
      <w:r w:rsidRPr="004F4F10">
        <w:rPr>
          <w:rFonts w:ascii="Arial" w:hAnsi="Arial" w:cs="Arial"/>
          <w:sz w:val="24"/>
          <w:szCs w:val="24"/>
          <w:lang w:val="en-US"/>
        </w:rPr>
        <w:t>in the GCC region.</w:t>
      </w:r>
    </w:p>
    <w:p w14:paraId="7B6171CD" w14:textId="77777777" w:rsidR="00195C31" w:rsidRDefault="00195C31" w:rsidP="004C7FEF">
      <w:pPr>
        <w:jc w:val="both"/>
        <w:rPr>
          <w:rFonts w:ascii="Arial" w:hAnsi="Arial" w:cs="Arial"/>
          <w:b/>
          <w:bCs/>
          <w:sz w:val="24"/>
          <w:szCs w:val="24"/>
        </w:rPr>
      </w:pPr>
    </w:p>
    <w:p w14:paraId="7865230D" w14:textId="5D3CAA63" w:rsidR="004C7FEF" w:rsidRDefault="004F4F10" w:rsidP="004C7FEF">
      <w:pPr>
        <w:jc w:val="both"/>
        <w:rPr>
          <w:rFonts w:ascii="Arial" w:hAnsi="Arial" w:cs="Arial"/>
          <w:b/>
          <w:bCs/>
          <w:sz w:val="24"/>
          <w:szCs w:val="24"/>
        </w:rPr>
      </w:pPr>
      <w:r w:rsidRPr="004F4F10">
        <w:rPr>
          <w:rFonts w:ascii="Arial" w:hAnsi="Arial" w:cs="Arial"/>
          <w:b/>
          <w:bCs/>
          <w:sz w:val="24"/>
          <w:szCs w:val="24"/>
        </w:rPr>
        <w:t>Major Infrastructure and Industrial Projects in GCC Region under Planning or Execution, By Value, By 2020 (USD Million)</w:t>
      </w:r>
    </w:p>
    <w:tbl>
      <w:tblPr>
        <w:tblW w:w="10265" w:type="dxa"/>
        <w:tblLook w:val="0420" w:firstRow="1" w:lastRow="0" w:firstColumn="0" w:lastColumn="0" w:noHBand="0" w:noVBand="1"/>
      </w:tblPr>
      <w:tblGrid>
        <w:gridCol w:w="2099"/>
        <w:gridCol w:w="1361"/>
        <w:gridCol w:w="1361"/>
        <w:gridCol w:w="1361"/>
        <w:gridCol w:w="1361"/>
        <w:gridCol w:w="1361"/>
        <w:gridCol w:w="1361"/>
      </w:tblGrid>
      <w:tr w:rsidR="004F4F10" w:rsidRPr="004F4F10" w14:paraId="7509F161" w14:textId="77777777" w:rsidTr="004F4F10">
        <w:trPr>
          <w:trHeight w:val="491"/>
        </w:trPr>
        <w:tc>
          <w:tcPr>
            <w:tcW w:w="2099" w:type="dxa"/>
            <w:tcBorders>
              <w:top w:val="single" w:sz="4" w:space="0" w:color="auto"/>
              <w:left w:val="single" w:sz="4" w:space="0" w:color="auto"/>
              <w:bottom w:val="single" w:sz="4" w:space="0" w:color="auto"/>
              <w:right w:val="single" w:sz="4" w:space="0" w:color="auto"/>
            </w:tcBorders>
            <w:shd w:val="clear" w:color="000000" w:fill="203764"/>
            <w:noWrap/>
            <w:vAlign w:val="bottom"/>
            <w:hideMark/>
          </w:tcPr>
          <w:p w14:paraId="6A50AE5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Activity</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343C6B76"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Saudi Arabia</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0CF3686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UAE</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0F83B4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Kuwait</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E065400"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Qatar</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53D17C1C"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Oman</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26931E9B"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Bahrain</w:t>
            </w:r>
          </w:p>
        </w:tc>
      </w:tr>
      <w:tr w:rsidR="004F4F10" w:rsidRPr="004F4F10" w14:paraId="3AC3B3EA"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197E049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Chemical</w:t>
            </w:r>
          </w:p>
        </w:tc>
        <w:tc>
          <w:tcPr>
            <w:tcW w:w="1361" w:type="dxa"/>
            <w:tcBorders>
              <w:top w:val="nil"/>
              <w:left w:val="nil"/>
              <w:bottom w:val="single" w:sz="4" w:space="0" w:color="auto"/>
              <w:right w:val="single" w:sz="4" w:space="0" w:color="auto"/>
            </w:tcBorders>
            <w:shd w:val="clear" w:color="000000" w:fill="B4C6E7"/>
            <w:noWrap/>
            <w:vAlign w:val="bottom"/>
            <w:hideMark/>
          </w:tcPr>
          <w:p w14:paraId="12839D9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64,916</w:t>
            </w:r>
          </w:p>
        </w:tc>
        <w:tc>
          <w:tcPr>
            <w:tcW w:w="1361" w:type="dxa"/>
            <w:tcBorders>
              <w:top w:val="nil"/>
              <w:left w:val="nil"/>
              <w:bottom w:val="single" w:sz="4" w:space="0" w:color="auto"/>
              <w:right w:val="single" w:sz="4" w:space="0" w:color="auto"/>
            </w:tcBorders>
            <w:shd w:val="clear" w:color="000000" w:fill="B4C6E7"/>
            <w:noWrap/>
            <w:vAlign w:val="bottom"/>
            <w:hideMark/>
          </w:tcPr>
          <w:p w14:paraId="5E41067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24,809</w:t>
            </w:r>
          </w:p>
        </w:tc>
        <w:tc>
          <w:tcPr>
            <w:tcW w:w="1361" w:type="dxa"/>
            <w:tcBorders>
              <w:top w:val="nil"/>
              <w:left w:val="nil"/>
              <w:bottom w:val="single" w:sz="4" w:space="0" w:color="auto"/>
              <w:right w:val="single" w:sz="4" w:space="0" w:color="auto"/>
            </w:tcBorders>
            <w:shd w:val="clear" w:color="000000" w:fill="B4C6E7"/>
            <w:noWrap/>
            <w:vAlign w:val="bottom"/>
            <w:hideMark/>
          </w:tcPr>
          <w:p w14:paraId="7FA2CD7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565</w:t>
            </w:r>
          </w:p>
        </w:tc>
        <w:tc>
          <w:tcPr>
            <w:tcW w:w="1361" w:type="dxa"/>
            <w:tcBorders>
              <w:top w:val="nil"/>
              <w:left w:val="nil"/>
              <w:bottom w:val="single" w:sz="4" w:space="0" w:color="auto"/>
              <w:right w:val="single" w:sz="4" w:space="0" w:color="auto"/>
            </w:tcBorders>
            <w:shd w:val="clear" w:color="000000" w:fill="B4C6E7"/>
            <w:noWrap/>
            <w:vAlign w:val="bottom"/>
            <w:hideMark/>
          </w:tcPr>
          <w:p w14:paraId="23B02E5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1,484</w:t>
            </w:r>
          </w:p>
        </w:tc>
        <w:tc>
          <w:tcPr>
            <w:tcW w:w="1361" w:type="dxa"/>
            <w:tcBorders>
              <w:top w:val="nil"/>
              <w:left w:val="nil"/>
              <w:bottom w:val="single" w:sz="4" w:space="0" w:color="auto"/>
              <w:right w:val="single" w:sz="4" w:space="0" w:color="auto"/>
            </w:tcBorders>
            <w:shd w:val="clear" w:color="000000" w:fill="B4C6E7"/>
            <w:noWrap/>
            <w:vAlign w:val="bottom"/>
            <w:hideMark/>
          </w:tcPr>
          <w:p w14:paraId="38EE5B68"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15,450</w:t>
            </w:r>
          </w:p>
        </w:tc>
        <w:tc>
          <w:tcPr>
            <w:tcW w:w="1361" w:type="dxa"/>
            <w:tcBorders>
              <w:top w:val="nil"/>
              <w:left w:val="nil"/>
              <w:bottom w:val="single" w:sz="4" w:space="0" w:color="auto"/>
              <w:right w:val="single" w:sz="4" w:space="0" w:color="auto"/>
            </w:tcBorders>
            <w:shd w:val="clear" w:color="000000" w:fill="B4C6E7"/>
            <w:noWrap/>
            <w:vAlign w:val="bottom"/>
            <w:hideMark/>
          </w:tcPr>
          <w:p w14:paraId="2B3567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5,000</w:t>
            </w:r>
          </w:p>
        </w:tc>
      </w:tr>
      <w:tr w:rsidR="004F4F10" w:rsidRPr="004F4F10" w14:paraId="77E446F6"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0D9E2F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Construction</w:t>
            </w:r>
          </w:p>
        </w:tc>
        <w:tc>
          <w:tcPr>
            <w:tcW w:w="1361" w:type="dxa"/>
            <w:tcBorders>
              <w:top w:val="nil"/>
              <w:left w:val="nil"/>
              <w:bottom w:val="single" w:sz="4" w:space="0" w:color="auto"/>
              <w:right w:val="single" w:sz="4" w:space="0" w:color="auto"/>
            </w:tcBorders>
            <w:shd w:val="clear" w:color="000000" w:fill="B4C6E7"/>
            <w:noWrap/>
            <w:vAlign w:val="bottom"/>
            <w:hideMark/>
          </w:tcPr>
          <w:p w14:paraId="41E3DD3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475,218</w:t>
            </w:r>
          </w:p>
        </w:tc>
        <w:tc>
          <w:tcPr>
            <w:tcW w:w="1361" w:type="dxa"/>
            <w:tcBorders>
              <w:top w:val="nil"/>
              <w:left w:val="nil"/>
              <w:bottom w:val="single" w:sz="4" w:space="0" w:color="auto"/>
              <w:right w:val="single" w:sz="4" w:space="0" w:color="auto"/>
            </w:tcBorders>
            <w:shd w:val="clear" w:color="000000" w:fill="B4C6E7"/>
            <w:noWrap/>
            <w:vAlign w:val="bottom"/>
            <w:hideMark/>
          </w:tcPr>
          <w:p w14:paraId="5DAB550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539,793</w:t>
            </w:r>
          </w:p>
        </w:tc>
        <w:tc>
          <w:tcPr>
            <w:tcW w:w="1361" w:type="dxa"/>
            <w:tcBorders>
              <w:top w:val="nil"/>
              <w:left w:val="nil"/>
              <w:bottom w:val="single" w:sz="4" w:space="0" w:color="auto"/>
              <w:right w:val="single" w:sz="4" w:space="0" w:color="auto"/>
            </w:tcBorders>
            <w:shd w:val="clear" w:color="000000" w:fill="B4C6E7"/>
            <w:noWrap/>
            <w:vAlign w:val="bottom"/>
            <w:hideMark/>
          </w:tcPr>
          <w:p w14:paraId="10E92FF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80,080</w:t>
            </w:r>
          </w:p>
        </w:tc>
        <w:tc>
          <w:tcPr>
            <w:tcW w:w="1361" w:type="dxa"/>
            <w:tcBorders>
              <w:top w:val="nil"/>
              <w:left w:val="nil"/>
              <w:bottom w:val="single" w:sz="4" w:space="0" w:color="auto"/>
              <w:right w:val="single" w:sz="4" w:space="0" w:color="auto"/>
            </w:tcBorders>
            <w:shd w:val="clear" w:color="000000" w:fill="B4C6E7"/>
            <w:noWrap/>
            <w:vAlign w:val="bottom"/>
            <w:hideMark/>
          </w:tcPr>
          <w:p w14:paraId="5CE171A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139,843</w:t>
            </w:r>
          </w:p>
        </w:tc>
        <w:tc>
          <w:tcPr>
            <w:tcW w:w="1361" w:type="dxa"/>
            <w:tcBorders>
              <w:top w:val="nil"/>
              <w:left w:val="nil"/>
              <w:bottom w:val="single" w:sz="4" w:space="0" w:color="auto"/>
              <w:right w:val="single" w:sz="4" w:space="0" w:color="auto"/>
            </w:tcBorders>
            <w:shd w:val="clear" w:color="000000" w:fill="B4C6E7"/>
            <w:noWrap/>
            <w:vAlign w:val="bottom"/>
            <w:hideMark/>
          </w:tcPr>
          <w:p w14:paraId="4FD17DC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43,160</w:t>
            </w:r>
          </w:p>
        </w:tc>
        <w:tc>
          <w:tcPr>
            <w:tcW w:w="1361" w:type="dxa"/>
            <w:tcBorders>
              <w:top w:val="nil"/>
              <w:left w:val="nil"/>
              <w:bottom w:val="single" w:sz="4" w:space="0" w:color="auto"/>
              <w:right w:val="single" w:sz="4" w:space="0" w:color="auto"/>
            </w:tcBorders>
            <w:shd w:val="clear" w:color="000000" w:fill="B4C6E7"/>
            <w:noWrap/>
            <w:vAlign w:val="bottom"/>
            <w:hideMark/>
          </w:tcPr>
          <w:p w14:paraId="32D386B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30,967</w:t>
            </w:r>
          </w:p>
        </w:tc>
      </w:tr>
      <w:tr w:rsidR="004F4F10" w:rsidRPr="004F4F10" w14:paraId="7C657727"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B8350D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Gas</w:t>
            </w:r>
          </w:p>
        </w:tc>
        <w:tc>
          <w:tcPr>
            <w:tcW w:w="1361" w:type="dxa"/>
            <w:tcBorders>
              <w:top w:val="nil"/>
              <w:left w:val="nil"/>
              <w:bottom w:val="single" w:sz="4" w:space="0" w:color="auto"/>
              <w:right w:val="single" w:sz="4" w:space="0" w:color="auto"/>
            </w:tcBorders>
            <w:shd w:val="clear" w:color="000000" w:fill="B4C6E7"/>
            <w:noWrap/>
            <w:vAlign w:val="bottom"/>
            <w:hideMark/>
          </w:tcPr>
          <w:p w14:paraId="47C028B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25,402</w:t>
            </w:r>
          </w:p>
        </w:tc>
        <w:tc>
          <w:tcPr>
            <w:tcW w:w="1361" w:type="dxa"/>
            <w:tcBorders>
              <w:top w:val="nil"/>
              <w:left w:val="nil"/>
              <w:bottom w:val="single" w:sz="4" w:space="0" w:color="auto"/>
              <w:right w:val="single" w:sz="4" w:space="0" w:color="auto"/>
            </w:tcBorders>
            <w:shd w:val="clear" w:color="000000" w:fill="B4C6E7"/>
            <w:noWrap/>
            <w:vAlign w:val="bottom"/>
            <w:hideMark/>
          </w:tcPr>
          <w:p w14:paraId="31E780B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21,083</w:t>
            </w:r>
          </w:p>
        </w:tc>
        <w:tc>
          <w:tcPr>
            <w:tcW w:w="1361" w:type="dxa"/>
            <w:tcBorders>
              <w:top w:val="nil"/>
              <w:left w:val="nil"/>
              <w:bottom w:val="single" w:sz="4" w:space="0" w:color="auto"/>
              <w:right w:val="single" w:sz="4" w:space="0" w:color="auto"/>
            </w:tcBorders>
            <w:shd w:val="clear" w:color="000000" w:fill="B4C6E7"/>
            <w:noWrap/>
            <w:vAlign w:val="bottom"/>
            <w:hideMark/>
          </w:tcPr>
          <w:p w14:paraId="19421D8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11,848</w:t>
            </w:r>
          </w:p>
        </w:tc>
        <w:tc>
          <w:tcPr>
            <w:tcW w:w="1361" w:type="dxa"/>
            <w:tcBorders>
              <w:top w:val="nil"/>
              <w:left w:val="nil"/>
              <w:bottom w:val="single" w:sz="4" w:space="0" w:color="auto"/>
              <w:right w:val="single" w:sz="4" w:space="0" w:color="auto"/>
            </w:tcBorders>
            <w:shd w:val="clear" w:color="000000" w:fill="B4C6E7"/>
            <w:noWrap/>
            <w:vAlign w:val="bottom"/>
            <w:hideMark/>
          </w:tcPr>
          <w:p w14:paraId="1873F2E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12,889</w:t>
            </w:r>
          </w:p>
        </w:tc>
        <w:tc>
          <w:tcPr>
            <w:tcW w:w="1361" w:type="dxa"/>
            <w:tcBorders>
              <w:top w:val="nil"/>
              <w:left w:val="nil"/>
              <w:bottom w:val="single" w:sz="4" w:space="0" w:color="auto"/>
              <w:right w:val="single" w:sz="4" w:space="0" w:color="auto"/>
            </w:tcBorders>
            <w:shd w:val="clear" w:color="000000" w:fill="B4C6E7"/>
            <w:noWrap/>
            <w:vAlign w:val="bottom"/>
            <w:hideMark/>
          </w:tcPr>
          <w:p w14:paraId="333B45F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25,712</w:t>
            </w:r>
          </w:p>
        </w:tc>
        <w:tc>
          <w:tcPr>
            <w:tcW w:w="1361" w:type="dxa"/>
            <w:tcBorders>
              <w:top w:val="nil"/>
              <w:left w:val="nil"/>
              <w:bottom w:val="single" w:sz="4" w:space="0" w:color="auto"/>
              <w:right w:val="single" w:sz="4" w:space="0" w:color="auto"/>
            </w:tcBorders>
            <w:shd w:val="clear" w:color="000000" w:fill="B4C6E7"/>
            <w:noWrap/>
            <w:vAlign w:val="bottom"/>
            <w:hideMark/>
          </w:tcPr>
          <w:p w14:paraId="03F8D73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1,258</w:t>
            </w:r>
          </w:p>
        </w:tc>
      </w:tr>
      <w:tr w:rsidR="004F4F10" w:rsidRPr="004F4F10" w14:paraId="66AF126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5B98FE0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Industrial</w:t>
            </w:r>
          </w:p>
        </w:tc>
        <w:tc>
          <w:tcPr>
            <w:tcW w:w="1361" w:type="dxa"/>
            <w:tcBorders>
              <w:top w:val="nil"/>
              <w:left w:val="nil"/>
              <w:bottom w:val="single" w:sz="4" w:space="0" w:color="auto"/>
              <w:right w:val="single" w:sz="4" w:space="0" w:color="auto"/>
            </w:tcBorders>
            <w:shd w:val="clear" w:color="000000" w:fill="B4C6E7"/>
            <w:noWrap/>
            <w:vAlign w:val="bottom"/>
            <w:hideMark/>
          </w:tcPr>
          <w:p w14:paraId="1755BA3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28,717</w:t>
            </w:r>
          </w:p>
        </w:tc>
        <w:tc>
          <w:tcPr>
            <w:tcW w:w="1361" w:type="dxa"/>
            <w:tcBorders>
              <w:top w:val="nil"/>
              <w:left w:val="nil"/>
              <w:bottom w:val="single" w:sz="4" w:space="0" w:color="auto"/>
              <w:right w:val="single" w:sz="4" w:space="0" w:color="auto"/>
            </w:tcBorders>
            <w:shd w:val="clear" w:color="000000" w:fill="B4C6E7"/>
            <w:noWrap/>
            <w:vAlign w:val="bottom"/>
            <w:hideMark/>
          </w:tcPr>
          <w:p w14:paraId="4ED4C25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8,996</w:t>
            </w:r>
          </w:p>
        </w:tc>
        <w:tc>
          <w:tcPr>
            <w:tcW w:w="1361" w:type="dxa"/>
            <w:tcBorders>
              <w:top w:val="nil"/>
              <w:left w:val="nil"/>
              <w:bottom w:val="single" w:sz="4" w:space="0" w:color="auto"/>
              <w:right w:val="single" w:sz="4" w:space="0" w:color="auto"/>
            </w:tcBorders>
            <w:shd w:val="clear" w:color="000000" w:fill="B4C6E7"/>
            <w:noWrap/>
            <w:vAlign w:val="bottom"/>
            <w:hideMark/>
          </w:tcPr>
          <w:p w14:paraId="53315E7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250</w:t>
            </w:r>
          </w:p>
        </w:tc>
        <w:tc>
          <w:tcPr>
            <w:tcW w:w="1361" w:type="dxa"/>
            <w:tcBorders>
              <w:top w:val="nil"/>
              <w:left w:val="nil"/>
              <w:bottom w:val="single" w:sz="4" w:space="0" w:color="auto"/>
              <w:right w:val="single" w:sz="4" w:space="0" w:color="auto"/>
            </w:tcBorders>
            <w:shd w:val="clear" w:color="000000" w:fill="B4C6E7"/>
            <w:noWrap/>
            <w:vAlign w:val="bottom"/>
            <w:hideMark/>
          </w:tcPr>
          <w:p w14:paraId="2801348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970</w:t>
            </w:r>
          </w:p>
        </w:tc>
        <w:tc>
          <w:tcPr>
            <w:tcW w:w="1361" w:type="dxa"/>
            <w:tcBorders>
              <w:top w:val="nil"/>
              <w:left w:val="nil"/>
              <w:bottom w:val="single" w:sz="4" w:space="0" w:color="auto"/>
              <w:right w:val="single" w:sz="4" w:space="0" w:color="auto"/>
            </w:tcBorders>
            <w:shd w:val="clear" w:color="000000" w:fill="B4C6E7"/>
            <w:noWrap/>
            <w:vAlign w:val="bottom"/>
            <w:hideMark/>
          </w:tcPr>
          <w:p w14:paraId="5147DA5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12,179</w:t>
            </w:r>
          </w:p>
        </w:tc>
        <w:tc>
          <w:tcPr>
            <w:tcW w:w="1361" w:type="dxa"/>
            <w:tcBorders>
              <w:top w:val="nil"/>
              <w:left w:val="nil"/>
              <w:bottom w:val="single" w:sz="4" w:space="0" w:color="auto"/>
              <w:right w:val="single" w:sz="4" w:space="0" w:color="auto"/>
            </w:tcBorders>
            <w:shd w:val="clear" w:color="000000" w:fill="B4C6E7"/>
            <w:noWrap/>
            <w:vAlign w:val="bottom"/>
            <w:hideMark/>
          </w:tcPr>
          <w:p w14:paraId="4C90B65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4,656</w:t>
            </w:r>
          </w:p>
        </w:tc>
      </w:tr>
      <w:tr w:rsidR="004F4F10" w:rsidRPr="004F4F10" w14:paraId="3D013DEB"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6562A0A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Oil</w:t>
            </w:r>
          </w:p>
        </w:tc>
        <w:tc>
          <w:tcPr>
            <w:tcW w:w="1361" w:type="dxa"/>
            <w:tcBorders>
              <w:top w:val="nil"/>
              <w:left w:val="nil"/>
              <w:bottom w:val="single" w:sz="4" w:space="0" w:color="auto"/>
              <w:right w:val="single" w:sz="4" w:space="0" w:color="auto"/>
            </w:tcBorders>
            <w:shd w:val="clear" w:color="000000" w:fill="B4C6E7"/>
            <w:noWrap/>
            <w:vAlign w:val="bottom"/>
            <w:hideMark/>
          </w:tcPr>
          <w:p w14:paraId="13B95A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23,409</w:t>
            </w:r>
          </w:p>
        </w:tc>
        <w:tc>
          <w:tcPr>
            <w:tcW w:w="1361" w:type="dxa"/>
            <w:tcBorders>
              <w:top w:val="nil"/>
              <w:left w:val="nil"/>
              <w:bottom w:val="single" w:sz="4" w:space="0" w:color="auto"/>
              <w:right w:val="single" w:sz="4" w:space="0" w:color="auto"/>
            </w:tcBorders>
            <w:shd w:val="clear" w:color="000000" w:fill="B4C6E7"/>
            <w:noWrap/>
            <w:vAlign w:val="bottom"/>
            <w:hideMark/>
          </w:tcPr>
          <w:p w14:paraId="48C4EC0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50,899</w:t>
            </w:r>
          </w:p>
        </w:tc>
        <w:tc>
          <w:tcPr>
            <w:tcW w:w="1361" w:type="dxa"/>
            <w:tcBorders>
              <w:top w:val="nil"/>
              <w:left w:val="nil"/>
              <w:bottom w:val="single" w:sz="4" w:space="0" w:color="auto"/>
              <w:right w:val="single" w:sz="4" w:space="0" w:color="auto"/>
            </w:tcBorders>
            <w:shd w:val="clear" w:color="000000" w:fill="B4C6E7"/>
            <w:noWrap/>
            <w:vAlign w:val="bottom"/>
            <w:hideMark/>
          </w:tcPr>
          <w:p w14:paraId="459EA7A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55,188</w:t>
            </w:r>
          </w:p>
        </w:tc>
        <w:tc>
          <w:tcPr>
            <w:tcW w:w="1361" w:type="dxa"/>
            <w:tcBorders>
              <w:top w:val="nil"/>
              <w:left w:val="nil"/>
              <w:bottom w:val="single" w:sz="4" w:space="0" w:color="auto"/>
              <w:right w:val="single" w:sz="4" w:space="0" w:color="auto"/>
            </w:tcBorders>
            <w:shd w:val="clear" w:color="000000" w:fill="B4C6E7"/>
            <w:noWrap/>
            <w:vAlign w:val="bottom"/>
            <w:hideMark/>
          </w:tcPr>
          <w:p w14:paraId="72934BF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16,559</w:t>
            </w:r>
          </w:p>
        </w:tc>
        <w:tc>
          <w:tcPr>
            <w:tcW w:w="1361" w:type="dxa"/>
            <w:tcBorders>
              <w:top w:val="nil"/>
              <w:left w:val="nil"/>
              <w:bottom w:val="single" w:sz="4" w:space="0" w:color="auto"/>
              <w:right w:val="single" w:sz="4" w:space="0" w:color="auto"/>
            </w:tcBorders>
            <w:shd w:val="clear" w:color="000000" w:fill="B4C6E7"/>
            <w:noWrap/>
            <w:vAlign w:val="bottom"/>
            <w:hideMark/>
          </w:tcPr>
          <w:p w14:paraId="17D75FA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14,659</w:t>
            </w:r>
          </w:p>
        </w:tc>
        <w:tc>
          <w:tcPr>
            <w:tcW w:w="1361" w:type="dxa"/>
            <w:tcBorders>
              <w:top w:val="nil"/>
              <w:left w:val="nil"/>
              <w:bottom w:val="single" w:sz="4" w:space="0" w:color="auto"/>
              <w:right w:val="single" w:sz="4" w:space="0" w:color="auto"/>
            </w:tcBorders>
            <w:shd w:val="clear" w:color="000000" w:fill="B4C6E7"/>
            <w:noWrap/>
            <w:vAlign w:val="bottom"/>
            <w:hideMark/>
          </w:tcPr>
          <w:p w14:paraId="3C7DB12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5,025</w:t>
            </w:r>
          </w:p>
        </w:tc>
      </w:tr>
      <w:tr w:rsidR="004F4F10" w:rsidRPr="004F4F10" w14:paraId="28A36F0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73B12EA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Power</w:t>
            </w:r>
          </w:p>
        </w:tc>
        <w:tc>
          <w:tcPr>
            <w:tcW w:w="1361" w:type="dxa"/>
            <w:tcBorders>
              <w:top w:val="nil"/>
              <w:left w:val="nil"/>
              <w:bottom w:val="single" w:sz="4" w:space="0" w:color="auto"/>
              <w:right w:val="single" w:sz="4" w:space="0" w:color="auto"/>
            </w:tcBorders>
            <w:shd w:val="clear" w:color="000000" w:fill="B4C6E7"/>
            <w:noWrap/>
            <w:vAlign w:val="bottom"/>
            <w:hideMark/>
          </w:tcPr>
          <w:p w14:paraId="6F584F3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332,305</w:t>
            </w:r>
          </w:p>
        </w:tc>
        <w:tc>
          <w:tcPr>
            <w:tcW w:w="1361" w:type="dxa"/>
            <w:tcBorders>
              <w:top w:val="nil"/>
              <w:left w:val="nil"/>
              <w:bottom w:val="single" w:sz="4" w:space="0" w:color="auto"/>
              <w:right w:val="single" w:sz="4" w:space="0" w:color="auto"/>
            </w:tcBorders>
            <w:shd w:val="clear" w:color="000000" w:fill="B4C6E7"/>
            <w:noWrap/>
            <w:vAlign w:val="bottom"/>
            <w:hideMark/>
          </w:tcPr>
          <w:p w14:paraId="29E36C1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35,055</w:t>
            </w:r>
          </w:p>
        </w:tc>
        <w:tc>
          <w:tcPr>
            <w:tcW w:w="1361" w:type="dxa"/>
            <w:tcBorders>
              <w:top w:val="nil"/>
              <w:left w:val="nil"/>
              <w:bottom w:val="single" w:sz="4" w:space="0" w:color="auto"/>
              <w:right w:val="single" w:sz="4" w:space="0" w:color="auto"/>
            </w:tcBorders>
            <w:shd w:val="clear" w:color="000000" w:fill="B4C6E7"/>
            <w:noWrap/>
            <w:vAlign w:val="bottom"/>
            <w:hideMark/>
          </w:tcPr>
          <w:p w14:paraId="14B74F8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29,019</w:t>
            </w:r>
          </w:p>
        </w:tc>
        <w:tc>
          <w:tcPr>
            <w:tcW w:w="1361" w:type="dxa"/>
            <w:tcBorders>
              <w:top w:val="nil"/>
              <w:left w:val="nil"/>
              <w:bottom w:val="single" w:sz="4" w:space="0" w:color="auto"/>
              <w:right w:val="single" w:sz="4" w:space="0" w:color="auto"/>
            </w:tcBorders>
            <w:shd w:val="clear" w:color="000000" w:fill="B4C6E7"/>
            <w:noWrap/>
            <w:vAlign w:val="bottom"/>
            <w:hideMark/>
          </w:tcPr>
          <w:p w14:paraId="5771DFD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8,785</w:t>
            </w:r>
          </w:p>
        </w:tc>
        <w:tc>
          <w:tcPr>
            <w:tcW w:w="1361" w:type="dxa"/>
            <w:tcBorders>
              <w:top w:val="nil"/>
              <w:left w:val="nil"/>
              <w:bottom w:val="single" w:sz="4" w:space="0" w:color="auto"/>
              <w:right w:val="single" w:sz="4" w:space="0" w:color="auto"/>
            </w:tcBorders>
            <w:shd w:val="clear" w:color="000000" w:fill="B4C6E7"/>
            <w:noWrap/>
            <w:vAlign w:val="bottom"/>
            <w:hideMark/>
          </w:tcPr>
          <w:p w14:paraId="46A4AB4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9,039</w:t>
            </w:r>
          </w:p>
        </w:tc>
        <w:tc>
          <w:tcPr>
            <w:tcW w:w="1361" w:type="dxa"/>
            <w:tcBorders>
              <w:top w:val="nil"/>
              <w:left w:val="nil"/>
              <w:bottom w:val="single" w:sz="4" w:space="0" w:color="auto"/>
              <w:right w:val="single" w:sz="4" w:space="0" w:color="auto"/>
            </w:tcBorders>
            <w:shd w:val="clear" w:color="000000" w:fill="B4C6E7"/>
            <w:noWrap/>
            <w:vAlign w:val="bottom"/>
            <w:hideMark/>
          </w:tcPr>
          <w:p w14:paraId="364C4FF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6,148</w:t>
            </w:r>
          </w:p>
        </w:tc>
      </w:tr>
      <w:tr w:rsidR="004F4F10" w:rsidRPr="004F4F10" w14:paraId="1166ADA4"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0E7F66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Transport</w:t>
            </w:r>
          </w:p>
        </w:tc>
        <w:tc>
          <w:tcPr>
            <w:tcW w:w="1361" w:type="dxa"/>
            <w:tcBorders>
              <w:top w:val="nil"/>
              <w:left w:val="nil"/>
              <w:bottom w:val="single" w:sz="4" w:space="0" w:color="auto"/>
              <w:right w:val="single" w:sz="4" w:space="0" w:color="auto"/>
            </w:tcBorders>
            <w:shd w:val="clear" w:color="000000" w:fill="B4C6E7"/>
            <w:noWrap/>
            <w:vAlign w:val="bottom"/>
            <w:hideMark/>
          </w:tcPr>
          <w:p w14:paraId="7DE58FF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217,569</w:t>
            </w:r>
          </w:p>
        </w:tc>
        <w:tc>
          <w:tcPr>
            <w:tcW w:w="1361" w:type="dxa"/>
            <w:tcBorders>
              <w:top w:val="nil"/>
              <w:left w:val="nil"/>
              <w:bottom w:val="single" w:sz="4" w:space="0" w:color="auto"/>
              <w:right w:val="single" w:sz="4" w:space="0" w:color="auto"/>
            </w:tcBorders>
            <w:shd w:val="clear" w:color="000000" w:fill="B4C6E7"/>
            <w:noWrap/>
            <w:vAlign w:val="bottom"/>
            <w:hideMark/>
          </w:tcPr>
          <w:p w14:paraId="6AD18EF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99,226</w:t>
            </w:r>
          </w:p>
        </w:tc>
        <w:tc>
          <w:tcPr>
            <w:tcW w:w="1361" w:type="dxa"/>
            <w:tcBorders>
              <w:top w:val="nil"/>
              <w:left w:val="nil"/>
              <w:bottom w:val="single" w:sz="4" w:space="0" w:color="auto"/>
              <w:right w:val="single" w:sz="4" w:space="0" w:color="auto"/>
            </w:tcBorders>
            <w:shd w:val="clear" w:color="000000" w:fill="B4C6E7"/>
            <w:noWrap/>
            <w:vAlign w:val="bottom"/>
            <w:hideMark/>
          </w:tcPr>
          <w:p w14:paraId="04665A1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46,876</w:t>
            </w:r>
          </w:p>
        </w:tc>
        <w:tc>
          <w:tcPr>
            <w:tcW w:w="1361" w:type="dxa"/>
            <w:tcBorders>
              <w:top w:val="nil"/>
              <w:left w:val="nil"/>
              <w:bottom w:val="single" w:sz="4" w:space="0" w:color="auto"/>
              <w:right w:val="single" w:sz="4" w:space="0" w:color="auto"/>
            </w:tcBorders>
            <w:shd w:val="clear" w:color="000000" w:fill="B4C6E7"/>
            <w:noWrap/>
            <w:vAlign w:val="bottom"/>
            <w:hideMark/>
          </w:tcPr>
          <w:p w14:paraId="659B25C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103,083</w:t>
            </w:r>
          </w:p>
        </w:tc>
        <w:tc>
          <w:tcPr>
            <w:tcW w:w="1361" w:type="dxa"/>
            <w:tcBorders>
              <w:top w:val="nil"/>
              <w:left w:val="nil"/>
              <w:bottom w:val="single" w:sz="4" w:space="0" w:color="auto"/>
              <w:right w:val="single" w:sz="4" w:space="0" w:color="auto"/>
            </w:tcBorders>
            <w:shd w:val="clear" w:color="000000" w:fill="B4C6E7"/>
            <w:noWrap/>
            <w:vAlign w:val="bottom"/>
            <w:hideMark/>
          </w:tcPr>
          <w:p w14:paraId="0C04518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36,506</w:t>
            </w:r>
          </w:p>
        </w:tc>
        <w:tc>
          <w:tcPr>
            <w:tcW w:w="1361" w:type="dxa"/>
            <w:tcBorders>
              <w:top w:val="nil"/>
              <w:left w:val="nil"/>
              <w:bottom w:val="single" w:sz="4" w:space="0" w:color="auto"/>
              <w:right w:val="single" w:sz="4" w:space="0" w:color="auto"/>
            </w:tcBorders>
            <w:shd w:val="clear" w:color="000000" w:fill="B4C6E7"/>
            <w:noWrap/>
            <w:vAlign w:val="bottom"/>
            <w:hideMark/>
          </w:tcPr>
          <w:p w14:paraId="1CB9726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11,050</w:t>
            </w:r>
          </w:p>
        </w:tc>
      </w:tr>
      <w:tr w:rsidR="004F4F10" w:rsidRPr="004F4F10" w14:paraId="21E24823"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B20265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Water</w:t>
            </w:r>
          </w:p>
        </w:tc>
        <w:tc>
          <w:tcPr>
            <w:tcW w:w="1361" w:type="dxa"/>
            <w:tcBorders>
              <w:top w:val="nil"/>
              <w:left w:val="nil"/>
              <w:bottom w:val="single" w:sz="4" w:space="0" w:color="auto"/>
              <w:right w:val="single" w:sz="4" w:space="0" w:color="auto"/>
            </w:tcBorders>
            <w:shd w:val="clear" w:color="000000" w:fill="B4C6E7"/>
            <w:noWrap/>
            <w:vAlign w:val="bottom"/>
            <w:hideMark/>
          </w:tcPr>
          <w:p w14:paraId="0B6BFFE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36,035</w:t>
            </w:r>
          </w:p>
        </w:tc>
        <w:tc>
          <w:tcPr>
            <w:tcW w:w="1361" w:type="dxa"/>
            <w:tcBorders>
              <w:top w:val="nil"/>
              <w:left w:val="nil"/>
              <w:bottom w:val="single" w:sz="4" w:space="0" w:color="auto"/>
              <w:right w:val="single" w:sz="4" w:space="0" w:color="auto"/>
            </w:tcBorders>
            <w:shd w:val="clear" w:color="000000" w:fill="B4C6E7"/>
            <w:noWrap/>
            <w:vAlign w:val="bottom"/>
            <w:hideMark/>
          </w:tcPr>
          <w:p w14:paraId="4944CCA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6,253</w:t>
            </w:r>
          </w:p>
        </w:tc>
        <w:tc>
          <w:tcPr>
            <w:tcW w:w="1361" w:type="dxa"/>
            <w:tcBorders>
              <w:top w:val="nil"/>
              <w:left w:val="nil"/>
              <w:bottom w:val="single" w:sz="4" w:space="0" w:color="auto"/>
              <w:right w:val="single" w:sz="4" w:space="0" w:color="auto"/>
            </w:tcBorders>
            <w:shd w:val="clear" w:color="000000" w:fill="B4C6E7"/>
            <w:noWrap/>
            <w:vAlign w:val="bottom"/>
            <w:hideMark/>
          </w:tcPr>
          <w:p w14:paraId="6F6D1CE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8,732</w:t>
            </w:r>
          </w:p>
        </w:tc>
        <w:tc>
          <w:tcPr>
            <w:tcW w:w="1361" w:type="dxa"/>
            <w:tcBorders>
              <w:top w:val="nil"/>
              <w:left w:val="nil"/>
              <w:bottom w:val="single" w:sz="4" w:space="0" w:color="auto"/>
              <w:right w:val="single" w:sz="4" w:space="0" w:color="auto"/>
            </w:tcBorders>
            <w:shd w:val="clear" w:color="000000" w:fill="B4C6E7"/>
            <w:noWrap/>
            <w:vAlign w:val="bottom"/>
            <w:hideMark/>
          </w:tcPr>
          <w:p w14:paraId="47FAC71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16,098</w:t>
            </w:r>
          </w:p>
        </w:tc>
        <w:tc>
          <w:tcPr>
            <w:tcW w:w="1361" w:type="dxa"/>
            <w:tcBorders>
              <w:top w:val="nil"/>
              <w:left w:val="nil"/>
              <w:bottom w:val="single" w:sz="4" w:space="0" w:color="auto"/>
              <w:right w:val="single" w:sz="4" w:space="0" w:color="auto"/>
            </w:tcBorders>
            <w:shd w:val="clear" w:color="000000" w:fill="B4C6E7"/>
            <w:noWrap/>
            <w:vAlign w:val="bottom"/>
            <w:hideMark/>
          </w:tcPr>
          <w:p w14:paraId="7AB5DE2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6,860</w:t>
            </w:r>
          </w:p>
        </w:tc>
        <w:tc>
          <w:tcPr>
            <w:tcW w:w="1361" w:type="dxa"/>
            <w:tcBorders>
              <w:top w:val="nil"/>
              <w:left w:val="nil"/>
              <w:bottom w:val="single" w:sz="4" w:space="0" w:color="auto"/>
              <w:right w:val="single" w:sz="4" w:space="0" w:color="auto"/>
            </w:tcBorders>
            <w:shd w:val="clear" w:color="000000" w:fill="B4C6E7"/>
            <w:noWrap/>
            <w:vAlign w:val="bottom"/>
            <w:hideMark/>
          </w:tcPr>
          <w:p w14:paraId="2E19767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1,778</w:t>
            </w:r>
          </w:p>
        </w:tc>
      </w:tr>
    </w:tbl>
    <w:p w14:paraId="06757BE1" w14:textId="6457BD82" w:rsidR="004F4F10" w:rsidRDefault="004F4F10" w:rsidP="004C7FEF">
      <w:pPr>
        <w:jc w:val="both"/>
        <w:rPr>
          <w:rFonts w:ascii="Arial" w:hAnsi="Arial" w:cs="Arial"/>
          <w:sz w:val="24"/>
          <w:szCs w:val="24"/>
          <w:lang w:val="en-US"/>
        </w:rPr>
      </w:pPr>
    </w:p>
    <w:p w14:paraId="26CB7EC0" w14:textId="159D76C6" w:rsidR="00A93F5E" w:rsidRDefault="00A93F5E" w:rsidP="00A93F5E">
      <w:pPr>
        <w:jc w:val="both"/>
        <w:rPr>
          <w:rFonts w:ascii="Arial" w:hAnsi="Arial" w:cs="Arial"/>
          <w:sz w:val="24"/>
          <w:szCs w:val="24"/>
        </w:rPr>
      </w:pPr>
    </w:p>
    <w:p w14:paraId="1192C9D3" w14:textId="4C1A0560" w:rsidR="0061645E" w:rsidRPr="0061645E" w:rsidRDefault="00A93F5E" w:rsidP="004C7FEF">
      <w:pPr>
        <w:jc w:val="both"/>
        <w:rPr>
          <w:sz w:val="24"/>
          <w:szCs w:val="24"/>
          <w:highlight w:val="yellow"/>
        </w:rPr>
      </w:pPr>
      <w:r w:rsidRPr="005C1BF1">
        <w:rPr>
          <w:sz w:val="24"/>
          <w:szCs w:val="24"/>
        </w:rPr>
        <w:t xml:space="preserve"> </w:t>
      </w:r>
      <w:r w:rsidR="0061645E" w:rsidRPr="005C1BF1">
        <w:rPr>
          <w:rFonts w:ascii="Arial" w:hAnsi="Arial" w:cs="Arial"/>
          <w:b/>
          <w:bCs/>
          <w:sz w:val="24"/>
          <w:szCs w:val="24"/>
        </w:rPr>
        <w:t>3.2.6. Middle</w:t>
      </w:r>
      <w:r w:rsidR="0061645E" w:rsidRPr="0061645E">
        <w:rPr>
          <w:rFonts w:ascii="Arial" w:hAnsi="Arial" w:cs="Arial"/>
          <w:b/>
          <w:bCs/>
          <w:sz w:val="24"/>
          <w:szCs w:val="24"/>
        </w:rPr>
        <w:t xml:space="preserve"> East &amp; Africa Vinyl Ester Resin Demand Supply Outlook</w:t>
      </w:r>
    </w:p>
    <w:p w14:paraId="6305425D" w14:textId="3675687F"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Middle East &amp; Africa Vinyl Ester Resin Demand, By Volume (</w:t>
      </w:r>
      <w:r w:rsidR="007C5B32">
        <w:rPr>
          <w:rFonts w:ascii="Arial" w:hAnsi="Arial" w:cs="Arial"/>
          <w:b/>
          <w:bCs/>
          <w:sz w:val="24"/>
          <w:szCs w:val="24"/>
        </w:rPr>
        <w:t>000</w:t>
      </w:r>
      <w:r w:rsidR="005C1BF1">
        <w:rPr>
          <w:rFonts w:ascii="Arial" w:hAnsi="Arial" w:cs="Arial"/>
          <w:b/>
          <w:bCs/>
          <w:sz w:val="24"/>
          <w:szCs w:val="24"/>
        </w:rPr>
        <w:t xml:space="preserve">’ </w:t>
      </w:r>
      <w:r w:rsidR="005C1BF1" w:rsidRPr="0061645E">
        <w:rPr>
          <w:rFonts w:ascii="Arial" w:hAnsi="Arial" w:cs="Arial"/>
          <w:b/>
          <w:bCs/>
          <w:sz w:val="24"/>
          <w:szCs w:val="24"/>
        </w:rPr>
        <w:t>Tonnes</w:t>
      </w:r>
      <w:r w:rsidRPr="0061645E">
        <w:rPr>
          <w:rFonts w:ascii="Arial" w:hAnsi="Arial" w:cs="Arial"/>
          <w:b/>
          <w:bCs/>
          <w:sz w:val="24"/>
          <w:szCs w:val="24"/>
        </w:rPr>
        <w:t>), 2015–2030F</w:t>
      </w:r>
    </w:p>
    <w:p w14:paraId="6125457B" w14:textId="12BF9D18"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30972ED3">
                <wp:simplePos x="0" y="0"/>
                <wp:positionH relativeFrom="column">
                  <wp:posOffset>4370705</wp:posOffset>
                </wp:positionH>
                <wp:positionV relativeFrom="paragraph">
                  <wp:posOffset>1947545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 By Volume</w:t>
                            </w:r>
                          </w:p>
                        </w:txbxContent>
                      </wps:txbx>
                      <wps:bodyPr rtlCol="0" anchor="ctr">
                        <a:noAutofit/>
                      </wps:bodyPr>
                    </wps:wsp>
                  </a:graphicData>
                </a:graphic>
                <wp14:sizeRelV relativeFrom="margin">
                  <wp14:pctHeight>0</wp14:pctHeight>
                </wp14:sizeRelV>
              </wp:anchor>
            </w:drawing>
          </mc:Choice>
          <mc:Fallback>
            <w:pict>
              <v:rect w14:anchorId="4FBDCE0D" id="_x0000_s1131" style="position:absolute;margin-left:344.15pt;margin-top:153.3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" filled="f" stroked="f" strokeweight="1pt">
                <v:textbox>
                  <w:txbxContent>
                    <w:p w14:paraId="1FCE0271" w14:textId="77777777"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281D125A">
                <wp:simplePos x="0" y="0"/>
                <wp:positionH relativeFrom="column">
                  <wp:posOffset>913765</wp:posOffset>
                </wp:positionH>
                <wp:positionV relativeFrom="paragraph">
                  <wp:posOffset>1959610</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4D08D3" w:rsidRDefault="004D08D3"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132" style="position:absolute;margin-left:71.95pt;margin-top:154.3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" filled="f" stroked="f" strokeweight="1pt">
                <v:textbox>
                  <w:txbxContent>
                    <w:p w14:paraId="15FEAC7D" w14:textId="77777777"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4D08D3" w:rsidRDefault="004D08D3"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4D08D3" w:rsidRDefault="004D08D3"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34EE05E8">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DE76236" w14:textId="5BFA68E6"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443C6869">
                <wp:simplePos x="0" y="0"/>
                <wp:positionH relativeFrom="margin">
                  <wp:posOffset>3200400</wp:posOffset>
                </wp:positionH>
                <wp:positionV relativeFrom="paragraph">
                  <wp:posOffset>46355</wp:posOffset>
                </wp:positionV>
                <wp:extent cx="3366135" cy="314325"/>
                <wp:effectExtent l="0" t="0" r="0" b="0"/>
                <wp:wrapNone/>
                <wp:docPr id="616" name="TextBox 4"/>
                <wp:cNvGraphicFramePr/>
                <a:graphic xmlns:a="http://schemas.openxmlformats.org/drawingml/2006/main">
                  <a:graphicData uri="http://schemas.microsoft.com/office/word/2010/wordprocessingShape">
                    <wps:wsp>
                      <wps:cNvSpPr txBox="1"/>
                      <wps:spPr>
                        <a:xfrm>
                          <a:off x="0" y="0"/>
                          <a:ext cx="3366135" cy="314325"/>
                        </a:xfrm>
                        <a:prstGeom prst="rect">
                          <a:avLst/>
                        </a:prstGeom>
                        <a:noFill/>
                      </wps:spPr>
                      <wps:txbx>
                        <w:txbxContent>
                          <w:p w14:paraId="2210ABDA"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2A2C4DB" w14:textId="1660FE83" w:rsidR="004D08D3" w:rsidRPr="004644A7" w:rsidRDefault="004D08D3"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E140D" id="_x0000_s1133" type="#_x0000_t202" style="position:absolute;margin-left:252pt;margin-top:3.65pt;width:265.05pt;height:24.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" filled="f" stroked="f">
                <v:textbox>
                  <w:txbxContent>
                    <w:p w14:paraId="2210ABDA"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1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2A2C4DB" w14:textId="1660FE83" w:rsidR="004D08D3" w:rsidRPr="004644A7" w:rsidRDefault="004D08D3"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60AFAC59" w14:textId="289959EA" w:rsidR="00A14586" w:rsidRPr="002B5730" w:rsidRDefault="00195C31" w:rsidP="00195C31">
      <w:pPr>
        <w:spacing w:line="360" w:lineRule="auto"/>
        <w:rPr>
          <w:rFonts w:ascii="Arial" w:eastAsia="Arial" w:hAnsi="Arial" w:cs="Arial"/>
          <w:color w:val="000000" w:themeColor="text1"/>
          <w:sz w:val="24"/>
          <w:szCs w:val="24"/>
        </w:rPr>
      </w:pPr>
      <w:r w:rsidRPr="00195C31">
        <w:rPr>
          <w:rFonts w:ascii="Arial" w:eastAsia="Arial" w:hAnsi="Arial" w:cs="Arial"/>
          <w:color w:val="000000" w:themeColor="text1"/>
          <w:sz w:val="24"/>
          <w:szCs w:val="24"/>
        </w:rPr>
        <w:lastRenderedPageBreak/>
        <w:t>The Middle East vinyl ester market grew at an average CAGR of 1.86% in terms of volume during the period 2015-2020 and is forecasted to grow at CAGR of 5.05% by 2030 owing to rising demand from end user industries</w:t>
      </w:r>
      <w:r w:rsidR="00EE2C3D" w:rsidRPr="00195C31">
        <w:rPr>
          <w:rFonts w:ascii="Arial" w:eastAsia="Arial" w:hAnsi="Arial" w:cs="Arial"/>
          <w:color w:val="000000" w:themeColor="text1"/>
          <w:sz w:val="24"/>
          <w:szCs w:val="24"/>
        </w:rPr>
        <w:t xml:space="preserve">. </w:t>
      </w:r>
    </w:p>
    <w:p w14:paraId="1450D1D2" w14:textId="77777777" w:rsidR="001C74F9" w:rsidRDefault="001C74F9" w:rsidP="00974A90">
      <w:pPr>
        <w:spacing w:line="360" w:lineRule="auto"/>
        <w:jc w:val="both"/>
        <w:rPr>
          <w:rFonts w:ascii="Arial" w:hAnsi="Arial" w:cs="Arial"/>
          <w:color w:val="000000" w:themeColor="text1"/>
          <w:sz w:val="24"/>
          <w:szCs w:val="24"/>
        </w:rPr>
      </w:pPr>
    </w:p>
    <w:tbl>
      <w:tblPr>
        <w:tblW w:w="10160" w:type="dxa"/>
        <w:tblLook w:val="04A0" w:firstRow="1" w:lastRow="0" w:firstColumn="1" w:lastColumn="0" w:noHBand="0" w:noVBand="1"/>
      </w:tblPr>
      <w:tblGrid>
        <w:gridCol w:w="3469"/>
        <w:gridCol w:w="3178"/>
        <w:gridCol w:w="1139"/>
        <w:gridCol w:w="1146"/>
        <w:gridCol w:w="1228"/>
      </w:tblGrid>
      <w:tr w:rsidR="00800F6A" w:rsidRPr="00800F6A" w14:paraId="18A73FAF" w14:textId="77777777" w:rsidTr="00800F6A">
        <w:trPr>
          <w:trHeight w:val="345"/>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B286B40"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Approach: Growth Forecast Via Factors (Impact Analysis)</w:t>
            </w:r>
          </w:p>
        </w:tc>
      </w:tr>
      <w:tr w:rsidR="00800F6A" w:rsidRPr="00800F6A" w14:paraId="2A6F28AB"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ACB9CA"/>
            <w:noWrap/>
            <w:vAlign w:val="center"/>
            <w:hideMark/>
          </w:tcPr>
          <w:p w14:paraId="6342D05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Factors</w:t>
            </w:r>
          </w:p>
        </w:tc>
        <w:tc>
          <w:tcPr>
            <w:tcW w:w="3178" w:type="dxa"/>
            <w:tcBorders>
              <w:top w:val="nil"/>
              <w:left w:val="nil"/>
              <w:bottom w:val="single" w:sz="8" w:space="0" w:color="auto"/>
              <w:right w:val="single" w:sz="8" w:space="0" w:color="auto"/>
            </w:tcBorders>
            <w:shd w:val="clear" w:color="000000" w:fill="ACB9CA"/>
            <w:noWrap/>
            <w:vAlign w:val="center"/>
            <w:hideMark/>
          </w:tcPr>
          <w:p w14:paraId="153FD3E1"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Sources</w:t>
            </w:r>
          </w:p>
        </w:tc>
        <w:tc>
          <w:tcPr>
            <w:tcW w:w="1139" w:type="dxa"/>
            <w:tcBorders>
              <w:top w:val="nil"/>
              <w:left w:val="nil"/>
              <w:bottom w:val="single" w:sz="8" w:space="0" w:color="auto"/>
              <w:right w:val="single" w:sz="8" w:space="0" w:color="auto"/>
            </w:tcBorders>
            <w:shd w:val="clear" w:color="000000" w:fill="ACB9CA"/>
            <w:noWrap/>
            <w:vAlign w:val="center"/>
            <w:hideMark/>
          </w:tcPr>
          <w:p w14:paraId="4CB027A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Value</w:t>
            </w:r>
          </w:p>
        </w:tc>
        <w:tc>
          <w:tcPr>
            <w:tcW w:w="1146" w:type="dxa"/>
            <w:tcBorders>
              <w:top w:val="nil"/>
              <w:left w:val="nil"/>
              <w:bottom w:val="single" w:sz="8" w:space="0" w:color="auto"/>
              <w:right w:val="single" w:sz="8" w:space="0" w:color="auto"/>
            </w:tcBorders>
            <w:shd w:val="clear" w:color="000000" w:fill="ACB9CA"/>
            <w:vAlign w:val="center"/>
            <w:hideMark/>
          </w:tcPr>
          <w:p w14:paraId="1CEDB4A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w:t>
            </w:r>
          </w:p>
        </w:tc>
        <w:tc>
          <w:tcPr>
            <w:tcW w:w="1227" w:type="dxa"/>
            <w:tcBorders>
              <w:top w:val="nil"/>
              <w:left w:val="nil"/>
              <w:bottom w:val="single" w:sz="8" w:space="0" w:color="auto"/>
              <w:right w:val="single" w:sz="8" w:space="0" w:color="auto"/>
            </w:tcBorders>
            <w:shd w:val="clear" w:color="000000" w:fill="ACB9CA"/>
            <w:noWrap/>
            <w:vAlign w:val="center"/>
            <w:hideMark/>
          </w:tcPr>
          <w:p w14:paraId="6638C1C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Weightage</w:t>
            </w:r>
          </w:p>
        </w:tc>
      </w:tr>
      <w:tr w:rsidR="00800F6A" w:rsidRPr="00800F6A" w14:paraId="6B13517F"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0577EA2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Growth Rate (2021-2030 Period)</w:t>
            </w:r>
          </w:p>
        </w:tc>
        <w:tc>
          <w:tcPr>
            <w:tcW w:w="3178" w:type="dxa"/>
            <w:tcBorders>
              <w:top w:val="nil"/>
              <w:left w:val="nil"/>
              <w:bottom w:val="single" w:sz="8" w:space="0" w:color="auto"/>
              <w:right w:val="single" w:sz="8" w:space="0" w:color="auto"/>
            </w:tcBorders>
            <w:shd w:val="clear" w:color="auto" w:fill="auto"/>
            <w:noWrap/>
            <w:vAlign w:val="center"/>
            <w:hideMark/>
          </w:tcPr>
          <w:p w14:paraId="645DF52A"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OECD, TechSci Estimates</w:t>
            </w:r>
          </w:p>
        </w:tc>
        <w:tc>
          <w:tcPr>
            <w:tcW w:w="1139" w:type="dxa"/>
            <w:tcBorders>
              <w:top w:val="nil"/>
              <w:left w:val="nil"/>
              <w:bottom w:val="single" w:sz="8" w:space="0" w:color="auto"/>
              <w:right w:val="single" w:sz="8" w:space="0" w:color="auto"/>
            </w:tcBorders>
            <w:shd w:val="clear" w:color="auto" w:fill="auto"/>
            <w:noWrap/>
            <w:vAlign w:val="center"/>
            <w:hideMark/>
          </w:tcPr>
          <w:p w14:paraId="03932BC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4003D4ED"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4.86%</w:t>
            </w:r>
          </w:p>
        </w:tc>
        <w:tc>
          <w:tcPr>
            <w:tcW w:w="1227" w:type="dxa"/>
            <w:tcBorders>
              <w:top w:val="nil"/>
              <w:left w:val="nil"/>
              <w:bottom w:val="single" w:sz="8" w:space="0" w:color="auto"/>
              <w:right w:val="single" w:sz="8" w:space="0" w:color="auto"/>
            </w:tcBorders>
            <w:shd w:val="clear" w:color="auto" w:fill="auto"/>
            <w:noWrap/>
            <w:vAlign w:val="center"/>
            <w:hideMark/>
          </w:tcPr>
          <w:p w14:paraId="6E0C5B31"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25.00%</w:t>
            </w:r>
          </w:p>
        </w:tc>
      </w:tr>
      <w:tr w:rsidR="00800F6A" w:rsidRPr="00800F6A" w14:paraId="1AD8262B"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5F2A6826"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Per Capita (%)</w:t>
            </w:r>
          </w:p>
        </w:tc>
        <w:tc>
          <w:tcPr>
            <w:tcW w:w="3178" w:type="dxa"/>
            <w:tcBorders>
              <w:top w:val="nil"/>
              <w:left w:val="nil"/>
              <w:bottom w:val="single" w:sz="8" w:space="0" w:color="auto"/>
              <w:right w:val="single" w:sz="8" w:space="0" w:color="auto"/>
            </w:tcBorders>
            <w:shd w:val="clear" w:color="auto" w:fill="auto"/>
            <w:noWrap/>
            <w:vAlign w:val="center"/>
            <w:hideMark/>
          </w:tcPr>
          <w:p w14:paraId="78EA731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OECD, TechSci Estimates</w:t>
            </w:r>
          </w:p>
        </w:tc>
        <w:tc>
          <w:tcPr>
            <w:tcW w:w="1139" w:type="dxa"/>
            <w:tcBorders>
              <w:top w:val="nil"/>
              <w:left w:val="nil"/>
              <w:bottom w:val="single" w:sz="8" w:space="0" w:color="auto"/>
              <w:right w:val="single" w:sz="8" w:space="0" w:color="auto"/>
            </w:tcBorders>
            <w:shd w:val="clear" w:color="auto" w:fill="auto"/>
            <w:noWrap/>
            <w:vAlign w:val="center"/>
            <w:hideMark/>
          </w:tcPr>
          <w:p w14:paraId="554EFC4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5231C4A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4.38%</w:t>
            </w:r>
          </w:p>
        </w:tc>
        <w:tc>
          <w:tcPr>
            <w:tcW w:w="1227" w:type="dxa"/>
            <w:tcBorders>
              <w:top w:val="nil"/>
              <w:left w:val="nil"/>
              <w:bottom w:val="single" w:sz="8" w:space="0" w:color="auto"/>
              <w:right w:val="single" w:sz="8" w:space="0" w:color="auto"/>
            </w:tcBorders>
            <w:shd w:val="clear" w:color="auto" w:fill="auto"/>
            <w:noWrap/>
            <w:vAlign w:val="center"/>
            <w:hideMark/>
          </w:tcPr>
          <w:p w14:paraId="5A521ABA"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10.00%</w:t>
            </w:r>
          </w:p>
        </w:tc>
      </w:tr>
      <w:tr w:rsidR="00800F6A" w:rsidRPr="00800F6A" w14:paraId="03615AE5"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713CF5DE"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Average Selling Growth (%)</w:t>
            </w:r>
          </w:p>
        </w:tc>
        <w:tc>
          <w:tcPr>
            <w:tcW w:w="3178" w:type="dxa"/>
            <w:tcBorders>
              <w:top w:val="nil"/>
              <w:left w:val="nil"/>
              <w:bottom w:val="single" w:sz="8" w:space="0" w:color="auto"/>
              <w:right w:val="single" w:sz="8" w:space="0" w:color="auto"/>
            </w:tcBorders>
            <w:shd w:val="clear" w:color="auto" w:fill="auto"/>
            <w:noWrap/>
            <w:vAlign w:val="center"/>
            <w:hideMark/>
          </w:tcPr>
          <w:p w14:paraId="4AB132F8"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0AFD2E89"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2DEEFA76"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2.51%</w:t>
            </w:r>
          </w:p>
        </w:tc>
        <w:tc>
          <w:tcPr>
            <w:tcW w:w="1227" w:type="dxa"/>
            <w:tcBorders>
              <w:top w:val="nil"/>
              <w:left w:val="nil"/>
              <w:bottom w:val="single" w:sz="8" w:space="0" w:color="auto"/>
              <w:right w:val="single" w:sz="8" w:space="0" w:color="auto"/>
            </w:tcBorders>
            <w:shd w:val="clear" w:color="auto" w:fill="auto"/>
            <w:noWrap/>
            <w:vAlign w:val="center"/>
            <w:hideMark/>
          </w:tcPr>
          <w:p w14:paraId="440B5FA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6.00%</w:t>
            </w:r>
          </w:p>
        </w:tc>
      </w:tr>
      <w:tr w:rsidR="00800F6A" w:rsidRPr="00800F6A" w14:paraId="21670E4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48E8B2C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Construction* Sector</w:t>
            </w:r>
          </w:p>
        </w:tc>
        <w:tc>
          <w:tcPr>
            <w:tcW w:w="3178" w:type="dxa"/>
            <w:tcBorders>
              <w:top w:val="nil"/>
              <w:left w:val="nil"/>
              <w:bottom w:val="single" w:sz="8" w:space="0" w:color="auto"/>
              <w:right w:val="single" w:sz="8" w:space="0" w:color="auto"/>
            </w:tcBorders>
            <w:shd w:val="clear" w:color="auto" w:fill="auto"/>
            <w:noWrap/>
            <w:vAlign w:val="center"/>
            <w:hideMark/>
          </w:tcPr>
          <w:p w14:paraId="221F168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1DAFB5D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78DF1A65"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6.00%</w:t>
            </w:r>
          </w:p>
        </w:tc>
        <w:tc>
          <w:tcPr>
            <w:tcW w:w="1227" w:type="dxa"/>
            <w:tcBorders>
              <w:top w:val="nil"/>
              <w:left w:val="nil"/>
              <w:bottom w:val="single" w:sz="8" w:space="0" w:color="auto"/>
              <w:right w:val="single" w:sz="8" w:space="0" w:color="auto"/>
            </w:tcBorders>
            <w:shd w:val="clear" w:color="auto" w:fill="auto"/>
            <w:noWrap/>
            <w:vAlign w:val="center"/>
            <w:hideMark/>
          </w:tcPr>
          <w:p w14:paraId="22047E1E"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18.00%</w:t>
            </w:r>
          </w:p>
        </w:tc>
      </w:tr>
      <w:tr w:rsidR="00800F6A" w:rsidRPr="00800F6A" w14:paraId="063A76BA"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099AA6CA"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Renewable Sector</w:t>
            </w:r>
          </w:p>
        </w:tc>
        <w:tc>
          <w:tcPr>
            <w:tcW w:w="3178" w:type="dxa"/>
            <w:tcBorders>
              <w:top w:val="nil"/>
              <w:left w:val="nil"/>
              <w:bottom w:val="single" w:sz="8" w:space="0" w:color="auto"/>
              <w:right w:val="single" w:sz="8" w:space="0" w:color="auto"/>
            </w:tcBorders>
            <w:shd w:val="clear" w:color="auto" w:fill="auto"/>
            <w:noWrap/>
            <w:vAlign w:val="center"/>
            <w:hideMark/>
          </w:tcPr>
          <w:p w14:paraId="0CFD385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696690AE"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1EC95CD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6.50%</w:t>
            </w:r>
          </w:p>
        </w:tc>
        <w:tc>
          <w:tcPr>
            <w:tcW w:w="1227" w:type="dxa"/>
            <w:tcBorders>
              <w:top w:val="nil"/>
              <w:left w:val="nil"/>
              <w:bottom w:val="single" w:sz="8" w:space="0" w:color="auto"/>
              <w:right w:val="single" w:sz="8" w:space="0" w:color="auto"/>
            </w:tcBorders>
            <w:shd w:val="clear" w:color="auto" w:fill="auto"/>
            <w:noWrap/>
            <w:vAlign w:val="center"/>
            <w:hideMark/>
          </w:tcPr>
          <w:p w14:paraId="2DFAB690"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22.00%</w:t>
            </w:r>
          </w:p>
        </w:tc>
      </w:tr>
      <w:tr w:rsidR="00800F6A" w:rsidRPr="00800F6A" w14:paraId="3C7EBBE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0BE96AD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Marine Components</w:t>
            </w:r>
          </w:p>
        </w:tc>
        <w:tc>
          <w:tcPr>
            <w:tcW w:w="3178" w:type="dxa"/>
            <w:tcBorders>
              <w:top w:val="nil"/>
              <w:left w:val="nil"/>
              <w:bottom w:val="single" w:sz="8" w:space="0" w:color="auto"/>
              <w:right w:val="single" w:sz="8" w:space="0" w:color="auto"/>
            </w:tcBorders>
            <w:shd w:val="clear" w:color="auto" w:fill="auto"/>
            <w:noWrap/>
            <w:vAlign w:val="center"/>
            <w:hideMark/>
          </w:tcPr>
          <w:p w14:paraId="14B415C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5BB3D65F"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1D33D00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4.00%</w:t>
            </w:r>
          </w:p>
        </w:tc>
        <w:tc>
          <w:tcPr>
            <w:tcW w:w="1227" w:type="dxa"/>
            <w:tcBorders>
              <w:top w:val="nil"/>
              <w:left w:val="nil"/>
              <w:bottom w:val="single" w:sz="8" w:space="0" w:color="auto"/>
              <w:right w:val="single" w:sz="8" w:space="0" w:color="auto"/>
            </w:tcBorders>
            <w:shd w:val="clear" w:color="auto" w:fill="auto"/>
            <w:noWrap/>
            <w:vAlign w:val="center"/>
            <w:hideMark/>
          </w:tcPr>
          <w:p w14:paraId="67BF99DE"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18.00%</w:t>
            </w:r>
          </w:p>
        </w:tc>
      </w:tr>
      <w:tr w:rsidR="00800F6A" w:rsidRPr="00800F6A" w14:paraId="3B0D30C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64FA8598"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Market Growth in Historical Period (2015-2020)</w:t>
            </w:r>
          </w:p>
        </w:tc>
        <w:tc>
          <w:tcPr>
            <w:tcW w:w="3178" w:type="dxa"/>
            <w:tcBorders>
              <w:top w:val="nil"/>
              <w:left w:val="nil"/>
              <w:bottom w:val="single" w:sz="8" w:space="0" w:color="auto"/>
              <w:right w:val="single" w:sz="8" w:space="0" w:color="000000"/>
            </w:tcBorders>
            <w:shd w:val="clear" w:color="auto" w:fill="auto"/>
            <w:noWrap/>
            <w:vAlign w:val="center"/>
            <w:hideMark/>
          </w:tcPr>
          <w:p w14:paraId="79E416C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3E4A7BC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Historical</w:t>
            </w:r>
          </w:p>
        </w:tc>
        <w:tc>
          <w:tcPr>
            <w:tcW w:w="1146" w:type="dxa"/>
            <w:tcBorders>
              <w:top w:val="nil"/>
              <w:left w:val="nil"/>
              <w:bottom w:val="single" w:sz="8" w:space="0" w:color="auto"/>
              <w:right w:val="single" w:sz="8" w:space="0" w:color="auto"/>
            </w:tcBorders>
            <w:shd w:val="clear" w:color="auto" w:fill="auto"/>
            <w:noWrap/>
            <w:vAlign w:val="center"/>
            <w:hideMark/>
          </w:tcPr>
          <w:p w14:paraId="4A7A5C1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1.86%</w:t>
            </w:r>
          </w:p>
        </w:tc>
        <w:tc>
          <w:tcPr>
            <w:tcW w:w="1227" w:type="dxa"/>
            <w:tcBorders>
              <w:top w:val="nil"/>
              <w:left w:val="nil"/>
              <w:bottom w:val="single" w:sz="8" w:space="0" w:color="auto"/>
              <w:right w:val="single" w:sz="8" w:space="0" w:color="auto"/>
            </w:tcBorders>
            <w:shd w:val="clear" w:color="auto" w:fill="auto"/>
            <w:noWrap/>
            <w:vAlign w:val="center"/>
            <w:hideMark/>
          </w:tcPr>
          <w:p w14:paraId="532B313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w:t>
            </w:r>
          </w:p>
        </w:tc>
      </w:tr>
      <w:tr w:rsidR="00800F6A" w:rsidRPr="00800F6A" w14:paraId="4BD6A5F5"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ACB9CA"/>
            <w:noWrap/>
            <w:vAlign w:val="center"/>
            <w:hideMark/>
          </w:tcPr>
          <w:p w14:paraId="0414210D"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 (2021-2030)</w:t>
            </w:r>
          </w:p>
        </w:tc>
        <w:tc>
          <w:tcPr>
            <w:tcW w:w="6690" w:type="dxa"/>
            <w:gridSpan w:val="4"/>
            <w:tcBorders>
              <w:top w:val="single" w:sz="8" w:space="0" w:color="auto"/>
              <w:left w:val="nil"/>
              <w:bottom w:val="nil"/>
              <w:right w:val="nil"/>
            </w:tcBorders>
            <w:shd w:val="clear" w:color="000000" w:fill="333F4F"/>
            <w:noWrap/>
            <w:vAlign w:val="center"/>
            <w:hideMark/>
          </w:tcPr>
          <w:p w14:paraId="1344A766"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5.05%</w:t>
            </w:r>
          </w:p>
        </w:tc>
      </w:tr>
    </w:tbl>
    <w:p w14:paraId="479B2E22" w14:textId="2745B4C8" w:rsidR="00800F6A" w:rsidRPr="00800F6A" w:rsidRDefault="008C76AE" w:rsidP="00800F6A">
      <w:pPr>
        <w:jc w:val="both"/>
        <w:rPr>
          <w:rFonts w:ascii="Calibri" w:eastAsia="Times New Roman" w:hAnsi="Calibri" w:cs="Calibri"/>
          <w:color w:val="000000"/>
          <w:lang w:eastAsia="en-IN"/>
        </w:rPr>
      </w:pPr>
      <w:r w:rsidRPr="001543F7">
        <w:rPr>
          <w:rFonts w:ascii="Arial" w:hAnsi="Arial" w:cs="Arial"/>
          <w:b/>
          <w:bCs/>
          <w:noProof/>
          <w:sz w:val="24"/>
          <w:szCs w:val="24"/>
        </w:rPr>
        <mc:AlternateContent>
          <mc:Choice Requires="wps">
            <w:drawing>
              <wp:anchor distT="45720" distB="45720" distL="114300" distR="114300" simplePos="0" relativeHeight="252910592" behindDoc="0" locked="0" layoutInCell="1" allowOverlap="1" wp14:anchorId="07450004" wp14:editId="36D3BC1E">
                <wp:simplePos x="0" y="0"/>
                <wp:positionH relativeFrom="margin">
                  <wp:align>left</wp:align>
                </wp:positionH>
                <wp:positionV relativeFrom="paragraph">
                  <wp:posOffset>558593</wp:posOffset>
                </wp:positionV>
                <wp:extent cx="6560185" cy="1404620"/>
                <wp:effectExtent l="0" t="0" r="12065" b="19050"/>
                <wp:wrapSquare wrapText="bothSides"/>
                <wp:docPr id="2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01589B04" w14:textId="77777777" w:rsidR="004D08D3" w:rsidRPr="001543F7" w:rsidRDefault="004D08D3"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450004" id="_x0000_s1134" type="#_x0000_t202" style="position:absolute;left:0;text-align:left;margin-left:0;margin-top:44pt;width:516.55pt;height:110.6pt;z-index:252910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" fillcolor="#1f4d78 [1608]">
                <v:textbox style="mso-fit-shape-to-text:t">
                  <w:txbxContent>
                    <w:p w14:paraId="01589B04" w14:textId="77777777" w:rsidR="004D08D3" w:rsidRPr="001543F7" w:rsidRDefault="004D08D3"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r w:rsidR="00800F6A" w:rsidRPr="00800F6A">
        <w:rPr>
          <w:rFonts w:ascii="Calibri" w:eastAsia="Times New Roman" w:hAnsi="Calibri" w:cs="Calibri"/>
          <w:color w:val="000000"/>
          <w:lang w:eastAsia="en-IN"/>
        </w:rPr>
        <w:t xml:space="preserve">*Mainly the Pipes &amp; Tanks going in Industrial and manufacturing sector. </w:t>
      </w:r>
    </w:p>
    <w:p w14:paraId="209E3DDD" w14:textId="687645FA" w:rsidR="001C74F9" w:rsidRDefault="001C74F9" w:rsidP="00800F6A">
      <w:pPr>
        <w:spacing w:line="360" w:lineRule="auto"/>
        <w:jc w:val="both"/>
        <w:rPr>
          <w:rFonts w:ascii="Arial" w:eastAsia="Arial" w:hAnsi="Arial" w:cs="Arial"/>
          <w:color w:val="000000" w:themeColor="text1"/>
          <w:sz w:val="24"/>
          <w:szCs w:val="24"/>
        </w:rPr>
      </w:pPr>
    </w:p>
    <w:p w14:paraId="3B81D276" w14:textId="5136ACE6" w:rsidR="0061645E" w:rsidRPr="0061645E" w:rsidRDefault="0061645E" w:rsidP="0061645E">
      <w:pPr>
        <w:rPr>
          <w:rFonts w:ascii="Arial" w:hAnsi="Arial" w:cs="Arial"/>
          <w:b/>
          <w:bCs/>
          <w:sz w:val="24"/>
          <w:szCs w:val="24"/>
        </w:rPr>
      </w:pPr>
      <w:r w:rsidRPr="0061645E">
        <w:rPr>
          <w:rFonts w:ascii="Arial" w:hAnsi="Arial" w:cs="Arial"/>
          <w:b/>
          <w:bCs/>
          <w:sz w:val="24"/>
          <w:szCs w:val="24"/>
        </w:rPr>
        <w:t>3.2.6.2. Operating Efficiency</w:t>
      </w:r>
    </w:p>
    <w:p w14:paraId="62285FC8" w14:textId="08859BE1" w:rsidR="0061645E" w:rsidRPr="0061645E" w:rsidRDefault="0061645E" w:rsidP="0061645E">
      <w:pPr>
        <w:spacing w:line="360" w:lineRule="auto"/>
        <w:rPr>
          <w:rFonts w:ascii="Arial" w:hAnsi="Arial" w:cs="Arial"/>
          <w:b/>
          <w:bCs/>
          <w:sz w:val="24"/>
          <w:szCs w:val="24"/>
        </w:rPr>
      </w:pPr>
      <w:r w:rsidRPr="0061645E">
        <w:rPr>
          <w:rFonts w:ascii="Arial" w:hAnsi="Arial" w:cs="Arial"/>
          <w:b/>
          <w:bCs/>
          <w:sz w:val="24"/>
          <w:szCs w:val="24"/>
        </w:rPr>
        <w:t>Middle East &amp; Africa Vinyl Ester Resin Operating Efficiency (Percentage), 2015-2030F</w:t>
      </w:r>
    </w:p>
    <w:p w14:paraId="512362BC" w14:textId="7C47A84F" w:rsidR="009F5EE3" w:rsidRDefault="00974A90"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387E4FD7">
                <wp:simplePos x="0" y="0"/>
                <wp:positionH relativeFrom="margin">
                  <wp:align>right</wp:align>
                </wp:positionH>
                <wp:positionV relativeFrom="paragraph">
                  <wp:posOffset>2233295</wp:posOffset>
                </wp:positionV>
                <wp:extent cx="3521710" cy="314325"/>
                <wp:effectExtent l="0" t="0" r="0" b="0"/>
                <wp:wrapNone/>
                <wp:docPr id="620" name="TextBox 4"/>
                <wp:cNvGraphicFramePr/>
                <a:graphic xmlns:a="http://schemas.openxmlformats.org/drawingml/2006/main">
                  <a:graphicData uri="http://schemas.microsoft.com/office/word/2010/wordprocessingShape">
                    <wps:wsp>
                      <wps:cNvSpPr txBox="1"/>
                      <wps:spPr>
                        <a:xfrm>
                          <a:off x="0" y="0"/>
                          <a:ext cx="3521710" cy="314325"/>
                        </a:xfrm>
                        <a:prstGeom prst="rect">
                          <a:avLst/>
                        </a:prstGeom>
                        <a:noFill/>
                      </wps:spPr>
                      <wps:txbx>
                        <w:txbxContent>
                          <w:p w14:paraId="797200FD"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6C8FC3B" w14:textId="5C7E6EEA" w:rsidR="004D08D3" w:rsidRPr="004644A7" w:rsidRDefault="004D08D3" w:rsidP="00A14586">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30B871" id="_x0000_s1135" type="#_x0000_t202" style="position:absolute;margin-left:226.1pt;margin-top:175.85pt;width:277.3pt;height:24.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" filled="f" stroked="f">
                <v:textbox>
                  <w:txbxContent>
                    <w:p w14:paraId="797200FD"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1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6C8FC3B" w14:textId="5C7E6EEA" w:rsidR="004D08D3" w:rsidRPr="004644A7" w:rsidRDefault="004D08D3" w:rsidP="00A14586">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3DE33A77">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22E9DB3" w14:textId="5B5ECCCE" w:rsidR="00195C31" w:rsidRPr="00195C31" w:rsidRDefault="00195C31" w:rsidP="00195C31">
      <w:pPr>
        <w:spacing w:line="360" w:lineRule="auto"/>
        <w:jc w:val="both"/>
        <w:textAlignment w:val="baseline"/>
        <w:rPr>
          <w:rFonts w:ascii="Arial" w:hAnsi="Arial" w:cs="Arial"/>
          <w:sz w:val="24"/>
          <w:szCs w:val="24"/>
        </w:rPr>
      </w:pPr>
      <w:r w:rsidRPr="00195C31">
        <w:rPr>
          <w:rFonts w:ascii="Arial" w:hAnsi="Arial" w:cs="Arial"/>
          <w:sz w:val="24"/>
          <w:szCs w:val="24"/>
        </w:rPr>
        <w:lastRenderedPageBreak/>
        <w:t>There is a gradual increase in operating efficiency of all key manufacturers till 2019. The companies suffered a backlog in production efficiency rates in the year 2020 owing to the pandemic. However, post pandemic as the middle east market recovers, the demand for vinyl ester in general is going to increase significantly showing operating efficiency of more than 70 % and forecasted to reach about 90% by 2030.</w:t>
      </w:r>
    </w:p>
    <w:p w14:paraId="7AD9B34A" w14:textId="5DDE3F48"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3.2.6.3. Demand By Application</w:t>
      </w:r>
    </w:p>
    <w:p w14:paraId="0ED4FB10" w14:textId="6BC0E6E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45: Middle East &amp; Africa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7404E70" w14:textId="2962673C" w:rsidR="00A14586" w:rsidRPr="002B5730" w:rsidRDefault="00DB743C"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540928" behindDoc="0" locked="0" layoutInCell="1" allowOverlap="1" wp14:anchorId="4D7026CA" wp14:editId="324BB11D">
                <wp:simplePos x="0" y="0"/>
                <wp:positionH relativeFrom="margin">
                  <wp:posOffset>3028950</wp:posOffset>
                </wp:positionH>
                <wp:positionV relativeFrom="paragraph">
                  <wp:posOffset>4901565</wp:posOffset>
                </wp:positionV>
                <wp:extent cx="3521710" cy="428625"/>
                <wp:effectExtent l="0" t="0" r="0" b="0"/>
                <wp:wrapNone/>
                <wp:docPr id="2199" name="TextBox 4"/>
                <wp:cNvGraphicFramePr/>
                <a:graphic xmlns:a="http://schemas.openxmlformats.org/drawingml/2006/main">
                  <a:graphicData uri="http://schemas.microsoft.com/office/word/2010/wordprocessingShape">
                    <wps:wsp>
                      <wps:cNvSpPr txBox="1"/>
                      <wps:spPr>
                        <a:xfrm>
                          <a:off x="0" y="0"/>
                          <a:ext cx="3521710" cy="428625"/>
                        </a:xfrm>
                        <a:prstGeom prst="rect">
                          <a:avLst/>
                        </a:prstGeom>
                        <a:noFill/>
                      </wps:spPr>
                      <wps:txbx>
                        <w:txbxContent>
                          <w:p w14:paraId="5D562BDA" w14:textId="77777777" w:rsidR="004D08D3" w:rsidRPr="000D1A88" w:rsidRDefault="004D08D3"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1F457455"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DDD3079" w14:textId="29A7A3D9" w:rsidR="004D08D3" w:rsidRPr="000D1A88" w:rsidRDefault="004D08D3"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7026CA" id="_x0000_s1136" type="#_x0000_t202" style="position:absolute;margin-left:238.5pt;margin-top:385.95pt;width:277.3pt;height:33.75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" filled="f" stroked="f">
                <v:textbox>
                  <w:txbxContent>
                    <w:p w14:paraId="5D562BDA" w14:textId="77777777" w:rsidR="004D08D3" w:rsidRPr="000D1A88" w:rsidRDefault="004D08D3"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1F457455"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2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DDD3079" w14:textId="29A7A3D9" w:rsidR="004D08D3" w:rsidRPr="000D1A88" w:rsidRDefault="004D08D3"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0D1A88"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253CD442">
                <wp:simplePos x="0" y="0"/>
                <wp:positionH relativeFrom="margin">
                  <wp:posOffset>2857500</wp:posOffset>
                </wp:positionH>
                <wp:positionV relativeFrom="paragraph">
                  <wp:posOffset>2510790</wp:posOffset>
                </wp:positionV>
                <wp:extent cx="3559810" cy="438150"/>
                <wp:effectExtent l="0" t="0" r="0" b="0"/>
                <wp:wrapNone/>
                <wp:docPr id="623" name="TextBox 4"/>
                <wp:cNvGraphicFramePr/>
                <a:graphic xmlns:a="http://schemas.openxmlformats.org/drawingml/2006/main">
                  <a:graphicData uri="http://schemas.microsoft.com/office/word/2010/wordprocessingShape">
                    <wps:wsp>
                      <wps:cNvSpPr txBox="1"/>
                      <wps:spPr>
                        <a:xfrm>
                          <a:off x="0" y="0"/>
                          <a:ext cx="3559810" cy="438150"/>
                        </a:xfrm>
                        <a:prstGeom prst="rect">
                          <a:avLst/>
                        </a:prstGeom>
                        <a:noFill/>
                      </wps:spPr>
                      <wps:txbx>
                        <w:txbxContent>
                          <w:p w14:paraId="4C4FC41B" w14:textId="77777777" w:rsidR="004D08D3" w:rsidRPr="000D1A88" w:rsidRDefault="004D08D3"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7B65F97F"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B23112F" w14:textId="35E05D3F" w:rsidR="004D08D3" w:rsidRPr="000D1A88" w:rsidRDefault="004D08D3"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984247" id="_x0000_s1137" type="#_x0000_t202" style="position:absolute;margin-left:225pt;margin-top:197.7pt;width:280.3pt;height:34.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" filled="f" stroked="f">
                <v:textbox>
                  <w:txbxContent>
                    <w:p w14:paraId="4C4FC41B" w14:textId="77777777" w:rsidR="004D08D3" w:rsidRPr="000D1A88" w:rsidRDefault="004D08D3"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7B65F97F"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2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B23112F" w14:textId="35E05D3F" w:rsidR="004D08D3" w:rsidRPr="000D1A88" w:rsidRDefault="004D08D3"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3CCB40D8">
            <wp:extent cx="6410325" cy="2844800"/>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10117" w:type="dxa"/>
        <w:tblInd w:w="-5" w:type="dxa"/>
        <w:tblLook w:val="04A0" w:firstRow="1" w:lastRow="0" w:firstColumn="1" w:lastColumn="0" w:noHBand="0" w:noVBand="1"/>
      </w:tblPr>
      <w:tblGrid>
        <w:gridCol w:w="1960"/>
        <w:gridCol w:w="857"/>
        <w:gridCol w:w="857"/>
        <w:gridCol w:w="857"/>
        <w:gridCol w:w="859"/>
        <w:gridCol w:w="980"/>
        <w:gridCol w:w="976"/>
        <w:gridCol w:w="976"/>
        <w:gridCol w:w="976"/>
        <w:gridCol w:w="819"/>
      </w:tblGrid>
      <w:tr w:rsidR="008D1421" w:rsidRPr="008D1421" w14:paraId="095FC6B6" w14:textId="77777777" w:rsidTr="00751D1F">
        <w:trPr>
          <w:trHeight w:val="395"/>
        </w:trPr>
        <w:tc>
          <w:tcPr>
            <w:tcW w:w="196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50A1D40" w14:textId="45FB3F0B" w:rsidR="008D1421" w:rsidRPr="008D1421" w:rsidRDefault="008D1421" w:rsidP="00E80F8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sidR="007C5B32">
              <w:rPr>
                <w:rFonts w:ascii="Arial" w:eastAsia="Times New Roman" w:hAnsi="Arial" w:cs="Arial"/>
                <w:b/>
                <w:bCs/>
                <w:color w:val="FFFFFF" w:themeColor="background1"/>
                <w:sz w:val="20"/>
                <w:szCs w:val="20"/>
                <w:lang w:val="en-US"/>
              </w:rPr>
              <w:t xml:space="preserve">Application (000’ </w:t>
            </w:r>
            <w:proofErr w:type="spellStart"/>
            <w:r w:rsidR="007C5B32">
              <w:rPr>
                <w:rFonts w:ascii="Arial" w:eastAsia="Times New Roman" w:hAnsi="Arial" w:cs="Arial"/>
                <w:b/>
                <w:bCs/>
                <w:color w:val="FFFFFF" w:themeColor="background1"/>
                <w:sz w:val="20"/>
                <w:szCs w:val="20"/>
                <w:lang w:val="en-US"/>
              </w:rPr>
              <w:t>Tonnes</w:t>
            </w:r>
            <w:proofErr w:type="spellEnd"/>
            <w:r w:rsidR="007C5B32">
              <w:rPr>
                <w:rFonts w:ascii="Arial" w:eastAsia="Times New Roman" w:hAnsi="Arial" w:cs="Arial"/>
                <w:b/>
                <w:bCs/>
                <w:color w:val="FFFFFF" w:themeColor="background1"/>
                <w:sz w:val="20"/>
                <w:szCs w:val="20"/>
                <w:lang w:val="en-US"/>
              </w:rPr>
              <w:t>)</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6010EF4C"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04B928A7"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4E5953AD"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53EBF8DA"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0" w:type="dxa"/>
            <w:tcBorders>
              <w:top w:val="single" w:sz="4" w:space="0" w:color="auto"/>
              <w:left w:val="nil"/>
              <w:bottom w:val="single" w:sz="4" w:space="0" w:color="auto"/>
              <w:right w:val="single" w:sz="4" w:space="0" w:color="auto"/>
            </w:tcBorders>
            <w:shd w:val="clear" w:color="auto" w:fill="C00000"/>
            <w:noWrap/>
            <w:vAlign w:val="bottom"/>
            <w:hideMark/>
          </w:tcPr>
          <w:p w14:paraId="1EB69758"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DD8BDC5"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EF50E40"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42C68242"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81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087EB6E"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5BAF65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3A56EF3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7" w:type="dxa"/>
            <w:tcBorders>
              <w:top w:val="nil"/>
              <w:left w:val="nil"/>
              <w:bottom w:val="single" w:sz="4" w:space="0" w:color="auto"/>
              <w:right w:val="single" w:sz="4" w:space="0" w:color="auto"/>
            </w:tcBorders>
            <w:shd w:val="clear" w:color="000000" w:fill="FFFFFF"/>
            <w:noWrap/>
            <w:vAlign w:val="center"/>
            <w:hideMark/>
          </w:tcPr>
          <w:p w14:paraId="3424B6B3" w14:textId="3A32189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857" w:type="dxa"/>
            <w:tcBorders>
              <w:top w:val="nil"/>
              <w:left w:val="nil"/>
              <w:bottom w:val="single" w:sz="4" w:space="0" w:color="auto"/>
              <w:right w:val="single" w:sz="4" w:space="0" w:color="auto"/>
            </w:tcBorders>
            <w:shd w:val="clear" w:color="000000" w:fill="FFFFFF"/>
            <w:noWrap/>
            <w:vAlign w:val="center"/>
            <w:hideMark/>
          </w:tcPr>
          <w:p w14:paraId="7F81CC10" w14:textId="555DEC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857" w:type="dxa"/>
            <w:tcBorders>
              <w:top w:val="nil"/>
              <w:left w:val="nil"/>
              <w:bottom w:val="single" w:sz="4" w:space="0" w:color="auto"/>
              <w:right w:val="single" w:sz="4" w:space="0" w:color="auto"/>
            </w:tcBorders>
            <w:shd w:val="clear" w:color="000000" w:fill="FFFFFF"/>
            <w:noWrap/>
            <w:vAlign w:val="center"/>
            <w:hideMark/>
          </w:tcPr>
          <w:p w14:paraId="317E7641" w14:textId="261D665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859" w:type="dxa"/>
            <w:tcBorders>
              <w:top w:val="nil"/>
              <w:left w:val="nil"/>
              <w:bottom w:val="single" w:sz="4" w:space="0" w:color="auto"/>
              <w:right w:val="single" w:sz="4" w:space="0" w:color="auto"/>
            </w:tcBorders>
            <w:shd w:val="clear" w:color="000000" w:fill="FFFFFF"/>
            <w:noWrap/>
            <w:vAlign w:val="center"/>
            <w:hideMark/>
          </w:tcPr>
          <w:p w14:paraId="5B8B5994" w14:textId="146FD4C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80" w:type="dxa"/>
            <w:tcBorders>
              <w:top w:val="nil"/>
              <w:left w:val="nil"/>
              <w:bottom w:val="single" w:sz="4" w:space="0" w:color="auto"/>
              <w:right w:val="single" w:sz="4" w:space="0" w:color="auto"/>
            </w:tcBorders>
            <w:shd w:val="clear" w:color="000000" w:fill="FFFFFF"/>
            <w:noWrap/>
            <w:vAlign w:val="center"/>
            <w:hideMark/>
          </w:tcPr>
          <w:p w14:paraId="0BF864ED" w14:textId="77A1FCA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35</w:t>
            </w:r>
          </w:p>
        </w:tc>
        <w:tc>
          <w:tcPr>
            <w:tcW w:w="976" w:type="dxa"/>
            <w:tcBorders>
              <w:top w:val="nil"/>
              <w:left w:val="nil"/>
              <w:bottom w:val="single" w:sz="4" w:space="0" w:color="auto"/>
              <w:right w:val="single" w:sz="4" w:space="0" w:color="auto"/>
            </w:tcBorders>
            <w:shd w:val="clear" w:color="000000" w:fill="FFFFFF"/>
            <w:noWrap/>
            <w:vAlign w:val="center"/>
            <w:hideMark/>
          </w:tcPr>
          <w:p w14:paraId="534489A0" w14:textId="06B8305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76" w:type="dxa"/>
            <w:tcBorders>
              <w:top w:val="nil"/>
              <w:left w:val="nil"/>
              <w:bottom w:val="single" w:sz="4" w:space="0" w:color="auto"/>
              <w:right w:val="single" w:sz="4" w:space="0" w:color="auto"/>
            </w:tcBorders>
            <w:shd w:val="clear" w:color="000000" w:fill="FFFFFF"/>
            <w:noWrap/>
            <w:vAlign w:val="center"/>
            <w:hideMark/>
          </w:tcPr>
          <w:p w14:paraId="07609B71" w14:textId="7183C4E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76" w:type="dxa"/>
            <w:tcBorders>
              <w:top w:val="nil"/>
              <w:left w:val="nil"/>
              <w:bottom w:val="single" w:sz="4" w:space="0" w:color="auto"/>
              <w:right w:val="single" w:sz="4" w:space="0" w:color="auto"/>
            </w:tcBorders>
            <w:shd w:val="clear" w:color="000000" w:fill="FFFFFF"/>
            <w:noWrap/>
            <w:vAlign w:val="center"/>
            <w:hideMark/>
          </w:tcPr>
          <w:p w14:paraId="20D85487" w14:textId="387DCA6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42</w:t>
            </w:r>
          </w:p>
        </w:tc>
        <w:tc>
          <w:tcPr>
            <w:tcW w:w="819" w:type="dxa"/>
            <w:tcBorders>
              <w:top w:val="nil"/>
              <w:left w:val="nil"/>
              <w:bottom w:val="single" w:sz="4" w:space="0" w:color="auto"/>
              <w:right w:val="single" w:sz="4" w:space="0" w:color="auto"/>
            </w:tcBorders>
            <w:shd w:val="clear" w:color="000000" w:fill="FFFFFF"/>
            <w:noWrap/>
            <w:vAlign w:val="center"/>
            <w:hideMark/>
          </w:tcPr>
          <w:p w14:paraId="0D4E08F9" w14:textId="280D25D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r>
      <w:tr w:rsidR="00195C31" w:rsidRPr="008D1421" w14:paraId="0695348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70898F8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7" w:type="dxa"/>
            <w:tcBorders>
              <w:top w:val="nil"/>
              <w:left w:val="nil"/>
              <w:bottom w:val="single" w:sz="4" w:space="0" w:color="auto"/>
              <w:right w:val="single" w:sz="4" w:space="0" w:color="auto"/>
            </w:tcBorders>
            <w:shd w:val="clear" w:color="000000" w:fill="FFFFFF"/>
            <w:noWrap/>
            <w:vAlign w:val="center"/>
            <w:hideMark/>
          </w:tcPr>
          <w:p w14:paraId="6853BD54" w14:textId="04FD181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6F931B73" w14:textId="2A58E08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7991061B" w14:textId="3B558FB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9" w:type="dxa"/>
            <w:tcBorders>
              <w:top w:val="nil"/>
              <w:left w:val="nil"/>
              <w:bottom w:val="single" w:sz="4" w:space="0" w:color="auto"/>
              <w:right w:val="single" w:sz="4" w:space="0" w:color="auto"/>
            </w:tcBorders>
            <w:shd w:val="clear" w:color="000000" w:fill="FFFFFF"/>
            <w:noWrap/>
            <w:vAlign w:val="center"/>
            <w:hideMark/>
          </w:tcPr>
          <w:p w14:paraId="4BA43969" w14:textId="7F47A04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80" w:type="dxa"/>
            <w:tcBorders>
              <w:top w:val="nil"/>
              <w:left w:val="nil"/>
              <w:bottom w:val="single" w:sz="4" w:space="0" w:color="auto"/>
              <w:right w:val="single" w:sz="4" w:space="0" w:color="auto"/>
            </w:tcBorders>
            <w:shd w:val="clear" w:color="000000" w:fill="FFFFFF"/>
            <w:noWrap/>
            <w:vAlign w:val="center"/>
            <w:hideMark/>
          </w:tcPr>
          <w:p w14:paraId="763B57DE" w14:textId="2D00472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5DA6E0F9" w14:textId="67603BA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6119E13" w14:textId="2F5A11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8A8E428" w14:textId="0B4B62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19" w:type="dxa"/>
            <w:tcBorders>
              <w:top w:val="nil"/>
              <w:left w:val="nil"/>
              <w:bottom w:val="single" w:sz="4" w:space="0" w:color="auto"/>
              <w:right w:val="single" w:sz="4" w:space="0" w:color="auto"/>
            </w:tcBorders>
            <w:shd w:val="clear" w:color="000000" w:fill="FFFFFF"/>
            <w:noWrap/>
            <w:vAlign w:val="center"/>
            <w:hideMark/>
          </w:tcPr>
          <w:p w14:paraId="065BB0AB" w14:textId="67125F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23E516AD"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50D5040"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7" w:type="dxa"/>
            <w:tcBorders>
              <w:top w:val="nil"/>
              <w:left w:val="nil"/>
              <w:bottom w:val="single" w:sz="4" w:space="0" w:color="auto"/>
              <w:right w:val="single" w:sz="4" w:space="0" w:color="auto"/>
            </w:tcBorders>
            <w:shd w:val="clear" w:color="000000" w:fill="FFFFFF"/>
            <w:noWrap/>
            <w:vAlign w:val="center"/>
            <w:hideMark/>
          </w:tcPr>
          <w:p w14:paraId="0ACC70FC" w14:textId="561DF1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60171CD5" w14:textId="6A1A3B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71B9F470" w14:textId="7689320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5E35D75" w14:textId="1ECD86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0" w:type="dxa"/>
            <w:tcBorders>
              <w:top w:val="nil"/>
              <w:left w:val="nil"/>
              <w:bottom w:val="single" w:sz="4" w:space="0" w:color="auto"/>
              <w:right w:val="single" w:sz="4" w:space="0" w:color="auto"/>
            </w:tcBorders>
            <w:shd w:val="clear" w:color="000000" w:fill="FFFFFF"/>
            <w:noWrap/>
            <w:vAlign w:val="center"/>
            <w:hideMark/>
          </w:tcPr>
          <w:p w14:paraId="7E851336" w14:textId="3CB8F0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523F0A48" w14:textId="0B5D317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77A5C2C" w14:textId="717E3AF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0EAA121C" w14:textId="6F0DF5A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19" w:type="dxa"/>
            <w:tcBorders>
              <w:top w:val="nil"/>
              <w:left w:val="nil"/>
              <w:bottom w:val="single" w:sz="4" w:space="0" w:color="auto"/>
              <w:right w:val="single" w:sz="4" w:space="0" w:color="auto"/>
            </w:tcBorders>
            <w:shd w:val="clear" w:color="000000" w:fill="FFFFFF"/>
            <w:noWrap/>
            <w:vAlign w:val="center"/>
            <w:hideMark/>
          </w:tcPr>
          <w:p w14:paraId="24F69CAB" w14:textId="6599804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r>
      <w:tr w:rsidR="00195C31" w:rsidRPr="008D1421" w14:paraId="3C84DC5E"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6A3BA6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7" w:type="dxa"/>
            <w:tcBorders>
              <w:top w:val="nil"/>
              <w:left w:val="nil"/>
              <w:bottom w:val="single" w:sz="4" w:space="0" w:color="auto"/>
              <w:right w:val="single" w:sz="4" w:space="0" w:color="auto"/>
            </w:tcBorders>
            <w:shd w:val="clear" w:color="000000" w:fill="FFFFFF"/>
            <w:noWrap/>
            <w:vAlign w:val="center"/>
            <w:hideMark/>
          </w:tcPr>
          <w:p w14:paraId="72339753" w14:textId="0644386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57" w:type="dxa"/>
            <w:tcBorders>
              <w:top w:val="nil"/>
              <w:left w:val="nil"/>
              <w:bottom w:val="single" w:sz="4" w:space="0" w:color="auto"/>
              <w:right w:val="single" w:sz="4" w:space="0" w:color="auto"/>
            </w:tcBorders>
            <w:shd w:val="clear" w:color="000000" w:fill="FFFFFF"/>
            <w:noWrap/>
            <w:vAlign w:val="center"/>
            <w:hideMark/>
          </w:tcPr>
          <w:p w14:paraId="4041400A" w14:textId="495D4B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center"/>
            <w:hideMark/>
          </w:tcPr>
          <w:p w14:paraId="2242A743" w14:textId="4DC390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721770D5" w14:textId="57C666B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80" w:type="dxa"/>
            <w:tcBorders>
              <w:top w:val="nil"/>
              <w:left w:val="nil"/>
              <w:bottom w:val="single" w:sz="4" w:space="0" w:color="auto"/>
              <w:right w:val="single" w:sz="4" w:space="0" w:color="auto"/>
            </w:tcBorders>
            <w:shd w:val="clear" w:color="000000" w:fill="FFFFFF"/>
            <w:noWrap/>
            <w:vAlign w:val="center"/>
            <w:hideMark/>
          </w:tcPr>
          <w:p w14:paraId="08507DC3" w14:textId="150442E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12F5685A" w14:textId="776F580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76" w:type="dxa"/>
            <w:tcBorders>
              <w:top w:val="nil"/>
              <w:left w:val="nil"/>
              <w:bottom w:val="single" w:sz="4" w:space="0" w:color="auto"/>
              <w:right w:val="single" w:sz="4" w:space="0" w:color="auto"/>
            </w:tcBorders>
            <w:shd w:val="clear" w:color="000000" w:fill="FFFFFF"/>
            <w:noWrap/>
            <w:vAlign w:val="center"/>
            <w:hideMark/>
          </w:tcPr>
          <w:p w14:paraId="6BB0F53F" w14:textId="208AF4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66F118FD" w14:textId="206298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19" w:type="dxa"/>
            <w:tcBorders>
              <w:top w:val="nil"/>
              <w:left w:val="nil"/>
              <w:bottom w:val="single" w:sz="4" w:space="0" w:color="auto"/>
              <w:right w:val="single" w:sz="4" w:space="0" w:color="auto"/>
            </w:tcBorders>
            <w:shd w:val="clear" w:color="000000" w:fill="FFFFFF"/>
            <w:noWrap/>
            <w:vAlign w:val="center"/>
            <w:hideMark/>
          </w:tcPr>
          <w:p w14:paraId="3D6DE8B2" w14:textId="1E47FCA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r>
      <w:tr w:rsidR="00195C31" w:rsidRPr="008D1421" w14:paraId="5EA1C040"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5006C49C"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57" w:type="dxa"/>
            <w:tcBorders>
              <w:top w:val="nil"/>
              <w:left w:val="nil"/>
              <w:bottom w:val="single" w:sz="4" w:space="0" w:color="auto"/>
              <w:right w:val="single" w:sz="4" w:space="0" w:color="auto"/>
            </w:tcBorders>
            <w:shd w:val="clear" w:color="000000" w:fill="FFFFFF"/>
            <w:noWrap/>
            <w:vAlign w:val="center"/>
            <w:hideMark/>
          </w:tcPr>
          <w:p w14:paraId="2EB172EF" w14:textId="79488EF1"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857" w:type="dxa"/>
            <w:tcBorders>
              <w:top w:val="nil"/>
              <w:left w:val="nil"/>
              <w:bottom w:val="single" w:sz="4" w:space="0" w:color="auto"/>
              <w:right w:val="single" w:sz="4" w:space="0" w:color="auto"/>
            </w:tcBorders>
            <w:shd w:val="clear" w:color="000000" w:fill="FFFFFF"/>
            <w:noWrap/>
            <w:vAlign w:val="center"/>
            <w:hideMark/>
          </w:tcPr>
          <w:p w14:paraId="689301A1" w14:textId="019E762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857" w:type="dxa"/>
            <w:tcBorders>
              <w:top w:val="nil"/>
              <w:left w:val="nil"/>
              <w:bottom w:val="single" w:sz="4" w:space="0" w:color="auto"/>
              <w:right w:val="single" w:sz="4" w:space="0" w:color="auto"/>
            </w:tcBorders>
            <w:shd w:val="clear" w:color="000000" w:fill="FFFFFF"/>
            <w:noWrap/>
            <w:vAlign w:val="center"/>
            <w:hideMark/>
          </w:tcPr>
          <w:p w14:paraId="6AB27047" w14:textId="6ABC8F0D"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859" w:type="dxa"/>
            <w:tcBorders>
              <w:top w:val="nil"/>
              <w:left w:val="nil"/>
              <w:bottom w:val="single" w:sz="4" w:space="0" w:color="auto"/>
              <w:right w:val="single" w:sz="4" w:space="0" w:color="auto"/>
            </w:tcBorders>
            <w:shd w:val="clear" w:color="000000" w:fill="FFFFFF"/>
            <w:noWrap/>
            <w:vAlign w:val="center"/>
            <w:hideMark/>
          </w:tcPr>
          <w:p w14:paraId="5A8A381F" w14:textId="5C77234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80" w:type="dxa"/>
            <w:tcBorders>
              <w:top w:val="nil"/>
              <w:left w:val="nil"/>
              <w:bottom w:val="single" w:sz="4" w:space="0" w:color="auto"/>
              <w:right w:val="single" w:sz="4" w:space="0" w:color="auto"/>
            </w:tcBorders>
            <w:shd w:val="clear" w:color="000000" w:fill="FFFFFF"/>
            <w:noWrap/>
            <w:vAlign w:val="center"/>
            <w:hideMark/>
          </w:tcPr>
          <w:p w14:paraId="0397DF6C" w14:textId="1B1E56B5"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976" w:type="dxa"/>
            <w:tcBorders>
              <w:top w:val="nil"/>
              <w:left w:val="nil"/>
              <w:bottom w:val="single" w:sz="4" w:space="0" w:color="auto"/>
              <w:right w:val="single" w:sz="4" w:space="0" w:color="auto"/>
            </w:tcBorders>
            <w:shd w:val="clear" w:color="000000" w:fill="FFFFFF"/>
            <w:noWrap/>
            <w:vAlign w:val="center"/>
            <w:hideMark/>
          </w:tcPr>
          <w:p w14:paraId="7462E3C2" w14:textId="3D11EBE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c>
          <w:tcPr>
            <w:tcW w:w="976" w:type="dxa"/>
            <w:tcBorders>
              <w:top w:val="nil"/>
              <w:left w:val="nil"/>
              <w:bottom w:val="single" w:sz="4" w:space="0" w:color="auto"/>
              <w:right w:val="single" w:sz="4" w:space="0" w:color="auto"/>
            </w:tcBorders>
            <w:shd w:val="clear" w:color="000000" w:fill="FFFFFF"/>
            <w:noWrap/>
            <w:vAlign w:val="center"/>
            <w:hideMark/>
          </w:tcPr>
          <w:p w14:paraId="10C88C28" w14:textId="758949A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76" w:type="dxa"/>
            <w:tcBorders>
              <w:top w:val="nil"/>
              <w:left w:val="nil"/>
              <w:bottom w:val="single" w:sz="4" w:space="0" w:color="auto"/>
              <w:right w:val="single" w:sz="4" w:space="0" w:color="auto"/>
            </w:tcBorders>
            <w:shd w:val="clear" w:color="000000" w:fill="FFFFFF"/>
            <w:noWrap/>
            <w:vAlign w:val="center"/>
            <w:hideMark/>
          </w:tcPr>
          <w:p w14:paraId="3AF33AAC" w14:textId="2225328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73</w:t>
            </w:r>
          </w:p>
        </w:tc>
        <w:tc>
          <w:tcPr>
            <w:tcW w:w="819" w:type="dxa"/>
            <w:tcBorders>
              <w:top w:val="nil"/>
              <w:left w:val="nil"/>
              <w:bottom w:val="single" w:sz="4" w:space="0" w:color="auto"/>
              <w:right w:val="single" w:sz="4" w:space="0" w:color="auto"/>
            </w:tcBorders>
            <w:shd w:val="clear" w:color="000000" w:fill="FFFFFF"/>
            <w:noWrap/>
            <w:vAlign w:val="center"/>
            <w:hideMark/>
          </w:tcPr>
          <w:p w14:paraId="7241BAA2" w14:textId="5C0AD5F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92</w:t>
            </w:r>
          </w:p>
        </w:tc>
      </w:tr>
    </w:tbl>
    <w:p w14:paraId="4F3C6F12" w14:textId="5C9709DE" w:rsidR="00E2530D" w:rsidRDefault="00E2530D" w:rsidP="00117792">
      <w:pPr>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B020C1" w14:textId="3B20762F" w:rsidR="00751D1F" w:rsidRDefault="00751D1F" w:rsidP="00117792">
      <w:pPr>
        <w:spacing w:line="360" w:lineRule="auto"/>
        <w:jc w:val="both"/>
        <w:rPr>
          <w:rFonts w:ascii="Arial" w:eastAsia="Arial" w:hAnsi="Arial" w:cs="Arial"/>
          <w:color w:val="000000" w:themeColor="text1"/>
          <w:sz w:val="24"/>
          <w:szCs w:val="24"/>
        </w:rPr>
        <w:sectPr w:rsidR="00751D1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51D1F">
        <w:rPr>
          <w:rFonts w:ascii="Arial" w:eastAsia="Arial" w:hAnsi="Arial" w:cs="Arial"/>
          <w:color w:val="000000" w:themeColor="text1"/>
          <w:sz w:val="24"/>
          <w:szCs w:val="24"/>
        </w:rPr>
        <w:t>In Middle East region, vinyl ester finds their major application in pipes and tanks followed by marine components, renewables etc. Pipes and tanks segment holds largest market share in the vinyl ester market at about 56% as of 2020.</w:t>
      </w:r>
    </w:p>
    <w:p w14:paraId="1BEA3569" w14:textId="77777777" w:rsidR="003B4B95" w:rsidRDefault="003B4B95" w:rsidP="0061645E">
      <w:pPr>
        <w:spacing w:line="360" w:lineRule="auto"/>
        <w:textAlignment w:val="baseline"/>
        <w:rPr>
          <w:rFonts w:ascii="Arial" w:hAnsi="Arial" w:cs="Arial"/>
          <w:b/>
          <w:bCs/>
          <w:sz w:val="24"/>
          <w:szCs w:val="24"/>
        </w:rPr>
      </w:pPr>
    </w:p>
    <w:p w14:paraId="546FCF92" w14:textId="3AC7BEA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3.2.6.4. Demand By Type</w:t>
      </w:r>
    </w:p>
    <w:p w14:paraId="6E71042C" w14:textId="59B204B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46: Middle East &amp; Africa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38772891" w14:textId="294E352E"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61DFDFA0">
                <wp:simplePos x="0" y="0"/>
                <wp:positionH relativeFrom="margin">
                  <wp:posOffset>2705100</wp:posOffset>
                </wp:positionH>
                <wp:positionV relativeFrom="paragraph">
                  <wp:posOffset>3402735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4D08D3" w:rsidRPr="000D1A88" w:rsidRDefault="004D08D3"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675DCB89"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5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3611342" w14:textId="1CD66141" w:rsidR="004D08D3" w:rsidRPr="000D1A88" w:rsidRDefault="004D08D3"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TextBox 6" o:spid="_x0000_s1138" type="#_x0000_t202" style="position:absolute;margin-left:213pt;margin-top:267.9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" filled="f" stroked="f">
                <v:textbox>
                  <w:txbxContent>
                    <w:p w14:paraId="220EF887" w14:textId="2629CAD7" w:rsidR="004D08D3" w:rsidRPr="000D1A88" w:rsidRDefault="004D08D3"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675DCB89"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2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3611342" w14:textId="1CD66141" w:rsidR="004D08D3" w:rsidRPr="000D1A88" w:rsidRDefault="004D08D3"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523C7172" wp14:editId="0EC8558B">
            <wp:extent cx="6448425" cy="4227615"/>
            <wp:effectExtent l="0" t="0" r="0" b="1905"/>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3D61DA1" w14:textId="77777777" w:rsidR="00905DCB" w:rsidRDefault="00905DCB" w:rsidP="00523848">
      <w:pPr>
        <w:tabs>
          <w:tab w:val="left" w:pos="1275"/>
        </w:tabs>
        <w:spacing w:line="360" w:lineRule="auto"/>
        <w:jc w:val="both"/>
        <w:rPr>
          <w:rFonts w:ascii="Arial" w:eastAsia="Arial" w:hAnsi="Arial" w:cs="Arial"/>
          <w:color w:val="000000" w:themeColor="text1"/>
          <w:sz w:val="24"/>
          <w:szCs w:val="24"/>
        </w:rPr>
      </w:pPr>
    </w:p>
    <w:p w14:paraId="53A9D2B0" w14:textId="77904C2F" w:rsidR="001C74F9" w:rsidRDefault="008D1421" w:rsidP="00523848">
      <w:pPr>
        <w:tabs>
          <w:tab w:val="left" w:pos="1275"/>
        </w:tabs>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7920" behindDoc="0" locked="0" layoutInCell="1" allowOverlap="1" wp14:anchorId="41492348" wp14:editId="16E3FF3B">
                <wp:simplePos x="0" y="0"/>
                <wp:positionH relativeFrom="margin">
                  <wp:posOffset>2707005</wp:posOffset>
                </wp:positionH>
                <wp:positionV relativeFrom="paragraph">
                  <wp:posOffset>1964690</wp:posOffset>
                </wp:positionV>
                <wp:extent cx="3736340" cy="409575"/>
                <wp:effectExtent l="0" t="0" r="0" b="0"/>
                <wp:wrapNone/>
                <wp:docPr id="1277" name="TextBox 6"/>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023D6146" w14:textId="77777777" w:rsidR="004D08D3" w:rsidRPr="000D1A88" w:rsidRDefault="004D08D3"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482AC6F6"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7C96165" w14:textId="14562735" w:rsidR="004D08D3" w:rsidRPr="000D1A88" w:rsidRDefault="004D08D3" w:rsidP="00DB743C">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492348" id="_x0000_s1139" type="#_x0000_t202" style="position:absolute;left:0;text-align:left;margin-left:213.15pt;margin-top:154.7pt;width:294.2pt;height:32.25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" filled="f" stroked="f">
                <v:textbox>
                  <w:txbxContent>
                    <w:p w14:paraId="023D6146" w14:textId="77777777" w:rsidR="004D08D3" w:rsidRPr="000D1A88" w:rsidRDefault="004D08D3"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482AC6F6"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2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7C96165" w14:textId="14562735" w:rsidR="004D08D3" w:rsidRPr="000D1A88" w:rsidRDefault="004D08D3" w:rsidP="00DB743C">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tbl>
      <w:tblPr>
        <w:tblW w:w="10444" w:type="dxa"/>
        <w:tblInd w:w="-185" w:type="dxa"/>
        <w:tblLook w:val="04A0" w:firstRow="1" w:lastRow="0" w:firstColumn="1" w:lastColumn="0" w:noHBand="0" w:noVBand="1"/>
      </w:tblPr>
      <w:tblGrid>
        <w:gridCol w:w="2000"/>
        <w:gridCol w:w="876"/>
        <w:gridCol w:w="876"/>
        <w:gridCol w:w="876"/>
        <w:gridCol w:w="877"/>
        <w:gridCol w:w="1000"/>
        <w:gridCol w:w="995"/>
        <w:gridCol w:w="995"/>
        <w:gridCol w:w="995"/>
        <w:gridCol w:w="954"/>
      </w:tblGrid>
      <w:tr w:rsidR="008D1421" w:rsidRPr="008D1421" w14:paraId="4639CD48" w14:textId="77777777" w:rsidTr="008D1421">
        <w:trPr>
          <w:trHeight w:val="267"/>
        </w:trPr>
        <w:tc>
          <w:tcPr>
            <w:tcW w:w="200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27C8071" w14:textId="41D2F423" w:rsidR="008D1421" w:rsidRPr="008D1421" w:rsidRDefault="008D1421" w:rsidP="00E80F8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D581AE2"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80C33E8"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6" w:type="dxa"/>
            <w:tcBorders>
              <w:top w:val="single" w:sz="4" w:space="0" w:color="auto"/>
              <w:left w:val="nil"/>
              <w:bottom w:val="single" w:sz="4" w:space="0" w:color="auto"/>
              <w:right w:val="single" w:sz="4" w:space="0" w:color="auto"/>
            </w:tcBorders>
            <w:shd w:val="clear" w:color="auto" w:fill="C00000"/>
            <w:noWrap/>
            <w:vAlign w:val="bottom"/>
            <w:hideMark/>
          </w:tcPr>
          <w:p w14:paraId="17302306"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CBC6B8E"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3770046"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17526788"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4F5A87AD"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21422295"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1C6ACA" w14:textId="77777777" w:rsidR="008D1421" w:rsidRPr="008D1421" w:rsidRDefault="008D1421"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751D1F" w:rsidRPr="008D1421" w14:paraId="5DB0A4AC" w14:textId="77777777" w:rsidTr="00E80F8C">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32850D69"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w:t>
            </w:r>
            <w:proofErr w:type="gramStart"/>
            <w:r w:rsidRPr="008D1421">
              <w:rPr>
                <w:rFonts w:ascii="Arial" w:hAnsi="Arial" w:cs="Arial"/>
                <w:color w:val="000000"/>
                <w:sz w:val="20"/>
                <w:szCs w:val="20"/>
              </w:rPr>
              <w:t>A,F</w:t>
            </w:r>
            <w:proofErr w:type="gramEnd"/>
            <w:r w:rsidRPr="008D1421">
              <w:rPr>
                <w:rFonts w:ascii="Arial" w:hAnsi="Arial" w:cs="Arial"/>
                <w:color w:val="000000"/>
                <w:sz w:val="20"/>
                <w:szCs w:val="20"/>
              </w:rPr>
              <w:t>,S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35604F36" w14:textId="119A1B0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w:t>
            </w:r>
          </w:p>
        </w:tc>
        <w:tc>
          <w:tcPr>
            <w:tcW w:w="876" w:type="dxa"/>
            <w:tcBorders>
              <w:top w:val="nil"/>
              <w:left w:val="nil"/>
              <w:bottom w:val="single" w:sz="4" w:space="0" w:color="auto"/>
              <w:right w:val="single" w:sz="4" w:space="0" w:color="auto"/>
            </w:tcBorders>
            <w:shd w:val="clear" w:color="000000" w:fill="FFFFFF"/>
            <w:noWrap/>
            <w:vAlign w:val="center"/>
            <w:hideMark/>
          </w:tcPr>
          <w:p w14:paraId="4ACB8AD5" w14:textId="29FB346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6" w:type="dxa"/>
            <w:tcBorders>
              <w:top w:val="nil"/>
              <w:left w:val="nil"/>
              <w:bottom w:val="single" w:sz="4" w:space="0" w:color="auto"/>
              <w:right w:val="single" w:sz="4" w:space="0" w:color="auto"/>
            </w:tcBorders>
            <w:shd w:val="clear" w:color="000000" w:fill="FFFFFF"/>
            <w:noWrap/>
            <w:vAlign w:val="center"/>
            <w:hideMark/>
          </w:tcPr>
          <w:p w14:paraId="7D99DA67" w14:textId="04793D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7" w:type="dxa"/>
            <w:tcBorders>
              <w:top w:val="nil"/>
              <w:left w:val="nil"/>
              <w:bottom w:val="single" w:sz="4" w:space="0" w:color="auto"/>
              <w:right w:val="single" w:sz="4" w:space="0" w:color="auto"/>
            </w:tcBorders>
            <w:shd w:val="clear" w:color="000000" w:fill="FFFFFF"/>
            <w:noWrap/>
            <w:vAlign w:val="center"/>
            <w:hideMark/>
          </w:tcPr>
          <w:p w14:paraId="125C9722" w14:textId="7AE425C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1000" w:type="dxa"/>
            <w:tcBorders>
              <w:top w:val="nil"/>
              <w:left w:val="nil"/>
              <w:bottom w:val="single" w:sz="4" w:space="0" w:color="auto"/>
              <w:right w:val="single" w:sz="4" w:space="0" w:color="auto"/>
            </w:tcBorders>
            <w:shd w:val="clear" w:color="000000" w:fill="FFFFFF"/>
            <w:noWrap/>
            <w:vAlign w:val="center"/>
            <w:hideMark/>
          </w:tcPr>
          <w:p w14:paraId="051EB49E" w14:textId="445EA46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95" w:type="dxa"/>
            <w:tcBorders>
              <w:top w:val="nil"/>
              <w:left w:val="nil"/>
              <w:bottom w:val="single" w:sz="4" w:space="0" w:color="auto"/>
              <w:right w:val="single" w:sz="4" w:space="0" w:color="auto"/>
            </w:tcBorders>
            <w:shd w:val="clear" w:color="000000" w:fill="FFFFFF"/>
            <w:noWrap/>
            <w:vAlign w:val="center"/>
            <w:hideMark/>
          </w:tcPr>
          <w:p w14:paraId="0603CCE5" w14:textId="100924F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995" w:type="dxa"/>
            <w:tcBorders>
              <w:top w:val="nil"/>
              <w:left w:val="nil"/>
              <w:bottom w:val="single" w:sz="4" w:space="0" w:color="auto"/>
              <w:right w:val="single" w:sz="4" w:space="0" w:color="auto"/>
            </w:tcBorders>
            <w:shd w:val="clear" w:color="000000" w:fill="FFFFFF"/>
            <w:noWrap/>
            <w:vAlign w:val="center"/>
            <w:hideMark/>
          </w:tcPr>
          <w:p w14:paraId="5AD82935" w14:textId="3403A3D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995" w:type="dxa"/>
            <w:tcBorders>
              <w:top w:val="nil"/>
              <w:left w:val="nil"/>
              <w:bottom w:val="single" w:sz="4" w:space="0" w:color="auto"/>
              <w:right w:val="single" w:sz="4" w:space="0" w:color="auto"/>
            </w:tcBorders>
            <w:shd w:val="clear" w:color="000000" w:fill="FFFFFF"/>
            <w:noWrap/>
            <w:vAlign w:val="center"/>
            <w:hideMark/>
          </w:tcPr>
          <w:p w14:paraId="266BAF5F" w14:textId="376BC4E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38</w:t>
            </w:r>
          </w:p>
        </w:tc>
        <w:tc>
          <w:tcPr>
            <w:tcW w:w="954" w:type="dxa"/>
            <w:tcBorders>
              <w:top w:val="nil"/>
              <w:left w:val="nil"/>
              <w:bottom w:val="single" w:sz="4" w:space="0" w:color="auto"/>
              <w:right w:val="single" w:sz="4" w:space="0" w:color="auto"/>
            </w:tcBorders>
            <w:shd w:val="clear" w:color="000000" w:fill="FFFFFF"/>
            <w:noWrap/>
            <w:vAlign w:val="center"/>
            <w:hideMark/>
          </w:tcPr>
          <w:p w14:paraId="4F85DE5E" w14:textId="4928DB7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r>
      <w:tr w:rsidR="00751D1F" w:rsidRPr="008D1421" w14:paraId="5371EA64" w14:textId="77777777" w:rsidTr="00E80F8C">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CAA433C" w14:textId="77777777" w:rsidR="00751D1F" w:rsidRPr="008D1421" w:rsidRDefault="00751D1F" w:rsidP="00751D1F">
            <w:pPr>
              <w:spacing w:after="0" w:line="240" w:lineRule="auto"/>
              <w:rPr>
                <w:rFonts w:ascii="Arial" w:eastAsia="Times New Roman" w:hAnsi="Arial" w:cs="Arial"/>
                <w:color w:val="000000"/>
                <w:sz w:val="20"/>
                <w:szCs w:val="20"/>
                <w:lang w:val="en-US"/>
              </w:rPr>
            </w:pPr>
            <w:proofErr w:type="spellStart"/>
            <w:r w:rsidRPr="008D1421">
              <w:rPr>
                <w:rFonts w:ascii="Arial" w:hAnsi="Arial" w:cs="Arial"/>
                <w:color w:val="000000"/>
                <w:sz w:val="20"/>
                <w:szCs w:val="20"/>
              </w:rPr>
              <w:t>Novolac</w:t>
            </w:r>
            <w:proofErr w:type="spellEnd"/>
            <w:r w:rsidRPr="008D1421">
              <w:rPr>
                <w:rFonts w:ascii="Arial" w:hAnsi="Arial" w:cs="Arial"/>
                <w:color w:val="000000"/>
                <w:sz w:val="20"/>
                <w:szCs w:val="20"/>
              </w:rPr>
              <w:t xml:space="preserve">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0AE22C18" w14:textId="2E3E178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76" w:type="dxa"/>
            <w:tcBorders>
              <w:top w:val="nil"/>
              <w:left w:val="nil"/>
              <w:bottom w:val="single" w:sz="4" w:space="0" w:color="auto"/>
              <w:right w:val="single" w:sz="4" w:space="0" w:color="auto"/>
            </w:tcBorders>
            <w:shd w:val="clear" w:color="000000" w:fill="FFFFFF"/>
            <w:noWrap/>
            <w:vAlign w:val="center"/>
            <w:hideMark/>
          </w:tcPr>
          <w:p w14:paraId="21C23949" w14:textId="32528FD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876" w:type="dxa"/>
            <w:tcBorders>
              <w:top w:val="nil"/>
              <w:left w:val="nil"/>
              <w:bottom w:val="single" w:sz="4" w:space="0" w:color="auto"/>
              <w:right w:val="single" w:sz="4" w:space="0" w:color="auto"/>
            </w:tcBorders>
            <w:shd w:val="clear" w:color="000000" w:fill="FFFFFF"/>
            <w:noWrap/>
            <w:vAlign w:val="center"/>
            <w:hideMark/>
          </w:tcPr>
          <w:p w14:paraId="331C7193" w14:textId="33CE6AE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center"/>
            <w:hideMark/>
          </w:tcPr>
          <w:p w14:paraId="653DD5E3" w14:textId="31117A5F"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000" w:type="dxa"/>
            <w:tcBorders>
              <w:top w:val="nil"/>
              <w:left w:val="nil"/>
              <w:bottom w:val="single" w:sz="4" w:space="0" w:color="auto"/>
              <w:right w:val="single" w:sz="4" w:space="0" w:color="auto"/>
            </w:tcBorders>
            <w:shd w:val="clear" w:color="000000" w:fill="FFFFFF"/>
            <w:noWrap/>
            <w:vAlign w:val="center"/>
            <w:hideMark/>
          </w:tcPr>
          <w:p w14:paraId="10435C3B" w14:textId="69AD3CA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0335F318" w14:textId="3276D9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995" w:type="dxa"/>
            <w:tcBorders>
              <w:top w:val="nil"/>
              <w:left w:val="nil"/>
              <w:bottom w:val="single" w:sz="4" w:space="0" w:color="auto"/>
              <w:right w:val="single" w:sz="4" w:space="0" w:color="auto"/>
            </w:tcBorders>
            <w:shd w:val="clear" w:color="000000" w:fill="FFFFFF"/>
            <w:noWrap/>
            <w:vAlign w:val="center"/>
            <w:hideMark/>
          </w:tcPr>
          <w:p w14:paraId="47BB80E9" w14:textId="0E9D4C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45144EEB" w14:textId="40DC918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c>
          <w:tcPr>
            <w:tcW w:w="954" w:type="dxa"/>
            <w:tcBorders>
              <w:top w:val="nil"/>
              <w:left w:val="nil"/>
              <w:bottom w:val="single" w:sz="4" w:space="0" w:color="auto"/>
              <w:right w:val="single" w:sz="4" w:space="0" w:color="auto"/>
            </w:tcBorders>
            <w:shd w:val="clear" w:color="000000" w:fill="FFFFFF"/>
            <w:noWrap/>
            <w:vAlign w:val="center"/>
            <w:hideMark/>
          </w:tcPr>
          <w:p w14:paraId="450E5F7C" w14:textId="73D04BE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27</w:t>
            </w:r>
          </w:p>
        </w:tc>
      </w:tr>
      <w:tr w:rsidR="00751D1F" w:rsidRPr="008D1421" w14:paraId="740BACF2" w14:textId="77777777" w:rsidTr="00E80F8C">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439F012"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4DBBB20A" w14:textId="2DF6F08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4A9F8C2" w14:textId="4D589EB0"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77B8FD1F" w14:textId="5705C5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7" w:type="dxa"/>
            <w:tcBorders>
              <w:top w:val="nil"/>
              <w:left w:val="nil"/>
              <w:bottom w:val="single" w:sz="4" w:space="0" w:color="auto"/>
              <w:right w:val="single" w:sz="4" w:space="0" w:color="auto"/>
            </w:tcBorders>
            <w:shd w:val="clear" w:color="000000" w:fill="FFFFFF"/>
            <w:noWrap/>
            <w:vAlign w:val="center"/>
            <w:hideMark/>
          </w:tcPr>
          <w:p w14:paraId="0ED37584" w14:textId="5C864734"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0" w:type="dxa"/>
            <w:tcBorders>
              <w:top w:val="nil"/>
              <w:left w:val="nil"/>
              <w:bottom w:val="single" w:sz="4" w:space="0" w:color="auto"/>
              <w:right w:val="single" w:sz="4" w:space="0" w:color="auto"/>
            </w:tcBorders>
            <w:shd w:val="clear" w:color="000000" w:fill="FFFFFF"/>
            <w:noWrap/>
            <w:vAlign w:val="center"/>
            <w:hideMark/>
          </w:tcPr>
          <w:p w14:paraId="6150081E" w14:textId="473FF7E9"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56544575" w14:textId="057351B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9F97C2E" w14:textId="6CEF2C7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78A06F3" w14:textId="5D52D6A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4" w:type="dxa"/>
            <w:tcBorders>
              <w:top w:val="nil"/>
              <w:left w:val="nil"/>
              <w:bottom w:val="single" w:sz="4" w:space="0" w:color="auto"/>
              <w:right w:val="single" w:sz="4" w:space="0" w:color="auto"/>
            </w:tcBorders>
            <w:shd w:val="clear" w:color="000000" w:fill="FFFFFF"/>
            <w:noWrap/>
            <w:vAlign w:val="center"/>
            <w:hideMark/>
          </w:tcPr>
          <w:p w14:paraId="6DE13719" w14:textId="539A6F3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75620044" w14:textId="77777777" w:rsidTr="00E80F8C">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7EF6AB48"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6" w:type="dxa"/>
            <w:tcBorders>
              <w:top w:val="nil"/>
              <w:left w:val="nil"/>
              <w:bottom w:val="single" w:sz="4" w:space="0" w:color="auto"/>
              <w:right w:val="single" w:sz="4" w:space="0" w:color="auto"/>
            </w:tcBorders>
            <w:shd w:val="clear" w:color="000000" w:fill="FFFFFF"/>
            <w:noWrap/>
            <w:vAlign w:val="center"/>
            <w:hideMark/>
          </w:tcPr>
          <w:p w14:paraId="5815F499" w14:textId="2B85861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6" w:type="dxa"/>
            <w:tcBorders>
              <w:top w:val="nil"/>
              <w:left w:val="nil"/>
              <w:bottom w:val="single" w:sz="4" w:space="0" w:color="auto"/>
              <w:right w:val="single" w:sz="4" w:space="0" w:color="auto"/>
            </w:tcBorders>
            <w:shd w:val="clear" w:color="000000" w:fill="FFFFFF"/>
            <w:noWrap/>
            <w:vAlign w:val="center"/>
            <w:hideMark/>
          </w:tcPr>
          <w:p w14:paraId="5D556CC5" w14:textId="3BDD42C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13A9D94" w14:textId="48AF3B8A"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7" w:type="dxa"/>
            <w:tcBorders>
              <w:top w:val="nil"/>
              <w:left w:val="nil"/>
              <w:bottom w:val="single" w:sz="4" w:space="0" w:color="auto"/>
              <w:right w:val="single" w:sz="4" w:space="0" w:color="auto"/>
            </w:tcBorders>
            <w:shd w:val="clear" w:color="000000" w:fill="FFFFFF"/>
            <w:noWrap/>
            <w:vAlign w:val="center"/>
            <w:hideMark/>
          </w:tcPr>
          <w:p w14:paraId="30BC12B4" w14:textId="673ACCDB"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1000" w:type="dxa"/>
            <w:tcBorders>
              <w:top w:val="nil"/>
              <w:left w:val="nil"/>
              <w:bottom w:val="single" w:sz="4" w:space="0" w:color="auto"/>
              <w:right w:val="single" w:sz="4" w:space="0" w:color="auto"/>
            </w:tcBorders>
            <w:shd w:val="clear" w:color="000000" w:fill="FFFFFF"/>
            <w:noWrap/>
            <w:vAlign w:val="center"/>
            <w:hideMark/>
          </w:tcPr>
          <w:p w14:paraId="3A26585C" w14:textId="718144A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995" w:type="dxa"/>
            <w:tcBorders>
              <w:top w:val="nil"/>
              <w:left w:val="nil"/>
              <w:bottom w:val="single" w:sz="4" w:space="0" w:color="auto"/>
              <w:right w:val="single" w:sz="4" w:space="0" w:color="auto"/>
            </w:tcBorders>
            <w:shd w:val="clear" w:color="000000" w:fill="FFFFFF"/>
            <w:noWrap/>
            <w:vAlign w:val="center"/>
            <w:hideMark/>
          </w:tcPr>
          <w:p w14:paraId="6C189A82" w14:textId="0311669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06EC6C4F" w14:textId="0D41EC61"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38B448F8" w14:textId="28ED3F6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c>
          <w:tcPr>
            <w:tcW w:w="954" w:type="dxa"/>
            <w:tcBorders>
              <w:top w:val="nil"/>
              <w:left w:val="nil"/>
              <w:bottom w:val="single" w:sz="4" w:space="0" w:color="auto"/>
              <w:right w:val="single" w:sz="4" w:space="0" w:color="auto"/>
            </w:tcBorders>
            <w:shd w:val="clear" w:color="000000" w:fill="FFFFFF"/>
            <w:noWrap/>
            <w:vAlign w:val="center"/>
            <w:hideMark/>
          </w:tcPr>
          <w:p w14:paraId="776EEC09" w14:textId="613632D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6FF12AA8" w14:textId="77777777" w:rsidTr="00E80F8C">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4BB1193A"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Total</w:t>
            </w:r>
          </w:p>
        </w:tc>
        <w:tc>
          <w:tcPr>
            <w:tcW w:w="876" w:type="dxa"/>
            <w:tcBorders>
              <w:top w:val="nil"/>
              <w:left w:val="nil"/>
              <w:bottom w:val="single" w:sz="4" w:space="0" w:color="auto"/>
              <w:right w:val="single" w:sz="4" w:space="0" w:color="auto"/>
            </w:tcBorders>
            <w:shd w:val="clear" w:color="000000" w:fill="FFFFFF"/>
            <w:noWrap/>
            <w:vAlign w:val="center"/>
            <w:hideMark/>
          </w:tcPr>
          <w:p w14:paraId="6421AEE5" w14:textId="6F0999F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51</w:t>
            </w:r>
          </w:p>
        </w:tc>
        <w:tc>
          <w:tcPr>
            <w:tcW w:w="876" w:type="dxa"/>
            <w:tcBorders>
              <w:top w:val="nil"/>
              <w:left w:val="nil"/>
              <w:bottom w:val="single" w:sz="4" w:space="0" w:color="auto"/>
              <w:right w:val="single" w:sz="4" w:space="0" w:color="auto"/>
            </w:tcBorders>
            <w:shd w:val="clear" w:color="000000" w:fill="FFFFFF"/>
            <w:noWrap/>
            <w:vAlign w:val="center"/>
            <w:hideMark/>
          </w:tcPr>
          <w:p w14:paraId="7B3F6573" w14:textId="41CAAFB3"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53</w:t>
            </w:r>
          </w:p>
        </w:tc>
        <w:tc>
          <w:tcPr>
            <w:tcW w:w="876" w:type="dxa"/>
            <w:tcBorders>
              <w:top w:val="nil"/>
              <w:left w:val="nil"/>
              <w:bottom w:val="single" w:sz="4" w:space="0" w:color="auto"/>
              <w:right w:val="single" w:sz="4" w:space="0" w:color="auto"/>
            </w:tcBorders>
            <w:shd w:val="clear" w:color="000000" w:fill="FFFFFF"/>
            <w:noWrap/>
            <w:vAlign w:val="center"/>
            <w:hideMark/>
          </w:tcPr>
          <w:p w14:paraId="4A23D9F3" w14:textId="399E0C00"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55</w:t>
            </w:r>
          </w:p>
        </w:tc>
        <w:tc>
          <w:tcPr>
            <w:tcW w:w="877" w:type="dxa"/>
            <w:tcBorders>
              <w:top w:val="nil"/>
              <w:left w:val="nil"/>
              <w:bottom w:val="single" w:sz="4" w:space="0" w:color="auto"/>
              <w:right w:val="single" w:sz="4" w:space="0" w:color="auto"/>
            </w:tcBorders>
            <w:shd w:val="clear" w:color="000000" w:fill="FFFFFF"/>
            <w:noWrap/>
            <w:vAlign w:val="center"/>
            <w:hideMark/>
          </w:tcPr>
          <w:p w14:paraId="5C6D0BC7" w14:textId="36912FD2"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1000" w:type="dxa"/>
            <w:tcBorders>
              <w:top w:val="nil"/>
              <w:left w:val="nil"/>
              <w:bottom w:val="single" w:sz="4" w:space="0" w:color="auto"/>
              <w:right w:val="single" w:sz="4" w:space="0" w:color="auto"/>
            </w:tcBorders>
            <w:shd w:val="clear" w:color="000000" w:fill="FFFFFF"/>
            <w:noWrap/>
            <w:vAlign w:val="center"/>
            <w:hideMark/>
          </w:tcPr>
          <w:p w14:paraId="5E69BC97" w14:textId="2810E8C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61</w:t>
            </w:r>
          </w:p>
        </w:tc>
        <w:tc>
          <w:tcPr>
            <w:tcW w:w="995" w:type="dxa"/>
            <w:tcBorders>
              <w:top w:val="nil"/>
              <w:left w:val="nil"/>
              <w:bottom w:val="single" w:sz="4" w:space="0" w:color="auto"/>
              <w:right w:val="single" w:sz="4" w:space="0" w:color="auto"/>
            </w:tcBorders>
            <w:shd w:val="clear" w:color="000000" w:fill="FFFFFF"/>
            <w:noWrap/>
            <w:vAlign w:val="center"/>
            <w:hideMark/>
          </w:tcPr>
          <w:p w14:paraId="1974CAE5" w14:textId="414A8FA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56</w:t>
            </w:r>
          </w:p>
        </w:tc>
        <w:tc>
          <w:tcPr>
            <w:tcW w:w="995" w:type="dxa"/>
            <w:tcBorders>
              <w:top w:val="nil"/>
              <w:left w:val="nil"/>
              <w:bottom w:val="single" w:sz="4" w:space="0" w:color="auto"/>
              <w:right w:val="single" w:sz="4" w:space="0" w:color="auto"/>
            </w:tcBorders>
            <w:shd w:val="clear" w:color="000000" w:fill="FFFFFF"/>
            <w:noWrap/>
            <w:vAlign w:val="center"/>
            <w:hideMark/>
          </w:tcPr>
          <w:p w14:paraId="30986518" w14:textId="05D87C5B"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995" w:type="dxa"/>
            <w:tcBorders>
              <w:top w:val="nil"/>
              <w:left w:val="nil"/>
              <w:bottom w:val="single" w:sz="4" w:space="0" w:color="auto"/>
              <w:right w:val="single" w:sz="4" w:space="0" w:color="auto"/>
            </w:tcBorders>
            <w:shd w:val="clear" w:color="000000" w:fill="FFFFFF"/>
            <w:noWrap/>
            <w:vAlign w:val="center"/>
            <w:hideMark/>
          </w:tcPr>
          <w:p w14:paraId="45BD428E" w14:textId="4DD052DA"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73</w:t>
            </w:r>
          </w:p>
        </w:tc>
        <w:tc>
          <w:tcPr>
            <w:tcW w:w="954" w:type="dxa"/>
            <w:tcBorders>
              <w:top w:val="nil"/>
              <w:left w:val="nil"/>
              <w:bottom w:val="single" w:sz="4" w:space="0" w:color="auto"/>
              <w:right w:val="single" w:sz="4" w:space="0" w:color="auto"/>
            </w:tcBorders>
            <w:shd w:val="clear" w:color="000000" w:fill="FFFFFF"/>
            <w:noWrap/>
            <w:vAlign w:val="center"/>
            <w:hideMark/>
          </w:tcPr>
          <w:p w14:paraId="710F3856" w14:textId="4EF7235F"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92</w:t>
            </w:r>
          </w:p>
        </w:tc>
      </w:tr>
    </w:tbl>
    <w:p w14:paraId="5B8A7C08" w14:textId="4737B4C9" w:rsidR="00E2530D" w:rsidRDefault="00E2530D" w:rsidP="00523848">
      <w:pPr>
        <w:tabs>
          <w:tab w:val="left" w:pos="1275"/>
        </w:tabs>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1A95D4E" w14:textId="54ECB609" w:rsidR="003757E0" w:rsidRPr="00ED7DD8" w:rsidRDefault="003757E0" w:rsidP="003757E0">
      <w:pPr>
        <w:tabs>
          <w:tab w:val="left" w:pos="1530"/>
        </w:tabs>
        <w:spacing w:line="480" w:lineRule="auto"/>
        <w:rPr>
          <w:rFonts w:ascii="Arial" w:eastAsia="Arial" w:hAnsi="Arial" w:cs="Arial"/>
          <w:bCs/>
          <w:i/>
          <w:iCs/>
          <w:color w:val="000000" w:themeColor="text1"/>
          <w:sz w:val="16"/>
          <w:szCs w:val="16"/>
        </w:rPr>
      </w:pPr>
      <w:r w:rsidRPr="00ED7DD8">
        <w:rPr>
          <w:rFonts w:ascii="Arial" w:eastAsia="Arial" w:hAnsi="Arial" w:cs="Arial"/>
          <w:bCs/>
          <w:i/>
          <w:iCs/>
          <w:color w:val="000000" w:themeColor="text1"/>
          <w:sz w:val="16"/>
          <w:szCs w:val="16"/>
        </w:rPr>
        <w:t>*Note: In 2020, the percentage distribution of Bisphenol- A, F and S in Middle East &amp; Africa was 86%, 10% and 4%, respectively.</w:t>
      </w:r>
    </w:p>
    <w:p w14:paraId="18105083" w14:textId="4757C463" w:rsidR="00751D1F" w:rsidRPr="00751D1F" w:rsidRDefault="00751D1F" w:rsidP="00751D1F">
      <w:pPr>
        <w:tabs>
          <w:tab w:val="left" w:pos="1530"/>
        </w:tabs>
        <w:spacing w:line="360" w:lineRule="auto"/>
        <w:jc w:val="both"/>
        <w:rPr>
          <w:rFonts w:ascii="Arial" w:eastAsia="Arial" w:hAnsi="Arial" w:cs="Arial"/>
          <w:bCs/>
          <w:color w:val="000000" w:themeColor="text1"/>
          <w:sz w:val="24"/>
          <w:szCs w:val="24"/>
        </w:rPr>
      </w:pPr>
      <w:r w:rsidRPr="00751D1F">
        <w:rPr>
          <w:rFonts w:ascii="Arial" w:eastAsia="Arial" w:hAnsi="Arial" w:cs="Arial"/>
          <w:bCs/>
          <w:color w:val="000000" w:themeColor="text1"/>
          <w:sz w:val="24"/>
          <w:szCs w:val="24"/>
        </w:rPr>
        <w:lastRenderedPageBreak/>
        <w:t>Depending on the type, Bisphenol-</w:t>
      </w:r>
      <w:proofErr w:type="gramStart"/>
      <w:r w:rsidRPr="00751D1F">
        <w:rPr>
          <w:rFonts w:ascii="Arial" w:eastAsia="Arial" w:hAnsi="Arial" w:cs="Arial"/>
          <w:bCs/>
          <w:color w:val="000000" w:themeColor="text1"/>
          <w:sz w:val="24"/>
          <w:szCs w:val="24"/>
        </w:rPr>
        <w:t>A,F</w:t>
      </w:r>
      <w:proofErr w:type="gramEnd"/>
      <w:r w:rsidRPr="00751D1F">
        <w:rPr>
          <w:rFonts w:ascii="Arial" w:eastAsia="Arial" w:hAnsi="Arial" w:cs="Arial"/>
          <w:bCs/>
          <w:color w:val="000000" w:themeColor="text1"/>
          <w:sz w:val="24"/>
          <w:szCs w:val="24"/>
        </w:rPr>
        <w:t xml:space="preserve">,S vinyl ester resin holds the largest demand share of about 52% as of 2020. It continues to dominate the market among other categories comprising of </w:t>
      </w:r>
      <w:proofErr w:type="spellStart"/>
      <w:r w:rsidRPr="00751D1F">
        <w:rPr>
          <w:rFonts w:ascii="Arial" w:eastAsia="Arial" w:hAnsi="Arial" w:cs="Arial"/>
          <w:bCs/>
          <w:color w:val="000000" w:themeColor="text1"/>
          <w:sz w:val="24"/>
          <w:szCs w:val="24"/>
        </w:rPr>
        <w:t>Novolac</w:t>
      </w:r>
      <w:proofErr w:type="spellEnd"/>
      <w:r w:rsidRPr="00751D1F">
        <w:rPr>
          <w:rFonts w:ascii="Arial" w:eastAsia="Arial" w:hAnsi="Arial" w:cs="Arial"/>
          <w:bCs/>
          <w:color w:val="000000" w:themeColor="text1"/>
          <w:sz w:val="24"/>
          <w:szCs w:val="24"/>
        </w:rPr>
        <w:t xml:space="preserve"> vinyl ester resin, Brominated vinyl ester resin and others which include Urethane Modified vinyl ester resin and Elastomer Modified vinyl ester resin.</w:t>
      </w:r>
    </w:p>
    <w:p w14:paraId="767DDD2C" w14:textId="77777777" w:rsidR="00751D1F" w:rsidRDefault="00751D1F" w:rsidP="007B461A">
      <w:pPr>
        <w:spacing w:line="360" w:lineRule="auto"/>
        <w:textAlignment w:val="baseline"/>
        <w:rPr>
          <w:rFonts w:ascii="Arial" w:eastAsia="Verdana" w:hAnsi="Arial" w:cs="Arial"/>
          <w:b/>
          <w:bCs/>
          <w:color w:val="000000"/>
          <w:kern w:val="24"/>
          <w:sz w:val="24"/>
          <w:szCs w:val="24"/>
        </w:rPr>
      </w:pPr>
    </w:p>
    <w:p w14:paraId="010E18E3" w14:textId="5FBD2694"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Middle East &amp; Africa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526BDEEE" w14:textId="77777777" w:rsidTr="00E80F8C">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4DD779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41750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339A72"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B8E424"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314F746"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65EE2C4"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12E44BC"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0F975F"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2EDE64"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D169C17"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6ED846" w14:textId="77777777" w:rsidR="007B461A" w:rsidRPr="00113DAD" w:rsidRDefault="007B461A" w:rsidP="00E80F8C">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6288E61B" w14:textId="77777777" w:rsidTr="00E80F8C">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F5420B6"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977AE33"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62AA5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2D1D2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C4235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8C364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0AA5FE"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8EF2A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F509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3E150"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A78AE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r>
      <w:tr w:rsidR="007B461A" w:rsidRPr="00113DAD" w14:paraId="7DE9F345" w14:textId="77777777" w:rsidTr="00E80F8C">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0955E"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9EFEC9"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A10B0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302917"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A522C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3535AB"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8AC20"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D01AA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9B0FAC"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B50A4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57587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w:t>
            </w:r>
          </w:p>
        </w:tc>
      </w:tr>
      <w:tr w:rsidR="007B461A" w:rsidRPr="00113DAD" w14:paraId="4EF7E563"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3269727"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817B06"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59766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2177A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F95BFA"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A52C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563E4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A1485F"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623F1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1B931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E6167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91.68</w:t>
            </w:r>
          </w:p>
        </w:tc>
      </w:tr>
      <w:tr w:rsidR="007B461A" w:rsidRPr="00113DAD" w14:paraId="27BEFCE1"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27D5DE"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E446363" w14:textId="77777777" w:rsidR="007B461A" w:rsidRPr="00113DAD" w:rsidRDefault="007B461A"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A5C09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D9D219"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5DC4E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569D44"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DC2D05"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B7E13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4726D6"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A9BA41"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B39A3" w14:textId="77777777" w:rsidR="007B461A" w:rsidRPr="00113DAD" w:rsidRDefault="007B461A"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r>
      <w:tr w:rsidR="00C62BA4" w:rsidRPr="00113DAD" w14:paraId="0FA9CEBC" w14:textId="77777777" w:rsidTr="00E80F8C">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F81555" w14:textId="77777777" w:rsidR="00C62BA4" w:rsidRPr="00113DAD" w:rsidRDefault="00C62BA4" w:rsidP="00E80F8C">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C5756AA" w14:textId="577ED24D" w:rsidR="00C62BA4" w:rsidRPr="00113DAD" w:rsidRDefault="00C62BA4" w:rsidP="00E80F8C">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r>
              <w:rPr>
                <w:rFonts w:ascii="Arial" w:eastAsia="Arial" w:hAnsi="Arial" w:cs="Arial"/>
                <w:b/>
                <w:bCs/>
                <w:color w:val="000000" w:themeColor="text1"/>
                <w:sz w:val="14"/>
                <w:szCs w:val="14"/>
              </w:rPr>
              <w:t>*</w:t>
            </w:r>
          </w:p>
        </w:tc>
        <w:tc>
          <w:tcPr>
            <w:tcW w:w="5159"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70AEF901" w14:textId="1DA0FB72" w:rsidR="00C62BA4" w:rsidRPr="00113DAD" w:rsidRDefault="00C62BA4" w:rsidP="00E80F8C">
            <w:pPr>
              <w:tabs>
                <w:tab w:val="left" w:pos="1290"/>
              </w:tabs>
              <w:spacing w:line="360" w:lineRule="auto"/>
              <w:jc w:val="center"/>
              <w:rPr>
                <w:rFonts w:ascii="Arial" w:eastAsia="Arial" w:hAnsi="Arial" w:cs="Arial"/>
                <w:color w:val="000000" w:themeColor="text1"/>
                <w:sz w:val="14"/>
                <w:szCs w:val="14"/>
                <w:lang w:val="en-US"/>
              </w:rPr>
            </w:pP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380BF" w14:textId="77777777" w:rsidR="00C62BA4" w:rsidRPr="00113DAD" w:rsidRDefault="00C62BA4"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BEC9B9" w14:textId="77777777" w:rsidR="00C62BA4" w:rsidRPr="00113DAD" w:rsidRDefault="00C62BA4"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4D89BC" w14:textId="77777777" w:rsidR="00C62BA4" w:rsidRPr="00113DAD" w:rsidRDefault="00C62BA4" w:rsidP="00E80F8C">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-13.96</w:t>
            </w:r>
          </w:p>
        </w:tc>
      </w:tr>
    </w:tbl>
    <w:p w14:paraId="72B81563" w14:textId="18691022" w:rsidR="005C1BF1"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7408" behindDoc="0" locked="0" layoutInCell="1" allowOverlap="1" wp14:anchorId="7B599504" wp14:editId="5FB33008">
                <wp:simplePos x="0" y="0"/>
                <wp:positionH relativeFrom="column">
                  <wp:posOffset>2333625</wp:posOffset>
                </wp:positionH>
                <wp:positionV relativeFrom="paragraph">
                  <wp:posOffset>636</wp:posOffset>
                </wp:positionV>
                <wp:extent cx="4034730" cy="323850"/>
                <wp:effectExtent l="0" t="0" r="0" b="0"/>
                <wp:wrapNone/>
                <wp:docPr id="19" name="TextBox 4"/>
                <wp:cNvGraphicFramePr/>
                <a:graphic xmlns:a="http://schemas.openxmlformats.org/drawingml/2006/main">
                  <a:graphicData uri="http://schemas.microsoft.com/office/word/2010/wordprocessingShape">
                    <wps:wsp>
                      <wps:cNvSpPr txBox="1"/>
                      <wps:spPr>
                        <a:xfrm>
                          <a:off x="0" y="0"/>
                          <a:ext cx="4034730" cy="323850"/>
                        </a:xfrm>
                        <a:prstGeom prst="rect">
                          <a:avLst/>
                        </a:prstGeom>
                        <a:noFill/>
                      </wps:spPr>
                      <wps:txbx>
                        <w:txbxContent>
                          <w:p w14:paraId="2C1FB9BD" w14:textId="77777777" w:rsidR="004D08D3" w:rsidRPr="00DB743C" w:rsidRDefault="004D08D3" w:rsidP="00DB743C">
                            <w:pPr>
                              <w:pStyle w:val="ListParagraph"/>
                              <w:numPr>
                                <w:ilvl w:val="0"/>
                                <w:numId w:val="28"/>
                              </w:numPr>
                              <w:jc w:val="right"/>
                              <w:textAlignment w:val="baseline"/>
                              <w:rPr>
                                <w:rFonts w:ascii="Verdana" w:eastAsia="Verdana" w:hAnsi="Verdana" w:cs="Verdana"/>
                                <w:i/>
                                <w:iCs/>
                                <w:color w:val="3F3F3F"/>
                                <w:kern w:val="24"/>
                                <w:sz w:val="12"/>
                                <w:szCs w:val="12"/>
                              </w:rPr>
                            </w:pPr>
                            <w:r w:rsidRPr="00DB743C">
                              <w:rPr>
                                <w:rFonts w:ascii="Verdana" w:eastAsia="Verdana" w:hAnsi="Verdana" w:cs="Verdana"/>
                                <w:i/>
                                <w:iCs/>
                                <w:color w:val="3F3F3F"/>
                                <w:kern w:val="24"/>
                                <w:sz w:val="12"/>
                                <w:szCs w:val="12"/>
                              </w:rPr>
                              <w:t>Source: TechSci Research</w:t>
                            </w:r>
                            <w:ins w:id="161" w:author="Hardik Malhotra" w:date="2021-12-02T20:58:00Z">
                              <w:r w:rsidRPr="00DB743C">
                                <w:rPr>
                                  <w:rFonts w:ascii="Verdana" w:eastAsia="Verdana" w:hAnsi="Verdana" w:cs="Verdana"/>
                                  <w:i/>
                                  <w:iCs/>
                                  <w:color w:val="3F3F3F"/>
                                  <w:kern w:val="24"/>
                                  <w:sz w:val="12"/>
                                  <w:szCs w:val="12"/>
                                </w:rPr>
                                <w:t xml:space="preserve"> based on exhaustive primary and secondary research</w:t>
                              </w:r>
                            </w:ins>
                          </w:p>
                          <w:p w14:paraId="03673D16" w14:textId="7C5FD0A8" w:rsidR="004D08D3" w:rsidRPr="00C62BA4" w:rsidRDefault="004D08D3"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B599504" id="_x0000_s1140" type="#_x0000_t202" style="position:absolute;left:0;text-align:left;margin-left:183.75pt;margin-top:.05pt;width:317.7pt;height:25.5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" filled="f" stroked="f">
                <v:textbox>
                  <w:txbxContent>
                    <w:p w14:paraId="2C1FB9BD" w14:textId="77777777" w:rsidR="004D08D3" w:rsidRPr="00DB743C" w:rsidRDefault="004D08D3" w:rsidP="00DB743C">
                      <w:pPr>
                        <w:pStyle w:val="ListParagraph"/>
                        <w:numPr>
                          <w:ilvl w:val="0"/>
                          <w:numId w:val="28"/>
                        </w:numPr>
                        <w:jc w:val="right"/>
                        <w:textAlignment w:val="baseline"/>
                        <w:rPr>
                          <w:rFonts w:ascii="Verdana" w:eastAsia="Verdana" w:hAnsi="Verdana" w:cs="Verdana"/>
                          <w:i/>
                          <w:iCs/>
                          <w:color w:val="3F3F3F"/>
                          <w:kern w:val="24"/>
                          <w:sz w:val="12"/>
                          <w:szCs w:val="12"/>
                        </w:rPr>
                      </w:pPr>
                      <w:r w:rsidRPr="00DB743C">
                        <w:rPr>
                          <w:rFonts w:ascii="Verdana" w:eastAsia="Verdana" w:hAnsi="Verdana" w:cs="Verdana"/>
                          <w:i/>
                          <w:iCs/>
                          <w:color w:val="3F3F3F"/>
                          <w:kern w:val="24"/>
                          <w:sz w:val="12"/>
                          <w:szCs w:val="12"/>
                        </w:rPr>
                        <w:t>Source: TechSci Research</w:t>
                      </w:r>
                      <w:ins w:id="229" w:author="Hardik Malhotra" w:date="2021-12-02T20:58:00Z">
                        <w:r w:rsidRPr="00DB743C">
                          <w:rPr>
                            <w:rFonts w:ascii="Verdana" w:eastAsia="Verdana" w:hAnsi="Verdana" w:cs="Verdana"/>
                            <w:i/>
                            <w:iCs/>
                            <w:color w:val="3F3F3F"/>
                            <w:kern w:val="24"/>
                            <w:sz w:val="12"/>
                            <w:szCs w:val="12"/>
                          </w:rPr>
                          <w:t xml:space="preserve"> based on exhaustive primary and secondary research</w:t>
                        </w:r>
                      </w:ins>
                    </w:p>
                    <w:p w14:paraId="03673D16" w14:textId="7C5FD0A8" w:rsidR="004D08D3" w:rsidRPr="00C62BA4" w:rsidRDefault="004D08D3"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v:textbox>
              </v:shape>
            </w:pict>
          </mc:Fallback>
        </mc:AlternateContent>
      </w:r>
    </w:p>
    <w:p w14:paraId="007D3DEC" w14:textId="77777777" w:rsidR="00751D1F" w:rsidRDefault="00751D1F" w:rsidP="0061645E">
      <w:pPr>
        <w:spacing w:line="360" w:lineRule="auto"/>
        <w:textAlignment w:val="baseline"/>
        <w:rPr>
          <w:rFonts w:ascii="Arial" w:hAnsi="Arial" w:cs="Arial"/>
          <w:b/>
          <w:bCs/>
          <w:sz w:val="24"/>
          <w:szCs w:val="24"/>
        </w:rPr>
      </w:pPr>
    </w:p>
    <w:p w14:paraId="478BE878" w14:textId="08780C51"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 xml:space="preserve">3.2.6.5. Demand By Sales Channel </w:t>
      </w:r>
    </w:p>
    <w:p w14:paraId="1C7D360A" w14:textId="3022F3B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47: Middle East &amp; Africa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90A1B6A" w14:textId="226D932A" w:rsidR="00A14586" w:rsidRPr="002B5730" w:rsidRDefault="00A14586" w:rsidP="00A14586">
      <w:pPr>
        <w:tabs>
          <w:tab w:val="left" w:pos="1275"/>
        </w:tabs>
        <w:rPr>
          <w:rFonts w:ascii="Arial" w:eastAsia="Arial" w:hAnsi="Arial" w:cs="Arial"/>
          <w:color w:val="000000" w:themeColor="text1"/>
          <w:sz w:val="24"/>
          <w:szCs w:val="24"/>
        </w:rPr>
      </w:pPr>
    </w:p>
    <w:p w14:paraId="7A5AF8D5" w14:textId="1F77608B"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139F24E8">
                <wp:simplePos x="0" y="0"/>
                <wp:positionH relativeFrom="margin">
                  <wp:posOffset>2838450</wp:posOffset>
                </wp:positionH>
                <wp:positionV relativeFrom="paragraph">
                  <wp:posOffset>1656081</wp:posOffset>
                </wp:positionV>
                <wp:extent cx="3445510" cy="266700"/>
                <wp:effectExtent l="0" t="0" r="0" b="0"/>
                <wp:wrapNone/>
                <wp:docPr id="175" name="TextBox 4"/>
                <wp:cNvGraphicFramePr/>
                <a:graphic xmlns:a="http://schemas.openxmlformats.org/drawingml/2006/main">
                  <a:graphicData uri="http://schemas.microsoft.com/office/word/2010/wordprocessingShape">
                    <wps:wsp>
                      <wps:cNvSpPr txBox="1"/>
                      <wps:spPr>
                        <a:xfrm>
                          <a:off x="0" y="0"/>
                          <a:ext cx="3445510" cy="266700"/>
                        </a:xfrm>
                        <a:prstGeom prst="rect">
                          <a:avLst/>
                        </a:prstGeom>
                        <a:noFill/>
                      </wps:spPr>
                      <wps:txbx>
                        <w:txbxContent>
                          <w:p w14:paraId="47374E80"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2B8BEAE" w14:textId="784697B7" w:rsidR="004D08D3" w:rsidRPr="004644A7" w:rsidRDefault="004D08D3" w:rsidP="009F5EE3">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72F07E" id="_x0000_s1141" type="#_x0000_t202" style="position:absolute;margin-left:223.5pt;margin-top:130.4pt;width:271.3pt;height:21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" filled="f" stroked="f">
                <v:textbox>
                  <w:txbxContent>
                    <w:p w14:paraId="47374E80" w14:textId="77777777" w:rsidR="004D08D3" w:rsidRPr="005858C1" w:rsidRDefault="004D08D3" w:rsidP="00DB743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2B8BEAE" w14:textId="784697B7" w:rsidR="004D08D3" w:rsidRPr="004644A7" w:rsidRDefault="004D08D3" w:rsidP="009F5EE3">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44F0F9E0">
            <wp:extent cx="6353175" cy="186690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A14586" w:rsidRPr="002B5730">
        <w:rPr>
          <w:rFonts w:ascii="Arial" w:eastAsia="Arial" w:hAnsi="Arial" w:cs="Arial"/>
          <w:color w:val="000000" w:themeColor="text1"/>
          <w:sz w:val="24"/>
          <w:szCs w:val="24"/>
        </w:rPr>
        <w:tab/>
      </w:r>
    </w:p>
    <w:p w14:paraId="41BF790E" w14:textId="4D4192CB" w:rsidR="00E2530D" w:rsidRDefault="00E2530D" w:rsidP="009F5EE3">
      <w:pPr>
        <w:rPr>
          <w:rFonts w:ascii="Arial" w:eastAsia="Arial" w:hAnsi="Arial" w:cs="Arial"/>
          <w:color w:val="000000" w:themeColor="text1"/>
          <w:sz w:val="24"/>
          <w:szCs w:val="24"/>
        </w:rPr>
      </w:pPr>
    </w:p>
    <w:tbl>
      <w:tblPr>
        <w:tblW w:w="10176" w:type="dxa"/>
        <w:tblInd w:w="-5" w:type="dxa"/>
        <w:tblLook w:val="04A0" w:firstRow="1" w:lastRow="0" w:firstColumn="1" w:lastColumn="0" w:noHBand="0" w:noVBand="1"/>
      </w:tblPr>
      <w:tblGrid>
        <w:gridCol w:w="2714"/>
        <w:gridCol w:w="1188"/>
        <w:gridCol w:w="1188"/>
        <w:gridCol w:w="1188"/>
        <w:gridCol w:w="1190"/>
        <w:gridCol w:w="1357"/>
        <w:gridCol w:w="1351"/>
      </w:tblGrid>
      <w:tr w:rsidR="00630962" w:rsidRPr="008D1421" w14:paraId="2E8735ED" w14:textId="77777777" w:rsidTr="00630962">
        <w:trPr>
          <w:trHeight w:val="343"/>
        </w:trPr>
        <w:tc>
          <w:tcPr>
            <w:tcW w:w="271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8777E86" w14:textId="60086CCE" w:rsidR="00630962" w:rsidRPr="008D1421" w:rsidRDefault="00630962" w:rsidP="00E80F8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w:t>
            </w:r>
          </w:p>
        </w:tc>
        <w:tc>
          <w:tcPr>
            <w:tcW w:w="1188" w:type="dxa"/>
            <w:tcBorders>
              <w:top w:val="single" w:sz="4" w:space="0" w:color="auto"/>
              <w:left w:val="nil"/>
              <w:bottom w:val="single" w:sz="4" w:space="0" w:color="auto"/>
              <w:right w:val="single" w:sz="4" w:space="0" w:color="auto"/>
            </w:tcBorders>
            <w:shd w:val="clear" w:color="auto" w:fill="C00000"/>
            <w:noWrap/>
            <w:vAlign w:val="center"/>
            <w:hideMark/>
          </w:tcPr>
          <w:p w14:paraId="7B3DD303"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188" w:type="dxa"/>
            <w:tcBorders>
              <w:top w:val="single" w:sz="4" w:space="0" w:color="auto"/>
              <w:left w:val="nil"/>
              <w:bottom w:val="single" w:sz="4" w:space="0" w:color="auto"/>
              <w:right w:val="single" w:sz="4" w:space="0" w:color="auto"/>
            </w:tcBorders>
            <w:shd w:val="clear" w:color="auto" w:fill="C00000"/>
            <w:noWrap/>
            <w:vAlign w:val="center"/>
            <w:hideMark/>
          </w:tcPr>
          <w:p w14:paraId="0DD50F5B"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188" w:type="dxa"/>
            <w:tcBorders>
              <w:top w:val="single" w:sz="4" w:space="0" w:color="auto"/>
              <w:left w:val="nil"/>
              <w:bottom w:val="single" w:sz="4" w:space="0" w:color="auto"/>
              <w:right w:val="single" w:sz="4" w:space="0" w:color="auto"/>
            </w:tcBorders>
            <w:shd w:val="clear" w:color="auto" w:fill="C00000"/>
            <w:noWrap/>
            <w:vAlign w:val="bottom"/>
            <w:hideMark/>
          </w:tcPr>
          <w:p w14:paraId="41BAD3E0"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190" w:type="dxa"/>
            <w:tcBorders>
              <w:top w:val="single" w:sz="4" w:space="0" w:color="auto"/>
              <w:left w:val="nil"/>
              <w:bottom w:val="single" w:sz="4" w:space="0" w:color="auto"/>
              <w:right w:val="single" w:sz="4" w:space="0" w:color="auto"/>
            </w:tcBorders>
            <w:shd w:val="clear" w:color="auto" w:fill="C00000"/>
            <w:noWrap/>
            <w:vAlign w:val="bottom"/>
            <w:hideMark/>
          </w:tcPr>
          <w:p w14:paraId="375F0C98"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57" w:type="dxa"/>
            <w:tcBorders>
              <w:top w:val="single" w:sz="4" w:space="0" w:color="auto"/>
              <w:left w:val="nil"/>
              <w:bottom w:val="single" w:sz="4" w:space="0" w:color="auto"/>
              <w:right w:val="single" w:sz="4" w:space="0" w:color="auto"/>
            </w:tcBorders>
            <w:shd w:val="clear" w:color="auto" w:fill="C00000"/>
            <w:noWrap/>
            <w:vAlign w:val="bottom"/>
            <w:hideMark/>
          </w:tcPr>
          <w:p w14:paraId="5473035A"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51" w:type="dxa"/>
            <w:tcBorders>
              <w:top w:val="single" w:sz="4" w:space="0" w:color="auto"/>
              <w:left w:val="nil"/>
              <w:bottom w:val="single" w:sz="4" w:space="0" w:color="auto"/>
              <w:right w:val="single" w:sz="4" w:space="0" w:color="auto"/>
            </w:tcBorders>
            <w:shd w:val="clear" w:color="auto" w:fill="C00000"/>
            <w:noWrap/>
            <w:vAlign w:val="bottom"/>
            <w:hideMark/>
          </w:tcPr>
          <w:p w14:paraId="5B546F42" w14:textId="77777777" w:rsidR="00630962" w:rsidRPr="008D1421" w:rsidRDefault="00630962" w:rsidP="00E80F8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47243165" w14:textId="77777777" w:rsidTr="00630962">
        <w:trPr>
          <w:trHeight w:val="407"/>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142C9BF1" w14:textId="77777777" w:rsidR="00630962" w:rsidRPr="008D1421" w:rsidRDefault="00630962"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188" w:type="dxa"/>
            <w:tcBorders>
              <w:top w:val="nil"/>
              <w:left w:val="nil"/>
              <w:bottom w:val="single" w:sz="4" w:space="0" w:color="auto"/>
              <w:right w:val="single" w:sz="4" w:space="0" w:color="auto"/>
            </w:tcBorders>
            <w:shd w:val="clear" w:color="000000" w:fill="FFFFFF"/>
            <w:noWrap/>
            <w:vAlign w:val="center"/>
            <w:hideMark/>
          </w:tcPr>
          <w:p w14:paraId="0E673409" w14:textId="2052405A"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41</w:t>
            </w:r>
          </w:p>
        </w:tc>
        <w:tc>
          <w:tcPr>
            <w:tcW w:w="1188" w:type="dxa"/>
            <w:tcBorders>
              <w:top w:val="nil"/>
              <w:left w:val="nil"/>
              <w:bottom w:val="single" w:sz="4" w:space="0" w:color="auto"/>
              <w:right w:val="single" w:sz="4" w:space="0" w:color="auto"/>
            </w:tcBorders>
            <w:shd w:val="clear" w:color="000000" w:fill="FFFFFF"/>
            <w:noWrap/>
            <w:vAlign w:val="center"/>
            <w:hideMark/>
          </w:tcPr>
          <w:p w14:paraId="2843FBB0" w14:textId="328DA282"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43</w:t>
            </w:r>
          </w:p>
        </w:tc>
        <w:tc>
          <w:tcPr>
            <w:tcW w:w="1188" w:type="dxa"/>
            <w:tcBorders>
              <w:top w:val="nil"/>
              <w:left w:val="nil"/>
              <w:bottom w:val="single" w:sz="4" w:space="0" w:color="auto"/>
              <w:right w:val="single" w:sz="4" w:space="0" w:color="auto"/>
            </w:tcBorders>
            <w:shd w:val="clear" w:color="000000" w:fill="FFFFFF"/>
            <w:noWrap/>
            <w:vAlign w:val="center"/>
            <w:hideMark/>
          </w:tcPr>
          <w:p w14:paraId="531B4E2D" w14:textId="60D8E0C1"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44</w:t>
            </w:r>
          </w:p>
        </w:tc>
        <w:tc>
          <w:tcPr>
            <w:tcW w:w="1190" w:type="dxa"/>
            <w:tcBorders>
              <w:top w:val="nil"/>
              <w:left w:val="nil"/>
              <w:bottom w:val="single" w:sz="4" w:space="0" w:color="auto"/>
              <w:right w:val="single" w:sz="4" w:space="0" w:color="auto"/>
            </w:tcBorders>
            <w:shd w:val="clear" w:color="000000" w:fill="FFFFFF"/>
            <w:noWrap/>
            <w:vAlign w:val="center"/>
            <w:hideMark/>
          </w:tcPr>
          <w:p w14:paraId="5992F9E0" w14:textId="756EC5DC"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47</w:t>
            </w:r>
          </w:p>
        </w:tc>
        <w:tc>
          <w:tcPr>
            <w:tcW w:w="1357" w:type="dxa"/>
            <w:tcBorders>
              <w:top w:val="nil"/>
              <w:left w:val="nil"/>
              <w:bottom w:val="single" w:sz="4" w:space="0" w:color="auto"/>
              <w:right w:val="single" w:sz="4" w:space="0" w:color="auto"/>
            </w:tcBorders>
            <w:shd w:val="clear" w:color="000000" w:fill="FFFFFF"/>
            <w:noWrap/>
            <w:vAlign w:val="center"/>
            <w:hideMark/>
          </w:tcPr>
          <w:p w14:paraId="7688E4EE" w14:textId="42F5EE45"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c>
          <w:tcPr>
            <w:tcW w:w="1351" w:type="dxa"/>
            <w:tcBorders>
              <w:top w:val="nil"/>
              <w:left w:val="nil"/>
              <w:bottom w:val="single" w:sz="4" w:space="0" w:color="auto"/>
              <w:right w:val="single" w:sz="4" w:space="0" w:color="auto"/>
            </w:tcBorders>
            <w:shd w:val="clear" w:color="000000" w:fill="FFFFFF"/>
            <w:noWrap/>
            <w:vAlign w:val="center"/>
            <w:hideMark/>
          </w:tcPr>
          <w:p w14:paraId="7CC38780" w14:textId="19D78077"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w:t>
            </w:r>
          </w:p>
        </w:tc>
      </w:tr>
      <w:tr w:rsidR="00630962" w:rsidRPr="008D1421" w14:paraId="51F926A3" w14:textId="77777777" w:rsidTr="00630962">
        <w:trPr>
          <w:trHeight w:val="407"/>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5287C6AF" w14:textId="77777777" w:rsidR="00630962" w:rsidRPr="008D1421" w:rsidRDefault="00630962"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188" w:type="dxa"/>
            <w:tcBorders>
              <w:top w:val="nil"/>
              <w:left w:val="nil"/>
              <w:bottom w:val="single" w:sz="4" w:space="0" w:color="auto"/>
              <w:right w:val="single" w:sz="4" w:space="0" w:color="auto"/>
            </w:tcBorders>
            <w:shd w:val="clear" w:color="000000" w:fill="FFFFFF"/>
            <w:noWrap/>
            <w:vAlign w:val="center"/>
            <w:hideMark/>
          </w:tcPr>
          <w:p w14:paraId="3DDDFCFE" w14:textId="46E83876"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188" w:type="dxa"/>
            <w:tcBorders>
              <w:top w:val="nil"/>
              <w:left w:val="nil"/>
              <w:bottom w:val="single" w:sz="4" w:space="0" w:color="auto"/>
              <w:right w:val="single" w:sz="4" w:space="0" w:color="auto"/>
            </w:tcBorders>
            <w:shd w:val="clear" w:color="000000" w:fill="FFFFFF"/>
            <w:noWrap/>
            <w:vAlign w:val="center"/>
            <w:hideMark/>
          </w:tcPr>
          <w:p w14:paraId="083F78D0" w14:textId="6576F644"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188" w:type="dxa"/>
            <w:tcBorders>
              <w:top w:val="nil"/>
              <w:left w:val="nil"/>
              <w:bottom w:val="single" w:sz="4" w:space="0" w:color="auto"/>
              <w:right w:val="single" w:sz="4" w:space="0" w:color="auto"/>
            </w:tcBorders>
            <w:shd w:val="clear" w:color="000000" w:fill="FFFFFF"/>
            <w:noWrap/>
            <w:vAlign w:val="center"/>
            <w:hideMark/>
          </w:tcPr>
          <w:p w14:paraId="060A838E" w14:textId="6879D1B7"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190" w:type="dxa"/>
            <w:tcBorders>
              <w:top w:val="nil"/>
              <w:left w:val="nil"/>
              <w:bottom w:val="single" w:sz="4" w:space="0" w:color="auto"/>
              <w:right w:val="single" w:sz="4" w:space="0" w:color="auto"/>
            </w:tcBorders>
            <w:shd w:val="clear" w:color="000000" w:fill="FFFFFF"/>
            <w:noWrap/>
            <w:vAlign w:val="center"/>
            <w:hideMark/>
          </w:tcPr>
          <w:p w14:paraId="5C6596B5" w14:textId="5B1BCAEC"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357" w:type="dxa"/>
            <w:tcBorders>
              <w:top w:val="nil"/>
              <w:left w:val="nil"/>
              <w:bottom w:val="single" w:sz="4" w:space="0" w:color="auto"/>
              <w:right w:val="single" w:sz="4" w:space="0" w:color="auto"/>
            </w:tcBorders>
            <w:shd w:val="clear" w:color="000000" w:fill="FFFFFF"/>
            <w:noWrap/>
            <w:vAlign w:val="center"/>
            <w:hideMark/>
          </w:tcPr>
          <w:p w14:paraId="40537977" w14:textId="6948511A"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351" w:type="dxa"/>
            <w:tcBorders>
              <w:top w:val="nil"/>
              <w:left w:val="nil"/>
              <w:bottom w:val="single" w:sz="4" w:space="0" w:color="auto"/>
              <w:right w:val="single" w:sz="4" w:space="0" w:color="auto"/>
            </w:tcBorders>
            <w:shd w:val="clear" w:color="000000" w:fill="FFFFFF"/>
            <w:noWrap/>
            <w:vAlign w:val="center"/>
            <w:hideMark/>
          </w:tcPr>
          <w:p w14:paraId="5D67B0A8" w14:textId="6E6E40E3"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r>
      <w:tr w:rsidR="00630962" w:rsidRPr="008D1421" w14:paraId="0DEBB1CB" w14:textId="77777777" w:rsidTr="00630962">
        <w:trPr>
          <w:trHeight w:val="395"/>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5E4C2217" w14:textId="77777777" w:rsidR="00630962" w:rsidRPr="00905DCB" w:rsidRDefault="00630962" w:rsidP="00751D1F">
            <w:pPr>
              <w:spacing w:after="0" w:line="240" w:lineRule="auto"/>
              <w:rPr>
                <w:rFonts w:ascii="Arial" w:eastAsia="Times New Roman" w:hAnsi="Arial" w:cs="Arial"/>
                <w:b/>
                <w:bCs/>
                <w:color w:val="000000"/>
                <w:sz w:val="20"/>
                <w:szCs w:val="20"/>
                <w:lang w:val="en-US"/>
              </w:rPr>
            </w:pPr>
            <w:r w:rsidRPr="00905DCB">
              <w:rPr>
                <w:rFonts w:ascii="Arial" w:hAnsi="Arial" w:cs="Arial"/>
                <w:b/>
                <w:bCs/>
                <w:color w:val="000000"/>
                <w:sz w:val="20"/>
                <w:szCs w:val="20"/>
              </w:rPr>
              <w:t>Total</w:t>
            </w:r>
          </w:p>
        </w:tc>
        <w:tc>
          <w:tcPr>
            <w:tcW w:w="1188" w:type="dxa"/>
            <w:tcBorders>
              <w:top w:val="nil"/>
              <w:left w:val="nil"/>
              <w:bottom w:val="single" w:sz="4" w:space="0" w:color="auto"/>
              <w:right w:val="single" w:sz="4" w:space="0" w:color="auto"/>
            </w:tcBorders>
            <w:shd w:val="clear" w:color="000000" w:fill="FFFFFF"/>
            <w:noWrap/>
            <w:vAlign w:val="center"/>
            <w:hideMark/>
          </w:tcPr>
          <w:p w14:paraId="29C4B542" w14:textId="5F72DC21"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1188" w:type="dxa"/>
            <w:tcBorders>
              <w:top w:val="nil"/>
              <w:left w:val="nil"/>
              <w:bottom w:val="single" w:sz="4" w:space="0" w:color="auto"/>
              <w:right w:val="single" w:sz="4" w:space="0" w:color="auto"/>
            </w:tcBorders>
            <w:shd w:val="clear" w:color="000000" w:fill="FFFFFF"/>
            <w:noWrap/>
            <w:vAlign w:val="center"/>
            <w:hideMark/>
          </w:tcPr>
          <w:p w14:paraId="7A6A63D7" w14:textId="78515B50"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1188" w:type="dxa"/>
            <w:tcBorders>
              <w:top w:val="nil"/>
              <w:left w:val="nil"/>
              <w:bottom w:val="single" w:sz="4" w:space="0" w:color="auto"/>
              <w:right w:val="single" w:sz="4" w:space="0" w:color="auto"/>
            </w:tcBorders>
            <w:shd w:val="clear" w:color="000000" w:fill="FFFFFF"/>
            <w:noWrap/>
            <w:vAlign w:val="center"/>
            <w:hideMark/>
          </w:tcPr>
          <w:p w14:paraId="5E851827" w14:textId="125BA5F9"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1190" w:type="dxa"/>
            <w:tcBorders>
              <w:top w:val="nil"/>
              <w:left w:val="nil"/>
              <w:bottom w:val="single" w:sz="4" w:space="0" w:color="auto"/>
              <w:right w:val="single" w:sz="4" w:space="0" w:color="auto"/>
            </w:tcBorders>
            <w:shd w:val="clear" w:color="000000" w:fill="FFFFFF"/>
            <w:noWrap/>
            <w:vAlign w:val="center"/>
            <w:hideMark/>
          </w:tcPr>
          <w:p w14:paraId="32FC837C" w14:textId="173CDEDE"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1357" w:type="dxa"/>
            <w:tcBorders>
              <w:top w:val="nil"/>
              <w:left w:val="nil"/>
              <w:bottom w:val="single" w:sz="4" w:space="0" w:color="auto"/>
              <w:right w:val="single" w:sz="4" w:space="0" w:color="auto"/>
            </w:tcBorders>
            <w:shd w:val="clear" w:color="000000" w:fill="FFFFFF"/>
            <w:noWrap/>
            <w:vAlign w:val="center"/>
            <w:hideMark/>
          </w:tcPr>
          <w:p w14:paraId="1C4CF46E" w14:textId="2202383C"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1351" w:type="dxa"/>
            <w:tcBorders>
              <w:top w:val="nil"/>
              <w:left w:val="nil"/>
              <w:bottom w:val="single" w:sz="4" w:space="0" w:color="auto"/>
              <w:right w:val="single" w:sz="4" w:space="0" w:color="auto"/>
            </w:tcBorders>
            <w:shd w:val="clear" w:color="000000" w:fill="FFFFFF"/>
            <w:noWrap/>
            <w:vAlign w:val="center"/>
            <w:hideMark/>
          </w:tcPr>
          <w:p w14:paraId="4F49E545" w14:textId="4A93A5BF"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r>
    </w:tbl>
    <w:p w14:paraId="04EEBEBE" w14:textId="67A9579A" w:rsidR="00967807" w:rsidRDefault="008D1421"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9968" behindDoc="0" locked="0" layoutInCell="1" allowOverlap="1" wp14:anchorId="29582DB4" wp14:editId="4E1DA6DE">
                <wp:simplePos x="0" y="0"/>
                <wp:positionH relativeFrom="margin">
                  <wp:posOffset>2990850</wp:posOffset>
                </wp:positionH>
                <wp:positionV relativeFrom="paragraph">
                  <wp:posOffset>31115</wp:posOffset>
                </wp:positionV>
                <wp:extent cx="3435985" cy="266700"/>
                <wp:effectExtent l="0" t="0" r="0" b="0"/>
                <wp:wrapNone/>
                <wp:docPr id="1278" name="TextBox 4"/>
                <wp:cNvGraphicFramePr/>
                <a:graphic xmlns:a="http://schemas.openxmlformats.org/drawingml/2006/main">
                  <a:graphicData uri="http://schemas.microsoft.com/office/word/2010/wordprocessingShape">
                    <wps:wsp>
                      <wps:cNvSpPr txBox="1"/>
                      <wps:spPr>
                        <a:xfrm>
                          <a:off x="0" y="0"/>
                          <a:ext cx="3435985" cy="266700"/>
                        </a:xfrm>
                        <a:prstGeom prst="rect">
                          <a:avLst/>
                        </a:prstGeom>
                        <a:noFill/>
                      </wps:spPr>
                      <wps:txbx>
                        <w:txbxContent>
                          <w:p w14:paraId="47FB4A43"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AC98170" w14:textId="5B5787A2" w:rsidR="004D08D3" w:rsidRPr="004644A7" w:rsidRDefault="004D08D3" w:rsidP="008D1421">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582DB4" id="_x0000_s1142" type="#_x0000_t202" style="position:absolute;margin-left:235.5pt;margin-top:2.45pt;width:270.55pt;height:21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" filled="f" stroked="f">
                <v:textbox>
                  <w:txbxContent>
                    <w:p w14:paraId="47FB4A43"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AC98170" w14:textId="5B5787A2" w:rsidR="004D08D3" w:rsidRPr="004644A7" w:rsidRDefault="004D08D3" w:rsidP="008D1421">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7AC31E94" w14:textId="3F47F8D2" w:rsidR="00051677" w:rsidRPr="0061645E" w:rsidRDefault="00051677" w:rsidP="00051677">
      <w:pPr>
        <w:spacing w:line="360" w:lineRule="auto"/>
        <w:textAlignment w:val="baseline"/>
        <w:rPr>
          <w:rFonts w:ascii="Arial" w:hAnsi="Arial" w:cs="Arial"/>
          <w:b/>
          <w:bCs/>
          <w:sz w:val="24"/>
          <w:szCs w:val="24"/>
        </w:rPr>
      </w:pPr>
      <w:r w:rsidRPr="0061645E">
        <w:rPr>
          <w:rFonts w:ascii="Arial" w:hAnsi="Arial" w:cs="Arial"/>
          <w:b/>
          <w:bCs/>
          <w:sz w:val="24"/>
          <w:szCs w:val="24"/>
        </w:rPr>
        <w:t>3.2.6.6. Sales By Company</w:t>
      </w:r>
    </w:p>
    <w:p w14:paraId="79574D28" w14:textId="4C7EA44E" w:rsidR="00051677" w:rsidRPr="00051677" w:rsidRDefault="00051677" w:rsidP="00051677">
      <w:pPr>
        <w:spacing w:line="360" w:lineRule="auto"/>
        <w:textAlignment w:val="baseline"/>
        <w:rPr>
          <w:rFonts w:ascii="Arial" w:hAnsi="Arial" w:cs="Arial"/>
          <w:b/>
          <w:bCs/>
          <w:sz w:val="24"/>
          <w:szCs w:val="24"/>
        </w:rPr>
      </w:pPr>
      <w:r w:rsidRPr="00051677">
        <w:rPr>
          <w:rFonts w:ascii="Arial" w:hAnsi="Arial" w:cs="Arial"/>
          <w:b/>
          <w:bCs/>
          <w:sz w:val="24"/>
          <w:szCs w:val="24"/>
        </w:rPr>
        <w:t>Figure 48:  Middle East &amp; Africa Vinyl Ester Resin Sales, By Company, By Volume</w:t>
      </w:r>
      <w:r w:rsidR="007C5B32">
        <w:rPr>
          <w:rFonts w:ascii="Arial" w:hAnsi="Arial" w:cs="Arial"/>
          <w:b/>
          <w:bCs/>
          <w:sz w:val="24"/>
          <w:szCs w:val="24"/>
        </w:rPr>
        <w:t xml:space="preserve"> (000’ Tonnes)</w:t>
      </w:r>
      <w:r w:rsidRPr="00051677">
        <w:rPr>
          <w:rFonts w:ascii="Arial" w:hAnsi="Arial" w:cs="Arial"/>
          <w:b/>
          <w:bCs/>
          <w:sz w:val="24"/>
          <w:szCs w:val="24"/>
        </w:rPr>
        <w:t>, 2020</w: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0132B688">
                <wp:simplePos x="0" y="0"/>
                <wp:positionH relativeFrom="margin">
                  <wp:posOffset>3000375</wp:posOffset>
                </wp:positionH>
                <wp:positionV relativeFrom="paragraph">
                  <wp:posOffset>2282190</wp:posOffset>
                </wp:positionV>
                <wp:extent cx="3350895" cy="49530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3350895" cy="495300"/>
                        </a:xfrm>
                        <a:prstGeom prst="rect">
                          <a:avLst/>
                        </a:prstGeom>
                        <a:noFill/>
                      </wps:spPr>
                      <wps:txbx>
                        <w:txbxContent>
                          <w:p w14:paraId="204AFC20" w14:textId="1FBB10EF" w:rsidR="004D08D3" w:rsidRDefault="004D08D3"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695FE418"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E4AE88C" w14:textId="629781EA" w:rsidR="004D08D3" w:rsidRPr="00CE35EB" w:rsidRDefault="004D08D3"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143" type="#_x0000_t202" style="position:absolute;margin-left:236.25pt;margin-top:179.7pt;width:263.85pt;height:39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" filled="f" stroked="f">
                <v:textbox>
                  <w:txbxContent>
                    <w:p w14:paraId="204AFC20" w14:textId="1FBB10EF" w:rsidR="004D08D3" w:rsidRDefault="004D08D3"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695FE418"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E4AE88C" w14:textId="629781EA" w:rsidR="004D08D3" w:rsidRPr="00CE35EB" w:rsidRDefault="004D08D3"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00C77616" w:rsidRPr="002B5730">
        <w:rPr>
          <w:noProof/>
          <w:color w:val="000000" w:themeColor="text1"/>
        </w:rPr>
        <w:drawing>
          <wp:inline distT="0" distB="0" distL="0" distR="0" wp14:anchorId="3E0AA2E0" wp14:editId="71643CC2">
            <wp:extent cx="6457950" cy="2276475"/>
            <wp:effectExtent l="0" t="0" r="0" b="0"/>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945E69" w14:textId="77777777" w:rsidR="00ED7DD8" w:rsidRDefault="00ED7DD8" w:rsidP="000C07D2">
      <w:pPr>
        <w:spacing w:line="360" w:lineRule="auto"/>
        <w:textAlignment w:val="baseline"/>
        <w:rPr>
          <w:rFonts w:ascii="Arial" w:hAnsi="Arial" w:cs="Arial"/>
          <w:b/>
          <w:bCs/>
          <w:sz w:val="24"/>
          <w:szCs w:val="24"/>
        </w:rPr>
      </w:pPr>
    </w:p>
    <w:p w14:paraId="789D241F" w14:textId="77777777" w:rsidR="003B4B95" w:rsidRDefault="003B4B95" w:rsidP="000C07D2">
      <w:pPr>
        <w:spacing w:line="360" w:lineRule="auto"/>
        <w:textAlignment w:val="baseline"/>
        <w:rPr>
          <w:rFonts w:ascii="Arial" w:hAnsi="Arial" w:cs="Arial"/>
          <w:b/>
          <w:bCs/>
          <w:sz w:val="24"/>
          <w:szCs w:val="24"/>
        </w:rPr>
      </w:pPr>
    </w:p>
    <w:p w14:paraId="1F7CB8B1" w14:textId="77777777" w:rsidR="003B4B95" w:rsidRDefault="003B4B95" w:rsidP="000C07D2">
      <w:pPr>
        <w:spacing w:line="360" w:lineRule="auto"/>
        <w:textAlignment w:val="baseline"/>
        <w:rPr>
          <w:rFonts w:ascii="Arial" w:hAnsi="Arial" w:cs="Arial"/>
          <w:b/>
          <w:bCs/>
          <w:sz w:val="24"/>
          <w:szCs w:val="24"/>
        </w:rPr>
      </w:pPr>
    </w:p>
    <w:p w14:paraId="5FBEAFCD" w14:textId="77777777" w:rsidR="003B4B95" w:rsidRDefault="003B4B95" w:rsidP="000C07D2">
      <w:pPr>
        <w:spacing w:line="360" w:lineRule="auto"/>
        <w:textAlignment w:val="baseline"/>
        <w:rPr>
          <w:rFonts w:ascii="Arial" w:hAnsi="Arial" w:cs="Arial"/>
          <w:b/>
          <w:bCs/>
          <w:sz w:val="24"/>
          <w:szCs w:val="24"/>
        </w:rPr>
      </w:pPr>
    </w:p>
    <w:p w14:paraId="76A2DE4F" w14:textId="77777777" w:rsidR="003B4B95" w:rsidRDefault="003B4B95" w:rsidP="000C07D2">
      <w:pPr>
        <w:spacing w:line="360" w:lineRule="auto"/>
        <w:textAlignment w:val="baseline"/>
        <w:rPr>
          <w:rFonts w:ascii="Arial" w:hAnsi="Arial" w:cs="Arial"/>
          <w:b/>
          <w:bCs/>
          <w:sz w:val="24"/>
          <w:szCs w:val="24"/>
        </w:rPr>
      </w:pPr>
    </w:p>
    <w:p w14:paraId="27A2E865" w14:textId="77777777" w:rsidR="003B4B95" w:rsidRDefault="003B4B95" w:rsidP="000C07D2">
      <w:pPr>
        <w:spacing w:line="360" w:lineRule="auto"/>
        <w:textAlignment w:val="baseline"/>
        <w:rPr>
          <w:rFonts w:ascii="Arial" w:hAnsi="Arial" w:cs="Arial"/>
          <w:b/>
          <w:bCs/>
          <w:sz w:val="24"/>
          <w:szCs w:val="24"/>
        </w:rPr>
      </w:pPr>
    </w:p>
    <w:p w14:paraId="15B9200A" w14:textId="77777777" w:rsidR="003B4B95" w:rsidRDefault="003B4B95" w:rsidP="000C07D2">
      <w:pPr>
        <w:spacing w:line="360" w:lineRule="auto"/>
        <w:textAlignment w:val="baseline"/>
        <w:rPr>
          <w:rFonts w:ascii="Arial" w:hAnsi="Arial" w:cs="Arial"/>
          <w:b/>
          <w:bCs/>
          <w:sz w:val="24"/>
          <w:szCs w:val="24"/>
        </w:rPr>
      </w:pPr>
    </w:p>
    <w:p w14:paraId="29EA5B20" w14:textId="77777777" w:rsidR="003B4B95" w:rsidRDefault="003B4B95" w:rsidP="000C07D2">
      <w:pPr>
        <w:spacing w:line="360" w:lineRule="auto"/>
        <w:textAlignment w:val="baseline"/>
        <w:rPr>
          <w:rFonts w:ascii="Arial" w:hAnsi="Arial" w:cs="Arial"/>
          <w:b/>
          <w:bCs/>
          <w:sz w:val="24"/>
          <w:szCs w:val="24"/>
        </w:rPr>
      </w:pPr>
    </w:p>
    <w:p w14:paraId="5E7BB5D6" w14:textId="77777777" w:rsidR="003B4B95" w:rsidRDefault="003B4B95" w:rsidP="000C07D2">
      <w:pPr>
        <w:spacing w:line="360" w:lineRule="auto"/>
        <w:textAlignment w:val="baseline"/>
        <w:rPr>
          <w:rFonts w:ascii="Arial" w:hAnsi="Arial" w:cs="Arial"/>
          <w:b/>
          <w:bCs/>
          <w:sz w:val="24"/>
          <w:szCs w:val="24"/>
        </w:rPr>
      </w:pPr>
    </w:p>
    <w:p w14:paraId="37D8B69B" w14:textId="77777777" w:rsidR="003B4B95" w:rsidRDefault="003B4B95" w:rsidP="000C07D2">
      <w:pPr>
        <w:spacing w:line="360" w:lineRule="auto"/>
        <w:textAlignment w:val="baseline"/>
        <w:rPr>
          <w:rFonts w:ascii="Arial" w:hAnsi="Arial" w:cs="Arial"/>
          <w:b/>
          <w:bCs/>
          <w:sz w:val="24"/>
          <w:szCs w:val="24"/>
        </w:rPr>
      </w:pPr>
    </w:p>
    <w:p w14:paraId="5B81B54D" w14:textId="4AFBC59B" w:rsidR="000C07D2" w:rsidRDefault="000C07D2" w:rsidP="000C07D2">
      <w:pPr>
        <w:spacing w:line="360" w:lineRule="auto"/>
        <w:textAlignment w:val="baseline"/>
        <w:rPr>
          <w:rFonts w:ascii="Arial" w:hAnsi="Arial" w:cs="Arial"/>
          <w:b/>
          <w:bCs/>
          <w:sz w:val="24"/>
          <w:szCs w:val="24"/>
        </w:rPr>
      </w:pPr>
      <w:r>
        <w:rPr>
          <w:rFonts w:ascii="Arial" w:hAnsi="Arial" w:cs="Arial"/>
          <w:b/>
          <w:bCs/>
          <w:sz w:val="24"/>
          <w:szCs w:val="24"/>
        </w:rPr>
        <w:lastRenderedPageBreak/>
        <w:t>India Demand Supply Scenario</w:t>
      </w:r>
    </w:p>
    <w:p w14:paraId="562F9A1F" w14:textId="05B4309B" w:rsidR="000C07D2" w:rsidRPr="00BF252C" w:rsidRDefault="000C07D2" w:rsidP="000C07D2">
      <w:pPr>
        <w:spacing w:line="360" w:lineRule="auto"/>
        <w:textAlignment w:val="baseline"/>
        <w:rPr>
          <w:rFonts w:ascii="Arial" w:hAnsi="Arial" w:cs="Arial"/>
          <w:b/>
          <w:bCs/>
          <w:sz w:val="24"/>
          <w:szCs w:val="24"/>
        </w:rPr>
        <w:sectPr w:rsidR="000C07D2" w:rsidRPr="00BF252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 xml:space="preserve">India </w:t>
      </w:r>
      <w:r>
        <w:rPr>
          <w:rFonts w:ascii="Arial" w:hAnsi="Arial" w:cs="Arial"/>
          <w:b/>
          <w:bCs/>
          <w:sz w:val="24"/>
          <w:szCs w:val="24"/>
        </w:rPr>
        <w:t xml:space="preserve">Vinyl Ester Resin </w:t>
      </w:r>
      <w:r w:rsidRPr="00257590">
        <w:rPr>
          <w:rFonts w:ascii="Arial" w:hAnsi="Arial" w:cs="Arial"/>
          <w:b/>
          <w:bCs/>
          <w:sz w:val="24"/>
          <w:szCs w:val="24"/>
        </w:rPr>
        <w:t>Capacity, Production and Demand</w:t>
      </w:r>
      <w:r>
        <w:rPr>
          <w:rFonts w:ascii="Arial" w:hAnsi="Arial" w:cs="Arial"/>
          <w:b/>
          <w:bCs/>
          <w:sz w:val="24"/>
          <w:szCs w:val="24"/>
        </w:rPr>
        <w:t xml:space="preserve">, By Volume (000’ Tonnes), </w:t>
      </w:r>
      <w:r w:rsidR="001B2EAE">
        <w:rPr>
          <w:rFonts w:ascii="Arial" w:hAnsi="Arial" w:cs="Arial"/>
          <w:b/>
          <w:bCs/>
          <w:sz w:val="24"/>
          <w:szCs w:val="24"/>
        </w:rPr>
        <w:t xml:space="preserve">FY </w:t>
      </w:r>
      <w:r>
        <w:rPr>
          <w:rFonts w:ascii="Arial" w:hAnsi="Arial" w:cs="Arial"/>
          <w:b/>
          <w:bCs/>
          <w:sz w:val="24"/>
          <w:szCs w:val="24"/>
        </w:rPr>
        <w:t>201</w:t>
      </w:r>
      <w:r w:rsidR="00D1017D">
        <w:rPr>
          <w:rFonts w:ascii="Arial" w:hAnsi="Arial" w:cs="Arial"/>
          <w:b/>
          <w:bCs/>
          <w:sz w:val="24"/>
          <w:szCs w:val="24"/>
        </w:rPr>
        <w:t>6</w:t>
      </w:r>
      <w:r>
        <w:rPr>
          <w:rFonts w:ascii="Arial" w:hAnsi="Arial" w:cs="Arial"/>
          <w:b/>
          <w:bCs/>
          <w:sz w:val="24"/>
          <w:szCs w:val="24"/>
        </w:rPr>
        <w:t xml:space="preserve"> </w:t>
      </w:r>
      <w:r w:rsidR="001B2EAE">
        <w:rPr>
          <w:rFonts w:ascii="Arial" w:hAnsi="Arial" w:cs="Arial"/>
          <w:b/>
          <w:bCs/>
          <w:sz w:val="24"/>
          <w:szCs w:val="24"/>
        </w:rPr>
        <w:t>–</w:t>
      </w:r>
      <w:r>
        <w:rPr>
          <w:rFonts w:ascii="Arial" w:hAnsi="Arial" w:cs="Arial"/>
          <w:b/>
          <w:bCs/>
          <w:sz w:val="24"/>
          <w:szCs w:val="24"/>
        </w:rPr>
        <w:t xml:space="preserve"> </w:t>
      </w:r>
      <w:r w:rsidR="001B2EAE">
        <w:rPr>
          <w:rFonts w:ascii="Arial" w:hAnsi="Arial" w:cs="Arial"/>
          <w:b/>
          <w:bCs/>
          <w:sz w:val="24"/>
          <w:szCs w:val="24"/>
        </w:rPr>
        <w:t xml:space="preserve">FY </w:t>
      </w:r>
      <w:r>
        <w:rPr>
          <w:rFonts w:ascii="Arial" w:hAnsi="Arial" w:cs="Arial"/>
          <w:b/>
          <w:bCs/>
          <w:sz w:val="24"/>
          <w:szCs w:val="24"/>
        </w:rPr>
        <w:t>203</w:t>
      </w:r>
      <w:r w:rsidR="00D1017D">
        <w:rPr>
          <w:rFonts w:ascii="Arial" w:hAnsi="Arial" w:cs="Arial"/>
          <w:b/>
          <w:bCs/>
          <w:sz w:val="24"/>
          <w:szCs w:val="24"/>
        </w:rPr>
        <w:t>1</w:t>
      </w:r>
      <w:r>
        <w:rPr>
          <w:rFonts w:ascii="Arial" w:hAnsi="Arial" w:cs="Arial"/>
          <w:b/>
          <w:bCs/>
          <w:sz w:val="24"/>
          <w:szCs w:val="24"/>
        </w:rPr>
        <w:t xml:space="preserve">F </w:t>
      </w:r>
    </w:p>
    <w:p w14:paraId="7B388614" w14:textId="77777777" w:rsidR="000C07D2" w:rsidRDefault="000C07D2" w:rsidP="000C07D2">
      <w:pPr>
        <w:spacing w:line="360" w:lineRule="auto"/>
        <w:jc w:val="both"/>
        <w:rPr>
          <w:rFonts w:ascii="Arial" w:hAnsi="Arial" w:cs="Arial"/>
          <w:sz w:val="24"/>
          <w:szCs w:val="24"/>
        </w:rPr>
      </w:pPr>
      <w:r>
        <w:rPr>
          <w:noProof/>
        </w:rPr>
        <mc:AlternateContent>
          <mc:Choice Requires="wps">
            <w:drawing>
              <wp:anchor distT="0" distB="0" distL="114300" distR="114300" simplePos="0" relativeHeight="252795904" behindDoc="0" locked="0" layoutInCell="1" allowOverlap="1" wp14:anchorId="2E8C131A" wp14:editId="2DC01C5D">
                <wp:simplePos x="0" y="0"/>
                <wp:positionH relativeFrom="column">
                  <wp:posOffset>3238500</wp:posOffset>
                </wp:positionH>
                <wp:positionV relativeFrom="paragraph">
                  <wp:posOffset>1859916</wp:posOffset>
                </wp:positionV>
                <wp:extent cx="3299460" cy="285750"/>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9460" cy="285750"/>
                        </a:xfrm>
                        <a:prstGeom prst="rect">
                          <a:avLst/>
                        </a:prstGeom>
                        <a:noFill/>
                      </wps:spPr>
                      <wps:txbx>
                        <w:txbxContent>
                          <w:p w14:paraId="092C075C"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B0B49C5" w14:textId="11912B05" w:rsidR="004D08D3" w:rsidRPr="005858C1" w:rsidRDefault="004D08D3" w:rsidP="000C07D2">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2E8C131A" id="_x0000_s1144" type="#_x0000_t202" style="position:absolute;left:0;text-align:left;margin-left:255pt;margin-top:146.45pt;width:259.8pt;height:22.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" filled="f" stroked="f">
                <v:textbox>
                  <w:txbxContent>
                    <w:p w14:paraId="092C075C"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1B0B49C5" w14:textId="11912B05" w:rsidR="004D08D3" w:rsidRPr="005858C1" w:rsidRDefault="004D08D3" w:rsidP="000C07D2">
                      <w:pPr>
                        <w:jc w:val="right"/>
                        <w:textAlignment w:val="baseline"/>
                        <w:rPr>
                          <w:rFonts w:ascii="Verdana" w:eastAsia="Verdana" w:hAnsi="Verdana" w:cs="Verdana"/>
                          <w:i/>
                          <w:iCs/>
                          <w:color w:val="3F3F3F"/>
                          <w:kern w:val="24"/>
                          <w:sz w:val="12"/>
                          <w:szCs w:val="12"/>
                        </w:rPr>
                      </w:pPr>
                    </w:p>
                  </w:txbxContent>
                </v:textbox>
              </v:shape>
            </w:pict>
          </mc:Fallback>
        </mc:AlternateContent>
      </w:r>
      <w:r w:rsidRPr="00473C99">
        <w:rPr>
          <w:noProof/>
        </w:rPr>
        <w:drawing>
          <wp:inline distT="0" distB="0" distL="0" distR="0" wp14:anchorId="0D7827FE" wp14:editId="15096972">
            <wp:extent cx="6534150" cy="2422567"/>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10098" w:type="dxa"/>
        <w:tblLook w:val="04A0" w:firstRow="1" w:lastRow="0" w:firstColumn="1" w:lastColumn="0" w:noHBand="0" w:noVBand="1"/>
      </w:tblPr>
      <w:tblGrid>
        <w:gridCol w:w="2366"/>
        <w:gridCol w:w="1933"/>
        <w:gridCol w:w="1933"/>
        <w:gridCol w:w="1933"/>
        <w:gridCol w:w="1933"/>
      </w:tblGrid>
      <w:tr w:rsidR="00A77B11" w:rsidRPr="00A77B11" w14:paraId="684AE61F" w14:textId="77777777" w:rsidTr="00A77B11">
        <w:trPr>
          <w:trHeight w:val="329"/>
        </w:trPr>
        <w:tc>
          <w:tcPr>
            <w:tcW w:w="2366" w:type="dxa"/>
            <w:tcBorders>
              <w:top w:val="single" w:sz="8" w:space="0" w:color="auto"/>
              <w:left w:val="single" w:sz="8" w:space="0" w:color="auto"/>
              <w:bottom w:val="single" w:sz="8" w:space="0" w:color="auto"/>
              <w:right w:val="nil"/>
            </w:tcBorders>
            <w:shd w:val="clear" w:color="000000" w:fill="C00000"/>
            <w:noWrap/>
            <w:vAlign w:val="center"/>
            <w:hideMark/>
          </w:tcPr>
          <w:p w14:paraId="45A2DAE0" w14:textId="77777777" w:rsidR="00A77B11" w:rsidRPr="00A77B11" w:rsidRDefault="00A77B11" w:rsidP="00A77B11">
            <w:pPr>
              <w:spacing w:after="0" w:line="240" w:lineRule="auto"/>
              <w:rPr>
                <w:rFonts w:ascii="Arial" w:eastAsia="Times New Roman" w:hAnsi="Arial" w:cs="Arial"/>
                <w:color w:val="FFFFFF"/>
                <w:sz w:val="18"/>
                <w:szCs w:val="18"/>
                <w:lang w:eastAsia="en-IN"/>
              </w:rPr>
            </w:pPr>
            <w:r w:rsidRPr="00A77B11">
              <w:rPr>
                <w:rFonts w:ascii="Arial" w:eastAsia="Times New Roman" w:hAnsi="Arial" w:cs="Arial"/>
                <w:color w:val="FFFFFF"/>
                <w:sz w:val="18"/>
                <w:szCs w:val="18"/>
                <w:lang w:val="en-US" w:eastAsia="en-IN"/>
              </w:rPr>
              <w:t xml:space="preserve">Company (000’ </w:t>
            </w:r>
            <w:proofErr w:type="spellStart"/>
            <w:r w:rsidRPr="00A77B11">
              <w:rPr>
                <w:rFonts w:ascii="Arial" w:eastAsia="Times New Roman" w:hAnsi="Arial" w:cs="Arial"/>
                <w:color w:val="FFFFFF"/>
                <w:sz w:val="18"/>
                <w:szCs w:val="18"/>
                <w:lang w:val="en-US" w:eastAsia="en-IN"/>
              </w:rPr>
              <w:t>Tonnes</w:t>
            </w:r>
            <w:proofErr w:type="spellEnd"/>
            <w:r w:rsidRPr="00A77B11">
              <w:rPr>
                <w:rFonts w:ascii="Arial" w:eastAsia="Times New Roman" w:hAnsi="Arial" w:cs="Arial"/>
                <w:color w:val="FFFFFF"/>
                <w:sz w:val="18"/>
                <w:szCs w:val="18"/>
                <w:lang w:val="en-US" w:eastAsia="en-IN"/>
              </w:rPr>
              <w:t>)</w:t>
            </w:r>
          </w:p>
        </w:tc>
        <w:tc>
          <w:tcPr>
            <w:tcW w:w="193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3B39606" w14:textId="77777777" w:rsidR="00A77B11" w:rsidRPr="00A77B11" w:rsidRDefault="00A77B11" w:rsidP="00A77B11">
            <w:pPr>
              <w:spacing w:after="0" w:line="240" w:lineRule="auto"/>
              <w:rPr>
                <w:rFonts w:ascii="Arial" w:eastAsia="Times New Roman" w:hAnsi="Arial" w:cs="Arial"/>
                <w:color w:val="FFFFFF"/>
                <w:sz w:val="18"/>
                <w:szCs w:val="18"/>
                <w:lang w:eastAsia="en-IN"/>
              </w:rPr>
            </w:pPr>
            <w:r w:rsidRPr="00A77B11">
              <w:rPr>
                <w:rFonts w:ascii="Arial" w:eastAsia="Times New Roman" w:hAnsi="Arial" w:cs="Arial"/>
                <w:color w:val="FFFFFF"/>
                <w:sz w:val="18"/>
                <w:szCs w:val="18"/>
                <w:lang w:val="en-US" w:eastAsia="en-IN"/>
              </w:rPr>
              <w:t>Location</w:t>
            </w:r>
          </w:p>
        </w:tc>
        <w:tc>
          <w:tcPr>
            <w:tcW w:w="1933" w:type="dxa"/>
            <w:tcBorders>
              <w:top w:val="single" w:sz="8" w:space="0" w:color="auto"/>
              <w:left w:val="nil"/>
              <w:bottom w:val="single" w:sz="8" w:space="0" w:color="auto"/>
              <w:right w:val="single" w:sz="8" w:space="0" w:color="auto"/>
            </w:tcBorders>
            <w:shd w:val="clear" w:color="000000" w:fill="C00000"/>
            <w:noWrap/>
            <w:vAlign w:val="center"/>
            <w:hideMark/>
          </w:tcPr>
          <w:p w14:paraId="6B8F2511" w14:textId="2E095BF8" w:rsidR="00A77B11" w:rsidRPr="00A77B11" w:rsidRDefault="00A77B11" w:rsidP="00A77B11">
            <w:pPr>
              <w:spacing w:after="0" w:line="240" w:lineRule="auto"/>
              <w:jc w:val="right"/>
              <w:rPr>
                <w:rFonts w:ascii="Arial" w:eastAsia="Times New Roman" w:hAnsi="Arial" w:cs="Arial"/>
                <w:color w:val="FFFFFF"/>
                <w:sz w:val="18"/>
                <w:szCs w:val="18"/>
                <w:lang w:eastAsia="en-IN"/>
              </w:rPr>
            </w:pPr>
            <w:r w:rsidRPr="00A77B11">
              <w:rPr>
                <w:rFonts w:ascii="Arial" w:eastAsia="Times New Roman" w:hAnsi="Arial" w:cs="Arial"/>
                <w:color w:val="FFFFFF"/>
                <w:sz w:val="18"/>
                <w:szCs w:val="18"/>
                <w:lang w:val="en-US" w:eastAsia="en-IN"/>
              </w:rPr>
              <w:t>FY 201</w:t>
            </w:r>
            <w:r w:rsidR="00576D09">
              <w:rPr>
                <w:rFonts w:ascii="Arial" w:eastAsia="Times New Roman" w:hAnsi="Arial" w:cs="Arial"/>
                <w:color w:val="FFFFFF"/>
                <w:sz w:val="18"/>
                <w:szCs w:val="18"/>
                <w:lang w:val="en-US" w:eastAsia="en-IN"/>
              </w:rPr>
              <w:t>6</w:t>
            </w:r>
          </w:p>
        </w:tc>
        <w:tc>
          <w:tcPr>
            <w:tcW w:w="1933" w:type="dxa"/>
            <w:tcBorders>
              <w:top w:val="single" w:sz="8" w:space="0" w:color="auto"/>
              <w:left w:val="nil"/>
              <w:bottom w:val="single" w:sz="8" w:space="0" w:color="auto"/>
              <w:right w:val="single" w:sz="8" w:space="0" w:color="auto"/>
            </w:tcBorders>
            <w:shd w:val="clear" w:color="000000" w:fill="C00000"/>
            <w:noWrap/>
            <w:vAlign w:val="center"/>
            <w:hideMark/>
          </w:tcPr>
          <w:p w14:paraId="6D8DE28D" w14:textId="57A656EA" w:rsidR="00A77B11" w:rsidRPr="00A77B11" w:rsidRDefault="00A77B11" w:rsidP="00A77B11">
            <w:pPr>
              <w:spacing w:after="0" w:line="240" w:lineRule="auto"/>
              <w:jc w:val="right"/>
              <w:rPr>
                <w:rFonts w:ascii="Arial" w:eastAsia="Times New Roman" w:hAnsi="Arial" w:cs="Arial"/>
                <w:color w:val="FFFFFF"/>
                <w:sz w:val="18"/>
                <w:szCs w:val="18"/>
                <w:lang w:eastAsia="en-IN"/>
              </w:rPr>
            </w:pPr>
            <w:r w:rsidRPr="00A77B11">
              <w:rPr>
                <w:rFonts w:ascii="Arial" w:eastAsia="Times New Roman" w:hAnsi="Arial" w:cs="Arial"/>
                <w:color w:val="FFFFFF"/>
                <w:sz w:val="18"/>
                <w:szCs w:val="18"/>
                <w:lang w:val="en-US" w:eastAsia="en-IN"/>
              </w:rPr>
              <w:t>FY 202</w:t>
            </w:r>
            <w:r w:rsidR="00576D09">
              <w:rPr>
                <w:rFonts w:ascii="Arial" w:eastAsia="Times New Roman" w:hAnsi="Arial" w:cs="Arial"/>
                <w:color w:val="FFFFFF"/>
                <w:sz w:val="18"/>
                <w:szCs w:val="18"/>
                <w:lang w:val="en-US" w:eastAsia="en-IN"/>
              </w:rPr>
              <w:t>1</w:t>
            </w:r>
          </w:p>
        </w:tc>
        <w:tc>
          <w:tcPr>
            <w:tcW w:w="1933" w:type="dxa"/>
            <w:tcBorders>
              <w:top w:val="single" w:sz="8" w:space="0" w:color="auto"/>
              <w:left w:val="nil"/>
              <w:bottom w:val="single" w:sz="8" w:space="0" w:color="auto"/>
              <w:right w:val="single" w:sz="8" w:space="0" w:color="auto"/>
            </w:tcBorders>
            <w:shd w:val="clear" w:color="000000" w:fill="C00000"/>
            <w:noWrap/>
            <w:vAlign w:val="center"/>
            <w:hideMark/>
          </w:tcPr>
          <w:p w14:paraId="77393248" w14:textId="62B08FC2" w:rsidR="00A77B11" w:rsidRPr="00A77B11" w:rsidRDefault="00A77B11" w:rsidP="00A77B11">
            <w:pPr>
              <w:spacing w:after="0" w:line="240" w:lineRule="auto"/>
              <w:jc w:val="right"/>
              <w:rPr>
                <w:rFonts w:ascii="Arial" w:eastAsia="Times New Roman" w:hAnsi="Arial" w:cs="Arial"/>
                <w:color w:val="FFFFFF"/>
                <w:sz w:val="18"/>
                <w:szCs w:val="18"/>
                <w:lang w:eastAsia="en-IN"/>
              </w:rPr>
            </w:pPr>
            <w:r w:rsidRPr="00A77B11">
              <w:rPr>
                <w:rFonts w:ascii="Arial" w:eastAsia="Times New Roman" w:hAnsi="Arial" w:cs="Arial"/>
                <w:color w:val="FFFFFF"/>
                <w:sz w:val="18"/>
                <w:szCs w:val="18"/>
                <w:lang w:val="en-US" w:eastAsia="en-IN"/>
              </w:rPr>
              <w:t>FY 203</w:t>
            </w:r>
            <w:r w:rsidR="00576D09">
              <w:rPr>
                <w:rFonts w:ascii="Arial" w:eastAsia="Times New Roman" w:hAnsi="Arial" w:cs="Arial"/>
                <w:color w:val="FFFFFF"/>
                <w:sz w:val="18"/>
                <w:szCs w:val="18"/>
                <w:lang w:val="en-US" w:eastAsia="en-IN"/>
              </w:rPr>
              <w:t>1</w:t>
            </w:r>
            <w:r w:rsidRPr="00A77B11">
              <w:rPr>
                <w:rFonts w:ascii="Arial" w:eastAsia="Times New Roman" w:hAnsi="Arial" w:cs="Arial"/>
                <w:color w:val="FFFFFF"/>
                <w:sz w:val="18"/>
                <w:szCs w:val="18"/>
                <w:lang w:val="en-US" w:eastAsia="en-IN"/>
              </w:rPr>
              <w:t>F</w:t>
            </w:r>
          </w:p>
        </w:tc>
      </w:tr>
      <w:tr w:rsidR="00F30339" w:rsidRPr="00A77B11" w14:paraId="747B4AC9" w14:textId="77777777" w:rsidTr="00623566">
        <w:trPr>
          <w:trHeight w:val="329"/>
        </w:trPr>
        <w:tc>
          <w:tcPr>
            <w:tcW w:w="2366" w:type="dxa"/>
            <w:tcBorders>
              <w:top w:val="nil"/>
              <w:left w:val="single" w:sz="8" w:space="0" w:color="auto"/>
              <w:bottom w:val="single" w:sz="8" w:space="0" w:color="auto"/>
              <w:right w:val="single" w:sz="8" w:space="0" w:color="auto"/>
            </w:tcBorders>
            <w:shd w:val="clear" w:color="auto" w:fill="auto"/>
            <w:noWrap/>
            <w:vAlign w:val="center"/>
            <w:hideMark/>
          </w:tcPr>
          <w:p w14:paraId="1C6B17BE"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Crest Specialty Resin</w:t>
            </w:r>
          </w:p>
        </w:tc>
        <w:tc>
          <w:tcPr>
            <w:tcW w:w="1933" w:type="dxa"/>
            <w:tcBorders>
              <w:top w:val="nil"/>
              <w:left w:val="nil"/>
              <w:bottom w:val="single" w:sz="8" w:space="0" w:color="auto"/>
              <w:right w:val="single" w:sz="8" w:space="0" w:color="auto"/>
            </w:tcBorders>
            <w:shd w:val="clear" w:color="auto" w:fill="auto"/>
            <w:noWrap/>
            <w:vAlign w:val="center"/>
            <w:hideMark/>
          </w:tcPr>
          <w:p w14:paraId="537A9DC1"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Gujarat</w:t>
            </w:r>
          </w:p>
        </w:tc>
        <w:tc>
          <w:tcPr>
            <w:tcW w:w="1933" w:type="dxa"/>
            <w:tcBorders>
              <w:top w:val="single" w:sz="4" w:space="0" w:color="auto"/>
              <w:left w:val="single" w:sz="4" w:space="0" w:color="auto"/>
              <w:bottom w:val="single" w:sz="8" w:space="0" w:color="auto"/>
              <w:right w:val="single" w:sz="8" w:space="0" w:color="auto"/>
            </w:tcBorders>
            <w:shd w:val="clear" w:color="auto" w:fill="auto"/>
            <w:noWrap/>
            <w:hideMark/>
          </w:tcPr>
          <w:p w14:paraId="2202C4C4" w14:textId="44E94940"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1.</w:t>
            </w:r>
            <w:r>
              <w:rPr>
                <w:rFonts w:ascii="Arial" w:hAnsi="Arial" w:cs="Arial"/>
                <w:color w:val="000000"/>
                <w:sz w:val="20"/>
                <w:szCs w:val="20"/>
              </w:rPr>
              <w:t>8</w:t>
            </w:r>
          </w:p>
        </w:tc>
        <w:tc>
          <w:tcPr>
            <w:tcW w:w="1933" w:type="dxa"/>
            <w:tcBorders>
              <w:top w:val="nil"/>
              <w:left w:val="nil"/>
              <w:bottom w:val="single" w:sz="8" w:space="0" w:color="auto"/>
              <w:right w:val="single" w:sz="8" w:space="0" w:color="auto"/>
            </w:tcBorders>
            <w:shd w:val="clear" w:color="auto" w:fill="auto"/>
            <w:noWrap/>
            <w:vAlign w:val="center"/>
            <w:hideMark/>
          </w:tcPr>
          <w:p w14:paraId="5F4349E6" w14:textId="11F5FA16"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color w:val="000000"/>
                <w:sz w:val="20"/>
                <w:szCs w:val="20"/>
              </w:rPr>
              <w:t>1.8</w:t>
            </w:r>
          </w:p>
        </w:tc>
        <w:tc>
          <w:tcPr>
            <w:tcW w:w="1933" w:type="dxa"/>
            <w:tcBorders>
              <w:top w:val="nil"/>
              <w:left w:val="nil"/>
              <w:bottom w:val="single" w:sz="8" w:space="0" w:color="auto"/>
              <w:right w:val="single" w:sz="8" w:space="0" w:color="auto"/>
            </w:tcBorders>
            <w:shd w:val="clear" w:color="auto" w:fill="auto"/>
            <w:noWrap/>
            <w:vAlign w:val="center"/>
            <w:hideMark/>
          </w:tcPr>
          <w:p w14:paraId="3376ED53" w14:textId="094DBC57"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color w:val="000000"/>
                <w:sz w:val="20"/>
                <w:szCs w:val="20"/>
              </w:rPr>
              <w:t>1.8</w:t>
            </w:r>
          </w:p>
        </w:tc>
      </w:tr>
      <w:tr w:rsidR="00F30339" w:rsidRPr="00A77B11" w14:paraId="5DB67887" w14:textId="77777777" w:rsidTr="00623566">
        <w:trPr>
          <w:trHeight w:val="329"/>
        </w:trPr>
        <w:tc>
          <w:tcPr>
            <w:tcW w:w="2366" w:type="dxa"/>
            <w:tcBorders>
              <w:top w:val="nil"/>
              <w:left w:val="single" w:sz="8" w:space="0" w:color="auto"/>
              <w:bottom w:val="single" w:sz="8" w:space="0" w:color="auto"/>
              <w:right w:val="single" w:sz="8" w:space="0" w:color="auto"/>
            </w:tcBorders>
            <w:shd w:val="clear" w:color="auto" w:fill="auto"/>
            <w:noWrap/>
            <w:vAlign w:val="center"/>
            <w:hideMark/>
          </w:tcPr>
          <w:p w14:paraId="38F105B8"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Atul Ltd.</w:t>
            </w:r>
          </w:p>
        </w:tc>
        <w:tc>
          <w:tcPr>
            <w:tcW w:w="1933" w:type="dxa"/>
            <w:tcBorders>
              <w:top w:val="nil"/>
              <w:left w:val="nil"/>
              <w:bottom w:val="single" w:sz="8" w:space="0" w:color="auto"/>
              <w:right w:val="single" w:sz="8" w:space="0" w:color="auto"/>
            </w:tcBorders>
            <w:shd w:val="clear" w:color="auto" w:fill="auto"/>
            <w:noWrap/>
            <w:vAlign w:val="center"/>
            <w:hideMark/>
          </w:tcPr>
          <w:p w14:paraId="117531B3"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Gujarat</w:t>
            </w:r>
          </w:p>
        </w:tc>
        <w:tc>
          <w:tcPr>
            <w:tcW w:w="1933" w:type="dxa"/>
            <w:tcBorders>
              <w:top w:val="nil"/>
              <w:left w:val="nil"/>
              <w:bottom w:val="single" w:sz="8" w:space="0" w:color="auto"/>
              <w:right w:val="single" w:sz="8" w:space="0" w:color="auto"/>
            </w:tcBorders>
            <w:shd w:val="clear" w:color="auto" w:fill="auto"/>
            <w:noWrap/>
            <w:hideMark/>
          </w:tcPr>
          <w:p w14:paraId="580048F0" w14:textId="62C30747"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2.4</w:t>
            </w:r>
          </w:p>
        </w:tc>
        <w:tc>
          <w:tcPr>
            <w:tcW w:w="1933"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1DFAFFC6" w14:textId="5385D4BF"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color w:val="000000"/>
                <w:sz w:val="20"/>
                <w:szCs w:val="20"/>
              </w:rPr>
              <w:t>0</w:t>
            </w:r>
          </w:p>
        </w:tc>
        <w:tc>
          <w:tcPr>
            <w:tcW w:w="1933" w:type="dxa"/>
            <w:tcBorders>
              <w:top w:val="nil"/>
              <w:left w:val="nil"/>
              <w:bottom w:val="single" w:sz="8" w:space="0" w:color="auto"/>
              <w:right w:val="single" w:sz="8" w:space="0" w:color="auto"/>
            </w:tcBorders>
            <w:shd w:val="clear" w:color="auto" w:fill="auto"/>
            <w:noWrap/>
            <w:vAlign w:val="center"/>
            <w:hideMark/>
          </w:tcPr>
          <w:p w14:paraId="41330793" w14:textId="5C2E425E"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color w:val="000000"/>
                <w:sz w:val="20"/>
                <w:szCs w:val="20"/>
              </w:rPr>
              <w:t>0</w:t>
            </w:r>
          </w:p>
        </w:tc>
      </w:tr>
      <w:tr w:rsidR="00F30339" w:rsidRPr="00A77B11" w14:paraId="0819F381" w14:textId="77777777" w:rsidTr="00623566">
        <w:trPr>
          <w:trHeight w:val="329"/>
        </w:trPr>
        <w:tc>
          <w:tcPr>
            <w:tcW w:w="2366" w:type="dxa"/>
            <w:tcBorders>
              <w:top w:val="nil"/>
              <w:left w:val="single" w:sz="8" w:space="0" w:color="auto"/>
              <w:bottom w:val="single" w:sz="8" w:space="0" w:color="auto"/>
              <w:right w:val="single" w:sz="8" w:space="0" w:color="auto"/>
            </w:tcBorders>
            <w:shd w:val="clear" w:color="auto" w:fill="auto"/>
            <w:noWrap/>
            <w:vAlign w:val="center"/>
            <w:hideMark/>
          </w:tcPr>
          <w:p w14:paraId="3C3AC2FD"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Orson Chemicals</w:t>
            </w:r>
          </w:p>
        </w:tc>
        <w:tc>
          <w:tcPr>
            <w:tcW w:w="1933" w:type="dxa"/>
            <w:tcBorders>
              <w:top w:val="nil"/>
              <w:left w:val="nil"/>
              <w:bottom w:val="single" w:sz="8" w:space="0" w:color="auto"/>
              <w:right w:val="single" w:sz="8" w:space="0" w:color="auto"/>
            </w:tcBorders>
            <w:shd w:val="clear" w:color="auto" w:fill="auto"/>
            <w:noWrap/>
            <w:vAlign w:val="center"/>
            <w:hideMark/>
          </w:tcPr>
          <w:p w14:paraId="355725A0"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Silvassa</w:t>
            </w:r>
          </w:p>
        </w:tc>
        <w:tc>
          <w:tcPr>
            <w:tcW w:w="1933" w:type="dxa"/>
            <w:tcBorders>
              <w:top w:val="nil"/>
              <w:left w:val="nil"/>
              <w:bottom w:val="single" w:sz="8" w:space="0" w:color="auto"/>
              <w:right w:val="single" w:sz="8" w:space="0" w:color="auto"/>
            </w:tcBorders>
            <w:shd w:val="clear" w:color="auto" w:fill="auto"/>
            <w:noWrap/>
            <w:hideMark/>
          </w:tcPr>
          <w:p w14:paraId="6B4B2A10" w14:textId="3389325B"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0.72</w:t>
            </w:r>
          </w:p>
        </w:tc>
        <w:tc>
          <w:tcPr>
            <w:tcW w:w="1933" w:type="dxa"/>
            <w:tcBorders>
              <w:top w:val="nil"/>
              <w:left w:val="nil"/>
              <w:bottom w:val="single" w:sz="8" w:space="0" w:color="auto"/>
              <w:right w:val="single" w:sz="8" w:space="0" w:color="auto"/>
            </w:tcBorders>
            <w:shd w:val="clear" w:color="auto" w:fill="auto"/>
            <w:noWrap/>
            <w:vAlign w:val="center"/>
            <w:hideMark/>
          </w:tcPr>
          <w:p w14:paraId="3D9997D5" w14:textId="310CB0B7"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color w:val="000000"/>
                <w:sz w:val="20"/>
                <w:szCs w:val="20"/>
              </w:rPr>
              <w:t>0.72</w:t>
            </w:r>
          </w:p>
        </w:tc>
        <w:tc>
          <w:tcPr>
            <w:tcW w:w="1933" w:type="dxa"/>
            <w:tcBorders>
              <w:top w:val="nil"/>
              <w:left w:val="nil"/>
              <w:bottom w:val="single" w:sz="8" w:space="0" w:color="auto"/>
              <w:right w:val="single" w:sz="8" w:space="0" w:color="auto"/>
            </w:tcBorders>
            <w:shd w:val="clear" w:color="auto" w:fill="auto"/>
            <w:noWrap/>
            <w:vAlign w:val="center"/>
            <w:hideMark/>
          </w:tcPr>
          <w:p w14:paraId="48628F22" w14:textId="39B7D29E"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color w:val="000000"/>
                <w:sz w:val="20"/>
                <w:szCs w:val="20"/>
              </w:rPr>
              <w:t>0.72</w:t>
            </w:r>
          </w:p>
        </w:tc>
      </w:tr>
      <w:tr w:rsidR="00F30339" w:rsidRPr="00A77B11" w14:paraId="7382979B" w14:textId="77777777" w:rsidTr="00391FE5">
        <w:trPr>
          <w:trHeight w:val="329"/>
        </w:trPr>
        <w:tc>
          <w:tcPr>
            <w:tcW w:w="2366" w:type="dxa"/>
            <w:tcBorders>
              <w:top w:val="nil"/>
              <w:left w:val="single" w:sz="8" w:space="0" w:color="auto"/>
              <w:bottom w:val="single" w:sz="8" w:space="0" w:color="auto"/>
              <w:right w:val="single" w:sz="8" w:space="0" w:color="auto"/>
            </w:tcBorders>
            <w:shd w:val="clear" w:color="auto" w:fill="auto"/>
            <w:noWrap/>
            <w:vAlign w:val="center"/>
            <w:hideMark/>
          </w:tcPr>
          <w:p w14:paraId="669F61C5" w14:textId="77777777" w:rsidR="00F30339" w:rsidRPr="00A77B11" w:rsidRDefault="00F30339" w:rsidP="00F30339">
            <w:pPr>
              <w:spacing w:after="0" w:line="240" w:lineRule="auto"/>
              <w:rPr>
                <w:rFonts w:ascii="Arial" w:eastAsia="Times New Roman" w:hAnsi="Arial" w:cs="Arial"/>
                <w:color w:val="000000"/>
                <w:sz w:val="18"/>
                <w:szCs w:val="18"/>
                <w:lang w:eastAsia="en-IN"/>
              </w:rPr>
            </w:pPr>
            <w:proofErr w:type="spellStart"/>
            <w:r w:rsidRPr="00A77B11">
              <w:rPr>
                <w:rFonts w:ascii="Arial" w:eastAsia="Times New Roman" w:hAnsi="Arial" w:cs="Arial"/>
                <w:color w:val="000000"/>
                <w:sz w:val="18"/>
                <w:szCs w:val="18"/>
                <w:lang w:eastAsia="en-IN"/>
              </w:rPr>
              <w:t>Reichhold</w:t>
            </w:r>
            <w:proofErr w:type="spellEnd"/>
            <w:r w:rsidRPr="00A77B11">
              <w:rPr>
                <w:rFonts w:ascii="Arial" w:eastAsia="Times New Roman" w:hAnsi="Arial" w:cs="Arial"/>
                <w:color w:val="000000"/>
                <w:sz w:val="18"/>
                <w:szCs w:val="18"/>
                <w:lang w:eastAsia="en-IN"/>
              </w:rPr>
              <w:t xml:space="preserve"> India </w:t>
            </w:r>
            <w:proofErr w:type="spellStart"/>
            <w:r w:rsidRPr="00A77B11">
              <w:rPr>
                <w:rFonts w:ascii="Arial" w:eastAsia="Times New Roman" w:hAnsi="Arial" w:cs="Arial"/>
                <w:color w:val="000000"/>
                <w:sz w:val="18"/>
                <w:szCs w:val="18"/>
                <w:lang w:eastAsia="en-IN"/>
              </w:rPr>
              <w:t>Pvt.</w:t>
            </w:r>
            <w:proofErr w:type="spellEnd"/>
            <w:r w:rsidRPr="00A77B11">
              <w:rPr>
                <w:rFonts w:ascii="Arial" w:eastAsia="Times New Roman" w:hAnsi="Arial" w:cs="Arial"/>
                <w:color w:val="000000"/>
                <w:sz w:val="18"/>
                <w:szCs w:val="18"/>
                <w:lang w:eastAsia="en-IN"/>
              </w:rPr>
              <w:t xml:space="preserve"> Ltd.</w:t>
            </w:r>
          </w:p>
        </w:tc>
        <w:tc>
          <w:tcPr>
            <w:tcW w:w="1933" w:type="dxa"/>
            <w:tcBorders>
              <w:top w:val="nil"/>
              <w:left w:val="nil"/>
              <w:bottom w:val="single" w:sz="8" w:space="0" w:color="auto"/>
              <w:right w:val="single" w:sz="8" w:space="0" w:color="auto"/>
            </w:tcBorders>
            <w:shd w:val="clear" w:color="auto" w:fill="auto"/>
            <w:noWrap/>
            <w:vAlign w:val="center"/>
            <w:hideMark/>
          </w:tcPr>
          <w:p w14:paraId="0B76AE77"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Maharashtra</w:t>
            </w:r>
          </w:p>
        </w:tc>
        <w:tc>
          <w:tcPr>
            <w:tcW w:w="1933" w:type="dxa"/>
            <w:tcBorders>
              <w:top w:val="nil"/>
              <w:left w:val="nil"/>
              <w:bottom w:val="single" w:sz="8" w:space="0" w:color="auto"/>
              <w:right w:val="single" w:sz="8" w:space="0" w:color="auto"/>
            </w:tcBorders>
            <w:shd w:val="clear" w:color="auto" w:fill="auto"/>
            <w:noWrap/>
            <w:hideMark/>
          </w:tcPr>
          <w:p w14:paraId="630FD449" w14:textId="6EC7AF05"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0.36</w:t>
            </w:r>
          </w:p>
        </w:tc>
        <w:tc>
          <w:tcPr>
            <w:tcW w:w="1933" w:type="dxa"/>
            <w:tcBorders>
              <w:top w:val="nil"/>
              <w:left w:val="nil"/>
              <w:bottom w:val="single" w:sz="8" w:space="0" w:color="auto"/>
              <w:right w:val="single" w:sz="8" w:space="0" w:color="auto"/>
            </w:tcBorders>
            <w:shd w:val="clear" w:color="auto" w:fill="auto"/>
            <w:noWrap/>
            <w:vAlign w:val="bottom"/>
            <w:hideMark/>
          </w:tcPr>
          <w:p w14:paraId="714FD22D" w14:textId="215B781D"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0.36</w:t>
            </w:r>
          </w:p>
        </w:tc>
        <w:tc>
          <w:tcPr>
            <w:tcW w:w="1933" w:type="dxa"/>
            <w:tcBorders>
              <w:top w:val="nil"/>
              <w:left w:val="nil"/>
              <w:bottom w:val="single" w:sz="8" w:space="0" w:color="auto"/>
              <w:right w:val="single" w:sz="8" w:space="0" w:color="auto"/>
            </w:tcBorders>
            <w:shd w:val="clear" w:color="auto" w:fill="auto"/>
            <w:noWrap/>
            <w:vAlign w:val="bottom"/>
            <w:hideMark/>
          </w:tcPr>
          <w:p w14:paraId="1E3F0A80" w14:textId="15420B2F"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0.36</w:t>
            </w:r>
          </w:p>
        </w:tc>
      </w:tr>
      <w:tr w:rsidR="00F30339" w:rsidRPr="00A77B11" w14:paraId="423DC412" w14:textId="77777777" w:rsidTr="00391FE5">
        <w:trPr>
          <w:trHeight w:val="329"/>
        </w:trPr>
        <w:tc>
          <w:tcPr>
            <w:tcW w:w="2366" w:type="dxa"/>
            <w:tcBorders>
              <w:top w:val="nil"/>
              <w:left w:val="single" w:sz="8" w:space="0" w:color="auto"/>
              <w:bottom w:val="single" w:sz="8" w:space="0" w:color="auto"/>
              <w:right w:val="single" w:sz="8" w:space="0" w:color="auto"/>
            </w:tcBorders>
            <w:shd w:val="clear" w:color="auto" w:fill="auto"/>
            <w:noWrap/>
            <w:vAlign w:val="center"/>
            <w:hideMark/>
          </w:tcPr>
          <w:p w14:paraId="73FEFD9B" w14:textId="77777777" w:rsidR="00F30339" w:rsidRPr="00A77B11" w:rsidRDefault="00F30339" w:rsidP="00F30339">
            <w:pPr>
              <w:spacing w:after="0" w:line="240" w:lineRule="auto"/>
              <w:rPr>
                <w:rFonts w:ascii="Arial" w:eastAsia="Times New Roman" w:hAnsi="Arial" w:cs="Arial"/>
                <w:color w:val="000000"/>
                <w:sz w:val="18"/>
                <w:szCs w:val="18"/>
                <w:lang w:eastAsia="en-IN"/>
              </w:rPr>
            </w:pPr>
            <w:proofErr w:type="spellStart"/>
            <w:r w:rsidRPr="00A77B11">
              <w:rPr>
                <w:rFonts w:ascii="Arial" w:eastAsia="Times New Roman" w:hAnsi="Arial" w:cs="Arial"/>
                <w:color w:val="000000"/>
                <w:sz w:val="18"/>
                <w:szCs w:val="18"/>
                <w:lang w:eastAsia="en-IN"/>
              </w:rPr>
              <w:t>Moras</w:t>
            </w:r>
            <w:proofErr w:type="spellEnd"/>
            <w:r w:rsidRPr="00A77B11">
              <w:rPr>
                <w:rFonts w:ascii="Arial" w:eastAsia="Times New Roman" w:hAnsi="Arial" w:cs="Arial"/>
                <w:color w:val="000000"/>
                <w:sz w:val="18"/>
                <w:szCs w:val="18"/>
                <w:lang w:eastAsia="en-IN"/>
              </w:rPr>
              <w:t xml:space="preserve"> Chemicals India </w:t>
            </w:r>
            <w:proofErr w:type="spellStart"/>
            <w:r w:rsidRPr="00A77B11">
              <w:rPr>
                <w:rFonts w:ascii="Arial" w:eastAsia="Times New Roman" w:hAnsi="Arial" w:cs="Arial"/>
                <w:color w:val="000000"/>
                <w:sz w:val="18"/>
                <w:szCs w:val="18"/>
                <w:lang w:eastAsia="en-IN"/>
              </w:rPr>
              <w:t>Pvt.</w:t>
            </w:r>
            <w:proofErr w:type="spellEnd"/>
            <w:r w:rsidRPr="00A77B11">
              <w:rPr>
                <w:rFonts w:ascii="Arial" w:eastAsia="Times New Roman" w:hAnsi="Arial" w:cs="Arial"/>
                <w:color w:val="000000"/>
                <w:sz w:val="18"/>
                <w:szCs w:val="18"/>
                <w:lang w:eastAsia="en-IN"/>
              </w:rPr>
              <w:t xml:space="preserve"> Ltd. </w:t>
            </w:r>
          </w:p>
        </w:tc>
        <w:tc>
          <w:tcPr>
            <w:tcW w:w="1933" w:type="dxa"/>
            <w:tcBorders>
              <w:top w:val="nil"/>
              <w:left w:val="nil"/>
              <w:bottom w:val="single" w:sz="8" w:space="0" w:color="auto"/>
              <w:right w:val="single" w:sz="8" w:space="0" w:color="auto"/>
            </w:tcBorders>
            <w:shd w:val="clear" w:color="auto" w:fill="auto"/>
            <w:noWrap/>
            <w:vAlign w:val="center"/>
            <w:hideMark/>
          </w:tcPr>
          <w:p w14:paraId="18541D85"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Gujarat</w:t>
            </w:r>
          </w:p>
        </w:tc>
        <w:tc>
          <w:tcPr>
            <w:tcW w:w="1933" w:type="dxa"/>
            <w:tcBorders>
              <w:top w:val="nil"/>
              <w:left w:val="nil"/>
              <w:bottom w:val="single" w:sz="8" w:space="0" w:color="auto"/>
              <w:right w:val="single" w:sz="8" w:space="0" w:color="auto"/>
            </w:tcBorders>
            <w:shd w:val="clear" w:color="auto" w:fill="auto"/>
            <w:noWrap/>
            <w:hideMark/>
          </w:tcPr>
          <w:p w14:paraId="6DFD34AE" w14:textId="701D88DB"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0.36</w:t>
            </w:r>
          </w:p>
        </w:tc>
        <w:tc>
          <w:tcPr>
            <w:tcW w:w="1933" w:type="dxa"/>
            <w:tcBorders>
              <w:top w:val="nil"/>
              <w:left w:val="nil"/>
              <w:bottom w:val="single" w:sz="8" w:space="0" w:color="auto"/>
              <w:right w:val="single" w:sz="8" w:space="0" w:color="auto"/>
            </w:tcBorders>
            <w:shd w:val="clear" w:color="auto" w:fill="auto"/>
            <w:noWrap/>
            <w:vAlign w:val="bottom"/>
            <w:hideMark/>
          </w:tcPr>
          <w:p w14:paraId="25DAEE59" w14:textId="3B021B26"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0.36</w:t>
            </w:r>
          </w:p>
        </w:tc>
        <w:tc>
          <w:tcPr>
            <w:tcW w:w="1933" w:type="dxa"/>
            <w:tcBorders>
              <w:top w:val="nil"/>
              <w:left w:val="nil"/>
              <w:bottom w:val="single" w:sz="8" w:space="0" w:color="auto"/>
              <w:right w:val="single" w:sz="8" w:space="0" w:color="auto"/>
            </w:tcBorders>
            <w:shd w:val="clear" w:color="auto" w:fill="auto"/>
            <w:noWrap/>
            <w:vAlign w:val="bottom"/>
            <w:hideMark/>
          </w:tcPr>
          <w:p w14:paraId="5AF69EFA" w14:textId="0A613A88"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0.36</w:t>
            </w:r>
          </w:p>
        </w:tc>
      </w:tr>
      <w:tr w:rsidR="00F30339" w:rsidRPr="00A77B11" w14:paraId="69928A65" w14:textId="77777777" w:rsidTr="00391FE5">
        <w:trPr>
          <w:trHeight w:val="329"/>
        </w:trPr>
        <w:tc>
          <w:tcPr>
            <w:tcW w:w="2366" w:type="dxa"/>
            <w:tcBorders>
              <w:top w:val="nil"/>
              <w:left w:val="single" w:sz="8" w:space="0" w:color="auto"/>
              <w:bottom w:val="single" w:sz="8" w:space="0" w:color="auto"/>
              <w:right w:val="single" w:sz="8" w:space="0" w:color="auto"/>
            </w:tcBorders>
            <w:shd w:val="clear" w:color="auto" w:fill="auto"/>
            <w:noWrap/>
            <w:vAlign w:val="center"/>
            <w:hideMark/>
          </w:tcPr>
          <w:p w14:paraId="5697CBEA"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 xml:space="preserve">Innovative Resins </w:t>
            </w:r>
            <w:proofErr w:type="spellStart"/>
            <w:r w:rsidRPr="00A77B11">
              <w:rPr>
                <w:rFonts w:ascii="Arial" w:eastAsia="Times New Roman" w:hAnsi="Arial" w:cs="Arial"/>
                <w:color w:val="000000"/>
                <w:sz w:val="18"/>
                <w:szCs w:val="18"/>
                <w:lang w:eastAsia="en-IN"/>
              </w:rPr>
              <w:t>Pvt.</w:t>
            </w:r>
            <w:proofErr w:type="spellEnd"/>
            <w:r w:rsidRPr="00A77B11">
              <w:rPr>
                <w:rFonts w:ascii="Arial" w:eastAsia="Times New Roman" w:hAnsi="Arial" w:cs="Arial"/>
                <w:color w:val="000000"/>
                <w:sz w:val="18"/>
                <w:szCs w:val="18"/>
                <w:lang w:eastAsia="en-IN"/>
              </w:rPr>
              <w:t xml:space="preserve"> Ltd.</w:t>
            </w:r>
          </w:p>
        </w:tc>
        <w:tc>
          <w:tcPr>
            <w:tcW w:w="1933" w:type="dxa"/>
            <w:tcBorders>
              <w:top w:val="nil"/>
              <w:left w:val="nil"/>
              <w:bottom w:val="single" w:sz="8" w:space="0" w:color="auto"/>
              <w:right w:val="single" w:sz="8" w:space="0" w:color="auto"/>
            </w:tcBorders>
            <w:shd w:val="clear" w:color="auto" w:fill="auto"/>
            <w:noWrap/>
            <w:vAlign w:val="center"/>
            <w:hideMark/>
          </w:tcPr>
          <w:p w14:paraId="1876C6FF"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Rajasthan</w:t>
            </w:r>
          </w:p>
        </w:tc>
        <w:tc>
          <w:tcPr>
            <w:tcW w:w="1933" w:type="dxa"/>
            <w:tcBorders>
              <w:top w:val="nil"/>
              <w:left w:val="nil"/>
              <w:bottom w:val="single" w:sz="8" w:space="0" w:color="auto"/>
              <w:right w:val="single" w:sz="8" w:space="0" w:color="auto"/>
            </w:tcBorders>
            <w:shd w:val="clear" w:color="auto" w:fill="auto"/>
            <w:noWrap/>
            <w:hideMark/>
          </w:tcPr>
          <w:p w14:paraId="1FBCE933" w14:textId="12BD92FD"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1.20</w:t>
            </w:r>
          </w:p>
        </w:tc>
        <w:tc>
          <w:tcPr>
            <w:tcW w:w="1933" w:type="dxa"/>
            <w:tcBorders>
              <w:top w:val="nil"/>
              <w:left w:val="nil"/>
              <w:bottom w:val="single" w:sz="8" w:space="0" w:color="auto"/>
              <w:right w:val="single" w:sz="8" w:space="0" w:color="auto"/>
            </w:tcBorders>
            <w:shd w:val="clear" w:color="auto" w:fill="auto"/>
            <w:noWrap/>
            <w:vAlign w:val="bottom"/>
            <w:hideMark/>
          </w:tcPr>
          <w:p w14:paraId="2D4B04B9" w14:textId="35968618"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1.20</w:t>
            </w:r>
          </w:p>
        </w:tc>
        <w:tc>
          <w:tcPr>
            <w:tcW w:w="1933" w:type="dxa"/>
            <w:tcBorders>
              <w:top w:val="nil"/>
              <w:left w:val="nil"/>
              <w:bottom w:val="single" w:sz="8" w:space="0" w:color="auto"/>
              <w:right w:val="single" w:sz="8" w:space="0" w:color="auto"/>
            </w:tcBorders>
            <w:shd w:val="clear" w:color="auto" w:fill="auto"/>
            <w:noWrap/>
            <w:vAlign w:val="bottom"/>
            <w:hideMark/>
          </w:tcPr>
          <w:p w14:paraId="3200F3B7" w14:textId="14E5EBAC"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1.20</w:t>
            </w:r>
          </w:p>
        </w:tc>
      </w:tr>
      <w:tr w:rsidR="00F30339" w:rsidRPr="00A77B11" w14:paraId="11662F3C" w14:textId="77777777" w:rsidTr="00391FE5">
        <w:trPr>
          <w:trHeight w:val="329"/>
        </w:trPr>
        <w:tc>
          <w:tcPr>
            <w:tcW w:w="2366" w:type="dxa"/>
            <w:tcBorders>
              <w:top w:val="nil"/>
              <w:left w:val="single" w:sz="8" w:space="0" w:color="auto"/>
              <w:bottom w:val="single" w:sz="8" w:space="0" w:color="auto"/>
              <w:right w:val="single" w:sz="8" w:space="0" w:color="auto"/>
            </w:tcBorders>
            <w:shd w:val="clear" w:color="auto" w:fill="auto"/>
            <w:noWrap/>
            <w:vAlign w:val="center"/>
            <w:hideMark/>
          </w:tcPr>
          <w:p w14:paraId="35D43981" w14:textId="77777777" w:rsidR="00F30339" w:rsidRPr="00A77B11" w:rsidRDefault="00F30339" w:rsidP="00F30339">
            <w:pPr>
              <w:spacing w:after="0" w:line="240" w:lineRule="auto"/>
              <w:rPr>
                <w:rFonts w:ascii="Arial" w:eastAsia="Times New Roman" w:hAnsi="Arial" w:cs="Arial"/>
                <w:color w:val="000000"/>
                <w:sz w:val="18"/>
                <w:szCs w:val="18"/>
                <w:lang w:eastAsia="en-IN"/>
              </w:rPr>
            </w:pPr>
            <w:proofErr w:type="spellStart"/>
            <w:r w:rsidRPr="00A77B11">
              <w:rPr>
                <w:rFonts w:ascii="Arial" w:eastAsia="Times New Roman" w:hAnsi="Arial" w:cs="Arial"/>
                <w:color w:val="000000"/>
                <w:sz w:val="18"/>
                <w:szCs w:val="18"/>
                <w:lang w:eastAsia="en-IN"/>
              </w:rPr>
              <w:t>Mechemco</w:t>
            </w:r>
            <w:proofErr w:type="spellEnd"/>
            <w:r w:rsidRPr="00A77B11">
              <w:rPr>
                <w:rFonts w:ascii="Arial" w:eastAsia="Times New Roman" w:hAnsi="Arial" w:cs="Arial"/>
                <w:color w:val="000000"/>
                <w:sz w:val="18"/>
                <w:szCs w:val="18"/>
                <w:lang w:eastAsia="en-IN"/>
              </w:rPr>
              <w:t xml:space="preserve"> resins Pvt ltd</w:t>
            </w:r>
          </w:p>
        </w:tc>
        <w:tc>
          <w:tcPr>
            <w:tcW w:w="1933" w:type="dxa"/>
            <w:tcBorders>
              <w:top w:val="nil"/>
              <w:left w:val="nil"/>
              <w:bottom w:val="single" w:sz="8" w:space="0" w:color="auto"/>
              <w:right w:val="single" w:sz="8" w:space="0" w:color="auto"/>
            </w:tcBorders>
            <w:shd w:val="clear" w:color="auto" w:fill="auto"/>
            <w:noWrap/>
            <w:vAlign w:val="center"/>
            <w:hideMark/>
          </w:tcPr>
          <w:p w14:paraId="29AEEA86"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Maharashtra</w:t>
            </w:r>
          </w:p>
        </w:tc>
        <w:tc>
          <w:tcPr>
            <w:tcW w:w="1933" w:type="dxa"/>
            <w:tcBorders>
              <w:top w:val="nil"/>
              <w:left w:val="nil"/>
              <w:bottom w:val="single" w:sz="8" w:space="0" w:color="auto"/>
              <w:right w:val="single" w:sz="8" w:space="0" w:color="auto"/>
            </w:tcBorders>
            <w:shd w:val="clear" w:color="auto" w:fill="auto"/>
            <w:noWrap/>
            <w:hideMark/>
          </w:tcPr>
          <w:p w14:paraId="3667D64B" w14:textId="1B0F1FE3"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0.40</w:t>
            </w:r>
          </w:p>
        </w:tc>
        <w:tc>
          <w:tcPr>
            <w:tcW w:w="1933" w:type="dxa"/>
            <w:tcBorders>
              <w:top w:val="nil"/>
              <w:left w:val="nil"/>
              <w:bottom w:val="single" w:sz="8" w:space="0" w:color="auto"/>
              <w:right w:val="single" w:sz="8" w:space="0" w:color="auto"/>
            </w:tcBorders>
            <w:shd w:val="clear" w:color="auto" w:fill="auto"/>
            <w:noWrap/>
            <w:vAlign w:val="bottom"/>
            <w:hideMark/>
          </w:tcPr>
          <w:p w14:paraId="4894DD41" w14:textId="0CE8D95C"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0.40</w:t>
            </w:r>
          </w:p>
        </w:tc>
        <w:tc>
          <w:tcPr>
            <w:tcW w:w="1933" w:type="dxa"/>
            <w:tcBorders>
              <w:top w:val="nil"/>
              <w:left w:val="nil"/>
              <w:bottom w:val="single" w:sz="8" w:space="0" w:color="auto"/>
              <w:right w:val="single" w:sz="8" w:space="0" w:color="auto"/>
            </w:tcBorders>
            <w:shd w:val="clear" w:color="auto" w:fill="auto"/>
            <w:noWrap/>
            <w:vAlign w:val="bottom"/>
            <w:hideMark/>
          </w:tcPr>
          <w:p w14:paraId="11F8D092" w14:textId="29DB6A67"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0.40</w:t>
            </w:r>
          </w:p>
        </w:tc>
      </w:tr>
      <w:tr w:rsidR="00F30339" w:rsidRPr="00A77B11" w14:paraId="45A32F39" w14:textId="77777777" w:rsidTr="00391FE5">
        <w:trPr>
          <w:trHeight w:val="329"/>
        </w:trPr>
        <w:tc>
          <w:tcPr>
            <w:tcW w:w="2366" w:type="dxa"/>
            <w:tcBorders>
              <w:top w:val="nil"/>
              <w:left w:val="single" w:sz="8" w:space="0" w:color="auto"/>
              <w:bottom w:val="single" w:sz="8" w:space="0" w:color="auto"/>
              <w:right w:val="single" w:sz="8" w:space="0" w:color="auto"/>
            </w:tcBorders>
            <w:shd w:val="clear" w:color="auto" w:fill="auto"/>
            <w:noWrap/>
            <w:vAlign w:val="center"/>
            <w:hideMark/>
          </w:tcPr>
          <w:p w14:paraId="182EBB22" w14:textId="77777777" w:rsidR="00F30339" w:rsidRPr="00A77B11" w:rsidRDefault="00F30339" w:rsidP="00F30339">
            <w:pPr>
              <w:spacing w:after="0" w:line="240" w:lineRule="auto"/>
              <w:rPr>
                <w:rFonts w:ascii="Arial" w:eastAsia="Times New Roman" w:hAnsi="Arial" w:cs="Arial"/>
                <w:color w:val="000000"/>
                <w:sz w:val="18"/>
                <w:szCs w:val="18"/>
                <w:lang w:eastAsia="en-IN"/>
              </w:rPr>
            </w:pPr>
            <w:proofErr w:type="spellStart"/>
            <w:r w:rsidRPr="00A77B11">
              <w:rPr>
                <w:rFonts w:ascii="Arial" w:eastAsia="Times New Roman" w:hAnsi="Arial" w:cs="Arial"/>
                <w:color w:val="000000"/>
                <w:sz w:val="18"/>
                <w:szCs w:val="18"/>
                <w:lang w:eastAsia="en-IN"/>
              </w:rPr>
              <w:t>Satyen</w:t>
            </w:r>
            <w:proofErr w:type="spellEnd"/>
            <w:r w:rsidRPr="00A77B11">
              <w:rPr>
                <w:rFonts w:ascii="Arial" w:eastAsia="Times New Roman" w:hAnsi="Arial" w:cs="Arial"/>
                <w:color w:val="000000"/>
                <w:sz w:val="18"/>
                <w:szCs w:val="18"/>
                <w:lang w:eastAsia="en-IN"/>
              </w:rPr>
              <w:t xml:space="preserve"> Polymers </w:t>
            </w:r>
            <w:proofErr w:type="spellStart"/>
            <w:r w:rsidRPr="00A77B11">
              <w:rPr>
                <w:rFonts w:ascii="Arial" w:eastAsia="Times New Roman" w:hAnsi="Arial" w:cs="Arial"/>
                <w:color w:val="000000"/>
                <w:sz w:val="18"/>
                <w:szCs w:val="18"/>
                <w:lang w:eastAsia="en-IN"/>
              </w:rPr>
              <w:t>Pvt.</w:t>
            </w:r>
            <w:proofErr w:type="spellEnd"/>
            <w:r w:rsidRPr="00A77B11">
              <w:rPr>
                <w:rFonts w:ascii="Arial" w:eastAsia="Times New Roman" w:hAnsi="Arial" w:cs="Arial"/>
                <w:color w:val="000000"/>
                <w:sz w:val="18"/>
                <w:szCs w:val="18"/>
                <w:lang w:eastAsia="en-IN"/>
              </w:rPr>
              <w:t xml:space="preserve"> Ltd. </w:t>
            </w:r>
          </w:p>
        </w:tc>
        <w:tc>
          <w:tcPr>
            <w:tcW w:w="1933" w:type="dxa"/>
            <w:tcBorders>
              <w:top w:val="nil"/>
              <w:left w:val="nil"/>
              <w:bottom w:val="single" w:sz="8" w:space="0" w:color="auto"/>
              <w:right w:val="single" w:sz="8" w:space="0" w:color="auto"/>
            </w:tcBorders>
            <w:shd w:val="clear" w:color="auto" w:fill="auto"/>
            <w:noWrap/>
            <w:vAlign w:val="center"/>
            <w:hideMark/>
          </w:tcPr>
          <w:p w14:paraId="53CDD2E1"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Maharashtra</w:t>
            </w:r>
          </w:p>
        </w:tc>
        <w:tc>
          <w:tcPr>
            <w:tcW w:w="1933" w:type="dxa"/>
            <w:tcBorders>
              <w:top w:val="nil"/>
              <w:left w:val="nil"/>
              <w:bottom w:val="single" w:sz="8" w:space="0" w:color="auto"/>
              <w:right w:val="single" w:sz="8" w:space="0" w:color="auto"/>
            </w:tcBorders>
            <w:shd w:val="clear" w:color="auto" w:fill="auto"/>
            <w:noWrap/>
            <w:hideMark/>
          </w:tcPr>
          <w:p w14:paraId="1A1FDF2D" w14:textId="767445EF"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0.60</w:t>
            </w:r>
          </w:p>
        </w:tc>
        <w:tc>
          <w:tcPr>
            <w:tcW w:w="1933" w:type="dxa"/>
            <w:tcBorders>
              <w:top w:val="nil"/>
              <w:left w:val="nil"/>
              <w:bottom w:val="single" w:sz="8" w:space="0" w:color="auto"/>
              <w:right w:val="single" w:sz="8" w:space="0" w:color="auto"/>
            </w:tcBorders>
            <w:shd w:val="clear" w:color="auto" w:fill="auto"/>
            <w:noWrap/>
            <w:vAlign w:val="bottom"/>
            <w:hideMark/>
          </w:tcPr>
          <w:p w14:paraId="53C1883B" w14:textId="56573E0B"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0.60</w:t>
            </w:r>
          </w:p>
        </w:tc>
        <w:tc>
          <w:tcPr>
            <w:tcW w:w="1933" w:type="dxa"/>
            <w:tcBorders>
              <w:top w:val="nil"/>
              <w:left w:val="nil"/>
              <w:bottom w:val="single" w:sz="8" w:space="0" w:color="auto"/>
              <w:right w:val="single" w:sz="8" w:space="0" w:color="auto"/>
            </w:tcBorders>
            <w:shd w:val="clear" w:color="auto" w:fill="auto"/>
            <w:noWrap/>
            <w:vAlign w:val="bottom"/>
            <w:hideMark/>
          </w:tcPr>
          <w:p w14:paraId="429412D4" w14:textId="16798323"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0.60</w:t>
            </w:r>
          </w:p>
        </w:tc>
      </w:tr>
      <w:tr w:rsidR="00F30339" w:rsidRPr="00A77B11" w14:paraId="259EC2C3" w14:textId="77777777" w:rsidTr="00391FE5">
        <w:trPr>
          <w:trHeight w:val="329"/>
        </w:trPr>
        <w:tc>
          <w:tcPr>
            <w:tcW w:w="2366" w:type="dxa"/>
            <w:tcBorders>
              <w:top w:val="nil"/>
              <w:left w:val="single" w:sz="8" w:space="0" w:color="auto"/>
              <w:bottom w:val="single" w:sz="8" w:space="0" w:color="auto"/>
              <w:right w:val="single" w:sz="8" w:space="0" w:color="auto"/>
            </w:tcBorders>
            <w:shd w:val="clear" w:color="auto" w:fill="auto"/>
            <w:noWrap/>
            <w:vAlign w:val="center"/>
            <w:hideMark/>
          </w:tcPr>
          <w:p w14:paraId="2057803D" w14:textId="77777777" w:rsidR="00F30339" w:rsidRPr="00A77B11" w:rsidRDefault="00F30339" w:rsidP="00F30339">
            <w:pPr>
              <w:spacing w:after="0" w:line="240" w:lineRule="auto"/>
              <w:rPr>
                <w:rFonts w:ascii="Arial" w:eastAsia="Times New Roman" w:hAnsi="Arial" w:cs="Arial"/>
                <w:color w:val="000000"/>
                <w:sz w:val="18"/>
                <w:szCs w:val="18"/>
                <w:lang w:eastAsia="en-IN"/>
              </w:rPr>
            </w:pPr>
            <w:proofErr w:type="spellStart"/>
            <w:r w:rsidRPr="00A77B11">
              <w:rPr>
                <w:rFonts w:ascii="Arial" w:eastAsia="Times New Roman" w:hAnsi="Arial" w:cs="Arial"/>
                <w:color w:val="000000"/>
                <w:sz w:val="18"/>
                <w:szCs w:val="18"/>
                <w:lang w:eastAsia="en-IN"/>
              </w:rPr>
              <w:t>Crystic</w:t>
            </w:r>
            <w:proofErr w:type="spellEnd"/>
            <w:r w:rsidRPr="00A77B11">
              <w:rPr>
                <w:rFonts w:ascii="Arial" w:eastAsia="Times New Roman" w:hAnsi="Arial" w:cs="Arial"/>
                <w:color w:val="000000"/>
                <w:sz w:val="18"/>
                <w:szCs w:val="18"/>
                <w:lang w:eastAsia="en-IN"/>
              </w:rPr>
              <w:t xml:space="preserve"> Resins India Private Limited</w:t>
            </w:r>
          </w:p>
        </w:tc>
        <w:tc>
          <w:tcPr>
            <w:tcW w:w="1933" w:type="dxa"/>
            <w:tcBorders>
              <w:top w:val="nil"/>
              <w:left w:val="nil"/>
              <w:bottom w:val="single" w:sz="8" w:space="0" w:color="auto"/>
              <w:right w:val="single" w:sz="8" w:space="0" w:color="auto"/>
            </w:tcBorders>
            <w:shd w:val="clear" w:color="auto" w:fill="auto"/>
            <w:noWrap/>
            <w:vAlign w:val="center"/>
            <w:hideMark/>
          </w:tcPr>
          <w:p w14:paraId="57DF7887"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Haryana</w:t>
            </w:r>
          </w:p>
        </w:tc>
        <w:tc>
          <w:tcPr>
            <w:tcW w:w="1933" w:type="dxa"/>
            <w:tcBorders>
              <w:top w:val="nil"/>
              <w:left w:val="nil"/>
              <w:bottom w:val="single" w:sz="8" w:space="0" w:color="auto"/>
              <w:right w:val="single" w:sz="8" w:space="0" w:color="auto"/>
            </w:tcBorders>
            <w:shd w:val="clear" w:color="auto" w:fill="auto"/>
            <w:noWrap/>
            <w:hideMark/>
          </w:tcPr>
          <w:p w14:paraId="331FC11D" w14:textId="0A258518"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0.60</w:t>
            </w:r>
          </w:p>
        </w:tc>
        <w:tc>
          <w:tcPr>
            <w:tcW w:w="1933" w:type="dxa"/>
            <w:tcBorders>
              <w:top w:val="nil"/>
              <w:left w:val="nil"/>
              <w:bottom w:val="single" w:sz="8" w:space="0" w:color="auto"/>
              <w:right w:val="single" w:sz="8" w:space="0" w:color="auto"/>
            </w:tcBorders>
            <w:shd w:val="clear" w:color="auto" w:fill="auto"/>
            <w:noWrap/>
            <w:vAlign w:val="bottom"/>
            <w:hideMark/>
          </w:tcPr>
          <w:p w14:paraId="644048DB" w14:textId="0AFE1B03"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0.60</w:t>
            </w:r>
          </w:p>
        </w:tc>
        <w:tc>
          <w:tcPr>
            <w:tcW w:w="1933" w:type="dxa"/>
            <w:tcBorders>
              <w:top w:val="nil"/>
              <w:left w:val="nil"/>
              <w:bottom w:val="single" w:sz="8" w:space="0" w:color="auto"/>
              <w:right w:val="single" w:sz="8" w:space="0" w:color="auto"/>
            </w:tcBorders>
            <w:shd w:val="clear" w:color="auto" w:fill="auto"/>
            <w:noWrap/>
            <w:vAlign w:val="bottom"/>
            <w:hideMark/>
          </w:tcPr>
          <w:p w14:paraId="1137D2CD" w14:textId="32C0AD2E" w:rsidR="00F30339" w:rsidRPr="00A77B11" w:rsidRDefault="00F30339" w:rsidP="00F30339">
            <w:pPr>
              <w:spacing w:after="0" w:line="240" w:lineRule="auto"/>
              <w:jc w:val="right"/>
              <w:rPr>
                <w:rFonts w:ascii="Arial" w:eastAsia="Times New Roman" w:hAnsi="Arial" w:cs="Arial"/>
                <w:color w:val="000000"/>
                <w:sz w:val="18"/>
                <w:szCs w:val="18"/>
                <w:lang w:eastAsia="en-IN"/>
              </w:rPr>
            </w:pPr>
            <w:r>
              <w:rPr>
                <w:rFonts w:ascii="Arial" w:hAnsi="Arial" w:cs="Arial"/>
                <w:sz w:val="20"/>
                <w:szCs w:val="20"/>
              </w:rPr>
              <w:t>0.60</w:t>
            </w:r>
          </w:p>
        </w:tc>
      </w:tr>
      <w:tr w:rsidR="00F30339" w:rsidRPr="00A77B11" w14:paraId="2E439764" w14:textId="77777777" w:rsidTr="00623566">
        <w:trPr>
          <w:trHeight w:val="329"/>
        </w:trPr>
        <w:tc>
          <w:tcPr>
            <w:tcW w:w="2366" w:type="dxa"/>
            <w:tcBorders>
              <w:top w:val="nil"/>
              <w:left w:val="single" w:sz="8" w:space="0" w:color="auto"/>
              <w:bottom w:val="single" w:sz="8" w:space="0" w:color="auto"/>
              <w:right w:val="single" w:sz="8" w:space="0" w:color="auto"/>
            </w:tcBorders>
            <w:shd w:val="clear" w:color="auto" w:fill="auto"/>
            <w:noWrap/>
            <w:vAlign w:val="bottom"/>
            <w:hideMark/>
          </w:tcPr>
          <w:p w14:paraId="56A286D5" w14:textId="77777777" w:rsidR="00F30339" w:rsidRPr="00A77B11" w:rsidRDefault="00F30339" w:rsidP="00F30339">
            <w:pPr>
              <w:spacing w:after="0" w:line="240" w:lineRule="auto"/>
              <w:rPr>
                <w:rFonts w:ascii="Arial" w:eastAsia="Times New Roman" w:hAnsi="Arial" w:cs="Arial"/>
                <w:sz w:val="18"/>
                <w:szCs w:val="18"/>
                <w:lang w:eastAsia="en-IN"/>
              </w:rPr>
            </w:pPr>
            <w:r w:rsidRPr="00A77B11">
              <w:rPr>
                <w:rFonts w:ascii="Arial" w:eastAsia="Times New Roman" w:hAnsi="Arial" w:cs="Arial"/>
                <w:sz w:val="18"/>
                <w:szCs w:val="18"/>
                <w:lang w:eastAsia="en-IN"/>
              </w:rPr>
              <w:t xml:space="preserve">Others (ECMAS, </w:t>
            </w:r>
            <w:proofErr w:type="spellStart"/>
            <w:r w:rsidRPr="00A77B11">
              <w:rPr>
                <w:rFonts w:ascii="Arial" w:eastAsia="Times New Roman" w:hAnsi="Arial" w:cs="Arial"/>
                <w:sz w:val="18"/>
                <w:szCs w:val="18"/>
                <w:lang w:eastAsia="en-IN"/>
              </w:rPr>
              <w:t>Revex</w:t>
            </w:r>
            <w:proofErr w:type="spellEnd"/>
            <w:r w:rsidRPr="00A77B11">
              <w:rPr>
                <w:rFonts w:ascii="Arial" w:eastAsia="Times New Roman" w:hAnsi="Arial" w:cs="Arial"/>
                <w:sz w:val="18"/>
                <w:szCs w:val="18"/>
                <w:lang w:eastAsia="en-IN"/>
              </w:rPr>
              <w:t xml:space="preserve"> Plasticizers)</w:t>
            </w:r>
          </w:p>
        </w:tc>
        <w:tc>
          <w:tcPr>
            <w:tcW w:w="1933" w:type="dxa"/>
            <w:tcBorders>
              <w:top w:val="nil"/>
              <w:left w:val="nil"/>
              <w:bottom w:val="single" w:sz="8" w:space="0" w:color="auto"/>
              <w:right w:val="single" w:sz="8" w:space="0" w:color="auto"/>
            </w:tcBorders>
            <w:shd w:val="clear" w:color="auto" w:fill="auto"/>
            <w:noWrap/>
            <w:vAlign w:val="center"/>
            <w:hideMark/>
          </w:tcPr>
          <w:p w14:paraId="341B8AF9" w14:textId="77777777" w:rsidR="00F30339" w:rsidRPr="00A77B11" w:rsidRDefault="00F30339" w:rsidP="00F30339">
            <w:pPr>
              <w:spacing w:after="0" w:line="240" w:lineRule="auto"/>
              <w:rPr>
                <w:rFonts w:ascii="Arial" w:eastAsia="Times New Roman" w:hAnsi="Arial" w:cs="Arial"/>
                <w:color w:val="000000"/>
                <w:sz w:val="18"/>
                <w:szCs w:val="18"/>
                <w:lang w:eastAsia="en-IN"/>
              </w:rPr>
            </w:pPr>
            <w:r w:rsidRPr="00A77B11">
              <w:rPr>
                <w:rFonts w:ascii="Arial" w:eastAsia="Times New Roman" w:hAnsi="Arial" w:cs="Arial"/>
                <w:color w:val="000000"/>
                <w:sz w:val="18"/>
                <w:szCs w:val="18"/>
                <w:lang w:eastAsia="en-IN"/>
              </w:rPr>
              <w:t> </w:t>
            </w:r>
          </w:p>
        </w:tc>
        <w:tc>
          <w:tcPr>
            <w:tcW w:w="1933" w:type="dxa"/>
            <w:tcBorders>
              <w:top w:val="single" w:sz="4" w:space="0" w:color="auto"/>
              <w:left w:val="single" w:sz="4" w:space="0" w:color="auto"/>
              <w:bottom w:val="single" w:sz="4" w:space="0" w:color="auto"/>
              <w:right w:val="single" w:sz="4" w:space="0" w:color="auto"/>
            </w:tcBorders>
            <w:shd w:val="clear" w:color="auto" w:fill="auto"/>
            <w:noWrap/>
            <w:hideMark/>
          </w:tcPr>
          <w:p w14:paraId="1FAF3406" w14:textId="3E18D299" w:rsidR="00F30339" w:rsidRPr="00F30339" w:rsidRDefault="00F30339" w:rsidP="00F30339">
            <w:pPr>
              <w:spacing w:after="0" w:line="240" w:lineRule="auto"/>
              <w:jc w:val="right"/>
              <w:rPr>
                <w:rFonts w:ascii="Arial" w:hAnsi="Arial" w:cs="Arial"/>
                <w:color w:val="000000"/>
                <w:sz w:val="20"/>
                <w:szCs w:val="20"/>
              </w:rPr>
            </w:pPr>
            <w:r w:rsidRPr="00F30339">
              <w:rPr>
                <w:rFonts w:ascii="Arial" w:hAnsi="Arial" w:cs="Arial"/>
                <w:color w:val="000000"/>
                <w:sz w:val="20"/>
                <w:szCs w:val="20"/>
              </w:rPr>
              <w:t>1.</w:t>
            </w:r>
            <w:r>
              <w:rPr>
                <w:rFonts w:ascii="Arial" w:hAnsi="Arial" w:cs="Arial"/>
                <w:color w:val="000000"/>
                <w:sz w:val="20"/>
                <w:szCs w:val="20"/>
              </w:rPr>
              <w:t>00</w:t>
            </w:r>
          </w:p>
        </w:tc>
        <w:tc>
          <w:tcPr>
            <w:tcW w:w="1933" w:type="dxa"/>
            <w:tcBorders>
              <w:top w:val="single" w:sz="4" w:space="0" w:color="auto"/>
              <w:left w:val="nil"/>
              <w:bottom w:val="single" w:sz="4" w:space="0" w:color="auto"/>
              <w:right w:val="single" w:sz="4" w:space="0" w:color="auto"/>
            </w:tcBorders>
            <w:shd w:val="clear" w:color="auto" w:fill="auto"/>
            <w:noWrap/>
            <w:vAlign w:val="bottom"/>
            <w:hideMark/>
          </w:tcPr>
          <w:p w14:paraId="1F6B7B2F" w14:textId="05BD957C" w:rsidR="00F30339" w:rsidRPr="00A77B11" w:rsidRDefault="00F30339" w:rsidP="00F30339">
            <w:pPr>
              <w:spacing w:after="0" w:line="240" w:lineRule="auto"/>
              <w:jc w:val="right"/>
              <w:rPr>
                <w:rFonts w:ascii="Arial" w:eastAsia="Times New Roman" w:hAnsi="Arial" w:cs="Arial"/>
                <w:sz w:val="18"/>
                <w:szCs w:val="18"/>
                <w:lang w:eastAsia="en-IN"/>
              </w:rPr>
            </w:pPr>
            <w:r>
              <w:rPr>
                <w:rFonts w:ascii="Arial" w:hAnsi="Arial" w:cs="Arial"/>
                <w:sz w:val="20"/>
                <w:szCs w:val="20"/>
              </w:rPr>
              <w:t>1.60</w:t>
            </w:r>
          </w:p>
        </w:tc>
        <w:tc>
          <w:tcPr>
            <w:tcW w:w="1933" w:type="dxa"/>
            <w:tcBorders>
              <w:top w:val="single" w:sz="4" w:space="0" w:color="auto"/>
              <w:left w:val="nil"/>
              <w:bottom w:val="single" w:sz="4" w:space="0" w:color="auto"/>
              <w:right w:val="single" w:sz="4" w:space="0" w:color="auto"/>
            </w:tcBorders>
            <w:shd w:val="clear" w:color="auto" w:fill="auto"/>
            <w:noWrap/>
            <w:vAlign w:val="bottom"/>
            <w:hideMark/>
          </w:tcPr>
          <w:p w14:paraId="79618BF8" w14:textId="3D3A14AA" w:rsidR="00F30339" w:rsidRPr="00A77B11" w:rsidRDefault="00F30339" w:rsidP="00F30339">
            <w:pPr>
              <w:spacing w:after="0" w:line="240" w:lineRule="auto"/>
              <w:jc w:val="right"/>
              <w:rPr>
                <w:rFonts w:ascii="Arial" w:eastAsia="Times New Roman" w:hAnsi="Arial" w:cs="Arial"/>
                <w:sz w:val="18"/>
                <w:szCs w:val="18"/>
                <w:lang w:eastAsia="en-IN"/>
              </w:rPr>
            </w:pPr>
            <w:r>
              <w:rPr>
                <w:rFonts w:ascii="Arial" w:hAnsi="Arial" w:cs="Arial"/>
                <w:sz w:val="20"/>
                <w:szCs w:val="20"/>
              </w:rPr>
              <w:t>1.60</w:t>
            </w:r>
          </w:p>
        </w:tc>
      </w:tr>
      <w:tr w:rsidR="00A77B11" w:rsidRPr="00A77B11" w14:paraId="3AF7F60D" w14:textId="77777777" w:rsidTr="00A77B11">
        <w:trPr>
          <w:trHeight w:val="329"/>
        </w:trPr>
        <w:tc>
          <w:tcPr>
            <w:tcW w:w="2366" w:type="dxa"/>
            <w:tcBorders>
              <w:top w:val="nil"/>
              <w:left w:val="single" w:sz="8" w:space="0" w:color="auto"/>
              <w:bottom w:val="single" w:sz="8" w:space="0" w:color="auto"/>
              <w:right w:val="single" w:sz="8" w:space="0" w:color="auto"/>
            </w:tcBorders>
            <w:shd w:val="clear" w:color="000000" w:fill="C00000"/>
            <w:noWrap/>
            <w:vAlign w:val="center"/>
            <w:hideMark/>
          </w:tcPr>
          <w:p w14:paraId="72139930" w14:textId="77777777" w:rsidR="00A77B11" w:rsidRPr="00A77B11" w:rsidRDefault="00A77B11" w:rsidP="00A77B11">
            <w:pPr>
              <w:spacing w:after="0" w:line="240" w:lineRule="auto"/>
              <w:rPr>
                <w:rFonts w:ascii="Arial" w:eastAsia="Times New Roman" w:hAnsi="Arial" w:cs="Arial"/>
                <w:color w:val="FFFFFF"/>
                <w:sz w:val="18"/>
                <w:szCs w:val="18"/>
                <w:lang w:eastAsia="en-IN"/>
              </w:rPr>
            </w:pPr>
            <w:r w:rsidRPr="00A77B11">
              <w:rPr>
                <w:rFonts w:ascii="Arial" w:eastAsia="Times New Roman" w:hAnsi="Arial" w:cs="Arial"/>
                <w:color w:val="FFFFFF"/>
                <w:sz w:val="18"/>
                <w:szCs w:val="18"/>
                <w:lang w:val="en-US" w:eastAsia="en-IN"/>
              </w:rPr>
              <w:t>Total</w:t>
            </w:r>
          </w:p>
        </w:tc>
        <w:tc>
          <w:tcPr>
            <w:tcW w:w="1933" w:type="dxa"/>
            <w:tcBorders>
              <w:top w:val="nil"/>
              <w:left w:val="nil"/>
              <w:bottom w:val="single" w:sz="8" w:space="0" w:color="auto"/>
              <w:right w:val="single" w:sz="8" w:space="0" w:color="auto"/>
            </w:tcBorders>
            <w:shd w:val="clear" w:color="000000" w:fill="C00000"/>
            <w:noWrap/>
            <w:vAlign w:val="center"/>
            <w:hideMark/>
          </w:tcPr>
          <w:p w14:paraId="74E8B9AD" w14:textId="77777777" w:rsidR="00A77B11" w:rsidRPr="00A77B11" w:rsidRDefault="00A77B11" w:rsidP="00A77B11">
            <w:pPr>
              <w:spacing w:after="0" w:line="240" w:lineRule="auto"/>
              <w:rPr>
                <w:rFonts w:ascii="Arial" w:eastAsia="Times New Roman" w:hAnsi="Arial" w:cs="Arial"/>
                <w:color w:val="FFFFFF"/>
                <w:sz w:val="18"/>
                <w:szCs w:val="18"/>
                <w:lang w:eastAsia="en-IN"/>
              </w:rPr>
            </w:pPr>
            <w:r w:rsidRPr="00A77B11">
              <w:rPr>
                <w:rFonts w:ascii="Arial" w:eastAsia="Times New Roman" w:hAnsi="Arial" w:cs="Arial"/>
                <w:color w:val="FFFFFF"/>
                <w:sz w:val="18"/>
                <w:szCs w:val="18"/>
                <w:lang w:val="en-US" w:eastAsia="en-IN"/>
              </w:rPr>
              <w:t> </w:t>
            </w:r>
          </w:p>
        </w:tc>
        <w:tc>
          <w:tcPr>
            <w:tcW w:w="1933" w:type="dxa"/>
            <w:tcBorders>
              <w:top w:val="nil"/>
              <w:left w:val="nil"/>
              <w:bottom w:val="single" w:sz="8" w:space="0" w:color="auto"/>
              <w:right w:val="single" w:sz="8" w:space="0" w:color="auto"/>
            </w:tcBorders>
            <w:shd w:val="clear" w:color="000000" w:fill="C00000"/>
            <w:noWrap/>
            <w:vAlign w:val="center"/>
            <w:hideMark/>
          </w:tcPr>
          <w:p w14:paraId="1F2809C7" w14:textId="0ADCF0D1" w:rsidR="00A77B11" w:rsidRPr="00A77B11" w:rsidRDefault="00F30339" w:rsidP="00A77B11">
            <w:pPr>
              <w:spacing w:after="0" w:line="240" w:lineRule="auto"/>
              <w:jc w:val="right"/>
              <w:rPr>
                <w:rFonts w:ascii="Arial" w:eastAsia="Times New Roman" w:hAnsi="Arial" w:cs="Arial"/>
                <w:color w:val="FFFFFF"/>
                <w:sz w:val="18"/>
                <w:szCs w:val="18"/>
                <w:lang w:eastAsia="en-IN"/>
              </w:rPr>
            </w:pPr>
            <w:r w:rsidRPr="00F30339">
              <w:rPr>
                <w:rFonts w:ascii="Arial" w:eastAsia="Times New Roman" w:hAnsi="Arial" w:cs="Arial"/>
                <w:color w:val="FFFFFF"/>
                <w:sz w:val="18"/>
                <w:szCs w:val="18"/>
                <w:lang w:val="en-US" w:eastAsia="en-IN"/>
              </w:rPr>
              <w:t>9.44</w:t>
            </w:r>
          </w:p>
        </w:tc>
        <w:tc>
          <w:tcPr>
            <w:tcW w:w="1933" w:type="dxa"/>
            <w:tcBorders>
              <w:top w:val="nil"/>
              <w:left w:val="nil"/>
              <w:bottom w:val="single" w:sz="8" w:space="0" w:color="auto"/>
              <w:right w:val="single" w:sz="8" w:space="0" w:color="auto"/>
            </w:tcBorders>
            <w:shd w:val="clear" w:color="000000" w:fill="C00000"/>
            <w:noWrap/>
            <w:vAlign w:val="center"/>
            <w:hideMark/>
          </w:tcPr>
          <w:p w14:paraId="5E0BC85F" w14:textId="386180C4" w:rsidR="00A77B11" w:rsidRPr="00A77B11" w:rsidRDefault="00F30339" w:rsidP="00A77B11">
            <w:pPr>
              <w:spacing w:after="0" w:line="240" w:lineRule="auto"/>
              <w:jc w:val="right"/>
              <w:rPr>
                <w:rFonts w:ascii="Arial" w:eastAsia="Times New Roman" w:hAnsi="Arial" w:cs="Arial"/>
                <w:color w:val="FFFFFF"/>
                <w:sz w:val="18"/>
                <w:szCs w:val="18"/>
                <w:lang w:eastAsia="en-IN"/>
              </w:rPr>
            </w:pPr>
            <w:r w:rsidRPr="00F30339">
              <w:rPr>
                <w:rFonts w:ascii="Arial" w:eastAsia="Times New Roman" w:hAnsi="Arial" w:cs="Arial"/>
                <w:color w:val="FFFFFF"/>
                <w:sz w:val="18"/>
                <w:szCs w:val="18"/>
                <w:lang w:val="en-US" w:eastAsia="en-IN"/>
              </w:rPr>
              <w:t>7.64</w:t>
            </w:r>
          </w:p>
        </w:tc>
        <w:tc>
          <w:tcPr>
            <w:tcW w:w="1933" w:type="dxa"/>
            <w:tcBorders>
              <w:top w:val="nil"/>
              <w:left w:val="nil"/>
              <w:bottom w:val="single" w:sz="8" w:space="0" w:color="auto"/>
              <w:right w:val="single" w:sz="8" w:space="0" w:color="auto"/>
            </w:tcBorders>
            <w:shd w:val="clear" w:color="000000" w:fill="C00000"/>
            <w:noWrap/>
            <w:vAlign w:val="center"/>
            <w:hideMark/>
          </w:tcPr>
          <w:p w14:paraId="0512BD61" w14:textId="40DB7978" w:rsidR="00A77B11" w:rsidRPr="00A77B11" w:rsidRDefault="00F30339" w:rsidP="00A77B11">
            <w:pPr>
              <w:spacing w:after="0" w:line="240" w:lineRule="auto"/>
              <w:jc w:val="right"/>
              <w:rPr>
                <w:rFonts w:ascii="Arial" w:eastAsia="Times New Roman" w:hAnsi="Arial" w:cs="Arial"/>
                <w:color w:val="FFFFFF"/>
                <w:sz w:val="18"/>
                <w:szCs w:val="18"/>
                <w:lang w:eastAsia="en-IN"/>
              </w:rPr>
            </w:pPr>
            <w:r w:rsidRPr="00F30339">
              <w:rPr>
                <w:rFonts w:ascii="Arial" w:eastAsia="Times New Roman" w:hAnsi="Arial" w:cs="Arial"/>
                <w:color w:val="FFFFFF"/>
                <w:sz w:val="18"/>
                <w:szCs w:val="18"/>
                <w:lang w:val="en-US" w:eastAsia="en-IN"/>
              </w:rPr>
              <w:t>7.64</w:t>
            </w:r>
          </w:p>
        </w:tc>
      </w:tr>
    </w:tbl>
    <w:p w14:paraId="11D9DC2F" w14:textId="08E88F7A" w:rsidR="000C07D2" w:rsidRDefault="000C07D2" w:rsidP="000C07D2">
      <w:pPr>
        <w:jc w:val="both"/>
        <w:rPr>
          <w:rFonts w:ascii="Arial" w:hAnsi="Arial" w:cs="Arial"/>
          <w:sz w:val="24"/>
          <w:szCs w:val="24"/>
        </w:rPr>
      </w:pPr>
    </w:p>
    <w:p w14:paraId="771C57CA" w14:textId="366C8CEF" w:rsidR="00C72C79" w:rsidRDefault="00C72C79" w:rsidP="00A77B11">
      <w:pPr>
        <w:pStyle w:val="ListParagraph"/>
        <w:widowControl/>
        <w:numPr>
          <w:ilvl w:val="0"/>
          <w:numId w:val="7"/>
        </w:numPr>
        <w:autoSpaceDE/>
        <w:autoSpaceDN/>
        <w:spacing w:line="360" w:lineRule="auto"/>
        <w:jc w:val="both"/>
        <w:rPr>
          <w:rFonts w:eastAsia="Times New Roman"/>
          <w:sz w:val="24"/>
          <w:szCs w:val="24"/>
          <w:lang w:val="en-IN"/>
        </w:rPr>
      </w:pPr>
      <w:r w:rsidRPr="00C72C79">
        <w:rPr>
          <w:rFonts w:eastAsia="Times New Roman"/>
          <w:sz w:val="24"/>
          <w:szCs w:val="24"/>
          <w:lang w:val="en-IN"/>
        </w:rPr>
        <w:t xml:space="preserve">Crest Specialty with installed capacity of </w:t>
      </w:r>
      <w:r w:rsidR="00F30339">
        <w:rPr>
          <w:rFonts w:eastAsia="Times New Roman"/>
          <w:sz w:val="24"/>
          <w:szCs w:val="24"/>
          <w:lang w:val="en-IN"/>
        </w:rPr>
        <w:t>150</w:t>
      </w:r>
      <w:r w:rsidRPr="00C72C79">
        <w:rPr>
          <w:rFonts w:eastAsia="Times New Roman"/>
          <w:sz w:val="24"/>
          <w:szCs w:val="24"/>
          <w:lang w:val="en-IN"/>
        </w:rPr>
        <w:t xml:space="preserve"> tonnes per month, is the market leader and manufactures a wide and diversified range of Vinyl Esters for a variety of processes and applications. As a key manufacturer of High Quality UPR and other resins our products are being extensively used in the composite resins.</w:t>
      </w:r>
    </w:p>
    <w:p w14:paraId="4E3C321F" w14:textId="77777777" w:rsidR="00C72C79" w:rsidRPr="00C72C79" w:rsidRDefault="00C72C79" w:rsidP="00C72C79">
      <w:pPr>
        <w:pStyle w:val="ListParagraph"/>
        <w:widowControl/>
        <w:autoSpaceDE/>
        <w:autoSpaceDN/>
        <w:spacing w:line="360" w:lineRule="auto"/>
        <w:ind w:left="720" w:firstLine="0"/>
        <w:jc w:val="both"/>
        <w:rPr>
          <w:rFonts w:eastAsia="Times New Roman"/>
          <w:sz w:val="24"/>
          <w:szCs w:val="24"/>
          <w:lang w:val="en-IN"/>
        </w:rPr>
      </w:pPr>
    </w:p>
    <w:p w14:paraId="5E497CE9" w14:textId="317C4BC5" w:rsidR="000C07D2" w:rsidRPr="00A77B11" w:rsidRDefault="000C07D2" w:rsidP="00A77B11">
      <w:pPr>
        <w:pStyle w:val="ListParagraph"/>
        <w:widowControl/>
        <w:numPr>
          <w:ilvl w:val="0"/>
          <w:numId w:val="7"/>
        </w:numPr>
        <w:autoSpaceDE/>
        <w:autoSpaceDN/>
        <w:spacing w:line="360" w:lineRule="auto"/>
        <w:jc w:val="both"/>
        <w:rPr>
          <w:rFonts w:eastAsia="Times New Roman"/>
          <w:sz w:val="24"/>
          <w:szCs w:val="24"/>
          <w:lang w:val="en-IN"/>
        </w:rPr>
      </w:pPr>
      <w:r w:rsidRPr="00A77B11">
        <w:rPr>
          <w:rFonts w:eastAsia="Times New Roman"/>
          <w:sz w:val="24"/>
          <w:szCs w:val="24"/>
        </w:rPr>
        <w:t>The Indian total capacity stands at</w:t>
      </w:r>
      <w:r w:rsidR="00A77B11" w:rsidRPr="00A77B11">
        <w:rPr>
          <w:rFonts w:eastAsia="Times New Roman"/>
          <w:sz w:val="24"/>
          <w:szCs w:val="24"/>
        </w:rPr>
        <w:t xml:space="preserve"> </w:t>
      </w:r>
      <w:r w:rsidR="00F30339">
        <w:rPr>
          <w:rFonts w:eastAsia="Times New Roman"/>
          <w:sz w:val="24"/>
          <w:szCs w:val="24"/>
        </w:rPr>
        <w:t>7.64</w:t>
      </w:r>
      <w:r w:rsidRPr="00A77B11">
        <w:rPr>
          <w:rFonts w:eastAsia="Times New Roman"/>
          <w:sz w:val="24"/>
          <w:szCs w:val="24"/>
        </w:rPr>
        <w:t xml:space="preserve"> thousand </w:t>
      </w:r>
      <w:proofErr w:type="spellStart"/>
      <w:r w:rsidRPr="00A77B11">
        <w:rPr>
          <w:rFonts w:eastAsia="Times New Roman"/>
          <w:sz w:val="24"/>
          <w:szCs w:val="24"/>
        </w:rPr>
        <w:t>Tonnes</w:t>
      </w:r>
      <w:proofErr w:type="spellEnd"/>
      <w:r w:rsidRPr="00A77B11">
        <w:rPr>
          <w:rFonts w:eastAsia="Times New Roman"/>
          <w:sz w:val="24"/>
          <w:szCs w:val="24"/>
        </w:rPr>
        <w:t xml:space="preserve">. Most of the manufacturing plants are in Western and Northern region of India like Maharashtra, Gujarat, </w:t>
      </w:r>
      <w:proofErr w:type="gramStart"/>
      <w:r w:rsidRPr="00A77B11">
        <w:rPr>
          <w:rFonts w:eastAsia="Times New Roman"/>
          <w:sz w:val="24"/>
          <w:szCs w:val="24"/>
        </w:rPr>
        <w:t>Haryana</w:t>
      </w:r>
      <w:proofErr w:type="gramEnd"/>
      <w:r w:rsidRPr="00A77B11">
        <w:rPr>
          <w:rFonts w:eastAsia="Times New Roman"/>
          <w:sz w:val="24"/>
          <w:szCs w:val="24"/>
        </w:rPr>
        <w:t xml:space="preserve"> and         Rajasthan. </w:t>
      </w:r>
    </w:p>
    <w:p w14:paraId="0EA9CDB0" w14:textId="77777777" w:rsidR="0049760F" w:rsidRPr="00807892" w:rsidRDefault="0049760F" w:rsidP="00807892">
      <w:pPr>
        <w:rPr>
          <w:rFonts w:eastAsia="Times New Roman"/>
          <w:sz w:val="24"/>
          <w:szCs w:val="24"/>
        </w:rPr>
      </w:pPr>
    </w:p>
    <w:p w14:paraId="2F86A36C" w14:textId="77777777" w:rsidR="0049760F" w:rsidRDefault="0049760F" w:rsidP="0049760F">
      <w:pPr>
        <w:spacing w:line="360" w:lineRule="auto"/>
        <w:rPr>
          <w:rFonts w:ascii="Arial" w:hAnsi="Arial" w:cs="Arial"/>
          <w:b/>
          <w:bCs/>
          <w:sz w:val="24"/>
          <w:szCs w:val="24"/>
        </w:rPr>
      </w:pPr>
    </w:p>
    <w:p w14:paraId="1D58B908" w14:textId="7FA9C8BB" w:rsidR="0049760F" w:rsidRDefault="0049760F" w:rsidP="0049760F">
      <w:pPr>
        <w:spacing w:line="360" w:lineRule="auto"/>
        <w:rPr>
          <w:rFonts w:ascii="Arial" w:hAnsi="Arial" w:cs="Arial"/>
          <w:b/>
          <w:bCs/>
          <w:sz w:val="24"/>
          <w:szCs w:val="24"/>
        </w:rPr>
      </w:pPr>
      <w:r>
        <w:rPr>
          <w:rFonts w:ascii="Arial" w:hAnsi="Arial" w:cs="Arial"/>
          <w:b/>
          <w:bCs/>
          <w:sz w:val="24"/>
          <w:szCs w:val="24"/>
        </w:rPr>
        <w:t>Operating Efficiency</w:t>
      </w:r>
    </w:p>
    <w:p w14:paraId="5FEFB3F8" w14:textId="5BFD9CF7" w:rsidR="0049760F" w:rsidRPr="0061645E" w:rsidRDefault="0049760F" w:rsidP="0049760F">
      <w:pPr>
        <w:spacing w:line="360" w:lineRule="auto"/>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Operating Efficiency (Percentage), </w:t>
      </w:r>
      <w:r w:rsidR="001B2EAE">
        <w:rPr>
          <w:rFonts w:ascii="Arial" w:hAnsi="Arial" w:cs="Arial"/>
          <w:b/>
          <w:bCs/>
          <w:sz w:val="24"/>
          <w:szCs w:val="24"/>
        </w:rPr>
        <w:t xml:space="preserve">FY </w:t>
      </w:r>
      <w:r w:rsidRPr="0061645E">
        <w:rPr>
          <w:rFonts w:ascii="Arial" w:hAnsi="Arial" w:cs="Arial"/>
          <w:b/>
          <w:bCs/>
          <w:sz w:val="24"/>
          <w:szCs w:val="24"/>
        </w:rPr>
        <w:t>201</w:t>
      </w:r>
      <w:r w:rsidR="00F30339">
        <w:rPr>
          <w:rFonts w:ascii="Arial" w:hAnsi="Arial" w:cs="Arial"/>
          <w:b/>
          <w:bCs/>
          <w:sz w:val="24"/>
          <w:szCs w:val="24"/>
        </w:rPr>
        <w:t>6</w:t>
      </w:r>
      <w:r w:rsidR="001B2EAE">
        <w:rPr>
          <w:rFonts w:ascii="Arial" w:hAnsi="Arial" w:cs="Arial"/>
          <w:b/>
          <w:bCs/>
          <w:sz w:val="24"/>
          <w:szCs w:val="24"/>
        </w:rPr>
        <w:t xml:space="preserve"> </w:t>
      </w:r>
      <w:r w:rsidRPr="0061645E">
        <w:rPr>
          <w:rFonts w:ascii="Arial" w:hAnsi="Arial" w:cs="Arial"/>
          <w:b/>
          <w:bCs/>
          <w:sz w:val="24"/>
          <w:szCs w:val="24"/>
        </w:rPr>
        <w:t>-</w:t>
      </w:r>
      <w:r w:rsidR="001B2EAE">
        <w:rPr>
          <w:rFonts w:ascii="Arial" w:hAnsi="Arial" w:cs="Arial"/>
          <w:b/>
          <w:bCs/>
          <w:sz w:val="24"/>
          <w:szCs w:val="24"/>
        </w:rPr>
        <w:t xml:space="preserve"> FY </w:t>
      </w:r>
      <w:r w:rsidRPr="0061645E">
        <w:rPr>
          <w:rFonts w:ascii="Arial" w:hAnsi="Arial" w:cs="Arial"/>
          <w:b/>
          <w:bCs/>
          <w:sz w:val="24"/>
          <w:szCs w:val="24"/>
        </w:rPr>
        <w:t>203</w:t>
      </w:r>
      <w:r w:rsidR="00F30339">
        <w:rPr>
          <w:rFonts w:ascii="Arial" w:hAnsi="Arial" w:cs="Arial"/>
          <w:b/>
          <w:bCs/>
          <w:sz w:val="24"/>
          <w:szCs w:val="24"/>
        </w:rPr>
        <w:t>1</w:t>
      </w:r>
      <w:r w:rsidRPr="0061645E">
        <w:rPr>
          <w:rFonts w:ascii="Arial" w:hAnsi="Arial" w:cs="Arial"/>
          <w:b/>
          <w:bCs/>
          <w:sz w:val="24"/>
          <w:szCs w:val="24"/>
        </w:rPr>
        <w:t>F</w:t>
      </w:r>
    </w:p>
    <w:p w14:paraId="09369975" w14:textId="09D82DEE" w:rsidR="0049760F" w:rsidRPr="0049760F" w:rsidRDefault="0049760F" w:rsidP="0049760F">
      <w:pPr>
        <w:spacing w:line="360" w:lineRule="auto"/>
        <w:jc w:val="both"/>
        <w:rPr>
          <w:rFonts w:eastAsia="Times New Roman"/>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829696" behindDoc="0" locked="0" layoutInCell="1" allowOverlap="1" wp14:anchorId="4566A81A" wp14:editId="338E79E0">
                <wp:simplePos x="0" y="0"/>
                <wp:positionH relativeFrom="margin">
                  <wp:align>right</wp:align>
                </wp:positionH>
                <wp:positionV relativeFrom="paragraph">
                  <wp:posOffset>2234565</wp:posOffset>
                </wp:positionV>
                <wp:extent cx="3359785" cy="352425"/>
                <wp:effectExtent l="0" t="0" r="0" b="0"/>
                <wp:wrapNone/>
                <wp:docPr id="45" name="TextBox 4"/>
                <wp:cNvGraphicFramePr/>
                <a:graphic xmlns:a="http://schemas.openxmlformats.org/drawingml/2006/main">
                  <a:graphicData uri="http://schemas.microsoft.com/office/word/2010/wordprocessingShape">
                    <wps:wsp>
                      <wps:cNvSpPr txBox="1"/>
                      <wps:spPr>
                        <a:xfrm>
                          <a:off x="0" y="0"/>
                          <a:ext cx="3359785" cy="352425"/>
                        </a:xfrm>
                        <a:prstGeom prst="rect">
                          <a:avLst/>
                        </a:prstGeom>
                        <a:noFill/>
                      </wps:spPr>
                      <wps:txbx>
                        <w:txbxContent>
                          <w:p w14:paraId="1057C266"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BC85849" w14:textId="3E0CE91D" w:rsidR="004D08D3" w:rsidRPr="004644A7" w:rsidRDefault="004D08D3" w:rsidP="0049760F">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566A81A" id="_x0000_s1145" type="#_x0000_t202" style="position:absolute;left:0;text-align:left;margin-left:213.35pt;margin-top:175.95pt;width:264.55pt;height:27.75pt;z-index:25282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" filled="f" stroked="f">
                <v:textbox>
                  <w:txbxContent>
                    <w:p w14:paraId="1057C266"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3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BC85849" w14:textId="3E0CE91D" w:rsidR="004D08D3" w:rsidRPr="004644A7" w:rsidRDefault="004D08D3" w:rsidP="0049760F">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0B2378F7" wp14:editId="1A877DE8">
            <wp:extent cx="6448425" cy="2423795"/>
            <wp:effectExtent l="0" t="0" r="0" b="0"/>
            <wp:docPr id="51" name="Chart 5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6EAF6FE" w14:textId="77777777" w:rsidR="0049760F" w:rsidRDefault="0049760F" w:rsidP="000C07D2">
      <w:pPr>
        <w:spacing w:line="360" w:lineRule="auto"/>
        <w:textAlignment w:val="baseline"/>
        <w:rPr>
          <w:rFonts w:ascii="Arial" w:hAnsi="Arial" w:cs="Arial"/>
          <w:b/>
          <w:bCs/>
          <w:sz w:val="24"/>
          <w:szCs w:val="24"/>
        </w:rPr>
      </w:pPr>
    </w:p>
    <w:p w14:paraId="0FC257A3" w14:textId="76A2D8E7" w:rsidR="000C07D2" w:rsidRPr="00BF252C" w:rsidRDefault="000C07D2" w:rsidP="000C07D2">
      <w:pPr>
        <w:spacing w:line="360" w:lineRule="auto"/>
        <w:textAlignment w:val="baseline"/>
        <w:rPr>
          <w:rFonts w:ascii="Arial" w:hAnsi="Arial" w:cs="Arial"/>
          <w:b/>
          <w:bCs/>
          <w:sz w:val="24"/>
          <w:szCs w:val="24"/>
        </w:rPr>
      </w:pPr>
      <w:r w:rsidRPr="00BF252C">
        <w:rPr>
          <w:rFonts w:ascii="Arial" w:hAnsi="Arial" w:cs="Arial"/>
          <w:b/>
          <w:bCs/>
          <w:sz w:val="24"/>
          <w:szCs w:val="24"/>
        </w:rPr>
        <w:t>India</w:t>
      </w:r>
      <w:r>
        <w:rPr>
          <w:rFonts w:ascii="Arial" w:hAnsi="Arial" w:cs="Arial"/>
          <w:b/>
          <w:bCs/>
          <w:sz w:val="24"/>
          <w:szCs w:val="24"/>
        </w:rPr>
        <w:t xml:space="preserve"> Vinyl Ester</w:t>
      </w:r>
      <w:r w:rsidRPr="00BF252C">
        <w:rPr>
          <w:rFonts w:ascii="Arial" w:hAnsi="Arial" w:cs="Arial"/>
          <w:b/>
          <w:bCs/>
          <w:sz w:val="24"/>
          <w:szCs w:val="24"/>
        </w:rPr>
        <w:t xml:space="preserve"> Resin Demand, By Volume (</w:t>
      </w:r>
      <w:r>
        <w:rPr>
          <w:rFonts w:ascii="Arial" w:hAnsi="Arial" w:cs="Arial"/>
          <w:b/>
          <w:bCs/>
          <w:sz w:val="24"/>
          <w:szCs w:val="24"/>
        </w:rPr>
        <w:t>000’</w:t>
      </w:r>
      <w:r w:rsidRPr="00BF252C">
        <w:rPr>
          <w:rFonts w:ascii="Arial" w:hAnsi="Arial" w:cs="Arial"/>
          <w:b/>
          <w:bCs/>
          <w:sz w:val="24"/>
          <w:szCs w:val="24"/>
        </w:rPr>
        <w:t xml:space="preserve"> Tonnes), </w:t>
      </w:r>
      <w:r w:rsidR="001B2EAE">
        <w:rPr>
          <w:rFonts w:ascii="Arial" w:hAnsi="Arial" w:cs="Arial"/>
          <w:b/>
          <w:bCs/>
          <w:sz w:val="24"/>
          <w:szCs w:val="24"/>
        </w:rPr>
        <w:t xml:space="preserve">FY </w:t>
      </w:r>
      <w:r w:rsidRPr="00BF252C">
        <w:rPr>
          <w:rFonts w:ascii="Arial" w:hAnsi="Arial" w:cs="Arial"/>
          <w:b/>
          <w:bCs/>
          <w:sz w:val="24"/>
          <w:szCs w:val="24"/>
        </w:rPr>
        <w:t>201</w:t>
      </w:r>
      <w:r w:rsidR="00A7002D">
        <w:rPr>
          <w:rFonts w:ascii="Arial" w:hAnsi="Arial" w:cs="Arial"/>
          <w:b/>
          <w:bCs/>
          <w:sz w:val="24"/>
          <w:szCs w:val="24"/>
        </w:rPr>
        <w:t>6</w:t>
      </w:r>
      <w:r w:rsidR="001B2EAE">
        <w:rPr>
          <w:rFonts w:ascii="Arial" w:hAnsi="Arial" w:cs="Arial"/>
          <w:b/>
          <w:bCs/>
          <w:sz w:val="24"/>
          <w:szCs w:val="24"/>
        </w:rPr>
        <w:t xml:space="preserve"> </w:t>
      </w:r>
      <w:r w:rsidRPr="00BF252C">
        <w:rPr>
          <w:rFonts w:ascii="Arial" w:hAnsi="Arial" w:cs="Arial"/>
          <w:b/>
          <w:bCs/>
          <w:sz w:val="24"/>
          <w:szCs w:val="24"/>
        </w:rPr>
        <w:t>-</w:t>
      </w:r>
      <w:r w:rsidR="001B2EAE">
        <w:rPr>
          <w:rFonts w:ascii="Arial" w:hAnsi="Arial" w:cs="Arial"/>
          <w:b/>
          <w:bCs/>
          <w:sz w:val="24"/>
          <w:szCs w:val="24"/>
        </w:rPr>
        <w:t xml:space="preserve"> FY </w:t>
      </w:r>
      <w:r w:rsidRPr="00BF252C">
        <w:rPr>
          <w:rFonts w:ascii="Arial" w:hAnsi="Arial" w:cs="Arial"/>
          <w:b/>
          <w:bCs/>
          <w:sz w:val="24"/>
          <w:szCs w:val="24"/>
        </w:rPr>
        <w:t>203</w:t>
      </w:r>
      <w:r w:rsidR="00A7002D">
        <w:rPr>
          <w:rFonts w:ascii="Arial" w:hAnsi="Arial" w:cs="Arial"/>
          <w:b/>
          <w:bCs/>
          <w:sz w:val="24"/>
          <w:szCs w:val="24"/>
        </w:rPr>
        <w:t>1</w:t>
      </w:r>
      <w:r w:rsidRPr="00BF252C">
        <w:rPr>
          <w:rFonts w:ascii="Arial" w:hAnsi="Arial" w:cs="Arial"/>
          <w:b/>
          <w:bCs/>
          <w:sz w:val="24"/>
          <w:szCs w:val="24"/>
        </w:rPr>
        <w:t>F</w:t>
      </w:r>
    </w:p>
    <w:p w14:paraId="2DA8CE0D" w14:textId="77777777" w:rsidR="000C07D2" w:rsidRPr="00BF252C" w:rsidRDefault="000C07D2" w:rsidP="000C07D2">
      <w:pPr>
        <w:pStyle w:val="ListParagraph"/>
        <w:ind w:left="720" w:firstLine="0"/>
        <w:jc w:val="both"/>
        <w:rPr>
          <w:b/>
          <w:bCs/>
        </w:rPr>
      </w:pPr>
    </w:p>
    <w:p w14:paraId="3FF5874A" w14:textId="75E4480D" w:rsidR="000C07D2" w:rsidRDefault="0049760F" w:rsidP="000C07D2">
      <w:pPr>
        <w:jc w:val="both"/>
        <w:rPr>
          <w:rFonts w:ascii="Arial" w:hAnsi="Arial" w:cs="Arial"/>
          <w:sz w:val="24"/>
          <w:szCs w:val="24"/>
        </w:rPr>
      </w:pPr>
      <w:r>
        <w:rPr>
          <w:rFonts w:ascii="Arial" w:eastAsia="Arial" w:hAnsi="Arial" w:cs="Arial"/>
          <w:noProof/>
          <w:sz w:val="24"/>
          <w:szCs w:val="24"/>
          <w:lang w:val="en-US"/>
        </w:rPr>
        <mc:AlternateContent>
          <mc:Choice Requires="wps">
            <w:drawing>
              <wp:anchor distT="0" distB="0" distL="114300" distR="114300" simplePos="0" relativeHeight="252797952" behindDoc="0" locked="0" layoutInCell="1" allowOverlap="1" wp14:anchorId="6543DDB7" wp14:editId="6503E42C">
                <wp:simplePos x="0" y="0"/>
                <wp:positionH relativeFrom="column">
                  <wp:posOffset>3909695</wp:posOffset>
                </wp:positionH>
                <wp:positionV relativeFrom="paragraph">
                  <wp:posOffset>2181860</wp:posOffset>
                </wp:positionV>
                <wp:extent cx="1651000" cy="723265"/>
                <wp:effectExtent l="0" t="0" r="0" b="0"/>
                <wp:wrapNone/>
                <wp:docPr id="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19C58A" w14:textId="10099A6B" w:rsidR="004D08D3" w:rsidRPr="0049760F" w:rsidRDefault="004D08D3"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 xml:space="preserve">FY </w:t>
                            </w:r>
                            <w:r w:rsidRPr="0049760F">
                              <w:rPr>
                                <w:rFonts w:ascii="Arial" w:eastAsia="Verdana" w:hAnsi="Arial" w:cs="Arial"/>
                                <w:b/>
                                <w:bCs/>
                                <w:color w:val="000000"/>
                                <w:kern w:val="24"/>
                                <w:sz w:val="20"/>
                                <w:szCs w:val="20"/>
                              </w:rPr>
                              <w:t>202</w:t>
                            </w:r>
                            <w:r>
                              <w:rPr>
                                <w:rFonts w:ascii="Arial" w:eastAsia="Verdana" w:hAnsi="Arial" w:cs="Arial"/>
                                <w:b/>
                                <w:bCs/>
                                <w:color w:val="000000"/>
                                <w:kern w:val="24"/>
                                <w:sz w:val="20"/>
                                <w:szCs w:val="20"/>
                              </w:rPr>
                              <w:t>2E</w:t>
                            </w:r>
                            <w:r w:rsidRPr="0049760F">
                              <w:rPr>
                                <w:rFonts w:ascii="Arial" w:eastAsia="Verdana" w:hAnsi="Arial" w:cs="Arial"/>
                                <w:b/>
                                <w:bCs/>
                                <w:color w:val="000000"/>
                                <w:kern w:val="24"/>
                                <w:sz w:val="20"/>
                                <w:szCs w:val="20"/>
                              </w:rPr>
                              <w:t>-</w:t>
                            </w:r>
                            <w:r>
                              <w:rPr>
                                <w:rFonts w:ascii="Arial" w:eastAsia="Verdana" w:hAnsi="Arial" w:cs="Arial"/>
                                <w:b/>
                                <w:bCs/>
                                <w:color w:val="000000"/>
                                <w:kern w:val="24"/>
                                <w:sz w:val="20"/>
                                <w:szCs w:val="20"/>
                              </w:rPr>
                              <w:t xml:space="preserve"> FY </w:t>
                            </w:r>
                            <w:r w:rsidRPr="0049760F">
                              <w:rPr>
                                <w:rFonts w:ascii="Arial" w:eastAsia="Verdana" w:hAnsi="Arial" w:cs="Arial"/>
                                <w:b/>
                                <w:bCs/>
                                <w:color w:val="000000"/>
                                <w:kern w:val="24"/>
                                <w:sz w:val="20"/>
                                <w:szCs w:val="20"/>
                              </w:rPr>
                              <w:t>2030F</w:t>
                            </w:r>
                          </w:p>
                          <w:p w14:paraId="46BBF0BC" w14:textId="77777777" w:rsidR="004D08D3" w:rsidRPr="0049760F" w:rsidRDefault="004D08D3"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47C0110C" w:rsidR="004D08D3" w:rsidRPr="0049760F" w:rsidRDefault="004D08D3"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w:t>
                            </w:r>
                            <w:r w:rsidR="00A7002D">
                              <w:rPr>
                                <w:rFonts w:ascii="Arial" w:eastAsia="Verdana" w:hAnsi="Arial" w:cs="Arial"/>
                                <w:b/>
                                <w:bCs/>
                                <w:color w:val="000000"/>
                                <w:kern w:val="24"/>
                                <w:sz w:val="20"/>
                                <w:szCs w:val="20"/>
                              </w:rPr>
                              <w:t>86</w:t>
                            </w:r>
                            <w:r w:rsidRPr="0049760F">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543DDB7" id="_x0000_s1146" style="position:absolute;left:0;text-align:left;margin-left:307.85pt;margin-top:171.8pt;width:130pt;height:56.9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" filled="f" stroked="f" strokeweight="1pt">
                <v:textbox>
                  <w:txbxContent>
                    <w:p w14:paraId="1B19C58A" w14:textId="10099A6B" w:rsidR="004D08D3" w:rsidRPr="0049760F" w:rsidRDefault="004D08D3"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 xml:space="preserve">FY </w:t>
                      </w:r>
                      <w:r w:rsidRPr="0049760F">
                        <w:rPr>
                          <w:rFonts w:ascii="Arial" w:eastAsia="Verdana" w:hAnsi="Arial" w:cs="Arial"/>
                          <w:b/>
                          <w:bCs/>
                          <w:color w:val="000000"/>
                          <w:kern w:val="24"/>
                          <w:sz w:val="20"/>
                          <w:szCs w:val="20"/>
                        </w:rPr>
                        <w:t>202</w:t>
                      </w:r>
                      <w:r>
                        <w:rPr>
                          <w:rFonts w:ascii="Arial" w:eastAsia="Verdana" w:hAnsi="Arial" w:cs="Arial"/>
                          <w:b/>
                          <w:bCs/>
                          <w:color w:val="000000"/>
                          <w:kern w:val="24"/>
                          <w:sz w:val="20"/>
                          <w:szCs w:val="20"/>
                        </w:rPr>
                        <w:t>2E</w:t>
                      </w:r>
                      <w:r w:rsidRPr="0049760F">
                        <w:rPr>
                          <w:rFonts w:ascii="Arial" w:eastAsia="Verdana" w:hAnsi="Arial" w:cs="Arial"/>
                          <w:b/>
                          <w:bCs/>
                          <w:color w:val="000000"/>
                          <w:kern w:val="24"/>
                          <w:sz w:val="20"/>
                          <w:szCs w:val="20"/>
                        </w:rPr>
                        <w:t>-</w:t>
                      </w:r>
                      <w:r>
                        <w:rPr>
                          <w:rFonts w:ascii="Arial" w:eastAsia="Verdana" w:hAnsi="Arial" w:cs="Arial"/>
                          <w:b/>
                          <w:bCs/>
                          <w:color w:val="000000"/>
                          <w:kern w:val="24"/>
                          <w:sz w:val="20"/>
                          <w:szCs w:val="20"/>
                        </w:rPr>
                        <w:t xml:space="preserve"> FY </w:t>
                      </w:r>
                      <w:r w:rsidRPr="0049760F">
                        <w:rPr>
                          <w:rFonts w:ascii="Arial" w:eastAsia="Verdana" w:hAnsi="Arial" w:cs="Arial"/>
                          <w:b/>
                          <w:bCs/>
                          <w:color w:val="000000"/>
                          <w:kern w:val="24"/>
                          <w:sz w:val="20"/>
                          <w:szCs w:val="20"/>
                        </w:rPr>
                        <w:t>2030F</w:t>
                      </w:r>
                    </w:p>
                    <w:p w14:paraId="46BBF0BC" w14:textId="77777777" w:rsidR="004D08D3" w:rsidRPr="0049760F" w:rsidRDefault="004D08D3"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47C0110C" w:rsidR="004D08D3" w:rsidRPr="0049760F" w:rsidRDefault="004D08D3"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w:t>
                      </w:r>
                      <w:r w:rsidR="00A7002D">
                        <w:rPr>
                          <w:rFonts w:ascii="Arial" w:eastAsia="Verdana" w:hAnsi="Arial" w:cs="Arial"/>
                          <w:b/>
                          <w:bCs/>
                          <w:color w:val="000000"/>
                          <w:kern w:val="24"/>
                          <w:sz w:val="20"/>
                          <w:szCs w:val="20"/>
                        </w:rPr>
                        <w:t>86</w:t>
                      </w:r>
                      <w:r w:rsidRPr="0049760F">
                        <w:rPr>
                          <w:rFonts w:ascii="Arial" w:eastAsia="Verdana" w:hAnsi="Arial" w:cs="Arial"/>
                          <w:b/>
                          <w:bCs/>
                          <w:color w:val="000000"/>
                          <w:kern w:val="24"/>
                          <w:sz w:val="20"/>
                          <w:szCs w:val="20"/>
                        </w:rPr>
                        <w:t>% By Volume</w:t>
                      </w:r>
                    </w:p>
                  </w:txbxContent>
                </v:textbox>
              </v:rect>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796928" behindDoc="0" locked="0" layoutInCell="1" allowOverlap="1" wp14:anchorId="75926BCC" wp14:editId="6902F3EB">
                <wp:simplePos x="0" y="0"/>
                <wp:positionH relativeFrom="column">
                  <wp:posOffset>491490</wp:posOffset>
                </wp:positionH>
                <wp:positionV relativeFrom="paragraph">
                  <wp:posOffset>2122170</wp:posOffset>
                </wp:positionV>
                <wp:extent cx="1651000" cy="723265"/>
                <wp:effectExtent l="0" t="0" r="0" b="0"/>
                <wp:wrapNone/>
                <wp:docPr id="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B06DE17" w14:textId="5C2ABFF5" w:rsidR="004D08D3" w:rsidRPr="00794B26" w:rsidRDefault="004D08D3"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 xml:space="preserve">FY </w:t>
                            </w:r>
                            <w:r w:rsidRPr="00794B26">
                              <w:rPr>
                                <w:rFonts w:ascii="Arial" w:eastAsia="Verdana" w:hAnsi="Arial" w:cs="Arial"/>
                                <w:b/>
                                <w:bCs/>
                                <w:color w:val="000000"/>
                                <w:kern w:val="24"/>
                                <w:sz w:val="20"/>
                                <w:szCs w:val="20"/>
                              </w:rPr>
                              <w:t>2015-</w:t>
                            </w:r>
                            <w:r>
                              <w:rPr>
                                <w:rFonts w:ascii="Arial" w:eastAsia="Verdana" w:hAnsi="Arial" w:cs="Arial"/>
                                <w:b/>
                                <w:bCs/>
                                <w:color w:val="000000"/>
                                <w:kern w:val="24"/>
                                <w:sz w:val="20"/>
                                <w:szCs w:val="20"/>
                              </w:rPr>
                              <w:t xml:space="preserve">FY </w:t>
                            </w:r>
                            <w:r w:rsidRPr="00794B26">
                              <w:rPr>
                                <w:rFonts w:ascii="Arial" w:eastAsia="Verdana" w:hAnsi="Arial" w:cs="Arial"/>
                                <w:b/>
                                <w:bCs/>
                                <w:color w:val="000000"/>
                                <w:kern w:val="24"/>
                                <w:sz w:val="20"/>
                                <w:szCs w:val="20"/>
                              </w:rPr>
                              <w:t>202</w:t>
                            </w:r>
                            <w:r>
                              <w:rPr>
                                <w:rFonts w:ascii="Arial" w:eastAsia="Verdana" w:hAnsi="Arial" w:cs="Arial"/>
                                <w:b/>
                                <w:bCs/>
                                <w:color w:val="000000"/>
                                <w:kern w:val="24"/>
                                <w:sz w:val="20"/>
                                <w:szCs w:val="20"/>
                              </w:rPr>
                              <w:t>1</w:t>
                            </w:r>
                          </w:p>
                          <w:p w14:paraId="01830395" w14:textId="77777777" w:rsidR="004D08D3" w:rsidRPr="00794B26" w:rsidRDefault="004D08D3"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3AC433F1" w:rsidR="004D08D3" w:rsidRPr="00794B26" w:rsidRDefault="00A7002D"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4.34</w:t>
                            </w:r>
                            <w:r w:rsidR="004D08D3" w:rsidRPr="00794B26">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5926BCC" id="_x0000_s1147" style="position:absolute;left:0;text-align:left;margin-left:38.7pt;margin-top:167.1pt;width:130pt;height:56.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" filled="f" stroked="f" strokeweight="1pt">
                <v:textbox>
                  <w:txbxContent>
                    <w:p w14:paraId="6B06DE17" w14:textId="5C2ABFF5" w:rsidR="004D08D3" w:rsidRPr="00794B26" w:rsidRDefault="004D08D3"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 xml:space="preserve">FY </w:t>
                      </w:r>
                      <w:r w:rsidRPr="00794B26">
                        <w:rPr>
                          <w:rFonts w:ascii="Arial" w:eastAsia="Verdana" w:hAnsi="Arial" w:cs="Arial"/>
                          <w:b/>
                          <w:bCs/>
                          <w:color w:val="000000"/>
                          <w:kern w:val="24"/>
                          <w:sz w:val="20"/>
                          <w:szCs w:val="20"/>
                        </w:rPr>
                        <w:t>2015-</w:t>
                      </w:r>
                      <w:r>
                        <w:rPr>
                          <w:rFonts w:ascii="Arial" w:eastAsia="Verdana" w:hAnsi="Arial" w:cs="Arial"/>
                          <w:b/>
                          <w:bCs/>
                          <w:color w:val="000000"/>
                          <w:kern w:val="24"/>
                          <w:sz w:val="20"/>
                          <w:szCs w:val="20"/>
                        </w:rPr>
                        <w:t xml:space="preserve">FY </w:t>
                      </w:r>
                      <w:r w:rsidRPr="00794B26">
                        <w:rPr>
                          <w:rFonts w:ascii="Arial" w:eastAsia="Verdana" w:hAnsi="Arial" w:cs="Arial"/>
                          <w:b/>
                          <w:bCs/>
                          <w:color w:val="000000"/>
                          <w:kern w:val="24"/>
                          <w:sz w:val="20"/>
                          <w:szCs w:val="20"/>
                        </w:rPr>
                        <w:t>202</w:t>
                      </w:r>
                      <w:r>
                        <w:rPr>
                          <w:rFonts w:ascii="Arial" w:eastAsia="Verdana" w:hAnsi="Arial" w:cs="Arial"/>
                          <w:b/>
                          <w:bCs/>
                          <w:color w:val="000000"/>
                          <w:kern w:val="24"/>
                          <w:sz w:val="20"/>
                          <w:szCs w:val="20"/>
                        </w:rPr>
                        <w:t>1</w:t>
                      </w:r>
                    </w:p>
                    <w:p w14:paraId="01830395" w14:textId="77777777" w:rsidR="004D08D3" w:rsidRPr="00794B26" w:rsidRDefault="004D08D3"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3AC433F1" w:rsidR="004D08D3" w:rsidRPr="00794B26" w:rsidRDefault="00A7002D"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4.34</w:t>
                      </w:r>
                      <w:r w:rsidR="004D08D3" w:rsidRPr="00794B26">
                        <w:rPr>
                          <w:rFonts w:ascii="Arial" w:eastAsia="Verdana" w:hAnsi="Arial" w:cs="Arial"/>
                          <w:b/>
                          <w:bCs/>
                          <w:color w:val="000000"/>
                          <w:kern w:val="24"/>
                          <w:sz w:val="20"/>
                          <w:szCs w:val="20"/>
                        </w:rPr>
                        <w:t>% By Volume</w:t>
                      </w:r>
                    </w:p>
                  </w:txbxContent>
                </v:textbox>
              </v:rect>
            </w:pict>
          </mc:Fallback>
        </mc:AlternateContent>
      </w:r>
      <w:r w:rsidR="000C07D2" w:rsidRPr="00B56AE1">
        <w:rPr>
          <w:rFonts w:ascii="Arial" w:eastAsia="Arial" w:hAnsi="Arial" w:cs="Arial"/>
          <w:bCs/>
          <w:noProof/>
          <w:sz w:val="14"/>
          <w:szCs w:val="14"/>
        </w:rPr>
        <w:drawing>
          <wp:inline distT="0" distB="0" distL="0" distR="0" wp14:anchorId="30B8CE5C" wp14:editId="5F152841">
            <wp:extent cx="6457950" cy="2667000"/>
            <wp:effectExtent l="0" t="0" r="0" b="0"/>
            <wp:docPr id="68" name="Chart 68">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953EF0F" w14:textId="3575B476" w:rsidR="000C07D2" w:rsidRDefault="000C07D2" w:rsidP="000C07D2">
      <w:pPr>
        <w:jc w:val="both"/>
        <w:rPr>
          <w:rFonts w:ascii="Arial" w:hAnsi="Arial" w:cs="Arial"/>
          <w:sz w:val="24"/>
          <w:szCs w:val="24"/>
        </w:rPr>
      </w:pPr>
    </w:p>
    <w:p w14:paraId="1CF772EE" w14:textId="51AD20EB" w:rsidR="00EE2C3D" w:rsidRDefault="002E600D" w:rsidP="0049760F">
      <w:pPr>
        <w:jc w:val="both"/>
        <w:rPr>
          <w:rFonts w:ascii="Arial" w:hAnsi="Arial" w:cs="Arial"/>
          <w:b/>
          <w:bCs/>
          <w:sz w:val="24"/>
          <w:szCs w:val="24"/>
        </w:rPr>
      </w:pPr>
      <w:r>
        <w:rPr>
          <w:noProof/>
        </w:rPr>
        <mc:AlternateContent>
          <mc:Choice Requires="wps">
            <w:drawing>
              <wp:anchor distT="0" distB="0" distL="114300" distR="114300" simplePos="0" relativeHeight="252827648" behindDoc="0" locked="0" layoutInCell="1" allowOverlap="1" wp14:anchorId="7C59023E" wp14:editId="51940514">
                <wp:simplePos x="0" y="0"/>
                <wp:positionH relativeFrom="margin">
                  <wp:align>right</wp:align>
                </wp:positionH>
                <wp:positionV relativeFrom="paragraph">
                  <wp:posOffset>23495</wp:posOffset>
                </wp:positionV>
                <wp:extent cx="3385185" cy="304800"/>
                <wp:effectExtent l="0" t="0" r="0" b="0"/>
                <wp:wrapNone/>
                <wp:docPr id="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5185" cy="304800"/>
                        </a:xfrm>
                        <a:prstGeom prst="rect">
                          <a:avLst/>
                        </a:prstGeom>
                        <a:noFill/>
                      </wps:spPr>
                      <wps:txbx>
                        <w:txbxContent>
                          <w:p w14:paraId="4FD7F1B9"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402AD32" w14:textId="7BE65F03" w:rsidR="004D08D3" w:rsidRPr="005858C1" w:rsidRDefault="004D08D3" w:rsidP="0049760F">
                            <w:pPr>
                              <w:jc w:val="right"/>
                              <w:textAlignment w:val="baseline"/>
                              <w:rPr>
                                <w:rFonts w:ascii="Verdana" w:eastAsia="Verdana" w:hAnsi="Verdana" w:cs="Verdana"/>
                                <w:i/>
                                <w:iCs/>
                                <w:color w:val="3F3F3F"/>
                                <w:kern w:val="24"/>
                                <w:sz w:val="12"/>
                                <w:szCs w:val="12"/>
                              </w:rPr>
                            </w:pP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7C59023E" id="_x0000_s1148" type="#_x0000_t202" style="position:absolute;left:0;text-align:left;margin-left:215.35pt;margin-top:1.85pt;width:266.55pt;height:24pt;z-index:252827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" filled="f" stroked="f">
                <v:textbox>
                  <w:txbxContent>
                    <w:p w14:paraId="4FD7F1B9"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4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402AD32" w14:textId="7BE65F03" w:rsidR="004D08D3" w:rsidRPr="005858C1" w:rsidRDefault="004D08D3" w:rsidP="0049760F">
                      <w:pPr>
                        <w:jc w:val="right"/>
                        <w:textAlignment w:val="baseline"/>
                        <w:rPr>
                          <w:rFonts w:ascii="Verdana" w:eastAsia="Verdana" w:hAnsi="Verdana" w:cs="Verdana"/>
                          <w:i/>
                          <w:iCs/>
                          <w:color w:val="3F3F3F"/>
                          <w:kern w:val="24"/>
                          <w:sz w:val="12"/>
                          <w:szCs w:val="12"/>
                        </w:rPr>
                      </w:pPr>
                    </w:p>
                  </w:txbxContent>
                </v:textbox>
                <w10:wrap anchorx="margin"/>
              </v:shape>
            </w:pict>
          </mc:Fallback>
        </mc:AlternateContent>
      </w:r>
    </w:p>
    <w:p w14:paraId="2F1156D6" w14:textId="0ECE3C5E" w:rsidR="003B4B95" w:rsidRDefault="003B4B95" w:rsidP="0049760F">
      <w:pPr>
        <w:jc w:val="both"/>
        <w:rPr>
          <w:rFonts w:ascii="Arial" w:hAnsi="Arial" w:cs="Arial"/>
          <w:b/>
          <w:bCs/>
          <w:sz w:val="24"/>
          <w:szCs w:val="24"/>
        </w:rPr>
      </w:pPr>
    </w:p>
    <w:p w14:paraId="18EEAE5A" w14:textId="77777777" w:rsidR="00807892" w:rsidRDefault="00807892" w:rsidP="0049760F">
      <w:pPr>
        <w:jc w:val="both"/>
        <w:rPr>
          <w:rFonts w:ascii="Arial" w:hAnsi="Arial" w:cs="Arial"/>
          <w:b/>
          <w:bCs/>
          <w:sz w:val="24"/>
          <w:szCs w:val="24"/>
        </w:rPr>
      </w:pPr>
    </w:p>
    <w:tbl>
      <w:tblPr>
        <w:tblW w:w="10160" w:type="dxa"/>
        <w:tblLook w:val="04A0" w:firstRow="1" w:lastRow="0" w:firstColumn="1" w:lastColumn="0" w:noHBand="0" w:noVBand="1"/>
      </w:tblPr>
      <w:tblGrid>
        <w:gridCol w:w="3451"/>
        <w:gridCol w:w="2972"/>
        <w:gridCol w:w="1212"/>
        <w:gridCol w:w="1002"/>
        <w:gridCol w:w="1523"/>
      </w:tblGrid>
      <w:tr w:rsidR="00680B61" w:rsidRPr="00680B61" w14:paraId="4F817AD5" w14:textId="77777777" w:rsidTr="00680B61">
        <w:trPr>
          <w:trHeight w:val="332"/>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A7C597A" w14:textId="77777777" w:rsidR="00680B61" w:rsidRPr="00680B61" w:rsidRDefault="00680B61" w:rsidP="00680B61">
            <w:pPr>
              <w:spacing w:after="0" w:line="240" w:lineRule="auto"/>
              <w:jc w:val="center"/>
              <w:rPr>
                <w:rFonts w:ascii="Arial" w:eastAsia="Times New Roman" w:hAnsi="Arial" w:cs="Arial"/>
                <w:b/>
                <w:bCs/>
                <w:color w:val="FFFFFF"/>
                <w:sz w:val="20"/>
                <w:szCs w:val="20"/>
                <w:lang w:eastAsia="en-IN"/>
              </w:rPr>
            </w:pPr>
            <w:r w:rsidRPr="00680B61">
              <w:rPr>
                <w:rFonts w:ascii="Arial" w:eastAsia="Times New Roman" w:hAnsi="Arial" w:cs="Arial"/>
                <w:b/>
                <w:bCs/>
                <w:color w:val="FFFFFF"/>
                <w:sz w:val="20"/>
                <w:szCs w:val="20"/>
                <w:lang w:eastAsia="en-IN"/>
              </w:rPr>
              <w:lastRenderedPageBreak/>
              <w:t>Approach: Growth Forecast Via Factors (Impact Analysis)</w:t>
            </w:r>
          </w:p>
        </w:tc>
      </w:tr>
      <w:tr w:rsidR="00680B61" w:rsidRPr="00680B61" w14:paraId="438EC2D1"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ACB9CA"/>
            <w:noWrap/>
            <w:vAlign w:val="center"/>
            <w:hideMark/>
          </w:tcPr>
          <w:p w14:paraId="35520B3B"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Factors</w:t>
            </w:r>
          </w:p>
        </w:tc>
        <w:tc>
          <w:tcPr>
            <w:tcW w:w="2972" w:type="dxa"/>
            <w:tcBorders>
              <w:top w:val="nil"/>
              <w:left w:val="nil"/>
              <w:bottom w:val="single" w:sz="8" w:space="0" w:color="auto"/>
              <w:right w:val="single" w:sz="8" w:space="0" w:color="auto"/>
            </w:tcBorders>
            <w:shd w:val="clear" w:color="000000" w:fill="ACB9CA"/>
            <w:noWrap/>
            <w:vAlign w:val="center"/>
            <w:hideMark/>
          </w:tcPr>
          <w:p w14:paraId="2785A5B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Sources</w:t>
            </w:r>
          </w:p>
        </w:tc>
        <w:tc>
          <w:tcPr>
            <w:tcW w:w="1212" w:type="dxa"/>
            <w:tcBorders>
              <w:top w:val="nil"/>
              <w:left w:val="nil"/>
              <w:bottom w:val="single" w:sz="8" w:space="0" w:color="auto"/>
              <w:right w:val="single" w:sz="8" w:space="0" w:color="auto"/>
            </w:tcBorders>
            <w:shd w:val="clear" w:color="000000" w:fill="ACB9CA"/>
            <w:noWrap/>
            <w:vAlign w:val="center"/>
            <w:hideMark/>
          </w:tcPr>
          <w:p w14:paraId="4D32F15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Value</w:t>
            </w:r>
          </w:p>
        </w:tc>
        <w:tc>
          <w:tcPr>
            <w:tcW w:w="1002" w:type="dxa"/>
            <w:tcBorders>
              <w:top w:val="nil"/>
              <w:left w:val="nil"/>
              <w:bottom w:val="single" w:sz="8" w:space="0" w:color="auto"/>
              <w:right w:val="single" w:sz="8" w:space="0" w:color="auto"/>
            </w:tcBorders>
            <w:shd w:val="clear" w:color="000000" w:fill="ACB9CA"/>
            <w:vAlign w:val="center"/>
            <w:hideMark/>
          </w:tcPr>
          <w:p w14:paraId="36614F41"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CAGR</w:t>
            </w:r>
          </w:p>
        </w:tc>
        <w:tc>
          <w:tcPr>
            <w:tcW w:w="1523" w:type="dxa"/>
            <w:tcBorders>
              <w:top w:val="nil"/>
              <w:left w:val="nil"/>
              <w:bottom w:val="single" w:sz="8" w:space="0" w:color="auto"/>
              <w:right w:val="single" w:sz="8" w:space="0" w:color="auto"/>
            </w:tcBorders>
            <w:shd w:val="clear" w:color="000000" w:fill="ACB9CA"/>
            <w:noWrap/>
            <w:vAlign w:val="center"/>
            <w:hideMark/>
          </w:tcPr>
          <w:p w14:paraId="4E2A3060"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Weightage</w:t>
            </w:r>
          </w:p>
        </w:tc>
      </w:tr>
      <w:tr w:rsidR="00E755A4" w:rsidRPr="00680B61" w14:paraId="151303C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56D4B400" w14:textId="77777777" w:rsidR="00E755A4" w:rsidRPr="00680B61" w:rsidRDefault="00E755A4" w:rsidP="00E755A4">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GDP Growth Rate (2021-2030 Period)</w:t>
            </w:r>
          </w:p>
        </w:tc>
        <w:tc>
          <w:tcPr>
            <w:tcW w:w="2972" w:type="dxa"/>
            <w:tcBorders>
              <w:top w:val="nil"/>
              <w:left w:val="nil"/>
              <w:bottom w:val="single" w:sz="8" w:space="0" w:color="auto"/>
              <w:right w:val="single" w:sz="8" w:space="0" w:color="auto"/>
            </w:tcBorders>
            <w:shd w:val="clear" w:color="auto" w:fill="auto"/>
            <w:noWrap/>
            <w:vAlign w:val="center"/>
            <w:hideMark/>
          </w:tcPr>
          <w:p w14:paraId="390A494E"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World Bank, TechSci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AAAFEFD"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6D051EF4" w14:textId="7ADF38CF"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7.50%</w:t>
            </w:r>
          </w:p>
        </w:tc>
        <w:tc>
          <w:tcPr>
            <w:tcW w:w="1523" w:type="dxa"/>
            <w:tcBorders>
              <w:top w:val="nil"/>
              <w:left w:val="nil"/>
              <w:bottom w:val="single" w:sz="8" w:space="0" w:color="auto"/>
              <w:right w:val="single" w:sz="8" w:space="0" w:color="auto"/>
            </w:tcBorders>
            <w:shd w:val="clear" w:color="auto" w:fill="auto"/>
            <w:noWrap/>
            <w:vAlign w:val="center"/>
            <w:hideMark/>
          </w:tcPr>
          <w:p w14:paraId="788157D2" w14:textId="4F922964"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4.00%</w:t>
            </w:r>
          </w:p>
        </w:tc>
      </w:tr>
      <w:tr w:rsidR="00E755A4" w:rsidRPr="00680B61" w14:paraId="17CF6A5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1583F5AE" w14:textId="77777777" w:rsidR="00E755A4" w:rsidRPr="00680B61" w:rsidRDefault="00E755A4" w:rsidP="00E755A4">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GDP Per Capita (%)</w:t>
            </w:r>
          </w:p>
        </w:tc>
        <w:tc>
          <w:tcPr>
            <w:tcW w:w="2972" w:type="dxa"/>
            <w:tcBorders>
              <w:top w:val="nil"/>
              <w:left w:val="nil"/>
              <w:bottom w:val="single" w:sz="8" w:space="0" w:color="auto"/>
              <w:right w:val="single" w:sz="8" w:space="0" w:color="auto"/>
            </w:tcBorders>
            <w:shd w:val="clear" w:color="auto" w:fill="auto"/>
            <w:noWrap/>
            <w:vAlign w:val="center"/>
            <w:hideMark/>
          </w:tcPr>
          <w:p w14:paraId="0274E3A4"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World Bank, TechSci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94DAC5F"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13DA8F49" w14:textId="10170E4E"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5.09%</w:t>
            </w:r>
          </w:p>
        </w:tc>
        <w:tc>
          <w:tcPr>
            <w:tcW w:w="1523" w:type="dxa"/>
            <w:tcBorders>
              <w:top w:val="nil"/>
              <w:left w:val="nil"/>
              <w:bottom w:val="single" w:sz="8" w:space="0" w:color="auto"/>
              <w:right w:val="single" w:sz="8" w:space="0" w:color="auto"/>
            </w:tcBorders>
            <w:shd w:val="clear" w:color="auto" w:fill="auto"/>
            <w:noWrap/>
            <w:vAlign w:val="center"/>
            <w:hideMark/>
          </w:tcPr>
          <w:p w14:paraId="42B794AC" w14:textId="0DF87DF0"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3.00%</w:t>
            </w:r>
          </w:p>
        </w:tc>
      </w:tr>
      <w:tr w:rsidR="00E755A4" w:rsidRPr="00680B61" w14:paraId="3A353094"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0B2E8B7B" w14:textId="77777777" w:rsidR="00E755A4" w:rsidRPr="00680B61" w:rsidRDefault="00E755A4" w:rsidP="00E755A4">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Average Selling Growth (%)</w:t>
            </w:r>
          </w:p>
        </w:tc>
        <w:tc>
          <w:tcPr>
            <w:tcW w:w="2972" w:type="dxa"/>
            <w:tcBorders>
              <w:top w:val="nil"/>
              <w:left w:val="nil"/>
              <w:bottom w:val="single" w:sz="8" w:space="0" w:color="auto"/>
              <w:right w:val="single" w:sz="8" w:space="0" w:color="auto"/>
            </w:tcBorders>
            <w:shd w:val="clear" w:color="auto" w:fill="auto"/>
            <w:noWrap/>
            <w:vAlign w:val="center"/>
            <w:hideMark/>
          </w:tcPr>
          <w:p w14:paraId="13A9B04C"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6FDD1971"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1025E8FC" w14:textId="2EA7EA04"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3.50%</w:t>
            </w:r>
          </w:p>
        </w:tc>
        <w:tc>
          <w:tcPr>
            <w:tcW w:w="1523" w:type="dxa"/>
            <w:tcBorders>
              <w:top w:val="nil"/>
              <w:left w:val="nil"/>
              <w:bottom w:val="single" w:sz="8" w:space="0" w:color="auto"/>
              <w:right w:val="single" w:sz="8" w:space="0" w:color="auto"/>
            </w:tcBorders>
            <w:shd w:val="clear" w:color="auto" w:fill="auto"/>
            <w:noWrap/>
            <w:vAlign w:val="center"/>
            <w:hideMark/>
          </w:tcPr>
          <w:p w14:paraId="1967B270" w14:textId="62794930"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3.00%</w:t>
            </w:r>
          </w:p>
        </w:tc>
      </w:tr>
      <w:tr w:rsidR="00E755A4" w:rsidRPr="00680B61" w14:paraId="1862A1DC"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259578F5" w14:textId="77777777" w:rsidR="00E755A4" w:rsidRPr="00680B61" w:rsidRDefault="00E755A4" w:rsidP="00E755A4">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Construction* Sector</w:t>
            </w:r>
          </w:p>
        </w:tc>
        <w:tc>
          <w:tcPr>
            <w:tcW w:w="2972" w:type="dxa"/>
            <w:tcBorders>
              <w:top w:val="nil"/>
              <w:left w:val="nil"/>
              <w:bottom w:val="single" w:sz="8" w:space="0" w:color="auto"/>
              <w:right w:val="single" w:sz="8" w:space="0" w:color="auto"/>
            </w:tcBorders>
            <w:shd w:val="clear" w:color="auto" w:fill="auto"/>
            <w:noWrap/>
            <w:vAlign w:val="center"/>
            <w:hideMark/>
          </w:tcPr>
          <w:p w14:paraId="724E04A6"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3615569B"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6BA84D5A" w14:textId="1B3B8BBA"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9.93%</w:t>
            </w:r>
          </w:p>
        </w:tc>
        <w:tc>
          <w:tcPr>
            <w:tcW w:w="1523" w:type="dxa"/>
            <w:tcBorders>
              <w:top w:val="nil"/>
              <w:left w:val="nil"/>
              <w:bottom w:val="single" w:sz="8" w:space="0" w:color="auto"/>
              <w:right w:val="single" w:sz="8" w:space="0" w:color="auto"/>
            </w:tcBorders>
            <w:shd w:val="clear" w:color="auto" w:fill="auto"/>
            <w:noWrap/>
            <w:vAlign w:val="center"/>
            <w:hideMark/>
          </w:tcPr>
          <w:p w14:paraId="32AC55C1" w14:textId="43454A3C"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16.00%</w:t>
            </w:r>
          </w:p>
        </w:tc>
      </w:tr>
      <w:tr w:rsidR="00E755A4" w:rsidRPr="00680B61" w14:paraId="305C8B9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1AE8391C" w14:textId="77777777" w:rsidR="00E755A4" w:rsidRPr="00680B61" w:rsidRDefault="00E755A4" w:rsidP="00E755A4">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Renewable Sector</w:t>
            </w:r>
          </w:p>
        </w:tc>
        <w:tc>
          <w:tcPr>
            <w:tcW w:w="2972" w:type="dxa"/>
            <w:tcBorders>
              <w:top w:val="nil"/>
              <w:left w:val="nil"/>
              <w:bottom w:val="single" w:sz="8" w:space="0" w:color="auto"/>
              <w:right w:val="single" w:sz="8" w:space="0" w:color="auto"/>
            </w:tcBorders>
            <w:shd w:val="clear" w:color="auto" w:fill="auto"/>
            <w:noWrap/>
            <w:vAlign w:val="center"/>
            <w:hideMark/>
          </w:tcPr>
          <w:p w14:paraId="59E3A5E3"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0D5FD095"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FD192D0" w14:textId="0B7BA258"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9.72%</w:t>
            </w:r>
          </w:p>
        </w:tc>
        <w:tc>
          <w:tcPr>
            <w:tcW w:w="1523" w:type="dxa"/>
            <w:tcBorders>
              <w:top w:val="nil"/>
              <w:left w:val="nil"/>
              <w:bottom w:val="single" w:sz="8" w:space="0" w:color="auto"/>
              <w:right w:val="single" w:sz="8" w:space="0" w:color="auto"/>
            </w:tcBorders>
            <w:shd w:val="clear" w:color="auto" w:fill="auto"/>
            <w:noWrap/>
            <w:vAlign w:val="center"/>
            <w:hideMark/>
          </w:tcPr>
          <w:p w14:paraId="15F9EF43" w14:textId="5DD101DA"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34.00%</w:t>
            </w:r>
          </w:p>
        </w:tc>
      </w:tr>
      <w:tr w:rsidR="00E755A4" w:rsidRPr="00680B61" w14:paraId="3B6F71D8"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69633CA6" w14:textId="77777777" w:rsidR="00E755A4" w:rsidRPr="00680B61" w:rsidRDefault="00E755A4" w:rsidP="00E755A4">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Marine Components</w:t>
            </w:r>
          </w:p>
        </w:tc>
        <w:tc>
          <w:tcPr>
            <w:tcW w:w="2972" w:type="dxa"/>
            <w:tcBorders>
              <w:top w:val="nil"/>
              <w:left w:val="nil"/>
              <w:bottom w:val="single" w:sz="8" w:space="0" w:color="auto"/>
              <w:right w:val="single" w:sz="8" w:space="0" w:color="auto"/>
            </w:tcBorders>
            <w:shd w:val="clear" w:color="auto" w:fill="auto"/>
            <w:noWrap/>
            <w:vAlign w:val="center"/>
            <w:hideMark/>
          </w:tcPr>
          <w:p w14:paraId="1F1A99A1"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Industry Sources &amp; 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A84697D"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4CFBC80" w14:textId="7564BEC1"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16.64%</w:t>
            </w:r>
          </w:p>
        </w:tc>
        <w:tc>
          <w:tcPr>
            <w:tcW w:w="1523" w:type="dxa"/>
            <w:tcBorders>
              <w:top w:val="nil"/>
              <w:left w:val="nil"/>
              <w:bottom w:val="single" w:sz="8" w:space="0" w:color="auto"/>
              <w:right w:val="single" w:sz="8" w:space="0" w:color="auto"/>
            </w:tcBorders>
            <w:shd w:val="clear" w:color="auto" w:fill="auto"/>
            <w:noWrap/>
            <w:vAlign w:val="center"/>
            <w:hideMark/>
          </w:tcPr>
          <w:p w14:paraId="507F370B" w14:textId="75905DE2"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38.00%</w:t>
            </w:r>
          </w:p>
        </w:tc>
      </w:tr>
      <w:tr w:rsidR="00E755A4" w:rsidRPr="00680B61" w14:paraId="34F7D49C"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3D6F44EF" w14:textId="77777777" w:rsidR="00E755A4" w:rsidRPr="00680B61" w:rsidRDefault="00E755A4" w:rsidP="00E755A4">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Market Growth in Historical Period (2015-2020)</w:t>
            </w:r>
          </w:p>
        </w:tc>
        <w:tc>
          <w:tcPr>
            <w:tcW w:w="2972" w:type="dxa"/>
            <w:tcBorders>
              <w:top w:val="nil"/>
              <w:left w:val="nil"/>
              <w:bottom w:val="single" w:sz="8" w:space="0" w:color="auto"/>
              <w:right w:val="single" w:sz="8" w:space="0" w:color="000000"/>
            </w:tcBorders>
            <w:shd w:val="clear" w:color="auto" w:fill="auto"/>
            <w:noWrap/>
            <w:vAlign w:val="center"/>
            <w:hideMark/>
          </w:tcPr>
          <w:p w14:paraId="70B45A04"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Industry Sources &amp; 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1EE3972" w14:textId="77777777" w:rsidR="00E755A4" w:rsidRPr="00680B61" w:rsidRDefault="00E755A4" w:rsidP="00E755A4">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Historical</w:t>
            </w:r>
          </w:p>
        </w:tc>
        <w:tc>
          <w:tcPr>
            <w:tcW w:w="1002" w:type="dxa"/>
            <w:tcBorders>
              <w:top w:val="nil"/>
              <w:left w:val="nil"/>
              <w:bottom w:val="single" w:sz="8" w:space="0" w:color="auto"/>
              <w:right w:val="single" w:sz="8" w:space="0" w:color="auto"/>
            </w:tcBorders>
            <w:shd w:val="clear" w:color="auto" w:fill="auto"/>
            <w:noWrap/>
            <w:vAlign w:val="center"/>
            <w:hideMark/>
          </w:tcPr>
          <w:p w14:paraId="3B1EBD21" w14:textId="7E64FA12"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4.34%</w:t>
            </w:r>
          </w:p>
        </w:tc>
        <w:tc>
          <w:tcPr>
            <w:tcW w:w="1523" w:type="dxa"/>
            <w:tcBorders>
              <w:top w:val="nil"/>
              <w:left w:val="nil"/>
              <w:bottom w:val="single" w:sz="8" w:space="0" w:color="auto"/>
              <w:right w:val="single" w:sz="8" w:space="0" w:color="auto"/>
            </w:tcBorders>
            <w:shd w:val="clear" w:color="auto" w:fill="auto"/>
            <w:noWrap/>
            <w:vAlign w:val="center"/>
            <w:hideMark/>
          </w:tcPr>
          <w:p w14:paraId="254A785A" w14:textId="337A4B16" w:rsidR="00E755A4" w:rsidRPr="00680B61"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2.00%</w:t>
            </w:r>
          </w:p>
        </w:tc>
      </w:tr>
      <w:tr w:rsidR="00680B61" w:rsidRPr="00680B61" w14:paraId="2326861F"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ACB9CA"/>
            <w:noWrap/>
            <w:vAlign w:val="center"/>
            <w:hideMark/>
          </w:tcPr>
          <w:p w14:paraId="22A43C31"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CAGR (2021-2030)</w:t>
            </w:r>
          </w:p>
        </w:tc>
        <w:tc>
          <w:tcPr>
            <w:tcW w:w="6709" w:type="dxa"/>
            <w:gridSpan w:val="4"/>
            <w:tcBorders>
              <w:top w:val="single" w:sz="8" w:space="0" w:color="auto"/>
              <w:left w:val="nil"/>
              <w:bottom w:val="nil"/>
              <w:right w:val="nil"/>
            </w:tcBorders>
            <w:shd w:val="clear" w:color="000000" w:fill="333F4F"/>
            <w:noWrap/>
            <w:vAlign w:val="center"/>
            <w:hideMark/>
          </w:tcPr>
          <w:p w14:paraId="11A5DD46" w14:textId="5BA5353C" w:rsidR="00680B61" w:rsidRPr="00680B61" w:rsidRDefault="00680B61" w:rsidP="00680B61">
            <w:pPr>
              <w:spacing w:after="0" w:line="240" w:lineRule="auto"/>
              <w:jc w:val="center"/>
              <w:rPr>
                <w:rFonts w:ascii="Arial" w:eastAsia="Times New Roman" w:hAnsi="Arial" w:cs="Arial"/>
                <w:b/>
                <w:bCs/>
                <w:color w:val="FFFFFF"/>
                <w:sz w:val="20"/>
                <w:szCs w:val="20"/>
                <w:lang w:eastAsia="en-IN"/>
              </w:rPr>
            </w:pPr>
            <w:r w:rsidRPr="00680B61">
              <w:rPr>
                <w:rFonts w:ascii="Arial" w:eastAsia="Times New Roman" w:hAnsi="Arial" w:cs="Arial"/>
                <w:b/>
                <w:bCs/>
                <w:color w:val="FFFFFF"/>
                <w:sz w:val="20"/>
                <w:szCs w:val="20"/>
                <w:lang w:eastAsia="en-IN"/>
              </w:rPr>
              <w:t>11.</w:t>
            </w:r>
            <w:r w:rsidR="00E755A4">
              <w:rPr>
                <w:rFonts w:ascii="Arial" w:eastAsia="Times New Roman" w:hAnsi="Arial" w:cs="Arial"/>
                <w:b/>
                <w:bCs/>
                <w:color w:val="FFFFFF"/>
                <w:sz w:val="20"/>
                <w:szCs w:val="20"/>
                <w:lang w:eastAsia="en-IN"/>
              </w:rPr>
              <w:t>86</w:t>
            </w:r>
            <w:r w:rsidRPr="00680B61">
              <w:rPr>
                <w:rFonts w:ascii="Arial" w:eastAsia="Times New Roman" w:hAnsi="Arial" w:cs="Arial"/>
                <w:b/>
                <w:bCs/>
                <w:color w:val="FFFFFF"/>
                <w:sz w:val="20"/>
                <w:szCs w:val="20"/>
                <w:lang w:eastAsia="en-IN"/>
              </w:rPr>
              <w:t>%</w:t>
            </w:r>
          </w:p>
        </w:tc>
      </w:tr>
    </w:tbl>
    <w:p w14:paraId="796063FF" w14:textId="77777777" w:rsidR="00680B61" w:rsidRPr="00680B61" w:rsidRDefault="00680B61" w:rsidP="00680B61">
      <w:pPr>
        <w:spacing w:after="0" w:line="240" w:lineRule="auto"/>
        <w:jc w:val="both"/>
        <w:rPr>
          <w:rFonts w:ascii="Calibri" w:eastAsia="Times New Roman" w:hAnsi="Calibri" w:cs="Calibri"/>
          <w:color w:val="000000"/>
          <w:lang w:eastAsia="en-IN"/>
        </w:rPr>
      </w:pPr>
      <w:r w:rsidRPr="00680B61">
        <w:rPr>
          <w:rFonts w:ascii="Calibri" w:eastAsia="Times New Roman" w:hAnsi="Calibri" w:cs="Calibri"/>
          <w:color w:val="000000"/>
          <w:lang w:eastAsia="en-IN"/>
        </w:rPr>
        <w:t xml:space="preserve">*Mainly the Pipes &amp; Tanks going in Industrial and manufacturing sector. </w:t>
      </w:r>
    </w:p>
    <w:p w14:paraId="07604082" w14:textId="09CE4B34" w:rsidR="0049760F" w:rsidRDefault="00EE2C3D" w:rsidP="0049760F">
      <w:pPr>
        <w:jc w:val="both"/>
        <w:rPr>
          <w:rFonts w:ascii="Arial" w:hAnsi="Arial" w:cs="Arial"/>
          <w:b/>
          <w:bCs/>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08544" behindDoc="0" locked="0" layoutInCell="1" allowOverlap="1" wp14:anchorId="4A27BAF8" wp14:editId="713C94F5">
                <wp:simplePos x="0" y="0"/>
                <wp:positionH relativeFrom="margin">
                  <wp:posOffset>0</wp:posOffset>
                </wp:positionH>
                <wp:positionV relativeFrom="paragraph">
                  <wp:posOffset>332740</wp:posOffset>
                </wp:positionV>
                <wp:extent cx="6560185" cy="1404620"/>
                <wp:effectExtent l="0" t="0" r="12065" b="19050"/>
                <wp:wrapSquare wrapText="bothSides"/>
                <wp:docPr id="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289" cy="1404620"/>
                        </a:xfrm>
                        <a:prstGeom prst="rect">
                          <a:avLst/>
                        </a:prstGeom>
                        <a:solidFill>
                          <a:schemeClr val="accent5">
                            <a:lumMod val="50000"/>
                          </a:schemeClr>
                        </a:solidFill>
                        <a:ln w="9525">
                          <a:solidFill>
                            <a:srgbClr val="000000"/>
                          </a:solidFill>
                          <a:miter lim="800000"/>
                          <a:headEnd/>
                          <a:tailEnd/>
                        </a:ln>
                      </wps:spPr>
                      <wps:txbx>
                        <w:txbxContent>
                          <w:p w14:paraId="077760EE" w14:textId="77777777" w:rsidR="004D08D3" w:rsidRPr="001543F7" w:rsidRDefault="004D08D3"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27BAF8" id="_x0000_s1149" type="#_x0000_t202" style="position:absolute;left:0;text-align:left;margin-left:0;margin-top:26.2pt;width:516.55pt;height:110.6pt;z-index:25290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" fillcolor="#1f4d78 [1608]">
                <v:textbox style="mso-fit-shape-to-text:t">
                  <w:txbxContent>
                    <w:p w14:paraId="077760EE" w14:textId="77777777" w:rsidR="004D08D3" w:rsidRPr="001543F7" w:rsidRDefault="004D08D3"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90E2393" w14:textId="77777777" w:rsidR="0049760F" w:rsidRDefault="0049760F" w:rsidP="0049760F">
      <w:pPr>
        <w:jc w:val="both"/>
        <w:rPr>
          <w:rFonts w:ascii="Arial" w:hAnsi="Arial" w:cs="Arial"/>
          <w:b/>
          <w:bCs/>
          <w:sz w:val="24"/>
          <w:szCs w:val="24"/>
        </w:rPr>
      </w:pPr>
    </w:p>
    <w:p w14:paraId="36453851" w14:textId="77777777" w:rsidR="0049760F" w:rsidRDefault="0049760F" w:rsidP="0049760F">
      <w:pPr>
        <w:jc w:val="both"/>
        <w:rPr>
          <w:rFonts w:ascii="Arial" w:hAnsi="Arial" w:cs="Arial"/>
          <w:b/>
          <w:bCs/>
          <w:sz w:val="24"/>
          <w:szCs w:val="24"/>
        </w:rPr>
      </w:pPr>
    </w:p>
    <w:p w14:paraId="0623BED6" w14:textId="188E3B0B" w:rsidR="0049760F" w:rsidRDefault="0049760F" w:rsidP="0049760F">
      <w:pPr>
        <w:jc w:val="both"/>
        <w:rPr>
          <w:rFonts w:ascii="Arial" w:hAnsi="Arial" w:cs="Arial"/>
          <w:b/>
          <w:bCs/>
          <w:sz w:val="24"/>
          <w:szCs w:val="24"/>
        </w:rPr>
      </w:pPr>
      <w:r w:rsidRPr="0015661D">
        <w:rPr>
          <w:rFonts w:ascii="Arial" w:hAnsi="Arial" w:cs="Arial"/>
          <w:b/>
          <w:bCs/>
          <w:sz w:val="24"/>
          <w:szCs w:val="24"/>
        </w:rPr>
        <w:t>Development of 5G</w:t>
      </w:r>
      <w:r>
        <w:rPr>
          <w:rFonts w:ascii="Arial" w:hAnsi="Arial" w:cs="Arial"/>
          <w:b/>
          <w:bCs/>
          <w:sz w:val="24"/>
          <w:szCs w:val="24"/>
        </w:rPr>
        <w:t xml:space="preserve"> </w:t>
      </w:r>
      <w:r w:rsidRPr="0015661D">
        <w:rPr>
          <w:rFonts w:ascii="Arial" w:hAnsi="Arial" w:cs="Arial"/>
          <w:b/>
          <w:bCs/>
          <w:sz w:val="24"/>
          <w:szCs w:val="24"/>
        </w:rPr>
        <w:t>technology in India will increase the demand of VER</w:t>
      </w:r>
    </w:p>
    <w:p w14:paraId="69EEE0A5"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is a fifth-generation cellular network technology which tends to increase the internet speed up to 100 gigabits per second and is expected to be 100 times faster than fourth generation technology (4G) and provides lower latency. </w:t>
      </w:r>
    </w:p>
    <w:p w14:paraId="0C2CF6A2"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will be able to support huge number of connected devices without lags and can provide longer battery life which is expected to propel the market of IoT across various manufacturing units. 5G is the foundation for realizing the full potential of IoT. </w:t>
      </w:r>
    </w:p>
    <w:p w14:paraId="33FE4C6A"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For instance, in 2020, Bharti Airtel Ltd launched its internet of things (IoT) platform for enterprises to connect and manage billions of devices and applications. Largest Telecom Player in terms of market share, Reliance Jio announced launch of Jio Phone Next with collaboration of Google.</w:t>
      </w:r>
    </w:p>
    <w:p w14:paraId="3DC654C0"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VER has application in semiconductor encapsulation that is used manufacturing of smartphones screens. With the rising awareness about the 5G Technology, the demand of smartphone is anticipated to increase the demand of VER Resins.</w:t>
      </w:r>
    </w:p>
    <w:p w14:paraId="6987D7DA" w14:textId="17A3821F" w:rsidR="0049760F" w:rsidRDefault="0049760F" w:rsidP="000C07D2">
      <w:pPr>
        <w:jc w:val="both"/>
        <w:rPr>
          <w:rFonts w:ascii="Arial" w:hAnsi="Arial" w:cs="Arial"/>
          <w:b/>
          <w:bCs/>
          <w:sz w:val="24"/>
          <w:szCs w:val="24"/>
        </w:rPr>
      </w:pPr>
    </w:p>
    <w:p w14:paraId="76C3A76A" w14:textId="77777777" w:rsidR="00807892" w:rsidRDefault="00807892" w:rsidP="000C07D2">
      <w:pPr>
        <w:jc w:val="both"/>
        <w:rPr>
          <w:rFonts w:ascii="Arial" w:hAnsi="Arial" w:cs="Arial"/>
          <w:b/>
          <w:bCs/>
          <w:sz w:val="24"/>
          <w:szCs w:val="24"/>
        </w:rPr>
      </w:pPr>
    </w:p>
    <w:p w14:paraId="3233B016" w14:textId="6A4EBBCF" w:rsidR="000C07D2" w:rsidRPr="00600A5E" w:rsidRDefault="000C07D2" w:rsidP="000C07D2">
      <w:pPr>
        <w:jc w:val="both"/>
        <w:rPr>
          <w:rFonts w:ascii="Arial" w:hAnsi="Arial" w:cs="Arial"/>
          <w:b/>
          <w:bCs/>
          <w:sz w:val="24"/>
          <w:szCs w:val="24"/>
        </w:rPr>
      </w:pPr>
      <w:commentRangeStart w:id="168"/>
      <w:r>
        <w:rPr>
          <w:rFonts w:ascii="Arial" w:hAnsi="Arial" w:cs="Arial"/>
          <w:b/>
          <w:bCs/>
          <w:sz w:val="24"/>
          <w:szCs w:val="24"/>
        </w:rPr>
        <w:lastRenderedPageBreak/>
        <w:t>India Vinyl Ester Resin Trade Dynamics</w:t>
      </w:r>
      <w:commentRangeEnd w:id="168"/>
      <w:r w:rsidR="00013D6E">
        <w:rPr>
          <w:rStyle w:val="CommentReference"/>
        </w:rPr>
        <w:commentReference w:id="168"/>
      </w:r>
      <w:r>
        <w:rPr>
          <w:rFonts w:ascii="Arial" w:hAnsi="Arial" w:cs="Arial"/>
          <w:b/>
          <w:bCs/>
          <w:sz w:val="24"/>
          <w:szCs w:val="24"/>
        </w:rPr>
        <w:t xml:space="preserve">, By </w:t>
      </w:r>
      <w:r w:rsidRPr="00600A5E">
        <w:rPr>
          <w:rFonts w:ascii="Arial" w:hAnsi="Arial" w:cs="Arial"/>
          <w:b/>
          <w:bCs/>
          <w:sz w:val="24"/>
          <w:szCs w:val="24"/>
        </w:rPr>
        <w:t>Valu</w:t>
      </w:r>
      <w:r>
        <w:rPr>
          <w:rFonts w:ascii="Arial" w:hAnsi="Arial" w:cs="Arial"/>
          <w:b/>
          <w:bCs/>
          <w:sz w:val="24"/>
          <w:szCs w:val="24"/>
        </w:rPr>
        <w:t>e</w:t>
      </w:r>
      <w:r w:rsidRPr="00600A5E">
        <w:rPr>
          <w:rFonts w:ascii="Arial" w:hAnsi="Arial" w:cs="Arial"/>
          <w:b/>
          <w:bCs/>
          <w:sz w:val="24"/>
          <w:szCs w:val="24"/>
        </w:rPr>
        <w:t xml:space="preserve"> </w:t>
      </w:r>
      <w:r>
        <w:rPr>
          <w:rFonts w:ascii="Arial" w:hAnsi="Arial" w:cs="Arial"/>
          <w:b/>
          <w:bCs/>
          <w:sz w:val="24"/>
          <w:szCs w:val="24"/>
        </w:rPr>
        <w:t>(</w:t>
      </w:r>
      <w:r w:rsidRPr="00600A5E">
        <w:rPr>
          <w:rFonts w:ascii="Arial" w:hAnsi="Arial" w:cs="Arial"/>
          <w:b/>
          <w:bCs/>
          <w:sz w:val="24"/>
          <w:szCs w:val="24"/>
        </w:rPr>
        <w:t>USD million</w:t>
      </w:r>
      <w:r>
        <w:rPr>
          <w:rFonts w:ascii="Arial" w:hAnsi="Arial" w:cs="Arial"/>
          <w:b/>
          <w:bCs/>
          <w:sz w:val="24"/>
          <w:szCs w:val="24"/>
        </w:rPr>
        <w:t>) By</w:t>
      </w:r>
      <w:r w:rsidRPr="00600A5E">
        <w:rPr>
          <w:rFonts w:ascii="Arial" w:hAnsi="Arial" w:cs="Arial"/>
          <w:b/>
          <w:bCs/>
          <w:sz w:val="24"/>
          <w:szCs w:val="24"/>
        </w:rPr>
        <w:t xml:space="preserve"> Volume- </w:t>
      </w:r>
      <w:r>
        <w:rPr>
          <w:rFonts w:ascii="Arial" w:hAnsi="Arial" w:cs="Arial"/>
          <w:b/>
          <w:bCs/>
          <w:sz w:val="24"/>
          <w:szCs w:val="24"/>
        </w:rPr>
        <w:t>(000’</w:t>
      </w:r>
      <w:r w:rsidRPr="00600A5E">
        <w:rPr>
          <w:rFonts w:ascii="Arial" w:hAnsi="Arial" w:cs="Arial"/>
          <w:b/>
          <w:bCs/>
          <w:sz w:val="24"/>
          <w:szCs w:val="24"/>
        </w:rPr>
        <w:t xml:space="preserve"> tonnes)</w:t>
      </w:r>
    </w:p>
    <w:tbl>
      <w:tblPr>
        <w:tblW w:w="10313" w:type="dxa"/>
        <w:tblLook w:val="04A0" w:firstRow="1" w:lastRow="0" w:firstColumn="1" w:lastColumn="0" w:noHBand="0" w:noVBand="1"/>
      </w:tblPr>
      <w:tblGrid>
        <w:gridCol w:w="2213"/>
        <w:gridCol w:w="1195"/>
        <w:gridCol w:w="1505"/>
        <w:gridCol w:w="1195"/>
        <w:gridCol w:w="1505"/>
        <w:gridCol w:w="1195"/>
        <w:gridCol w:w="1505"/>
      </w:tblGrid>
      <w:tr w:rsidR="000C07D2" w:rsidRPr="00657D44" w14:paraId="7BF862AD" w14:textId="77777777" w:rsidTr="00401A44">
        <w:trPr>
          <w:trHeight w:val="229"/>
        </w:trPr>
        <w:tc>
          <w:tcPr>
            <w:tcW w:w="221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3F71336" w14:textId="77777777" w:rsidR="000C07D2" w:rsidRPr="00BF252C" w:rsidRDefault="000C07D2" w:rsidP="00E80F8C">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Imported Country </w:t>
            </w:r>
          </w:p>
        </w:tc>
        <w:tc>
          <w:tcPr>
            <w:tcW w:w="2700"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8A8C294" w14:textId="1E9C7B3C" w:rsidR="000C07D2" w:rsidRPr="00BF252C" w:rsidRDefault="00B56AE1" w:rsidP="00E80F8C">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2019</w:t>
            </w:r>
          </w:p>
        </w:tc>
        <w:tc>
          <w:tcPr>
            <w:tcW w:w="2700"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D3D77F0" w14:textId="6C9C7390" w:rsidR="000C07D2" w:rsidRPr="00BF252C" w:rsidRDefault="00B56AE1" w:rsidP="00E80F8C">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2020</w:t>
            </w:r>
          </w:p>
        </w:tc>
        <w:tc>
          <w:tcPr>
            <w:tcW w:w="2700"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7A2F19A9" w14:textId="21EEC093" w:rsidR="000C07D2" w:rsidRPr="00BF252C" w:rsidRDefault="001B2EAE" w:rsidP="00E80F8C">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2021</w:t>
            </w:r>
          </w:p>
        </w:tc>
      </w:tr>
      <w:tr w:rsidR="000C07D2" w:rsidRPr="00657D44" w14:paraId="4B02C10E" w14:textId="77777777" w:rsidTr="00401A44">
        <w:trPr>
          <w:trHeight w:val="229"/>
        </w:trPr>
        <w:tc>
          <w:tcPr>
            <w:tcW w:w="2213" w:type="dxa"/>
            <w:tcBorders>
              <w:top w:val="nil"/>
              <w:left w:val="single" w:sz="4" w:space="0" w:color="auto"/>
              <w:bottom w:val="single" w:sz="4" w:space="0" w:color="auto"/>
              <w:right w:val="single" w:sz="4" w:space="0" w:color="auto"/>
            </w:tcBorders>
            <w:shd w:val="clear" w:color="auto" w:fill="C00000"/>
            <w:noWrap/>
            <w:vAlign w:val="bottom"/>
            <w:hideMark/>
          </w:tcPr>
          <w:p w14:paraId="02EE717A" w14:textId="77777777" w:rsidR="000C07D2" w:rsidRPr="00BF252C" w:rsidRDefault="000C07D2" w:rsidP="00E80F8C">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195" w:type="dxa"/>
            <w:tcBorders>
              <w:top w:val="nil"/>
              <w:left w:val="nil"/>
              <w:bottom w:val="single" w:sz="4" w:space="0" w:color="auto"/>
              <w:right w:val="single" w:sz="4" w:space="0" w:color="auto"/>
            </w:tcBorders>
            <w:shd w:val="clear" w:color="auto" w:fill="C00000"/>
            <w:noWrap/>
            <w:vAlign w:val="bottom"/>
            <w:hideMark/>
          </w:tcPr>
          <w:p w14:paraId="1083F4B8"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05" w:type="dxa"/>
            <w:tcBorders>
              <w:top w:val="nil"/>
              <w:left w:val="nil"/>
              <w:bottom w:val="single" w:sz="4" w:space="0" w:color="auto"/>
              <w:right w:val="single" w:sz="4" w:space="0" w:color="auto"/>
            </w:tcBorders>
            <w:shd w:val="clear" w:color="auto" w:fill="C00000"/>
            <w:noWrap/>
            <w:vAlign w:val="bottom"/>
            <w:hideMark/>
          </w:tcPr>
          <w:p w14:paraId="314FEE72"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195" w:type="dxa"/>
            <w:tcBorders>
              <w:top w:val="nil"/>
              <w:left w:val="nil"/>
              <w:bottom w:val="single" w:sz="4" w:space="0" w:color="auto"/>
              <w:right w:val="single" w:sz="4" w:space="0" w:color="auto"/>
            </w:tcBorders>
            <w:shd w:val="clear" w:color="auto" w:fill="C00000"/>
            <w:noWrap/>
            <w:vAlign w:val="bottom"/>
            <w:hideMark/>
          </w:tcPr>
          <w:p w14:paraId="627B4D59"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05" w:type="dxa"/>
            <w:tcBorders>
              <w:top w:val="nil"/>
              <w:left w:val="nil"/>
              <w:bottom w:val="single" w:sz="4" w:space="0" w:color="auto"/>
              <w:right w:val="single" w:sz="4" w:space="0" w:color="auto"/>
            </w:tcBorders>
            <w:shd w:val="clear" w:color="auto" w:fill="C00000"/>
            <w:noWrap/>
            <w:vAlign w:val="bottom"/>
            <w:hideMark/>
          </w:tcPr>
          <w:p w14:paraId="2F53498B"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195" w:type="dxa"/>
            <w:tcBorders>
              <w:top w:val="nil"/>
              <w:left w:val="nil"/>
              <w:bottom w:val="single" w:sz="4" w:space="0" w:color="auto"/>
              <w:right w:val="single" w:sz="4" w:space="0" w:color="auto"/>
            </w:tcBorders>
            <w:shd w:val="clear" w:color="auto" w:fill="C00000"/>
            <w:noWrap/>
            <w:vAlign w:val="bottom"/>
            <w:hideMark/>
          </w:tcPr>
          <w:p w14:paraId="293916CA"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05" w:type="dxa"/>
            <w:tcBorders>
              <w:top w:val="nil"/>
              <w:left w:val="nil"/>
              <w:bottom w:val="single" w:sz="4" w:space="0" w:color="auto"/>
              <w:right w:val="single" w:sz="4" w:space="0" w:color="auto"/>
            </w:tcBorders>
            <w:shd w:val="clear" w:color="auto" w:fill="C00000"/>
            <w:noWrap/>
            <w:vAlign w:val="bottom"/>
            <w:hideMark/>
          </w:tcPr>
          <w:p w14:paraId="0E2C0D31"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Volume </w:t>
            </w:r>
          </w:p>
        </w:tc>
      </w:tr>
      <w:tr w:rsidR="000C07D2" w:rsidRPr="00657D44" w14:paraId="6CE98033" w14:textId="77777777" w:rsidTr="00401A44">
        <w:trPr>
          <w:trHeight w:val="241"/>
        </w:trPr>
        <w:tc>
          <w:tcPr>
            <w:tcW w:w="2213" w:type="dxa"/>
            <w:tcBorders>
              <w:top w:val="nil"/>
              <w:left w:val="single" w:sz="4" w:space="0" w:color="auto"/>
              <w:bottom w:val="single" w:sz="4" w:space="0" w:color="auto"/>
              <w:right w:val="single" w:sz="4" w:space="0" w:color="auto"/>
            </w:tcBorders>
            <w:shd w:val="clear" w:color="000000" w:fill="FFFFFF"/>
            <w:noWrap/>
            <w:vAlign w:val="bottom"/>
            <w:hideMark/>
          </w:tcPr>
          <w:p w14:paraId="43B50F07"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Spain</w:t>
            </w:r>
          </w:p>
        </w:tc>
        <w:tc>
          <w:tcPr>
            <w:tcW w:w="1195" w:type="dxa"/>
            <w:tcBorders>
              <w:top w:val="nil"/>
              <w:left w:val="nil"/>
              <w:bottom w:val="single" w:sz="4" w:space="0" w:color="auto"/>
              <w:right w:val="single" w:sz="4" w:space="0" w:color="auto"/>
            </w:tcBorders>
            <w:shd w:val="clear" w:color="000000" w:fill="FFFFFF"/>
            <w:noWrap/>
            <w:vAlign w:val="center"/>
            <w:hideMark/>
          </w:tcPr>
          <w:p w14:paraId="140E4A53"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6.36</w:t>
            </w:r>
          </w:p>
        </w:tc>
        <w:tc>
          <w:tcPr>
            <w:tcW w:w="1505" w:type="dxa"/>
            <w:tcBorders>
              <w:top w:val="nil"/>
              <w:left w:val="nil"/>
              <w:bottom w:val="single" w:sz="4" w:space="0" w:color="auto"/>
              <w:right w:val="single" w:sz="4" w:space="0" w:color="auto"/>
            </w:tcBorders>
            <w:shd w:val="clear" w:color="000000" w:fill="FFFFFF"/>
            <w:noWrap/>
            <w:vAlign w:val="bottom"/>
            <w:hideMark/>
          </w:tcPr>
          <w:p w14:paraId="03461046"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2.44</w:t>
            </w:r>
          </w:p>
        </w:tc>
        <w:tc>
          <w:tcPr>
            <w:tcW w:w="1195" w:type="dxa"/>
            <w:tcBorders>
              <w:top w:val="nil"/>
              <w:left w:val="nil"/>
              <w:bottom w:val="single" w:sz="4" w:space="0" w:color="auto"/>
              <w:right w:val="single" w:sz="4" w:space="0" w:color="auto"/>
            </w:tcBorders>
            <w:shd w:val="clear" w:color="000000" w:fill="FFFFFF"/>
            <w:noWrap/>
            <w:vAlign w:val="center"/>
            <w:hideMark/>
          </w:tcPr>
          <w:p w14:paraId="31EAF0CC"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5.34</w:t>
            </w:r>
          </w:p>
        </w:tc>
        <w:tc>
          <w:tcPr>
            <w:tcW w:w="1505" w:type="dxa"/>
            <w:tcBorders>
              <w:top w:val="nil"/>
              <w:left w:val="nil"/>
              <w:bottom w:val="single" w:sz="4" w:space="0" w:color="auto"/>
              <w:right w:val="single" w:sz="4" w:space="0" w:color="auto"/>
            </w:tcBorders>
            <w:shd w:val="clear" w:color="000000" w:fill="FFFFFF"/>
            <w:noWrap/>
            <w:vAlign w:val="center"/>
            <w:hideMark/>
          </w:tcPr>
          <w:p w14:paraId="1D2491C3" w14:textId="77777777" w:rsidR="000C07D2" w:rsidRPr="00657D44" w:rsidRDefault="000C07D2" w:rsidP="00E80F8C">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2.09</w:t>
            </w:r>
          </w:p>
        </w:tc>
        <w:tc>
          <w:tcPr>
            <w:tcW w:w="1195" w:type="dxa"/>
            <w:tcBorders>
              <w:top w:val="nil"/>
              <w:left w:val="nil"/>
              <w:bottom w:val="single" w:sz="4" w:space="0" w:color="auto"/>
              <w:right w:val="single" w:sz="4" w:space="0" w:color="auto"/>
            </w:tcBorders>
            <w:shd w:val="clear" w:color="000000" w:fill="FFFFFF"/>
            <w:noWrap/>
            <w:vAlign w:val="center"/>
            <w:hideMark/>
          </w:tcPr>
          <w:p w14:paraId="1EF8B38B"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3.57</w:t>
            </w:r>
          </w:p>
        </w:tc>
        <w:tc>
          <w:tcPr>
            <w:tcW w:w="1505" w:type="dxa"/>
            <w:tcBorders>
              <w:top w:val="nil"/>
              <w:left w:val="nil"/>
              <w:bottom w:val="single" w:sz="4" w:space="0" w:color="auto"/>
              <w:right w:val="single" w:sz="4" w:space="0" w:color="auto"/>
            </w:tcBorders>
            <w:shd w:val="clear" w:color="000000" w:fill="FFFFFF"/>
            <w:noWrap/>
            <w:vAlign w:val="center"/>
            <w:hideMark/>
          </w:tcPr>
          <w:p w14:paraId="460C9CD5"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1.27</w:t>
            </w:r>
          </w:p>
        </w:tc>
      </w:tr>
      <w:tr w:rsidR="000C07D2" w:rsidRPr="00657D44" w14:paraId="07974085" w14:textId="77777777" w:rsidTr="00401A44">
        <w:trPr>
          <w:trHeight w:val="241"/>
        </w:trPr>
        <w:tc>
          <w:tcPr>
            <w:tcW w:w="2213" w:type="dxa"/>
            <w:tcBorders>
              <w:top w:val="nil"/>
              <w:left w:val="single" w:sz="4" w:space="0" w:color="auto"/>
              <w:bottom w:val="single" w:sz="4" w:space="0" w:color="auto"/>
              <w:right w:val="single" w:sz="4" w:space="0" w:color="auto"/>
            </w:tcBorders>
            <w:shd w:val="clear" w:color="000000" w:fill="FFFFFF"/>
            <w:noWrap/>
            <w:vAlign w:val="bottom"/>
            <w:hideMark/>
          </w:tcPr>
          <w:p w14:paraId="54E82926"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Kingdom</w:t>
            </w:r>
          </w:p>
        </w:tc>
        <w:tc>
          <w:tcPr>
            <w:tcW w:w="1195" w:type="dxa"/>
            <w:tcBorders>
              <w:top w:val="nil"/>
              <w:left w:val="nil"/>
              <w:bottom w:val="single" w:sz="4" w:space="0" w:color="auto"/>
              <w:right w:val="single" w:sz="4" w:space="0" w:color="auto"/>
            </w:tcBorders>
            <w:shd w:val="clear" w:color="000000" w:fill="FFFFFF"/>
            <w:noWrap/>
            <w:vAlign w:val="center"/>
            <w:hideMark/>
          </w:tcPr>
          <w:p w14:paraId="697F841F"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0.80</w:t>
            </w:r>
          </w:p>
        </w:tc>
        <w:tc>
          <w:tcPr>
            <w:tcW w:w="1505" w:type="dxa"/>
            <w:tcBorders>
              <w:top w:val="nil"/>
              <w:left w:val="nil"/>
              <w:bottom w:val="single" w:sz="4" w:space="0" w:color="auto"/>
              <w:right w:val="single" w:sz="4" w:space="0" w:color="auto"/>
            </w:tcBorders>
            <w:shd w:val="clear" w:color="000000" w:fill="FFFFFF"/>
            <w:noWrap/>
            <w:vAlign w:val="center"/>
            <w:hideMark/>
          </w:tcPr>
          <w:p w14:paraId="5BFC99FD"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0.02</w:t>
            </w:r>
          </w:p>
        </w:tc>
        <w:tc>
          <w:tcPr>
            <w:tcW w:w="1195" w:type="dxa"/>
            <w:tcBorders>
              <w:top w:val="nil"/>
              <w:left w:val="nil"/>
              <w:bottom w:val="single" w:sz="4" w:space="0" w:color="auto"/>
              <w:right w:val="single" w:sz="4" w:space="0" w:color="auto"/>
            </w:tcBorders>
            <w:shd w:val="clear" w:color="000000" w:fill="FFFFFF"/>
            <w:noWrap/>
            <w:vAlign w:val="center"/>
            <w:hideMark/>
          </w:tcPr>
          <w:p w14:paraId="04AC5B00"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1.74</w:t>
            </w:r>
          </w:p>
        </w:tc>
        <w:tc>
          <w:tcPr>
            <w:tcW w:w="1505" w:type="dxa"/>
            <w:tcBorders>
              <w:top w:val="nil"/>
              <w:left w:val="nil"/>
              <w:bottom w:val="single" w:sz="4" w:space="0" w:color="auto"/>
              <w:right w:val="single" w:sz="4" w:space="0" w:color="auto"/>
            </w:tcBorders>
            <w:shd w:val="clear" w:color="000000" w:fill="FFFFFF"/>
            <w:noWrap/>
            <w:vAlign w:val="center"/>
            <w:hideMark/>
          </w:tcPr>
          <w:p w14:paraId="632BCB8A" w14:textId="77777777" w:rsidR="000C07D2" w:rsidRPr="00657D44" w:rsidRDefault="000C07D2" w:rsidP="00E80F8C">
            <w:pPr>
              <w:spacing w:after="0" w:line="240" w:lineRule="auto"/>
              <w:jc w:val="center"/>
              <w:rPr>
                <w:rFonts w:ascii="Verdana" w:eastAsia="Times New Roman" w:hAnsi="Verdana" w:cs="Times New Roman"/>
                <w:color w:val="000000"/>
                <w:sz w:val="20"/>
                <w:szCs w:val="20"/>
                <w:lang w:val="en-US"/>
              </w:rPr>
            </w:pPr>
            <w:r>
              <w:rPr>
                <w:rFonts w:ascii="Verdana" w:hAnsi="Verdana"/>
                <w:color w:val="000000"/>
                <w:sz w:val="20"/>
                <w:szCs w:val="20"/>
              </w:rPr>
              <w:t>0.59</w:t>
            </w:r>
          </w:p>
        </w:tc>
        <w:tc>
          <w:tcPr>
            <w:tcW w:w="1195" w:type="dxa"/>
            <w:tcBorders>
              <w:top w:val="nil"/>
              <w:left w:val="nil"/>
              <w:bottom w:val="single" w:sz="4" w:space="0" w:color="auto"/>
              <w:right w:val="single" w:sz="4" w:space="0" w:color="auto"/>
            </w:tcBorders>
            <w:shd w:val="clear" w:color="000000" w:fill="FFFFFF"/>
            <w:noWrap/>
            <w:vAlign w:val="center"/>
            <w:hideMark/>
          </w:tcPr>
          <w:p w14:paraId="222C6459"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0.13</w:t>
            </w:r>
          </w:p>
        </w:tc>
        <w:tc>
          <w:tcPr>
            <w:tcW w:w="1505" w:type="dxa"/>
            <w:tcBorders>
              <w:top w:val="nil"/>
              <w:left w:val="nil"/>
              <w:bottom w:val="single" w:sz="4" w:space="0" w:color="auto"/>
              <w:right w:val="single" w:sz="4" w:space="0" w:color="auto"/>
            </w:tcBorders>
            <w:shd w:val="clear" w:color="000000" w:fill="FFFFFF"/>
            <w:noWrap/>
            <w:vAlign w:val="center"/>
            <w:hideMark/>
          </w:tcPr>
          <w:p w14:paraId="1C125D70"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0.05</w:t>
            </w:r>
          </w:p>
        </w:tc>
      </w:tr>
      <w:tr w:rsidR="000C07D2" w:rsidRPr="00657D44" w14:paraId="11A30C60" w14:textId="77777777" w:rsidTr="00401A44">
        <w:trPr>
          <w:trHeight w:val="241"/>
        </w:trPr>
        <w:tc>
          <w:tcPr>
            <w:tcW w:w="2213" w:type="dxa"/>
            <w:tcBorders>
              <w:top w:val="nil"/>
              <w:left w:val="single" w:sz="4" w:space="0" w:color="auto"/>
              <w:bottom w:val="single" w:sz="4" w:space="0" w:color="auto"/>
              <w:right w:val="single" w:sz="4" w:space="0" w:color="auto"/>
            </w:tcBorders>
            <w:shd w:val="clear" w:color="000000" w:fill="FFFFFF"/>
            <w:noWrap/>
            <w:vAlign w:val="bottom"/>
            <w:hideMark/>
          </w:tcPr>
          <w:p w14:paraId="5092F5F2"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China</w:t>
            </w:r>
          </w:p>
        </w:tc>
        <w:tc>
          <w:tcPr>
            <w:tcW w:w="1195" w:type="dxa"/>
            <w:tcBorders>
              <w:top w:val="nil"/>
              <w:left w:val="nil"/>
              <w:bottom w:val="single" w:sz="4" w:space="0" w:color="auto"/>
              <w:right w:val="single" w:sz="4" w:space="0" w:color="auto"/>
            </w:tcBorders>
            <w:shd w:val="clear" w:color="000000" w:fill="FFFFFF"/>
            <w:noWrap/>
            <w:vAlign w:val="center"/>
            <w:hideMark/>
          </w:tcPr>
          <w:p w14:paraId="30F237A1"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0.94</w:t>
            </w:r>
          </w:p>
        </w:tc>
        <w:tc>
          <w:tcPr>
            <w:tcW w:w="1505" w:type="dxa"/>
            <w:tcBorders>
              <w:top w:val="nil"/>
              <w:left w:val="nil"/>
              <w:bottom w:val="single" w:sz="4" w:space="0" w:color="auto"/>
              <w:right w:val="single" w:sz="4" w:space="0" w:color="auto"/>
            </w:tcBorders>
            <w:shd w:val="clear" w:color="000000" w:fill="FFFFFF"/>
            <w:noWrap/>
            <w:vAlign w:val="bottom"/>
            <w:hideMark/>
          </w:tcPr>
          <w:p w14:paraId="574CF8D9"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0.27</w:t>
            </w:r>
          </w:p>
        </w:tc>
        <w:tc>
          <w:tcPr>
            <w:tcW w:w="1195" w:type="dxa"/>
            <w:tcBorders>
              <w:top w:val="nil"/>
              <w:left w:val="nil"/>
              <w:bottom w:val="single" w:sz="4" w:space="0" w:color="auto"/>
              <w:right w:val="single" w:sz="4" w:space="0" w:color="auto"/>
            </w:tcBorders>
            <w:shd w:val="clear" w:color="000000" w:fill="FFFFFF"/>
            <w:noWrap/>
            <w:vAlign w:val="center"/>
            <w:hideMark/>
          </w:tcPr>
          <w:p w14:paraId="3EF3831C"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1.70</w:t>
            </w:r>
          </w:p>
        </w:tc>
        <w:tc>
          <w:tcPr>
            <w:tcW w:w="1505" w:type="dxa"/>
            <w:tcBorders>
              <w:top w:val="nil"/>
              <w:left w:val="nil"/>
              <w:bottom w:val="single" w:sz="4" w:space="0" w:color="auto"/>
              <w:right w:val="single" w:sz="4" w:space="0" w:color="auto"/>
            </w:tcBorders>
            <w:shd w:val="clear" w:color="000000" w:fill="FFFFFF"/>
            <w:noWrap/>
            <w:vAlign w:val="center"/>
            <w:hideMark/>
          </w:tcPr>
          <w:p w14:paraId="1EF9A0B1" w14:textId="77777777" w:rsidR="000C07D2" w:rsidRPr="00657D44" w:rsidRDefault="000C07D2" w:rsidP="00E80F8C">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0.53</w:t>
            </w:r>
          </w:p>
        </w:tc>
        <w:tc>
          <w:tcPr>
            <w:tcW w:w="1195" w:type="dxa"/>
            <w:tcBorders>
              <w:top w:val="nil"/>
              <w:left w:val="nil"/>
              <w:bottom w:val="single" w:sz="4" w:space="0" w:color="auto"/>
              <w:right w:val="single" w:sz="4" w:space="0" w:color="auto"/>
            </w:tcBorders>
            <w:shd w:val="clear" w:color="000000" w:fill="FFFFFF"/>
            <w:noWrap/>
            <w:vAlign w:val="center"/>
            <w:hideMark/>
          </w:tcPr>
          <w:p w14:paraId="69965FC5"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0.86</w:t>
            </w:r>
          </w:p>
        </w:tc>
        <w:tc>
          <w:tcPr>
            <w:tcW w:w="1505" w:type="dxa"/>
            <w:tcBorders>
              <w:top w:val="nil"/>
              <w:left w:val="nil"/>
              <w:bottom w:val="single" w:sz="4" w:space="0" w:color="auto"/>
              <w:right w:val="single" w:sz="4" w:space="0" w:color="auto"/>
            </w:tcBorders>
            <w:shd w:val="clear" w:color="000000" w:fill="FFFFFF"/>
            <w:noWrap/>
            <w:vAlign w:val="center"/>
            <w:hideMark/>
          </w:tcPr>
          <w:p w14:paraId="48E4EE9E"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0.28</w:t>
            </w:r>
          </w:p>
        </w:tc>
      </w:tr>
      <w:tr w:rsidR="000C07D2" w:rsidRPr="00657D44" w14:paraId="31B9D2F3" w14:textId="77777777" w:rsidTr="00401A44">
        <w:trPr>
          <w:trHeight w:val="241"/>
        </w:trPr>
        <w:tc>
          <w:tcPr>
            <w:tcW w:w="2213" w:type="dxa"/>
            <w:tcBorders>
              <w:top w:val="nil"/>
              <w:left w:val="single" w:sz="4" w:space="0" w:color="auto"/>
              <w:bottom w:val="single" w:sz="4" w:space="0" w:color="auto"/>
              <w:right w:val="single" w:sz="4" w:space="0" w:color="auto"/>
            </w:tcBorders>
            <w:shd w:val="clear" w:color="000000" w:fill="FFFFFF"/>
            <w:noWrap/>
            <w:vAlign w:val="bottom"/>
            <w:hideMark/>
          </w:tcPr>
          <w:p w14:paraId="371E84B6"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Taiwan</w:t>
            </w:r>
          </w:p>
        </w:tc>
        <w:tc>
          <w:tcPr>
            <w:tcW w:w="1195" w:type="dxa"/>
            <w:tcBorders>
              <w:top w:val="nil"/>
              <w:left w:val="nil"/>
              <w:bottom w:val="single" w:sz="4" w:space="0" w:color="auto"/>
              <w:right w:val="single" w:sz="4" w:space="0" w:color="auto"/>
            </w:tcBorders>
            <w:shd w:val="clear" w:color="000000" w:fill="FFFFFF"/>
            <w:noWrap/>
            <w:vAlign w:val="center"/>
            <w:hideMark/>
          </w:tcPr>
          <w:p w14:paraId="28D5F8AF"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1.42</w:t>
            </w:r>
          </w:p>
        </w:tc>
        <w:tc>
          <w:tcPr>
            <w:tcW w:w="1505" w:type="dxa"/>
            <w:tcBorders>
              <w:top w:val="nil"/>
              <w:left w:val="nil"/>
              <w:bottom w:val="single" w:sz="4" w:space="0" w:color="auto"/>
              <w:right w:val="single" w:sz="4" w:space="0" w:color="auto"/>
            </w:tcBorders>
            <w:shd w:val="clear" w:color="000000" w:fill="FFFFFF"/>
            <w:noWrap/>
            <w:vAlign w:val="bottom"/>
            <w:hideMark/>
          </w:tcPr>
          <w:p w14:paraId="33B21EC0"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0.63</w:t>
            </w:r>
          </w:p>
        </w:tc>
        <w:tc>
          <w:tcPr>
            <w:tcW w:w="1195" w:type="dxa"/>
            <w:tcBorders>
              <w:top w:val="nil"/>
              <w:left w:val="nil"/>
              <w:bottom w:val="single" w:sz="4" w:space="0" w:color="auto"/>
              <w:right w:val="single" w:sz="4" w:space="0" w:color="auto"/>
            </w:tcBorders>
            <w:shd w:val="clear" w:color="000000" w:fill="FFFFFF"/>
            <w:noWrap/>
            <w:vAlign w:val="center"/>
            <w:hideMark/>
          </w:tcPr>
          <w:p w14:paraId="53528909"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0.99</w:t>
            </w:r>
          </w:p>
        </w:tc>
        <w:tc>
          <w:tcPr>
            <w:tcW w:w="1505" w:type="dxa"/>
            <w:tcBorders>
              <w:top w:val="nil"/>
              <w:left w:val="nil"/>
              <w:bottom w:val="single" w:sz="4" w:space="0" w:color="auto"/>
              <w:right w:val="single" w:sz="4" w:space="0" w:color="auto"/>
            </w:tcBorders>
            <w:shd w:val="clear" w:color="000000" w:fill="FFFFFF"/>
            <w:noWrap/>
            <w:vAlign w:val="center"/>
            <w:hideMark/>
          </w:tcPr>
          <w:p w14:paraId="205FFD95" w14:textId="77777777" w:rsidR="000C07D2" w:rsidRPr="00657D44" w:rsidRDefault="000C07D2" w:rsidP="00E80F8C">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0.49</w:t>
            </w:r>
          </w:p>
        </w:tc>
        <w:tc>
          <w:tcPr>
            <w:tcW w:w="1195" w:type="dxa"/>
            <w:tcBorders>
              <w:top w:val="nil"/>
              <w:left w:val="nil"/>
              <w:bottom w:val="single" w:sz="4" w:space="0" w:color="auto"/>
              <w:right w:val="single" w:sz="4" w:space="0" w:color="auto"/>
            </w:tcBorders>
            <w:shd w:val="clear" w:color="000000" w:fill="FFFFFF"/>
            <w:noWrap/>
            <w:vAlign w:val="center"/>
            <w:hideMark/>
          </w:tcPr>
          <w:p w14:paraId="1D8FF268"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0.21</w:t>
            </w:r>
          </w:p>
        </w:tc>
        <w:tc>
          <w:tcPr>
            <w:tcW w:w="1505" w:type="dxa"/>
            <w:tcBorders>
              <w:top w:val="nil"/>
              <w:left w:val="nil"/>
              <w:bottom w:val="single" w:sz="4" w:space="0" w:color="auto"/>
              <w:right w:val="single" w:sz="4" w:space="0" w:color="auto"/>
            </w:tcBorders>
            <w:shd w:val="clear" w:color="000000" w:fill="FFFFFF"/>
            <w:noWrap/>
            <w:vAlign w:val="center"/>
            <w:hideMark/>
          </w:tcPr>
          <w:p w14:paraId="365338E1"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0.08</w:t>
            </w:r>
          </w:p>
        </w:tc>
      </w:tr>
      <w:tr w:rsidR="000C07D2" w:rsidRPr="00657D44" w14:paraId="73E8738E" w14:textId="77777777" w:rsidTr="00401A44">
        <w:trPr>
          <w:trHeight w:val="241"/>
        </w:trPr>
        <w:tc>
          <w:tcPr>
            <w:tcW w:w="2213" w:type="dxa"/>
            <w:tcBorders>
              <w:top w:val="nil"/>
              <w:left w:val="single" w:sz="4" w:space="0" w:color="auto"/>
              <w:bottom w:val="single" w:sz="4" w:space="0" w:color="auto"/>
              <w:right w:val="single" w:sz="4" w:space="0" w:color="auto"/>
            </w:tcBorders>
            <w:shd w:val="clear" w:color="000000" w:fill="FFFFFF"/>
            <w:noWrap/>
            <w:vAlign w:val="bottom"/>
            <w:hideMark/>
          </w:tcPr>
          <w:p w14:paraId="40DE8B7F"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Japan</w:t>
            </w:r>
          </w:p>
        </w:tc>
        <w:tc>
          <w:tcPr>
            <w:tcW w:w="1195" w:type="dxa"/>
            <w:tcBorders>
              <w:top w:val="nil"/>
              <w:left w:val="nil"/>
              <w:bottom w:val="single" w:sz="4" w:space="0" w:color="auto"/>
              <w:right w:val="single" w:sz="4" w:space="0" w:color="auto"/>
            </w:tcBorders>
            <w:shd w:val="clear" w:color="000000" w:fill="FFFFFF"/>
            <w:noWrap/>
            <w:vAlign w:val="center"/>
            <w:hideMark/>
          </w:tcPr>
          <w:p w14:paraId="349A4B19"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505" w:type="dxa"/>
            <w:tcBorders>
              <w:top w:val="nil"/>
              <w:left w:val="nil"/>
              <w:bottom w:val="single" w:sz="4" w:space="0" w:color="auto"/>
              <w:right w:val="single" w:sz="4" w:space="0" w:color="auto"/>
            </w:tcBorders>
            <w:shd w:val="clear" w:color="000000" w:fill="FFFFFF"/>
            <w:noWrap/>
            <w:vAlign w:val="bottom"/>
            <w:hideMark/>
          </w:tcPr>
          <w:p w14:paraId="1E3FCE42"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195" w:type="dxa"/>
            <w:tcBorders>
              <w:top w:val="nil"/>
              <w:left w:val="nil"/>
              <w:bottom w:val="single" w:sz="4" w:space="0" w:color="auto"/>
              <w:right w:val="single" w:sz="4" w:space="0" w:color="auto"/>
            </w:tcBorders>
            <w:shd w:val="clear" w:color="000000" w:fill="FFFFFF"/>
            <w:noWrap/>
            <w:vAlign w:val="center"/>
            <w:hideMark/>
          </w:tcPr>
          <w:p w14:paraId="10D87B18"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0.76</w:t>
            </w:r>
          </w:p>
        </w:tc>
        <w:tc>
          <w:tcPr>
            <w:tcW w:w="1505" w:type="dxa"/>
            <w:tcBorders>
              <w:top w:val="nil"/>
              <w:left w:val="nil"/>
              <w:bottom w:val="single" w:sz="4" w:space="0" w:color="auto"/>
              <w:right w:val="single" w:sz="4" w:space="0" w:color="auto"/>
            </w:tcBorders>
            <w:shd w:val="clear" w:color="000000" w:fill="FFFFFF"/>
            <w:noWrap/>
            <w:vAlign w:val="center"/>
            <w:hideMark/>
          </w:tcPr>
          <w:p w14:paraId="5BF6F546" w14:textId="77777777" w:rsidR="000C07D2" w:rsidRPr="00657D44" w:rsidRDefault="000C07D2" w:rsidP="00E80F8C">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0.29</w:t>
            </w:r>
          </w:p>
        </w:tc>
        <w:tc>
          <w:tcPr>
            <w:tcW w:w="1195" w:type="dxa"/>
            <w:tcBorders>
              <w:top w:val="nil"/>
              <w:left w:val="nil"/>
              <w:bottom w:val="single" w:sz="4" w:space="0" w:color="auto"/>
              <w:right w:val="single" w:sz="4" w:space="0" w:color="auto"/>
            </w:tcBorders>
            <w:shd w:val="clear" w:color="000000" w:fill="FFFFFF"/>
            <w:noWrap/>
            <w:vAlign w:val="center"/>
            <w:hideMark/>
          </w:tcPr>
          <w:p w14:paraId="2C2C690E"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0.37</w:t>
            </w:r>
          </w:p>
        </w:tc>
        <w:tc>
          <w:tcPr>
            <w:tcW w:w="1505" w:type="dxa"/>
            <w:tcBorders>
              <w:top w:val="nil"/>
              <w:left w:val="nil"/>
              <w:bottom w:val="single" w:sz="4" w:space="0" w:color="auto"/>
              <w:right w:val="single" w:sz="4" w:space="0" w:color="auto"/>
            </w:tcBorders>
            <w:shd w:val="clear" w:color="000000" w:fill="FFFFFF"/>
            <w:noWrap/>
            <w:vAlign w:val="center"/>
            <w:hideMark/>
          </w:tcPr>
          <w:p w14:paraId="3EC703C5"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0.14</w:t>
            </w:r>
          </w:p>
        </w:tc>
      </w:tr>
      <w:tr w:rsidR="000C07D2" w:rsidRPr="00657D44" w14:paraId="28C48E41" w14:textId="77777777" w:rsidTr="00401A44">
        <w:trPr>
          <w:trHeight w:val="241"/>
        </w:trPr>
        <w:tc>
          <w:tcPr>
            <w:tcW w:w="2213" w:type="dxa"/>
            <w:tcBorders>
              <w:top w:val="nil"/>
              <w:left w:val="single" w:sz="4" w:space="0" w:color="auto"/>
              <w:bottom w:val="single" w:sz="4" w:space="0" w:color="auto"/>
              <w:right w:val="single" w:sz="4" w:space="0" w:color="auto"/>
            </w:tcBorders>
            <w:shd w:val="clear" w:color="000000" w:fill="FFFFFF"/>
            <w:noWrap/>
            <w:vAlign w:val="bottom"/>
            <w:hideMark/>
          </w:tcPr>
          <w:p w14:paraId="37A60A5E"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195" w:type="dxa"/>
            <w:tcBorders>
              <w:top w:val="nil"/>
              <w:left w:val="nil"/>
              <w:bottom w:val="single" w:sz="4" w:space="0" w:color="auto"/>
              <w:right w:val="single" w:sz="4" w:space="0" w:color="auto"/>
            </w:tcBorders>
            <w:shd w:val="clear" w:color="000000" w:fill="FFFFFF"/>
            <w:noWrap/>
            <w:vAlign w:val="center"/>
            <w:hideMark/>
          </w:tcPr>
          <w:p w14:paraId="77E894AF"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3.93</w:t>
            </w:r>
          </w:p>
        </w:tc>
        <w:tc>
          <w:tcPr>
            <w:tcW w:w="1505" w:type="dxa"/>
            <w:tcBorders>
              <w:top w:val="nil"/>
              <w:left w:val="nil"/>
              <w:bottom w:val="single" w:sz="4" w:space="0" w:color="auto"/>
              <w:right w:val="single" w:sz="4" w:space="0" w:color="auto"/>
            </w:tcBorders>
            <w:shd w:val="clear" w:color="000000" w:fill="FFFFFF"/>
            <w:noWrap/>
            <w:vAlign w:val="center"/>
            <w:hideMark/>
          </w:tcPr>
          <w:p w14:paraId="309CE3ED"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4.54</w:t>
            </w:r>
          </w:p>
        </w:tc>
        <w:tc>
          <w:tcPr>
            <w:tcW w:w="1195" w:type="dxa"/>
            <w:tcBorders>
              <w:top w:val="nil"/>
              <w:left w:val="nil"/>
              <w:bottom w:val="single" w:sz="4" w:space="0" w:color="auto"/>
              <w:right w:val="single" w:sz="4" w:space="0" w:color="auto"/>
            </w:tcBorders>
            <w:shd w:val="clear" w:color="000000" w:fill="FFFFFF"/>
            <w:noWrap/>
            <w:vAlign w:val="center"/>
            <w:hideMark/>
          </w:tcPr>
          <w:p w14:paraId="0DE0D9BC"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2.60</w:t>
            </w:r>
          </w:p>
        </w:tc>
        <w:tc>
          <w:tcPr>
            <w:tcW w:w="1505" w:type="dxa"/>
            <w:tcBorders>
              <w:top w:val="nil"/>
              <w:left w:val="nil"/>
              <w:bottom w:val="single" w:sz="4" w:space="0" w:color="auto"/>
              <w:right w:val="single" w:sz="4" w:space="0" w:color="auto"/>
            </w:tcBorders>
            <w:shd w:val="clear" w:color="000000" w:fill="FFFFFF"/>
            <w:noWrap/>
            <w:vAlign w:val="center"/>
            <w:hideMark/>
          </w:tcPr>
          <w:p w14:paraId="060DC496"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2.71</w:t>
            </w:r>
          </w:p>
        </w:tc>
        <w:tc>
          <w:tcPr>
            <w:tcW w:w="1195" w:type="dxa"/>
            <w:tcBorders>
              <w:top w:val="nil"/>
              <w:left w:val="nil"/>
              <w:bottom w:val="single" w:sz="4" w:space="0" w:color="auto"/>
              <w:right w:val="single" w:sz="4" w:space="0" w:color="auto"/>
            </w:tcBorders>
            <w:shd w:val="clear" w:color="000000" w:fill="FFFFFF"/>
            <w:noWrap/>
            <w:vAlign w:val="center"/>
            <w:hideMark/>
          </w:tcPr>
          <w:p w14:paraId="593B6650"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7.59</w:t>
            </w:r>
          </w:p>
        </w:tc>
        <w:tc>
          <w:tcPr>
            <w:tcW w:w="1505" w:type="dxa"/>
            <w:tcBorders>
              <w:top w:val="nil"/>
              <w:left w:val="nil"/>
              <w:bottom w:val="single" w:sz="4" w:space="0" w:color="auto"/>
              <w:right w:val="single" w:sz="4" w:space="0" w:color="auto"/>
            </w:tcBorders>
            <w:shd w:val="clear" w:color="000000" w:fill="FFFFFF"/>
            <w:noWrap/>
            <w:vAlign w:val="center"/>
            <w:hideMark/>
          </w:tcPr>
          <w:p w14:paraId="56D0F143" w14:textId="043736A4" w:rsidR="000C07D2" w:rsidRPr="00657D44" w:rsidRDefault="000C07D2" w:rsidP="00E80F8C">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w:t>
            </w:r>
            <w:r w:rsidR="009E634A">
              <w:rPr>
                <w:rFonts w:ascii="Calibri" w:eastAsia="Times New Roman" w:hAnsi="Calibri" w:cs="Times New Roman"/>
                <w:color w:val="000000"/>
                <w:lang w:val="en-US"/>
              </w:rPr>
              <w:t>9</w:t>
            </w:r>
            <w:r w:rsidRPr="00657D44">
              <w:rPr>
                <w:rFonts w:ascii="Calibri" w:eastAsia="Times New Roman" w:hAnsi="Calibri" w:cs="Times New Roman"/>
                <w:color w:val="000000"/>
                <w:lang w:val="en-US"/>
              </w:rPr>
              <w:t>8</w:t>
            </w:r>
          </w:p>
        </w:tc>
      </w:tr>
      <w:tr w:rsidR="000C07D2" w:rsidRPr="00657D44" w14:paraId="28DF0BEA" w14:textId="77777777" w:rsidTr="00401A44">
        <w:trPr>
          <w:trHeight w:val="241"/>
        </w:trPr>
        <w:tc>
          <w:tcPr>
            <w:tcW w:w="2213" w:type="dxa"/>
            <w:tcBorders>
              <w:top w:val="nil"/>
              <w:left w:val="single" w:sz="4" w:space="0" w:color="auto"/>
              <w:bottom w:val="single" w:sz="4" w:space="0" w:color="auto"/>
              <w:right w:val="single" w:sz="4" w:space="0" w:color="auto"/>
            </w:tcBorders>
            <w:shd w:val="clear" w:color="auto" w:fill="C00000"/>
            <w:noWrap/>
            <w:vAlign w:val="bottom"/>
            <w:hideMark/>
          </w:tcPr>
          <w:p w14:paraId="17921135" w14:textId="77777777" w:rsidR="000C07D2" w:rsidRPr="00BF252C" w:rsidRDefault="000C07D2" w:rsidP="00E80F8C">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195" w:type="dxa"/>
            <w:tcBorders>
              <w:top w:val="nil"/>
              <w:left w:val="nil"/>
              <w:bottom w:val="single" w:sz="4" w:space="0" w:color="auto"/>
              <w:right w:val="single" w:sz="4" w:space="0" w:color="auto"/>
            </w:tcBorders>
            <w:shd w:val="clear" w:color="auto" w:fill="C00000"/>
            <w:noWrap/>
            <w:vAlign w:val="center"/>
            <w:hideMark/>
          </w:tcPr>
          <w:p w14:paraId="59AADD91"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13.45</w:t>
            </w:r>
          </w:p>
        </w:tc>
        <w:tc>
          <w:tcPr>
            <w:tcW w:w="1505" w:type="dxa"/>
            <w:tcBorders>
              <w:top w:val="nil"/>
              <w:left w:val="nil"/>
              <w:bottom w:val="single" w:sz="4" w:space="0" w:color="auto"/>
              <w:right w:val="single" w:sz="4" w:space="0" w:color="auto"/>
            </w:tcBorders>
            <w:shd w:val="clear" w:color="auto" w:fill="C00000"/>
            <w:noWrap/>
            <w:vAlign w:val="bottom"/>
            <w:hideMark/>
          </w:tcPr>
          <w:p w14:paraId="0B02F02D"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7.9</w:t>
            </w:r>
          </w:p>
        </w:tc>
        <w:tc>
          <w:tcPr>
            <w:tcW w:w="1195" w:type="dxa"/>
            <w:tcBorders>
              <w:top w:val="nil"/>
              <w:left w:val="nil"/>
              <w:bottom w:val="single" w:sz="4" w:space="0" w:color="auto"/>
              <w:right w:val="single" w:sz="4" w:space="0" w:color="auto"/>
            </w:tcBorders>
            <w:shd w:val="clear" w:color="auto" w:fill="C00000"/>
            <w:noWrap/>
            <w:vAlign w:val="center"/>
            <w:hideMark/>
          </w:tcPr>
          <w:p w14:paraId="0AC4A26D"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13.12</w:t>
            </w:r>
          </w:p>
        </w:tc>
        <w:tc>
          <w:tcPr>
            <w:tcW w:w="1505" w:type="dxa"/>
            <w:tcBorders>
              <w:top w:val="nil"/>
              <w:left w:val="nil"/>
              <w:bottom w:val="single" w:sz="4" w:space="0" w:color="auto"/>
              <w:right w:val="single" w:sz="4" w:space="0" w:color="auto"/>
            </w:tcBorders>
            <w:shd w:val="clear" w:color="auto" w:fill="C00000"/>
            <w:noWrap/>
            <w:vAlign w:val="center"/>
            <w:hideMark/>
          </w:tcPr>
          <w:p w14:paraId="3497EC4A" w14:textId="77777777" w:rsidR="000C07D2" w:rsidRPr="00BF252C" w:rsidRDefault="000C07D2" w:rsidP="00E80F8C">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6.7</w:t>
            </w:r>
          </w:p>
        </w:tc>
        <w:tc>
          <w:tcPr>
            <w:tcW w:w="1195" w:type="dxa"/>
            <w:tcBorders>
              <w:top w:val="nil"/>
              <w:left w:val="nil"/>
              <w:bottom w:val="single" w:sz="4" w:space="0" w:color="auto"/>
              <w:right w:val="single" w:sz="4" w:space="0" w:color="auto"/>
            </w:tcBorders>
            <w:shd w:val="clear" w:color="auto" w:fill="C00000"/>
            <w:noWrap/>
            <w:vAlign w:val="center"/>
            <w:hideMark/>
          </w:tcPr>
          <w:p w14:paraId="4350B1AB"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12.74</w:t>
            </w:r>
          </w:p>
        </w:tc>
        <w:tc>
          <w:tcPr>
            <w:tcW w:w="1505" w:type="dxa"/>
            <w:tcBorders>
              <w:top w:val="nil"/>
              <w:left w:val="nil"/>
              <w:bottom w:val="single" w:sz="4" w:space="0" w:color="auto"/>
              <w:right w:val="single" w:sz="4" w:space="0" w:color="auto"/>
            </w:tcBorders>
            <w:shd w:val="clear" w:color="auto" w:fill="C00000"/>
            <w:noWrap/>
            <w:vAlign w:val="center"/>
            <w:hideMark/>
          </w:tcPr>
          <w:p w14:paraId="09BCBE59" w14:textId="1BE1A91B" w:rsidR="000C07D2" w:rsidRPr="00BF252C" w:rsidRDefault="000C07D2" w:rsidP="00E80F8C">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7.</w:t>
            </w:r>
            <w:r w:rsidR="009E634A">
              <w:rPr>
                <w:rFonts w:ascii="Verdana" w:eastAsia="Times New Roman" w:hAnsi="Verdana" w:cs="Times New Roman"/>
                <w:color w:val="FFFFFF" w:themeColor="background1"/>
                <w:sz w:val="20"/>
                <w:szCs w:val="20"/>
                <w:lang w:val="en-US"/>
              </w:rPr>
              <w:t>8</w:t>
            </w:r>
          </w:p>
        </w:tc>
      </w:tr>
      <w:tr w:rsidR="000C07D2" w:rsidRPr="00657D44" w14:paraId="1C660495" w14:textId="77777777" w:rsidTr="00401A44">
        <w:trPr>
          <w:trHeight w:val="241"/>
        </w:trPr>
        <w:tc>
          <w:tcPr>
            <w:tcW w:w="2213" w:type="dxa"/>
            <w:tcBorders>
              <w:top w:val="nil"/>
              <w:left w:val="single" w:sz="4" w:space="0" w:color="auto"/>
              <w:bottom w:val="single" w:sz="4" w:space="0" w:color="auto"/>
              <w:right w:val="single" w:sz="4" w:space="0" w:color="auto"/>
            </w:tcBorders>
            <w:shd w:val="clear" w:color="auto" w:fill="C00000"/>
            <w:noWrap/>
            <w:vAlign w:val="bottom"/>
            <w:hideMark/>
          </w:tcPr>
          <w:p w14:paraId="0FD8D099" w14:textId="77777777" w:rsidR="000C07D2" w:rsidRPr="00BF252C" w:rsidRDefault="000C07D2" w:rsidP="00E80F8C">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Exported Country</w:t>
            </w:r>
          </w:p>
        </w:tc>
        <w:tc>
          <w:tcPr>
            <w:tcW w:w="2700"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0BC74717" w14:textId="21CA2CA0" w:rsidR="000C07D2" w:rsidRPr="00BF252C" w:rsidRDefault="001B2EAE" w:rsidP="00E80F8C">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2019</w:t>
            </w:r>
          </w:p>
        </w:tc>
        <w:tc>
          <w:tcPr>
            <w:tcW w:w="2700"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76FEF819" w14:textId="36AAE422" w:rsidR="000C07D2" w:rsidRPr="00BF252C" w:rsidRDefault="001B2EAE" w:rsidP="00E80F8C">
            <w:pPr>
              <w:spacing w:after="0" w:line="240" w:lineRule="auto"/>
              <w:jc w:val="center"/>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 xml:space="preserve">FY </w:t>
            </w:r>
            <w:r w:rsidR="000C07D2" w:rsidRPr="00BF252C">
              <w:rPr>
                <w:rFonts w:ascii="Verdana" w:eastAsia="Times New Roman" w:hAnsi="Verdana" w:cs="Times New Roman"/>
                <w:color w:val="FFFFFF" w:themeColor="background1"/>
                <w:sz w:val="20"/>
                <w:szCs w:val="20"/>
                <w:lang w:val="en-US"/>
              </w:rPr>
              <w:t>2020</w:t>
            </w:r>
          </w:p>
        </w:tc>
        <w:tc>
          <w:tcPr>
            <w:tcW w:w="2700"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2E80C082" w14:textId="255DA204" w:rsidR="000C07D2" w:rsidRPr="00BF252C" w:rsidRDefault="001B2EAE" w:rsidP="00E80F8C">
            <w:pPr>
              <w:spacing w:after="0" w:line="240" w:lineRule="auto"/>
              <w:jc w:val="center"/>
              <w:rPr>
                <w:rFonts w:ascii="Calibri" w:eastAsia="Times New Roman" w:hAnsi="Calibri" w:cs="Times New Roman"/>
                <w:color w:val="FFFFFF" w:themeColor="background1"/>
                <w:lang w:val="en-US"/>
              </w:rPr>
            </w:pPr>
            <w:r>
              <w:rPr>
                <w:rFonts w:ascii="Calibri" w:eastAsia="Times New Roman" w:hAnsi="Calibri" w:cs="Times New Roman"/>
                <w:color w:val="FFFFFF" w:themeColor="background1"/>
                <w:lang w:val="en-US"/>
              </w:rPr>
              <w:t xml:space="preserve">FY </w:t>
            </w:r>
            <w:r w:rsidR="000C07D2" w:rsidRPr="00BF252C">
              <w:rPr>
                <w:rFonts w:ascii="Calibri" w:eastAsia="Times New Roman" w:hAnsi="Calibri" w:cs="Times New Roman"/>
                <w:color w:val="FFFFFF" w:themeColor="background1"/>
                <w:lang w:val="en-US"/>
              </w:rPr>
              <w:t>2021</w:t>
            </w:r>
          </w:p>
        </w:tc>
      </w:tr>
      <w:tr w:rsidR="000C07D2" w:rsidRPr="00657D44" w14:paraId="4FAA9AB0" w14:textId="77777777" w:rsidTr="00401A44">
        <w:trPr>
          <w:trHeight w:val="229"/>
        </w:trPr>
        <w:tc>
          <w:tcPr>
            <w:tcW w:w="2213" w:type="dxa"/>
            <w:tcBorders>
              <w:top w:val="nil"/>
              <w:left w:val="single" w:sz="4" w:space="0" w:color="auto"/>
              <w:bottom w:val="single" w:sz="4" w:space="0" w:color="auto"/>
              <w:right w:val="single" w:sz="4" w:space="0" w:color="auto"/>
            </w:tcBorders>
            <w:shd w:val="clear" w:color="auto" w:fill="C00000"/>
            <w:noWrap/>
            <w:vAlign w:val="bottom"/>
            <w:hideMark/>
          </w:tcPr>
          <w:p w14:paraId="10CA9B4D" w14:textId="77777777" w:rsidR="000C07D2" w:rsidRPr="00BF252C" w:rsidRDefault="000C07D2" w:rsidP="00E80F8C">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195" w:type="dxa"/>
            <w:tcBorders>
              <w:top w:val="nil"/>
              <w:left w:val="nil"/>
              <w:bottom w:val="single" w:sz="4" w:space="0" w:color="auto"/>
              <w:right w:val="single" w:sz="4" w:space="0" w:color="auto"/>
            </w:tcBorders>
            <w:shd w:val="clear" w:color="auto" w:fill="C00000"/>
            <w:noWrap/>
            <w:vAlign w:val="bottom"/>
            <w:hideMark/>
          </w:tcPr>
          <w:p w14:paraId="47B4A447"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05" w:type="dxa"/>
            <w:tcBorders>
              <w:top w:val="nil"/>
              <w:left w:val="nil"/>
              <w:bottom w:val="single" w:sz="4" w:space="0" w:color="auto"/>
              <w:right w:val="single" w:sz="4" w:space="0" w:color="auto"/>
            </w:tcBorders>
            <w:shd w:val="clear" w:color="auto" w:fill="C00000"/>
            <w:noWrap/>
            <w:vAlign w:val="bottom"/>
            <w:hideMark/>
          </w:tcPr>
          <w:p w14:paraId="780F0052"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195" w:type="dxa"/>
            <w:tcBorders>
              <w:top w:val="nil"/>
              <w:left w:val="nil"/>
              <w:bottom w:val="single" w:sz="4" w:space="0" w:color="auto"/>
              <w:right w:val="single" w:sz="4" w:space="0" w:color="auto"/>
            </w:tcBorders>
            <w:shd w:val="clear" w:color="auto" w:fill="C00000"/>
            <w:noWrap/>
            <w:vAlign w:val="bottom"/>
            <w:hideMark/>
          </w:tcPr>
          <w:p w14:paraId="728C4365"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05" w:type="dxa"/>
            <w:tcBorders>
              <w:top w:val="nil"/>
              <w:left w:val="nil"/>
              <w:bottom w:val="single" w:sz="4" w:space="0" w:color="auto"/>
              <w:right w:val="single" w:sz="4" w:space="0" w:color="auto"/>
            </w:tcBorders>
            <w:shd w:val="clear" w:color="auto" w:fill="C00000"/>
            <w:noWrap/>
            <w:vAlign w:val="bottom"/>
            <w:hideMark/>
          </w:tcPr>
          <w:p w14:paraId="0A027268"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195" w:type="dxa"/>
            <w:tcBorders>
              <w:top w:val="nil"/>
              <w:left w:val="nil"/>
              <w:bottom w:val="single" w:sz="4" w:space="0" w:color="auto"/>
              <w:right w:val="single" w:sz="4" w:space="0" w:color="auto"/>
            </w:tcBorders>
            <w:shd w:val="clear" w:color="auto" w:fill="C00000"/>
            <w:noWrap/>
            <w:vAlign w:val="bottom"/>
            <w:hideMark/>
          </w:tcPr>
          <w:p w14:paraId="1AEBA4E0"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05" w:type="dxa"/>
            <w:tcBorders>
              <w:top w:val="nil"/>
              <w:left w:val="nil"/>
              <w:bottom w:val="single" w:sz="4" w:space="0" w:color="auto"/>
              <w:right w:val="single" w:sz="4" w:space="0" w:color="auto"/>
            </w:tcBorders>
            <w:shd w:val="clear" w:color="auto" w:fill="C00000"/>
            <w:noWrap/>
            <w:vAlign w:val="bottom"/>
            <w:hideMark/>
          </w:tcPr>
          <w:p w14:paraId="5D20D57A"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r>
      <w:tr w:rsidR="000C07D2" w:rsidRPr="00657D44" w14:paraId="5924B5BA" w14:textId="77777777" w:rsidTr="00401A44">
        <w:trPr>
          <w:trHeight w:val="241"/>
        </w:trPr>
        <w:tc>
          <w:tcPr>
            <w:tcW w:w="2213" w:type="dxa"/>
            <w:tcBorders>
              <w:top w:val="nil"/>
              <w:left w:val="single" w:sz="4" w:space="0" w:color="auto"/>
              <w:bottom w:val="single" w:sz="4" w:space="0" w:color="auto"/>
              <w:right w:val="single" w:sz="4" w:space="0" w:color="auto"/>
            </w:tcBorders>
            <w:shd w:val="clear" w:color="auto" w:fill="auto"/>
            <w:noWrap/>
            <w:vAlign w:val="center"/>
            <w:hideMark/>
          </w:tcPr>
          <w:p w14:paraId="5EFD24F5"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Saudi Arabia</w:t>
            </w:r>
          </w:p>
        </w:tc>
        <w:tc>
          <w:tcPr>
            <w:tcW w:w="1195" w:type="dxa"/>
            <w:tcBorders>
              <w:top w:val="nil"/>
              <w:left w:val="nil"/>
              <w:bottom w:val="single" w:sz="4" w:space="0" w:color="auto"/>
              <w:right w:val="single" w:sz="4" w:space="0" w:color="auto"/>
            </w:tcBorders>
            <w:shd w:val="clear" w:color="auto" w:fill="auto"/>
            <w:noWrap/>
            <w:vAlign w:val="center"/>
            <w:hideMark/>
          </w:tcPr>
          <w:p w14:paraId="307FAEBC"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2D5F3312"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195" w:type="dxa"/>
            <w:tcBorders>
              <w:top w:val="nil"/>
              <w:left w:val="nil"/>
              <w:bottom w:val="single" w:sz="4" w:space="0" w:color="auto"/>
              <w:right w:val="single" w:sz="4" w:space="0" w:color="auto"/>
            </w:tcBorders>
            <w:shd w:val="clear" w:color="auto" w:fill="auto"/>
            <w:noWrap/>
            <w:vAlign w:val="center"/>
            <w:hideMark/>
          </w:tcPr>
          <w:p w14:paraId="38370C09"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32D58E96"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195" w:type="dxa"/>
            <w:tcBorders>
              <w:top w:val="nil"/>
              <w:left w:val="nil"/>
              <w:bottom w:val="single" w:sz="4" w:space="0" w:color="auto"/>
              <w:right w:val="single" w:sz="4" w:space="0" w:color="auto"/>
            </w:tcBorders>
            <w:shd w:val="clear" w:color="auto" w:fill="auto"/>
            <w:noWrap/>
            <w:vAlign w:val="center"/>
            <w:hideMark/>
          </w:tcPr>
          <w:p w14:paraId="45CBD7C0"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05" w:type="dxa"/>
            <w:tcBorders>
              <w:top w:val="nil"/>
              <w:left w:val="nil"/>
              <w:bottom w:val="single" w:sz="4" w:space="0" w:color="auto"/>
              <w:right w:val="single" w:sz="4" w:space="0" w:color="auto"/>
            </w:tcBorders>
            <w:shd w:val="clear" w:color="auto" w:fill="auto"/>
            <w:noWrap/>
            <w:vAlign w:val="center"/>
            <w:hideMark/>
          </w:tcPr>
          <w:p w14:paraId="3820B0A0"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0.15</w:t>
            </w:r>
          </w:p>
        </w:tc>
      </w:tr>
      <w:tr w:rsidR="000C07D2" w:rsidRPr="00657D44" w14:paraId="4773803B" w14:textId="77777777" w:rsidTr="00401A44">
        <w:trPr>
          <w:trHeight w:val="241"/>
        </w:trPr>
        <w:tc>
          <w:tcPr>
            <w:tcW w:w="2213" w:type="dxa"/>
            <w:tcBorders>
              <w:top w:val="nil"/>
              <w:left w:val="single" w:sz="4" w:space="0" w:color="auto"/>
              <w:bottom w:val="single" w:sz="4" w:space="0" w:color="auto"/>
              <w:right w:val="single" w:sz="4" w:space="0" w:color="auto"/>
            </w:tcBorders>
            <w:shd w:val="clear" w:color="auto" w:fill="auto"/>
            <w:noWrap/>
            <w:vAlign w:val="center"/>
            <w:hideMark/>
          </w:tcPr>
          <w:p w14:paraId="705C84F9"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Qatar</w:t>
            </w:r>
          </w:p>
        </w:tc>
        <w:tc>
          <w:tcPr>
            <w:tcW w:w="1195" w:type="dxa"/>
            <w:tcBorders>
              <w:top w:val="nil"/>
              <w:left w:val="nil"/>
              <w:bottom w:val="single" w:sz="4" w:space="0" w:color="auto"/>
              <w:right w:val="single" w:sz="4" w:space="0" w:color="auto"/>
            </w:tcBorders>
            <w:shd w:val="clear" w:color="auto" w:fill="auto"/>
            <w:noWrap/>
            <w:vAlign w:val="center"/>
            <w:hideMark/>
          </w:tcPr>
          <w:p w14:paraId="28662D95"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c>
          <w:tcPr>
            <w:tcW w:w="1505" w:type="dxa"/>
            <w:tcBorders>
              <w:top w:val="nil"/>
              <w:left w:val="nil"/>
              <w:bottom w:val="single" w:sz="4" w:space="0" w:color="auto"/>
              <w:right w:val="single" w:sz="4" w:space="0" w:color="auto"/>
            </w:tcBorders>
            <w:shd w:val="clear" w:color="auto" w:fill="auto"/>
            <w:noWrap/>
            <w:vAlign w:val="center"/>
            <w:hideMark/>
          </w:tcPr>
          <w:p w14:paraId="72EF80F9"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0.16</w:t>
            </w:r>
          </w:p>
        </w:tc>
        <w:tc>
          <w:tcPr>
            <w:tcW w:w="1195" w:type="dxa"/>
            <w:tcBorders>
              <w:top w:val="nil"/>
              <w:left w:val="nil"/>
              <w:bottom w:val="single" w:sz="4" w:space="0" w:color="auto"/>
              <w:right w:val="single" w:sz="4" w:space="0" w:color="auto"/>
            </w:tcBorders>
            <w:shd w:val="clear" w:color="auto" w:fill="auto"/>
            <w:noWrap/>
            <w:vAlign w:val="center"/>
            <w:hideMark/>
          </w:tcPr>
          <w:p w14:paraId="6933B41C"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505" w:type="dxa"/>
            <w:tcBorders>
              <w:top w:val="nil"/>
              <w:left w:val="nil"/>
              <w:bottom w:val="single" w:sz="4" w:space="0" w:color="auto"/>
              <w:right w:val="single" w:sz="4" w:space="0" w:color="auto"/>
            </w:tcBorders>
            <w:shd w:val="clear" w:color="auto" w:fill="auto"/>
            <w:noWrap/>
            <w:vAlign w:val="center"/>
            <w:hideMark/>
          </w:tcPr>
          <w:p w14:paraId="7F91867C"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0.08</w:t>
            </w:r>
          </w:p>
        </w:tc>
        <w:tc>
          <w:tcPr>
            <w:tcW w:w="1195" w:type="dxa"/>
            <w:tcBorders>
              <w:top w:val="nil"/>
              <w:left w:val="nil"/>
              <w:bottom w:val="single" w:sz="4" w:space="0" w:color="auto"/>
              <w:right w:val="single" w:sz="4" w:space="0" w:color="auto"/>
            </w:tcBorders>
            <w:shd w:val="clear" w:color="auto" w:fill="auto"/>
            <w:noWrap/>
            <w:vAlign w:val="center"/>
            <w:hideMark/>
          </w:tcPr>
          <w:p w14:paraId="0CE14DF8"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05" w:type="dxa"/>
            <w:tcBorders>
              <w:top w:val="nil"/>
              <w:left w:val="nil"/>
              <w:bottom w:val="single" w:sz="4" w:space="0" w:color="auto"/>
              <w:right w:val="single" w:sz="4" w:space="0" w:color="auto"/>
            </w:tcBorders>
            <w:shd w:val="clear" w:color="auto" w:fill="auto"/>
            <w:noWrap/>
            <w:vAlign w:val="center"/>
            <w:hideMark/>
          </w:tcPr>
          <w:p w14:paraId="3A78CD94"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r>
      <w:tr w:rsidR="000C07D2" w:rsidRPr="00657D44" w14:paraId="5343F0FD" w14:textId="77777777" w:rsidTr="00401A44">
        <w:trPr>
          <w:trHeight w:val="241"/>
        </w:trPr>
        <w:tc>
          <w:tcPr>
            <w:tcW w:w="2213" w:type="dxa"/>
            <w:tcBorders>
              <w:top w:val="nil"/>
              <w:left w:val="single" w:sz="4" w:space="0" w:color="auto"/>
              <w:bottom w:val="single" w:sz="4" w:space="0" w:color="auto"/>
              <w:right w:val="single" w:sz="4" w:space="0" w:color="auto"/>
            </w:tcBorders>
            <w:shd w:val="clear" w:color="auto" w:fill="auto"/>
            <w:noWrap/>
            <w:vAlign w:val="center"/>
            <w:hideMark/>
          </w:tcPr>
          <w:p w14:paraId="350B2CA1"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Bangladesh</w:t>
            </w:r>
          </w:p>
        </w:tc>
        <w:tc>
          <w:tcPr>
            <w:tcW w:w="1195" w:type="dxa"/>
            <w:tcBorders>
              <w:top w:val="nil"/>
              <w:left w:val="nil"/>
              <w:bottom w:val="single" w:sz="4" w:space="0" w:color="auto"/>
              <w:right w:val="single" w:sz="4" w:space="0" w:color="auto"/>
            </w:tcBorders>
            <w:shd w:val="clear" w:color="auto" w:fill="auto"/>
            <w:noWrap/>
            <w:vAlign w:val="center"/>
            <w:hideMark/>
          </w:tcPr>
          <w:p w14:paraId="08BBE420"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2B2B459E"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0.32</w:t>
            </w:r>
          </w:p>
        </w:tc>
        <w:tc>
          <w:tcPr>
            <w:tcW w:w="1195" w:type="dxa"/>
            <w:tcBorders>
              <w:top w:val="nil"/>
              <w:left w:val="nil"/>
              <w:bottom w:val="single" w:sz="4" w:space="0" w:color="auto"/>
              <w:right w:val="single" w:sz="4" w:space="0" w:color="auto"/>
            </w:tcBorders>
            <w:shd w:val="clear" w:color="auto" w:fill="auto"/>
            <w:noWrap/>
            <w:vAlign w:val="center"/>
            <w:hideMark/>
          </w:tcPr>
          <w:p w14:paraId="361A7566"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301689F8"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195" w:type="dxa"/>
            <w:tcBorders>
              <w:top w:val="nil"/>
              <w:left w:val="nil"/>
              <w:bottom w:val="single" w:sz="4" w:space="0" w:color="auto"/>
              <w:right w:val="single" w:sz="4" w:space="0" w:color="auto"/>
            </w:tcBorders>
            <w:shd w:val="clear" w:color="auto" w:fill="auto"/>
            <w:noWrap/>
            <w:vAlign w:val="center"/>
            <w:hideMark/>
          </w:tcPr>
          <w:p w14:paraId="6BB7C69C"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044B2E82"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35795D45" w14:textId="77777777" w:rsidTr="00401A44">
        <w:trPr>
          <w:trHeight w:val="241"/>
        </w:trPr>
        <w:tc>
          <w:tcPr>
            <w:tcW w:w="2213" w:type="dxa"/>
            <w:tcBorders>
              <w:top w:val="nil"/>
              <w:left w:val="single" w:sz="4" w:space="0" w:color="auto"/>
              <w:bottom w:val="single" w:sz="4" w:space="0" w:color="auto"/>
              <w:right w:val="single" w:sz="4" w:space="0" w:color="auto"/>
            </w:tcBorders>
            <w:shd w:val="clear" w:color="auto" w:fill="auto"/>
            <w:noWrap/>
            <w:vAlign w:val="center"/>
            <w:hideMark/>
          </w:tcPr>
          <w:p w14:paraId="708109DA"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Arab Emirates</w:t>
            </w:r>
          </w:p>
        </w:tc>
        <w:tc>
          <w:tcPr>
            <w:tcW w:w="1195" w:type="dxa"/>
            <w:tcBorders>
              <w:top w:val="nil"/>
              <w:left w:val="nil"/>
              <w:bottom w:val="single" w:sz="4" w:space="0" w:color="auto"/>
              <w:right w:val="single" w:sz="4" w:space="0" w:color="auto"/>
            </w:tcBorders>
            <w:shd w:val="clear" w:color="auto" w:fill="auto"/>
            <w:noWrap/>
            <w:vAlign w:val="center"/>
            <w:hideMark/>
          </w:tcPr>
          <w:p w14:paraId="2163D846"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0E6CB473"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195" w:type="dxa"/>
            <w:tcBorders>
              <w:top w:val="nil"/>
              <w:left w:val="nil"/>
              <w:bottom w:val="single" w:sz="4" w:space="0" w:color="auto"/>
              <w:right w:val="single" w:sz="4" w:space="0" w:color="auto"/>
            </w:tcBorders>
            <w:shd w:val="clear" w:color="auto" w:fill="auto"/>
            <w:noWrap/>
            <w:vAlign w:val="center"/>
            <w:hideMark/>
          </w:tcPr>
          <w:p w14:paraId="7B534A09"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505" w:type="dxa"/>
            <w:tcBorders>
              <w:top w:val="nil"/>
              <w:left w:val="nil"/>
              <w:bottom w:val="single" w:sz="4" w:space="0" w:color="auto"/>
              <w:right w:val="single" w:sz="4" w:space="0" w:color="auto"/>
            </w:tcBorders>
            <w:shd w:val="clear" w:color="auto" w:fill="auto"/>
            <w:noWrap/>
            <w:vAlign w:val="center"/>
            <w:hideMark/>
          </w:tcPr>
          <w:p w14:paraId="454C2631"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195" w:type="dxa"/>
            <w:tcBorders>
              <w:top w:val="nil"/>
              <w:left w:val="nil"/>
              <w:bottom w:val="single" w:sz="4" w:space="0" w:color="auto"/>
              <w:right w:val="single" w:sz="4" w:space="0" w:color="auto"/>
            </w:tcBorders>
            <w:shd w:val="clear" w:color="auto" w:fill="auto"/>
            <w:noWrap/>
            <w:vAlign w:val="center"/>
            <w:hideMark/>
          </w:tcPr>
          <w:p w14:paraId="1562076F"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6CC3FACC"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r>
      <w:tr w:rsidR="000C07D2" w:rsidRPr="00657D44" w14:paraId="64C9A6BD" w14:textId="77777777" w:rsidTr="00401A44">
        <w:trPr>
          <w:trHeight w:val="241"/>
        </w:trPr>
        <w:tc>
          <w:tcPr>
            <w:tcW w:w="2213" w:type="dxa"/>
            <w:tcBorders>
              <w:top w:val="nil"/>
              <w:left w:val="single" w:sz="4" w:space="0" w:color="auto"/>
              <w:bottom w:val="single" w:sz="4" w:space="0" w:color="auto"/>
              <w:right w:val="single" w:sz="4" w:space="0" w:color="auto"/>
            </w:tcBorders>
            <w:shd w:val="clear" w:color="auto" w:fill="auto"/>
            <w:noWrap/>
            <w:vAlign w:val="center"/>
            <w:hideMark/>
          </w:tcPr>
          <w:p w14:paraId="0BFBEEF8"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Bahrain</w:t>
            </w:r>
          </w:p>
        </w:tc>
        <w:tc>
          <w:tcPr>
            <w:tcW w:w="1195" w:type="dxa"/>
            <w:tcBorders>
              <w:top w:val="nil"/>
              <w:left w:val="nil"/>
              <w:bottom w:val="single" w:sz="4" w:space="0" w:color="auto"/>
              <w:right w:val="single" w:sz="4" w:space="0" w:color="auto"/>
            </w:tcBorders>
            <w:shd w:val="clear" w:color="auto" w:fill="auto"/>
            <w:noWrap/>
            <w:vAlign w:val="center"/>
            <w:hideMark/>
          </w:tcPr>
          <w:p w14:paraId="5B0B5DD5"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5E1BA7FE"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195" w:type="dxa"/>
            <w:tcBorders>
              <w:top w:val="nil"/>
              <w:left w:val="nil"/>
              <w:bottom w:val="single" w:sz="4" w:space="0" w:color="auto"/>
              <w:right w:val="single" w:sz="4" w:space="0" w:color="auto"/>
            </w:tcBorders>
            <w:shd w:val="clear" w:color="auto" w:fill="auto"/>
            <w:noWrap/>
            <w:vAlign w:val="center"/>
            <w:hideMark/>
          </w:tcPr>
          <w:p w14:paraId="66089F87"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73DCD93A"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195" w:type="dxa"/>
            <w:tcBorders>
              <w:top w:val="nil"/>
              <w:left w:val="nil"/>
              <w:bottom w:val="single" w:sz="4" w:space="0" w:color="auto"/>
              <w:right w:val="single" w:sz="4" w:space="0" w:color="auto"/>
            </w:tcBorders>
            <w:shd w:val="clear" w:color="auto" w:fill="auto"/>
            <w:noWrap/>
            <w:vAlign w:val="center"/>
            <w:hideMark/>
          </w:tcPr>
          <w:p w14:paraId="7A868871"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05" w:type="dxa"/>
            <w:tcBorders>
              <w:top w:val="nil"/>
              <w:left w:val="nil"/>
              <w:bottom w:val="single" w:sz="4" w:space="0" w:color="auto"/>
              <w:right w:val="single" w:sz="4" w:space="0" w:color="auto"/>
            </w:tcBorders>
            <w:shd w:val="clear" w:color="auto" w:fill="auto"/>
            <w:noWrap/>
            <w:vAlign w:val="center"/>
            <w:hideMark/>
          </w:tcPr>
          <w:p w14:paraId="162D595B" w14:textId="77777777" w:rsidR="000C07D2" w:rsidRPr="00657D44" w:rsidRDefault="000C07D2" w:rsidP="00E80F8C">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788F9E4D" w14:textId="77777777" w:rsidTr="00401A44">
        <w:trPr>
          <w:trHeight w:val="241"/>
        </w:trPr>
        <w:tc>
          <w:tcPr>
            <w:tcW w:w="2213" w:type="dxa"/>
            <w:tcBorders>
              <w:top w:val="nil"/>
              <w:left w:val="single" w:sz="4" w:space="0" w:color="auto"/>
              <w:bottom w:val="single" w:sz="4" w:space="0" w:color="auto"/>
              <w:right w:val="single" w:sz="4" w:space="0" w:color="auto"/>
            </w:tcBorders>
            <w:shd w:val="clear" w:color="000000" w:fill="FFFFFF"/>
            <w:noWrap/>
            <w:vAlign w:val="bottom"/>
            <w:hideMark/>
          </w:tcPr>
          <w:p w14:paraId="270E80B8" w14:textId="77777777" w:rsidR="000C07D2" w:rsidRPr="00657D44" w:rsidRDefault="000C07D2" w:rsidP="00E80F8C">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195" w:type="dxa"/>
            <w:tcBorders>
              <w:top w:val="nil"/>
              <w:left w:val="nil"/>
              <w:bottom w:val="single" w:sz="4" w:space="0" w:color="auto"/>
              <w:right w:val="single" w:sz="4" w:space="0" w:color="auto"/>
            </w:tcBorders>
            <w:shd w:val="clear" w:color="auto" w:fill="auto"/>
            <w:noWrap/>
            <w:vAlign w:val="center"/>
            <w:hideMark/>
          </w:tcPr>
          <w:p w14:paraId="726CE76F"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0.04</w:t>
            </w:r>
          </w:p>
        </w:tc>
        <w:tc>
          <w:tcPr>
            <w:tcW w:w="1505" w:type="dxa"/>
            <w:tcBorders>
              <w:top w:val="nil"/>
              <w:left w:val="nil"/>
              <w:bottom w:val="single" w:sz="4" w:space="0" w:color="auto"/>
              <w:right w:val="single" w:sz="4" w:space="0" w:color="auto"/>
            </w:tcBorders>
            <w:shd w:val="clear" w:color="auto" w:fill="auto"/>
            <w:noWrap/>
            <w:vAlign w:val="center"/>
            <w:hideMark/>
          </w:tcPr>
          <w:p w14:paraId="56F7904C"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0.09</w:t>
            </w:r>
          </w:p>
        </w:tc>
        <w:tc>
          <w:tcPr>
            <w:tcW w:w="1195" w:type="dxa"/>
            <w:tcBorders>
              <w:top w:val="nil"/>
              <w:left w:val="nil"/>
              <w:bottom w:val="single" w:sz="4" w:space="0" w:color="auto"/>
              <w:right w:val="single" w:sz="4" w:space="0" w:color="auto"/>
            </w:tcBorders>
            <w:shd w:val="clear" w:color="auto" w:fill="auto"/>
            <w:noWrap/>
            <w:vAlign w:val="center"/>
            <w:hideMark/>
          </w:tcPr>
          <w:p w14:paraId="7267A0ED"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0.03</w:t>
            </w:r>
          </w:p>
        </w:tc>
        <w:tc>
          <w:tcPr>
            <w:tcW w:w="1505" w:type="dxa"/>
            <w:tcBorders>
              <w:top w:val="nil"/>
              <w:left w:val="nil"/>
              <w:bottom w:val="single" w:sz="4" w:space="0" w:color="auto"/>
              <w:right w:val="single" w:sz="4" w:space="0" w:color="auto"/>
            </w:tcBorders>
            <w:shd w:val="clear" w:color="auto" w:fill="auto"/>
            <w:noWrap/>
            <w:vAlign w:val="center"/>
            <w:hideMark/>
          </w:tcPr>
          <w:p w14:paraId="0C95A4D4"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0.28</w:t>
            </w:r>
          </w:p>
        </w:tc>
        <w:tc>
          <w:tcPr>
            <w:tcW w:w="1195" w:type="dxa"/>
            <w:tcBorders>
              <w:top w:val="nil"/>
              <w:left w:val="nil"/>
              <w:bottom w:val="single" w:sz="4" w:space="0" w:color="auto"/>
              <w:right w:val="single" w:sz="4" w:space="0" w:color="auto"/>
            </w:tcBorders>
            <w:shd w:val="clear" w:color="auto" w:fill="auto"/>
            <w:noWrap/>
            <w:vAlign w:val="center"/>
            <w:hideMark/>
          </w:tcPr>
          <w:p w14:paraId="63E10EE3"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0.01</w:t>
            </w:r>
          </w:p>
        </w:tc>
        <w:tc>
          <w:tcPr>
            <w:tcW w:w="1505" w:type="dxa"/>
            <w:tcBorders>
              <w:top w:val="nil"/>
              <w:left w:val="nil"/>
              <w:bottom w:val="single" w:sz="4" w:space="0" w:color="auto"/>
              <w:right w:val="single" w:sz="4" w:space="0" w:color="auto"/>
            </w:tcBorders>
            <w:shd w:val="clear" w:color="auto" w:fill="auto"/>
            <w:noWrap/>
            <w:vAlign w:val="center"/>
            <w:hideMark/>
          </w:tcPr>
          <w:p w14:paraId="4C050B4E" w14:textId="77777777" w:rsidR="000C07D2" w:rsidRPr="00657D44" w:rsidRDefault="000C07D2" w:rsidP="00E80F8C">
            <w:pPr>
              <w:spacing w:after="0" w:line="240" w:lineRule="auto"/>
              <w:jc w:val="center"/>
              <w:rPr>
                <w:rFonts w:ascii="Calibri" w:eastAsia="Times New Roman" w:hAnsi="Calibri" w:cs="Times New Roman"/>
                <w:color w:val="000000"/>
                <w:lang w:val="en-US"/>
              </w:rPr>
            </w:pPr>
            <w:r>
              <w:rPr>
                <w:rFonts w:ascii="Calibri" w:hAnsi="Calibri"/>
                <w:color w:val="000000"/>
              </w:rPr>
              <w:t>0.03</w:t>
            </w:r>
          </w:p>
        </w:tc>
      </w:tr>
      <w:tr w:rsidR="000C07D2" w:rsidRPr="00657D44" w14:paraId="560824B6" w14:textId="77777777" w:rsidTr="00401A44">
        <w:trPr>
          <w:trHeight w:val="241"/>
        </w:trPr>
        <w:tc>
          <w:tcPr>
            <w:tcW w:w="2213" w:type="dxa"/>
            <w:tcBorders>
              <w:top w:val="nil"/>
              <w:left w:val="single" w:sz="4" w:space="0" w:color="auto"/>
              <w:bottom w:val="single" w:sz="4" w:space="0" w:color="auto"/>
              <w:right w:val="single" w:sz="4" w:space="0" w:color="auto"/>
            </w:tcBorders>
            <w:shd w:val="clear" w:color="auto" w:fill="C00000"/>
            <w:noWrap/>
            <w:vAlign w:val="bottom"/>
            <w:hideMark/>
          </w:tcPr>
          <w:p w14:paraId="38B8F08D" w14:textId="77777777" w:rsidR="000C07D2" w:rsidRPr="00BF252C" w:rsidRDefault="000C07D2" w:rsidP="00E80F8C">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195" w:type="dxa"/>
            <w:tcBorders>
              <w:top w:val="nil"/>
              <w:left w:val="nil"/>
              <w:bottom w:val="single" w:sz="4" w:space="0" w:color="auto"/>
              <w:right w:val="single" w:sz="4" w:space="0" w:color="auto"/>
            </w:tcBorders>
            <w:shd w:val="clear" w:color="auto" w:fill="C00000"/>
            <w:noWrap/>
            <w:vAlign w:val="center"/>
            <w:hideMark/>
          </w:tcPr>
          <w:p w14:paraId="29F11F60"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0.1</w:t>
            </w:r>
          </w:p>
        </w:tc>
        <w:tc>
          <w:tcPr>
            <w:tcW w:w="1505" w:type="dxa"/>
            <w:tcBorders>
              <w:top w:val="nil"/>
              <w:left w:val="nil"/>
              <w:bottom w:val="single" w:sz="4" w:space="0" w:color="auto"/>
              <w:right w:val="single" w:sz="4" w:space="0" w:color="auto"/>
            </w:tcBorders>
            <w:shd w:val="clear" w:color="auto" w:fill="C00000"/>
            <w:noWrap/>
            <w:vAlign w:val="center"/>
            <w:hideMark/>
          </w:tcPr>
          <w:p w14:paraId="224D6AA9"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0.6</w:t>
            </w:r>
          </w:p>
        </w:tc>
        <w:tc>
          <w:tcPr>
            <w:tcW w:w="1195" w:type="dxa"/>
            <w:tcBorders>
              <w:top w:val="nil"/>
              <w:left w:val="nil"/>
              <w:bottom w:val="single" w:sz="4" w:space="0" w:color="auto"/>
              <w:right w:val="single" w:sz="4" w:space="0" w:color="auto"/>
            </w:tcBorders>
            <w:shd w:val="clear" w:color="auto" w:fill="C00000"/>
            <w:noWrap/>
            <w:vAlign w:val="center"/>
            <w:hideMark/>
          </w:tcPr>
          <w:p w14:paraId="0F01A57F"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0.07</w:t>
            </w:r>
          </w:p>
        </w:tc>
        <w:tc>
          <w:tcPr>
            <w:tcW w:w="1505" w:type="dxa"/>
            <w:tcBorders>
              <w:top w:val="nil"/>
              <w:left w:val="nil"/>
              <w:bottom w:val="single" w:sz="4" w:space="0" w:color="auto"/>
              <w:right w:val="single" w:sz="4" w:space="0" w:color="auto"/>
            </w:tcBorders>
            <w:shd w:val="clear" w:color="auto" w:fill="C00000"/>
            <w:noWrap/>
            <w:vAlign w:val="center"/>
            <w:hideMark/>
          </w:tcPr>
          <w:p w14:paraId="4D36B348"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0.4</w:t>
            </w:r>
          </w:p>
        </w:tc>
        <w:tc>
          <w:tcPr>
            <w:tcW w:w="1195" w:type="dxa"/>
            <w:tcBorders>
              <w:top w:val="nil"/>
              <w:left w:val="nil"/>
              <w:bottom w:val="single" w:sz="4" w:space="0" w:color="auto"/>
              <w:right w:val="single" w:sz="4" w:space="0" w:color="auto"/>
            </w:tcBorders>
            <w:shd w:val="clear" w:color="auto" w:fill="C00000"/>
            <w:noWrap/>
            <w:vAlign w:val="center"/>
            <w:hideMark/>
          </w:tcPr>
          <w:p w14:paraId="4688A932"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0.05</w:t>
            </w:r>
          </w:p>
        </w:tc>
        <w:tc>
          <w:tcPr>
            <w:tcW w:w="1505" w:type="dxa"/>
            <w:tcBorders>
              <w:top w:val="nil"/>
              <w:left w:val="nil"/>
              <w:bottom w:val="single" w:sz="4" w:space="0" w:color="auto"/>
              <w:right w:val="single" w:sz="4" w:space="0" w:color="auto"/>
            </w:tcBorders>
            <w:shd w:val="clear" w:color="auto" w:fill="C00000"/>
            <w:noWrap/>
            <w:vAlign w:val="center"/>
            <w:hideMark/>
          </w:tcPr>
          <w:p w14:paraId="03CFCD6B" w14:textId="77777777" w:rsidR="000C07D2" w:rsidRPr="00BF252C" w:rsidRDefault="000C07D2" w:rsidP="00E80F8C">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0.26</w:t>
            </w:r>
          </w:p>
        </w:tc>
      </w:tr>
    </w:tbl>
    <w:p w14:paraId="3A9889DF" w14:textId="77777777" w:rsidR="00973B12" w:rsidRDefault="00973B12" w:rsidP="00A701C8">
      <w:pPr>
        <w:tabs>
          <w:tab w:val="left" w:pos="1530"/>
        </w:tabs>
        <w:spacing w:line="360" w:lineRule="auto"/>
        <w:rPr>
          <w:rFonts w:ascii="Arial" w:eastAsia="Arial" w:hAnsi="Arial" w:cs="Arial"/>
          <w:b/>
          <w:color w:val="000000" w:themeColor="text1"/>
          <w:sz w:val="24"/>
          <w:szCs w:val="24"/>
        </w:rPr>
      </w:pPr>
    </w:p>
    <w:p w14:paraId="2614CB98" w14:textId="63C93F91" w:rsidR="00760FFB" w:rsidRDefault="00401A44" w:rsidP="00A701C8">
      <w:pPr>
        <w:tabs>
          <w:tab w:val="left" w:pos="1530"/>
        </w:tabs>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India Vinyl Ester Resin Export to Major </w:t>
      </w:r>
      <w:r w:rsidR="00A701C8">
        <w:rPr>
          <w:rFonts w:ascii="Arial" w:eastAsia="Arial" w:hAnsi="Arial" w:cs="Arial"/>
          <w:b/>
          <w:color w:val="000000" w:themeColor="text1"/>
          <w:sz w:val="24"/>
          <w:szCs w:val="24"/>
        </w:rPr>
        <w:t>Exporting Countries from Jan 2021 to Nov 2021</w:t>
      </w:r>
    </w:p>
    <w:tbl>
      <w:tblPr>
        <w:tblW w:w="10091" w:type="dxa"/>
        <w:tblLook w:val="04A0" w:firstRow="1" w:lastRow="0" w:firstColumn="1" w:lastColumn="0" w:noHBand="0" w:noVBand="1"/>
      </w:tblPr>
      <w:tblGrid>
        <w:gridCol w:w="1608"/>
        <w:gridCol w:w="3285"/>
        <w:gridCol w:w="2748"/>
        <w:gridCol w:w="1360"/>
        <w:gridCol w:w="1090"/>
      </w:tblGrid>
      <w:tr w:rsidR="00760FFB" w:rsidRPr="00760FFB" w14:paraId="186BA2F1" w14:textId="77777777" w:rsidTr="00401A44">
        <w:trPr>
          <w:trHeight w:val="314"/>
        </w:trPr>
        <w:tc>
          <w:tcPr>
            <w:tcW w:w="16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8C690B" w14:textId="77777777" w:rsidR="00760FFB" w:rsidRPr="00760FFB" w:rsidRDefault="00760FFB" w:rsidP="00760FFB">
            <w:pPr>
              <w:spacing w:after="0" w:line="240" w:lineRule="auto"/>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 xml:space="preserve">Country of Destination </w:t>
            </w:r>
          </w:p>
        </w:tc>
        <w:tc>
          <w:tcPr>
            <w:tcW w:w="3285" w:type="dxa"/>
            <w:tcBorders>
              <w:top w:val="single" w:sz="4" w:space="0" w:color="auto"/>
              <w:left w:val="nil"/>
              <w:bottom w:val="single" w:sz="4" w:space="0" w:color="auto"/>
              <w:right w:val="single" w:sz="4" w:space="0" w:color="auto"/>
            </w:tcBorders>
            <w:shd w:val="clear" w:color="auto" w:fill="auto"/>
            <w:noWrap/>
            <w:vAlign w:val="bottom"/>
            <w:hideMark/>
          </w:tcPr>
          <w:p w14:paraId="4EA6AF53" w14:textId="77777777" w:rsidR="00760FFB" w:rsidRPr="00760FFB" w:rsidRDefault="00760FFB" w:rsidP="00760FFB">
            <w:pPr>
              <w:spacing w:after="0" w:line="240" w:lineRule="auto"/>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 xml:space="preserve">Exporter Name </w:t>
            </w:r>
          </w:p>
        </w:tc>
        <w:tc>
          <w:tcPr>
            <w:tcW w:w="2748" w:type="dxa"/>
            <w:tcBorders>
              <w:top w:val="single" w:sz="4" w:space="0" w:color="auto"/>
              <w:left w:val="nil"/>
              <w:bottom w:val="single" w:sz="4" w:space="0" w:color="auto"/>
              <w:right w:val="single" w:sz="4" w:space="0" w:color="auto"/>
            </w:tcBorders>
            <w:shd w:val="clear" w:color="auto" w:fill="auto"/>
            <w:noWrap/>
            <w:vAlign w:val="bottom"/>
            <w:hideMark/>
          </w:tcPr>
          <w:p w14:paraId="6BA0E54E" w14:textId="77777777" w:rsidR="00760FFB" w:rsidRPr="00760FFB" w:rsidRDefault="00760FFB" w:rsidP="00760FFB">
            <w:pPr>
              <w:spacing w:after="0" w:line="240" w:lineRule="auto"/>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Importer Name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1689DF98" w14:textId="77777777" w:rsidR="00760FFB" w:rsidRPr="00760FFB" w:rsidRDefault="00760FFB" w:rsidP="00760FFB">
            <w:pPr>
              <w:spacing w:after="0" w:line="240" w:lineRule="auto"/>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Quantity (Tonnes)</w:t>
            </w:r>
          </w:p>
        </w:tc>
        <w:tc>
          <w:tcPr>
            <w:tcW w:w="1090" w:type="dxa"/>
            <w:tcBorders>
              <w:top w:val="single" w:sz="4" w:space="0" w:color="auto"/>
              <w:left w:val="nil"/>
              <w:bottom w:val="single" w:sz="4" w:space="0" w:color="auto"/>
              <w:right w:val="single" w:sz="4" w:space="0" w:color="auto"/>
            </w:tcBorders>
            <w:shd w:val="clear" w:color="auto" w:fill="auto"/>
            <w:noWrap/>
            <w:vAlign w:val="bottom"/>
            <w:hideMark/>
          </w:tcPr>
          <w:p w14:paraId="4253803E" w14:textId="77777777" w:rsidR="00760FFB" w:rsidRPr="00760FFB" w:rsidRDefault="00760FFB" w:rsidP="00760FFB">
            <w:pPr>
              <w:spacing w:after="0" w:line="240" w:lineRule="auto"/>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Port of Origin</w:t>
            </w:r>
          </w:p>
        </w:tc>
      </w:tr>
      <w:tr w:rsidR="00760FFB" w:rsidRPr="00760FFB" w14:paraId="6846C28A" w14:textId="77777777" w:rsidTr="00401A44">
        <w:trPr>
          <w:trHeight w:val="314"/>
        </w:trPr>
        <w:tc>
          <w:tcPr>
            <w:tcW w:w="1608" w:type="dxa"/>
            <w:tcBorders>
              <w:top w:val="nil"/>
              <w:left w:val="single" w:sz="4" w:space="0" w:color="auto"/>
              <w:bottom w:val="single" w:sz="4" w:space="0" w:color="auto"/>
              <w:right w:val="single" w:sz="4" w:space="0" w:color="auto"/>
            </w:tcBorders>
            <w:shd w:val="clear" w:color="auto" w:fill="auto"/>
            <w:noWrap/>
            <w:vAlign w:val="bottom"/>
            <w:hideMark/>
          </w:tcPr>
          <w:p w14:paraId="7456B7E9"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United Arab Emirates</w:t>
            </w:r>
          </w:p>
        </w:tc>
        <w:tc>
          <w:tcPr>
            <w:tcW w:w="3285" w:type="dxa"/>
            <w:tcBorders>
              <w:top w:val="nil"/>
              <w:left w:val="nil"/>
              <w:bottom w:val="single" w:sz="4" w:space="0" w:color="auto"/>
              <w:right w:val="single" w:sz="4" w:space="0" w:color="auto"/>
            </w:tcBorders>
            <w:shd w:val="clear" w:color="auto" w:fill="auto"/>
            <w:noWrap/>
            <w:vAlign w:val="bottom"/>
            <w:hideMark/>
          </w:tcPr>
          <w:p w14:paraId="3DDA66F9"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Chemical Process Piping Private Limited</w:t>
            </w:r>
          </w:p>
        </w:tc>
        <w:tc>
          <w:tcPr>
            <w:tcW w:w="2748" w:type="dxa"/>
            <w:tcBorders>
              <w:top w:val="nil"/>
              <w:left w:val="nil"/>
              <w:bottom w:val="single" w:sz="4" w:space="0" w:color="auto"/>
              <w:right w:val="single" w:sz="4" w:space="0" w:color="auto"/>
            </w:tcBorders>
            <w:shd w:val="clear" w:color="auto" w:fill="auto"/>
            <w:noWrap/>
            <w:vAlign w:val="bottom"/>
            <w:hideMark/>
          </w:tcPr>
          <w:p w14:paraId="7EAD25B6"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 xml:space="preserve">Abu Dhabi National Oil Company </w:t>
            </w:r>
            <w:proofErr w:type="spellStart"/>
            <w:r w:rsidRPr="00760FFB">
              <w:rPr>
                <w:rFonts w:ascii="Arial" w:eastAsia="Times New Roman" w:hAnsi="Arial" w:cs="Arial"/>
                <w:color w:val="000000"/>
                <w:sz w:val="18"/>
                <w:szCs w:val="18"/>
                <w:lang w:eastAsia="en-IN"/>
              </w:rPr>
              <w:t>Adn</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538CAD5A" w14:textId="77777777" w:rsidR="00760FFB" w:rsidRPr="00760FFB" w:rsidRDefault="00760FFB" w:rsidP="00760FFB">
            <w:pPr>
              <w:spacing w:after="0" w:line="240" w:lineRule="auto"/>
              <w:jc w:val="right"/>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0.74</w:t>
            </w:r>
          </w:p>
        </w:tc>
        <w:tc>
          <w:tcPr>
            <w:tcW w:w="1090" w:type="dxa"/>
            <w:tcBorders>
              <w:top w:val="nil"/>
              <w:left w:val="nil"/>
              <w:bottom w:val="single" w:sz="4" w:space="0" w:color="auto"/>
              <w:right w:val="single" w:sz="4" w:space="0" w:color="auto"/>
            </w:tcBorders>
            <w:shd w:val="clear" w:color="auto" w:fill="auto"/>
            <w:noWrap/>
            <w:vAlign w:val="bottom"/>
            <w:hideMark/>
          </w:tcPr>
          <w:p w14:paraId="56E347CF"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JNPT</w:t>
            </w:r>
          </w:p>
        </w:tc>
      </w:tr>
      <w:tr w:rsidR="00760FFB" w:rsidRPr="00760FFB" w14:paraId="4B9535BB" w14:textId="77777777" w:rsidTr="00401A44">
        <w:trPr>
          <w:trHeight w:val="314"/>
        </w:trPr>
        <w:tc>
          <w:tcPr>
            <w:tcW w:w="16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A20903"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Bangladesh</w:t>
            </w:r>
          </w:p>
        </w:tc>
        <w:tc>
          <w:tcPr>
            <w:tcW w:w="3285" w:type="dxa"/>
            <w:tcBorders>
              <w:top w:val="nil"/>
              <w:left w:val="nil"/>
              <w:bottom w:val="single" w:sz="4" w:space="0" w:color="auto"/>
              <w:right w:val="single" w:sz="4" w:space="0" w:color="auto"/>
            </w:tcBorders>
            <w:shd w:val="clear" w:color="auto" w:fill="auto"/>
            <w:noWrap/>
            <w:vAlign w:val="bottom"/>
            <w:hideMark/>
          </w:tcPr>
          <w:p w14:paraId="4C40B2F9"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 xml:space="preserve">Fibro </w:t>
            </w:r>
            <w:proofErr w:type="spellStart"/>
            <w:r w:rsidRPr="00760FFB">
              <w:rPr>
                <w:rFonts w:ascii="Arial" w:eastAsia="Times New Roman" w:hAnsi="Arial" w:cs="Arial"/>
                <w:color w:val="000000"/>
                <w:sz w:val="18"/>
                <w:szCs w:val="18"/>
                <w:lang w:eastAsia="en-IN"/>
              </w:rPr>
              <w:t>Plastichem</w:t>
            </w:r>
            <w:proofErr w:type="spellEnd"/>
            <w:r w:rsidRPr="00760FFB">
              <w:rPr>
                <w:rFonts w:ascii="Arial" w:eastAsia="Times New Roman" w:hAnsi="Arial" w:cs="Arial"/>
                <w:color w:val="000000"/>
                <w:sz w:val="18"/>
                <w:szCs w:val="18"/>
                <w:lang w:eastAsia="en-IN"/>
              </w:rPr>
              <w:t xml:space="preserve"> India Private Limited</w:t>
            </w:r>
          </w:p>
        </w:tc>
        <w:tc>
          <w:tcPr>
            <w:tcW w:w="2748" w:type="dxa"/>
            <w:tcBorders>
              <w:top w:val="nil"/>
              <w:left w:val="nil"/>
              <w:bottom w:val="single" w:sz="4" w:space="0" w:color="auto"/>
              <w:right w:val="single" w:sz="4" w:space="0" w:color="auto"/>
            </w:tcBorders>
            <w:shd w:val="clear" w:color="auto" w:fill="auto"/>
            <w:noWrap/>
            <w:vAlign w:val="bottom"/>
            <w:hideMark/>
          </w:tcPr>
          <w:p w14:paraId="691ED019" w14:textId="77777777" w:rsidR="00760FFB" w:rsidRPr="00760FFB" w:rsidRDefault="00760FFB" w:rsidP="00760FFB">
            <w:pPr>
              <w:spacing w:after="0" w:line="240" w:lineRule="auto"/>
              <w:rPr>
                <w:rFonts w:ascii="Arial" w:eastAsia="Times New Roman" w:hAnsi="Arial" w:cs="Arial"/>
                <w:color w:val="000000"/>
                <w:sz w:val="18"/>
                <w:szCs w:val="18"/>
                <w:lang w:eastAsia="en-IN"/>
              </w:rPr>
            </w:pPr>
            <w:proofErr w:type="spellStart"/>
            <w:r w:rsidRPr="00760FFB">
              <w:rPr>
                <w:rFonts w:ascii="Arial" w:eastAsia="Times New Roman" w:hAnsi="Arial" w:cs="Arial"/>
                <w:color w:val="000000"/>
                <w:sz w:val="18"/>
                <w:szCs w:val="18"/>
                <w:lang w:eastAsia="en-IN"/>
              </w:rPr>
              <w:t>Tasnim</w:t>
            </w:r>
            <w:proofErr w:type="spellEnd"/>
            <w:r w:rsidRPr="00760FFB">
              <w:rPr>
                <w:rFonts w:ascii="Arial" w:eastAsia="Times New Roman" w:hAnsi="Arial" w:cs="Arial"/>
                <w:color w:val="000000"/>
                <w:sz w:val="18"/>
                <w:szCs w:val="18"/>
                <w:lang w:eastAsia="en-IN"/>
              </w:rPr>
              <w:t xml:space="preserve"> Chemical Complex Unit-2</w:t>
            </w:r>
          </w:p>
        </w:tc>
        <w:tc>
          <w:tcPr>
            <w:tcW w:w="1360" w:type="dxa"/>
            <w:tcBorders>
              <w:top w:val="nil"/>
              <w:left w:val="nil"/>
              <w:bottom w:val="single" w:sz="4" w:space="0" w:color="auto"/>
              <w:right w:val="single" w:sz="4" w:space="0" w:color="auto"/>
            </w:tcBorders>
            <w:shd w:val="clear" w:color="auto" w:fill="auto"/>
            <w:noWrap/>
            <w:vAlign w:val="bottom"/>
            <w:hideMark/>
          </w:tcPr>
          <w:p w14:paraId="5E224086" w14:textId="77777777" w:rsidR="00760FFB" w:rsidRPr="00760FFB" w:rsidRDefault="00760FFB" w:rsidP="00760FFB">
            <w:pPr>
              <w:spacing w:after="0" w:line="240" w:lineRule="auto"/>
              <w:jc w:val="right"/>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0.40</w:t>
            </w:r>
          </w:p>
        </w:tc>
        <w:tc>
          <w:tcPr>
            <w:tcW w:w="1090" w:type="dxa"/>
            <w:tcBorders>
              <w:top w:val="nil"/>
              <w:left w:val="nil"/>
              <w:bottom w:val="single" w:sz="4" w:space="0" w:color="auto"/>
              <w:right w:val="single" w:sz="4" w:space="0" w:color="auto"/>
            </w:tcBorders>
            <w:shd w:val="clear" w:color="auto" w:fill="auto"/>
            <w:noWrap/>
            <w:vAlign w:val="bottom"/>
            <w:hideMark/>
          </w:tcPr>
          <w:p w14:paraId="63122EAB" w14:textId="77777777" w:rsidR="00760FFB" w:rsidRPr="00760FFB" w:rsidRDefault="00760FFB" w:rsidP="00760FFB">
            <w:pPr>
              <w:spacing w:after="0" w:line="240" w:lineRule="auto"/>
              <w:rPr>
                <w:rFonts w:ascii="Arial" w:eastAsia="Times New Roman" w:hAnsi="Arial" w:cs="Arial"/>
                <w:color w:val="000000"/>
                <w:sz w:val="18"/>
                <w:szCs w:val="18"/>
                <w:lang w:eastAsia="en-IN"/>
              </w:rPr>
            </w:pPr>
            <w:proofErr w:type="spellStart"/>
            <w:r w:rsidRPr="00760FFB">
              <w:rPr>
                <w:rFonts w:ascii="Arial" w:eastAsia="Times New Roman" w:hAnsi="Arial" w:cs="Arial"/>
                <w:color w:val="000000"/>
                <w:sz w:val="18"/>
                <w:szCs w:val="18"/>
                <w:lang w:eastAsia="en-IN"/>
              </w:rPr>
              <w:t>Petrapole</w:t>
            </w:r>
            <w:proofErr w:type="spellEnd"/>
            <w:r w:rsidRPr="00760FFB">
              <w:rPr>
                <w:rFonts w:ascii="Arial" w:eastAsia="Times New Roman" w:hAnsi="Arial" w:cs="Arial"/>
                <w:color w:val="000000"/>
                <w:sz w:val="18"/>
                <w:szCs w:val="18"/>
                <w:lang w:eastAsia="en-IN"/>
              </w:rPr>
              <w:t xml:space="preserve"> Road</w:t>
            </w:r>
          </w:p>
        </w:tc>
      </w:tr>
      <w:tr w:rsidR="00760FFB" w:rsidRPr="00760FFB" w14:paraId="3C68632A" w14:textId="77777777" w:rsidTr="00401A44">
        <w:trPr>
          <w:trHeight w:val="314"/>
        </w:trPr>
        <w:tc>
          <w:tcPr>
            <w:tcW w:w="1608" w:type="dxa"/>
            <w:vMerge/>
            <w:tcBorders>
              <w:top w:val="nil"/>
              <w:left w:val="single" w:sz="4" w:space="0" w:color="auto"/>
              <w:bottom w:val="single" w:sz="4" w:space="0" w:color="auto"/>
              <w:right w:val="single" w:sz="4" w:space="0" w:color="auto"/>
            </w:tcBorders>
            <w:vAlign w:val="center"/>
            <w:hideMark/>
          </w:tcPr>
          <w:p w14:paraId="363B1815" w14:textId="77777777" w:rsidR="00760FFB" w:rsidRPr="00760FFB" w:rsidRDefault="00760FFB" w:rsidP="00760FFB">
            <w:pPr>
              <w:spacing w:after="0" w:line="240" w:lineRule="auto"/>
              <w:rPr>
                <w:rFonts w:ascii="Arial" w:eastAsia="Times New Roman" w:hAnsi="Arial" w:cs="Arial"/>
                <w:color w:val="000000"/>
                <w:sz w:val="18"/>
                <w:szCs w:val="18"/>
                <w:lang w:eastAsia="en-IN"/>
              </w:rPr>
            </w:pPr>
          </w:p>
        </w:tc>
        <w:tc>
          <w:tcPr>
            <w:tcW w:w="3285" w:type="dxa"/>
            <w:tcBorders>
              <w:top w:val="nil"/>
              <w:left w:val="nil"/>
              <w:bottom w:val="single" w:sz="4" w:space="0" w:color="auto"/>
              <w:right w:val="single" w:sz="4" w:space="0" w:color="auto"/>
            </w:tcBorders>
            <w:shd w:val="clear" w:color="auto" w:fill="auto"/>
            <w:noWrap/>
            <w:vAlign w:val="bottom"/>
            <w:hideMark/>
          </w:tcPr>
          <w:p w14:paraId="1417AC9B"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Chemical Process Piping Private Limited</w:t>
            </w:r>
          </w:p>
        </w:tc>
        <w:tc>
          <w:tcPr>
            <w:tcW w:w="2748" w:type="dxa"/>
            <w:tcBorders>
              <w:top w:val="nil"/>
              <w:left w:val="nil"/>
              <w:bottom w:val="single" w:sz="4" w:space="0" w:color="auto"/>
              <w:right w:val="single" w:sz="4" w:space="0" w:color="auto"/>
            </w:tcBorders>
            <w:shd w:val="clear" w:color="auto" w:fill="auto"/>
            <w:noWrap/>
            <w:vAlign w:val="bottom"/>
            <w:hideMark/>
          </w:tcPr>
          <w:p w14:paraId="6B457B04" w14:textId="46075470" w:rsidR="00760FFB" w:rsidRPr="00760FFB" w:rsidRDefault="00807892" w:rsidP="00760FFB">
            <w:pPr>
              <w:spacing w:after="0" w:line="240" w:lineRule="auto"/>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N/A</w:t>
            </w:r>
          </w:p>
        </w:tc>
        <w:tc>
          <w:tcPr>
            <w:tcW w:w="1360" w:type="dxa"/>
            <w:tcBorders>
              <w:top w:val="nil"/>
              <w:left w:val="nil"/>
              <w:bottom w:val="single" w:sz="4" w:space="0" w:color="auto"/>
              <w:right w:val="single" w:sz="4" w:space="0" w:color="auto"/>
            </w:tcBorders>
            <w:shd w:val="clear" w:color="auto" w:fill="auto"/>
            <w:noWrap/>
            <w:vAlign w:val="bottom"/>
            <w:hideMark/>
          </w:tcPr>
          <w:p w14:paraId="638D37F2" w14:textId="77777777" w:rsidR="00760FFB" w:rsidRPr="00760FFB" w:rsidRDefault="00760FFB" w:rsidP="00760FFB">
            <w:pPr>
              <w:spacing w:after="0" w:line="240" w:lineRule="auto"/>
              <w:jc w:val="right"/>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1.05</w:t>
            </w:r>
          </w:p>
        </w:tc>
        <w:tc>
          <w:tcPr>
            <w:tcW w:w="1090" w:type="dxa"/>
            <w:tcBorders>
              <w:top w:val="nil"/>
              <w:left w:val="nil"/>
              <w:bottom w:val="single" w:sz="4" w:space="0" w:color="auto"/>
              <w:right w:val="single" w:sz="4" w:space="0" w:color="auto"/>
            </w:tcBorders>
            <w:shd w:val="clear" w:color="auto" w:fill="auto"/>
            <w:noWrap/>
            <w:vAlign w:val="bottom"/>
            <w:hideMark/>
          </w:tcPr>
          <w:p w14:paraId="3BA8238B"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TT Shed LCS</w:t>
            </w:r>
          </w:p>
        </w:tc>
      </w:tr>
      <w:tr w:rsidR="00760FFB" w:rsidRPr="00760FFB" w14:paraId="20AF092B" w14:textId="77777777" w:rsidTr="00401A44">
        <w:trPr>
          <w:trHeight w:val="314"/>
        </w:trPr>
        <w:tc>
          <w:tcPr>
            <w:tcW w:w="1608" w:type="dxa"/>
            <w:tcBorders>
              <w:top w:val="nil"/>
              <w:left w:val="single" w:sz="4" w:space="0" w:color="auto"/>
              <w:bottom w:val="single" w:sz="4" w:space="0" w:color="auto"/>
              <w:right w:val="single" w:sz="4" w:space="0" w:color="auto"/>
            </w:tcBorders>
            <w:shd w:val="clear" w:color="auto" w:fill="auto"/>
            <w:noWrap/>
            <w:vAlign w:val="bottom"/>
            <w:hideMark/>
          </w:tcPr>
          <w:p w14:paraId="0BB109AB"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Nepal</w:t>
            </w:r>
          </w:p>
        </w:tc>
        <w:tc>
          <w:tcPr>
            <w:tcW w:w="3285" w:type="dxa"/>
            <w:tcBorders>
              <w:top w:val="nil"/>
              <w:left w:val="nil"/>
              <w:bottom w:val="single" w:sz="4" w:space="0" w:color="auto"/>
              <w:right w:val="single" w:sz="4" w:space="0" w:color="auto"/>
            </w:tcBorders>
            <w:shd w:val="clear" w:color="auto" w:fill="auto"/>
            <w:noWrap/>
            <w:vAlign w:val="bottom"/>
            <w:hideMark/>
          </w:tcPr>
          <w:p w14:paraId="21CC9C92"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Sona Chemicals Private Limited</w:t>
            </w:r>
          </w:p>
        </w:tc>
        <w:tc>
          <w:tcPr>
            <w:tcW w:w="2748" w:type="dxa"/>
            <w:tcBorders>
              <w:top w:val="nil"/>
              <w:left w:val="nil"/>
              <w:bottom w:val="single" w:sz="4" w:space="0" w:color="auto"/>
              <w:right w:val="single" w:sz="4" w:space="0" w:color="auto"/>
            </w:tcBorders>
            <w:shd w:val="clear" w:color="auto" w:fill="auto"/>
            <w:noWrap/>
            <w:vAlign w:val="bottom"/>
            <w:hideMark/>
          </w:tcPr>
          <w:p w14:paraId="419F5066"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Rajesh Metal Crafts Pvt Ltd</w:t>
            </w:r>
          </w:p>
        </w:tc>
        <w:tc>
          <w:tcPr>
            <w:tcW w:w="1360" w:type="dxa"/>
            <w:tcBorders>
              <w:top w:val="nil"/>
              <w:left w:val="nil"/>
              <w:bottom w:val="single" w:sz="4" w:space="0" w:color="auto"/>
              <w:right w:val="single" w:sz="4" w:space="0" w:color="auto"/>
            </w:tcBorders>
            <w:shd w:val="clear" w:color="auto" w:fill="auto"/>
            <w:noWrap/>
            <w:vAlign w:val="bottom"/>
            <w:hideMark/>
          </w:tcPr>
          <w:p w14:paraId="17DC3E36" w14:textId="77777777" w:rsidR="00760FFB" w:rsidRPr="00760FFB" w:rsidRDefault="00760FFB" w:rsidP="00760FFB">
            <w:pPr>
              <w:spacing w:after="0" w:line="240" w:lineRule="auto"/>
              <w:jc w:val="right"/>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0.52</w:t>
            </w:r>
          </w:p>
        </w:tc>
        <w:tc>
          <w:tcPr>
            <w:tcW w:w="1090" w:type="dxa"/>
            <w:tcBorders>
              <w:top w:val="nil"/>
              <w:left w:val="nil"/>
              <w:bottom w:val="single" w:sz="4" w:space="0" w:color="auto"/>
              <w:right w:val="single" w:sz="4" w:space="0" w:color="auto"/>
            </w:tcBorders>
            <w:shd w:val="clear" w:color="auto" w:fill="auto"/>
            <w:noWrap/>
            <w:vAlign w:val="bottom"/>
            <w:hideMark/>
          </w:tcPr>
          <w:p w14:paraId="774B5955" w14:textId="77777777" w:rsidR="00760FFB" w:rsidRPr="00760FFB" w:rsidRDefault="00760FFB" w:rsidP="00760FFB">
            <w:pPr>
              <w:spacing w:after="0" w:line="240" w:lineRule="auto"/>
              <w:rPr>
                <w:rFonts w:ascii="Arial" w:eastAsia="Times New Roman" w:hAnsi="Arial" w:cs="Arial"/>
                <w:color w:val="000000"/>
                <w:sz w:val="18"/>
                <w:szCs w:val="18"/>
                <w:lang w:eastAsia="en-IN"/>
              </w:rPr>
            </w:pPr>
            <w:proofErr w:type="spellStart"/>
            <w:r w:rsidRPr="00760FFB">
              <w:rPr>
                <w:rFonts w:ascii="Arial" w:eastAsia="Times New Roman" w:hAnsi="Arial" w:cs="Arial"/>
                <w:color w:val="000000"/>
                <w:sz w:val="18"/>
                <w:szCs w:val="18"/>
                <w:lang w:eastAsia="en-IN"/>
              </w:rPr>
              <w:t>Raxaul</w:t>
            </w:r>
            <w:proofErr w:type="spellEnd"/>
          </w:p>
        </w:tc>
      </w:tr>
      <w:tr w:rsidR="00760FFB" w:rsidRPr="00760FFB" w14:paraId="0C792A66" w14:textId="77777777" w:rsidTr="00401A44">
        <w:trPr>
          <w:trHeight w:val="314"/>
        </w:trPr>
        <w:tc>
          <w:tcPr>
            <w:tcW w:w="1608" w:type="dxa"/>
            <w:tcBorders>
              <w:top w:val="nil"/>
              <w:left w:val="single" w:sz="4" w:space="0" w:color="auto"/>
              <w:bottom w:val="single" w:sz="4" w:space="0" w:color="auto"/>
              <w:right w:val="single" w:sz="4" w:space="0" w:color="auto"/>
            </w:tcBorders>
            <w:shd w:val="clear" w:color="auto" w:fill="auto"/>
            <w:noWrap/>
            <w:vAlign w:val="bottom"/>
            <w:hideMark/>
          </w:tcPr>
          <w:p w14:paraId="75FF70B0"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 xml:space="preserve">Saudi Arabia </w:t>
            </w:r>
          </w:p>
        </w:tc>
        <w:tc>
          <w:tcPr>
            <w:tcW w:w="3285" w:type="dxa"/>
            <w:tcBorders>
              <w:top w:val="nil"/>
              <w:left w:val="nil"/>
              <w:bottom w:val="single" w:sz="4" w:space="0" w:color="auto"/>
              <w:right w:val="single" w:sz="4" w:space="0" w:color="auto"/>
            </w:tcBorders>
            <w:shd w:val="clear" w:color="auto" w:fill="auto"/>
            <w:noWrap/>
            <w:vAlign w:val="bottom"/>
            <w:hideMark/>
          </w:tcPr>
          <w:p w14:paraId="6393075F"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Sunrise Industries India Ltd</w:t>
            </w:r>
          </w:p>
        </w:tc>
        <w:tc>
          <w:tcPr>
            <w:tcW w:w="2748" w:type="dxa"/>
            <w:tcBorders>
              <w:top w:val="nil"/>
              <w:left w:val="nil"/>
              <w:bottom w:val="single" w:sz="4" w:space="0" w:color="auto"/>
              <w:right w:val="single" w:sz="4" w:space="0" w:color="auto"/>
            </w:tcBorders>
            <w:shd w:val="clear" w:color="auto" w:fill="auto"/>
            <w:noWrap/>
            <w:vAlign w:val="bottom"/>
            <w:hideMark/>
          </w:tcPr>
          <w:p w14:paraId="1A8EB609"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Galaxy Enterprises Services</w:t>
            </w:r>
          </w:p>
        </w:tc>
        <w:tc>
          <w:tcPr>
            <w:tcW w:w="1360" w:type="dxa"/>
            <w:tcBorders>
              <w:top w:val="nil"/>
              <w:left w:val="nil"/>
              <w:bottom w:val="single" w:sz="4" w:space="0" w:color="auto"/>
              <w:right w:val="single" w:sz="4" w:space="0" w:color="auto"/>
            </w:tcBorders>
            <w:shd w:val="clear" w:color="auto" w:fill="auto"/>
            <w:noWrap/>
            <w:vAlign w:val="bottom"/>
            <w:hideMark/>
          </w:tcPr>
          <w:p w14:paraId="6FEA27AC" w14:textId="77777777" w:rsidR="00760FFB" w:rsidRPr="00760FFB" w:rsidRDefault="00760FFB" w:rsidP="00760FFB">
            <w:pPr>
              <w:spacing w:after="0" w:line="240" w:lineRule="auto"/>
              <w:jc w:val="right"/>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16.85</w:t>
            </w:r>
          </w:p>
        </w:tc>
        <w:tc>
          <w:tcPr>
            <w:tcW w:w="1090" w:type="dxa"/>
            <w:tcBorders>
              <w:top w:val="nil"/>
              <w:left w:val="nil"/>
              <w:bottom w:val="single" w:sz="4" w:space="0" w:color="auto"/>
              <w:right w:val="single" w:sz="4" w:space="0" w:color="auto"/>
            </w:tcBorders>
            <w:shd w:val="clear" w:color="auto" w:fill="auto"/>
            <w:noWrap/>
            <w:vAlign w:val="bottom"/>
            <w:hideMark/>
          </w:tcPr>
          <w:p w14:paraId="0500D85D"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JNPT</w:t>
            </w:r>
          </w:p>
        </w:tc>
      </w:tr>
      <w:tr w:rsidR="00760FFB" w:rsidRPr="00760FFB" w14:paraId="75FBC0FC" w14:textId="77777777" w:rsidTr="00401A44">
        <w:trPr>
          <w:trHeight w:val="314"/>
        </w:trPr>
        <w:tc>
          <w:tcPr>
            <w:tcW w:w="160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5C50E4"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Qatar</w:t>
            </w:r>
          </w:p>
        </w:tc>
        <w:tc>
          <w:tcPr>
            <w:tcW w:w="3285" w:type="dxa"/>
            <w:tcBorders>
              <w:top w:val="nil"/>
              <w:left w:val="nil"/>
              <w:bottom w:val="single" w:sz="4" w:space="0" w:color="auto"/>
              <w:right w:val="single" w:sz="4" w:space="0" w:color="auto"/>
            </w:tcBorders>
            <w:shd w:val="clear" w:color="auto" w:fill="auto"/>
            <w:noWrap/>
            <w:vAlign w:val="bottom"/>
            <w:hideMark/>
          </w:tcPr>
          <w:p w14:paraId="3397F965" w14:textId="77777777" w:rsidR="00760FFB" w:rsidRPr="00760FFB" w:rsidRDefault="00760FFB" w:rsidP="00760FFB">
            <w:pPr>
              <w:spacing w:after="0" w:line="240" w:lineRule="auto"/>
              <w:rPr>
                <w:rFonts w:ascii="Arial" w:eastAsia="Times New Roman" w:hAnsi="Arial" w:cs="Arial"/>
                <w:color w:val="000000"/>
                <w:sz w:val="18"/>
                <w:szCs w:val="18"/>
                <w:lang w:eastAsia="en-IN"/>
              </w:rPr>
            </w:pPr>
            <w:proofErr w:type="spellStart"/>
            <w:r w:rsidRPr="00760FFB">
              <w:rPr>
                <w:rFonts w:ascii="Arial" w:eastAsia="Times New Roman" w:hAnsi="Arial" w:cs="Arial"/>
                <w:color w:val="000000"/>
                <w:sz w:val="18"/>
                <w:szCs w:val="18"/>
                <w:lang w:eastAsia="en-IN"/>
              </w:rPr>
              <w:t>Mechemco</w:t>
            </w:r>
            <w:proofErr w:type="spellEnd"/>
            <w:r w:rsidRPr="00760FFB">
              <w:rPr>
                <w:rFonts w:ascii="Arial" w:eastAsia="Times New Roman" w:hAnsi="Arial" w:cs="Arial"/>
                <w:color w:val="000000"/>
                <w:sz w:val="18"/>
                <w:szCs w:val="18"/>
                <w:lang w:eastAsia="en-IN"/>
              </w:rPr>
              <w:t xml:space="preserve"> Industries</w:t>
            </w:r>
          </w:p>
        </w:tc>
        <w:tc>
          <w:tcPr>
            <w:tcW w:w="2748" w:type="dxa"/>
            <w:tcBorders>
              <w:top w:val="nil"/>
              <w:left w:val="nil"/>
              <w:bottom w:val="single" w:sz="4" w:space="0" w:color="auto"/>
              <w:right w:val="single" w:sz="4" w:space="0" w:color="auto"/>
            </w:tcBorders>
            <w:shd w:val="clear" w:color="auto" w:fill="auto"/>
            <w:noWrap/>
            <w:vAlign w:val="bottom"/>
            <w:hideMark/>
          </w:tcPr>
          <w:p w14:paraId="684764DE" w14:textId="6B9EDBBF" w:rsidR="00760FFB" w:rsidRPr="00760FFB" w:rsidRDefault="00760FFB" w:rsidP="00760FFB">
            <w:pPr>
              <w:spacing w:after="0" w:line="240" w:lineRule="auto"/>
              <w:rPr>
                <w:rFonts w:ascii="Arial" w:eastAsia="Times New Roman" w:hAnsi="Arial" w:cs="Arial"/>
                <w:color w:val="000000"/>
                <w:sz w:val="18"/>
                <w:szCs w:val="18"/>
                <w:lang w:eastAsia="en-IN"/>
              </w:rPr>
            </w:pPr>
            <w:proofErr w:type="spellStart"/>
            <w:r w:rsidRPr="00760FFB">
              <w:rPr>
                <w:rFonts w:ascii="Arial" w:eastAsia="Times New Roman" w:hAnsi="Arial" w:cs="Arial"/>
                <w:color w:val="000000"/>
                <w:sz w:val="18"/>
                <w:szCs w:val="18"/>
                <w:lang w:eastAsia="en-IN"/>
              </w:rPr>
              <w:t>Teyseer</w:t>
            </w:r>
            <w:proofErr w:type="spellEnd"/>
            <w:r w:rsidRPr="00760FFB">
              <w:rPr>
                <w:rFonts w:ascii="Arial" w:eastAsia="Times New Roman" w:hAnsi="Arial" w:cs="Arial"/>
                <w:color w:val="000000"/>
                <w:sz w:val="18"/>
                <w:szCs w:val="18"/>
                <w:lang w:eastAsia="en-IN"/>
              </w:rPr>
              <w:t xml:space="preserve"> Trading </w:t>
            </w:r>
            <w:r w:rsidR="00807892" w:rsidRPr="00760FFB">
              <w:rPr>
                <w:rFonts w:ascii="Arial" w:eastAsia="Times New Roman" w:hAnsi="Arial" w:cs="Arial"/>
                <w:color w:val="000000"/>
                <w:sz w:val="18"/>
                <w:szCs w:val="18"/>
                <w:lang w:eastAsia="en-IN"/>
              </w:rPr>
              <w:t>and</w:t>
            </w:r>
            <w:r w:rsidRPr="00760FFB">
              <w:rPr>
                <w:rFonts w:ascii="Arial" w:eastAsia="Times New Roman" w:hAnsi="Arial" w:cs="Arial"/>
                <w:color w:val="000000"/>
                <w:sz w:val="18"/>
                <w:szCs w:val="18"/>
                <w:lang w:eastAsia="en-IN"/>
              </w:rPr>
              <w:t xml:space="preserve"> Contracting Co</w:t>
            </w:r>
          </w:p>
        </w:tc>
        <w:tc>
          <w:tcPr>
            <w:tcW w:w="1360" w:type="dxa"/>
            <w:tcBorders>
              <w:top w:val="nil"/>
              <w:left w:val="nil"/>
              <w:bottom w:val="single" w:sz="4" w:space="0" w:color="auto"/>
              <w:right w:val="single" w:sz="4" w:space="0" w:color="auto"/>
            </w:tcBorders>
            <w:shd w:val="clear" w:color="auto" w:fill="auto"/>
            <w:noWrap/>
            <w:vAlign w:val="bottom"/>
            <w:hideMark/>
          </w:tcPr>
          <w:p w14:paraId="15F575F0" w14:textId="77777777" w:rsidR="00760FFB" w:rsidRPr="00760FFB" w:rsidRDefault="00760FFB" w:rsidP="00760FFB">
            <w:pPr>
              <w:spacing w:after="0" w:line="240" w:lineRule="auto"/>
              <w:jc w:val="right"/>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16.00</w:t>
            </w:r>
          </w:p>
        </w:tc>
        <w:tc>
          <w:tcPr>
            <w:tcW w:w="1090" w:type="dxa"/>
            <w:tcBorders>
              <w:top w:val="nil"/>
              <w:left w:val="nil"/>
              <w:bottom w:val="single" w:sz="4" w:space="0" w:color="auto"/>
              <w:right w:val="single" w:sz="4" w:space="0" w:color="auto"/>
            </w:tcBorders>
            <w:shd w:val="clear" w:color="auto" w:fill="auto"/>
            <w:noWrap/>
            <w:vAlign w:val="bottom"/>
            <w:hideMark/>
          </w:tcPr>
          <w:p w14:paraId="04BA3123"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JNPT</w:t>
            </w:r>
          </w:p>
        </w:tc>
      </w:tr>
      <w:tr w:rsidR="00760FFB" w:rsidRPr="00760FFB" w14:paraId="34694D7B" w14:textId="77777777" w:rsidTr="00401A44">
        <w:trPr>
          <w:trHeight w:val="314"/>
        </w:trPr>
        <w:tc>
          <w:tcPr>
            <w:tcW w:w="1608" w:type="dxa"/>
            <w:vMerge/>
            <w:tcBorders>
              <w:top w:val="nil"/>
              <w:left w:val="single" w:sz="4" w:space="0" w:color="auto"/>
              <w:bottom w:val="single" w:sz="4" w:space="0" w:color="000000"/>
              <w:right w:val="single" w:sz="4" w:space="0" w:color="auto"/>
            </w:tcBorders>
            <w:vAlign w:val="center"/>
            <w:hideMark/>
          </w:tcPr>
          <w:p w14:paraId="5627895E" w14:textId="77777777" w:rsidR="00760FFB" w:rsidRPr="00760FFB" w:rsidRDefault="00760FFB" w:rsidP="00760FFB">
            <w:pPr>
              <w:spacing w:after="0" w:line="240" w:lineRule="auto"/>
              <w:rPr>
                <w:rFonts w:ascii="Arial" w:eastAsia="Times New Roman" w:hAnsi="Arial" w:cs="Arial"/>
                <w:color w:val="000000"/>
                <w:sz w:val="18"/>
                <w:szCs w:val="18"/>
                <w:lang w:eastAsia="en-IN"/>
              </w:rPr>
            </w:pPr>
          </w:p>
        </w:tc>
        <w:tc>
          <w:tcPr>
            <w:tcW w:w="3285" w:type="dxa"/>
            <w:tcBorders>
              <w:top w:val="nil"/>
              <w:left w:val="nil"/>
              <w:bottom w:val="single" w:sz="4" w:space="0" w:color="auto"/>
              <w:right w:val="single" w:sz="4" w:space="0" w:color="auto"/>
            </w:tcBorders>
            <w:shd w:val="clear" w:color="auto" w:fill="auto"/>
            <w:noWrap/>
            <w:vAlign w:val="bottom"/>
            <w:hideMark/>
          </w:tcPr>
          <w:p w14:paraId="45CDC4DF" w14:textId="77777777" w:rsidR="00760FFB" w:rsidRPr="00760FFB" w:rsidRDefault="00760FFB" w:rsidP="00760FFB">
            <w:pPr>
              <w:spacing w:after="0" w:line="240" w:lineRule="auto"/>
              <w:rPr>
                <w:rFonts w:ascii="Arial" w:eastAsia="Times New Roman" w:hAnsi="Arial" w:cs="Arial"/>
                <w:color w:val="000000"/>
                <w:sz w:val="18"/>
                <w:szCs w:val="18"/>
                <w:lang w:eastAsia="en-IN"/>
              </w:rPr>
            </w:pPr>
            <w:proofErr w:type="spellStart"/>
            <w:r w:rsidRPr="00760FFB">
              <w:rPr>
                <w:rFonts w:ascii="Arial" w:eastAsia="Times New Roman" w:hAnsi="Arial" w:cs="Arial"/>
                <w:color w:val="000000"/>
                <w:sz w:val="18"/>
                <w:szCs w:val="18"/>
                <w:lang w:eastAsia="en-IN"/>
              </w:rPr>
              <w:t>Mechemco</w:t>
            </w:r>
            <w:proofErr w:type="spellEnd"/>
            <w:r w:rsidRPr="00760FFB">
              <w:rPr>
                <w:rFonts w:ascii="Arial" w:eastAsia="Times New Roman" w:hAnsi="Arial" w:cs="Arial"/>
                <w:color w:val="000000"/>
                <w:sz w:val="18"/>
                <w:szCs w:val="18"/>
                <w:lang w:eastAsia="en-IN"/>
              </w:rPr>
              <w:t xml:space="preserve"> Resins Pvt Ltd</w:t>
            </w:r>
          </w:p>
        </w:tc>
        <w:tc>
          <w:tcPr>
            <w:tcW w:w="2748" w:type="dxa"/>
            <w:tcBorders>
              <w:top w:val="nil"/>
              <w:left w:val="nil"/>
              <w:bottom w:val="single" w:sz="4" w:space="0" w:color="auto"/>
              <w:right w:val="single" w:sz="4" w:space="0" w:color="auto"/>
            </w:tcBorders>
            <w:shd w:val="clear" w:color="auto" w:fill="auto"/>
            <w:noWrap/>
            <w:vAlign w:val="bottom"/>
            <w:hideMark/>
          </w:tcPr>
          <w:p w14:paraId="0206842B" w14:textId="77777777" w:rsidR="00760FFB" w:rsidRPr="00760FFB" w:rsidRDefault="00760FFB" w:rsidP="00760FFB">
            <w:pPr>
              <w:spacing w:after="0" w:line="240" w:lineRule="auto"/>
              <w:rPr>
                <w:rFonts w:ascii="Arial" w:eastAsia="Times New Roman" w:hAnsi="Arial" w:cs="Arial"/>
                <w:color w:val="000000"/>
                <w:sz w:val="18"/>
                <w:szCs w:val="18"/>
                <w:lang w:eastAsia="en-IN"/>
              </w:rPr>
            </w:pPr>
            <w:proofErr w:type="spellStart"/>
            <w:r w:rsidRPr="00760FFB">
              <w:rPr>
                <w:rFonts w:ascii="Arial" w:eastAsia="Times New Roman" w:hAnsi="Arial" w:cs="Arial"/>
                <w:color w:val="000000"/>
                <w:sz w:val="18"/>
                <w:szCs w:val="18"/>
                <w:lang w:eastAsia="en-IN"/>
              </w:rPr>
              <w:t>Styro</w:t>
            </w:r>
            <w:proofErr w:type="spellEnd"/>
            <w:r w:rsidRPr="00760FFB">
              <w:rPr>
                <w:rFonts w:ascii="Arial" w:eastAsia="Times New Roman" w:hAnsi="Arial" w:cs="Arial"/>
                <w:color w:val="000000"/>
                <w:sz w:val="18"/>
                <w:szCs w:val="18"/>
                <w:lang w:eastAsia="en-IN"/>
              </w:rPr>
              <w:t xml:space="preserve"> Enterprises </w:t>
            </w:r>
            <w:proofErr w:type="spellStart"/>
            <w:r w:rsidRPr="00760FFB">
              <w:rPr>
                <w:rFonts w:ascii="Arial" w:eastAsia="Times New Roman" w:hAnsi="Arial" w:cs="Arial"/>
                <w:color w:val="000000"/>
                <w:sz w:val="18"/>
                <w:szCs w:val="18"/>
                <w:lang w:eastAsia="en-IN"/>
              </w:rPr>
              <w:t>Llc</w:t>
            </w:r>
            <w:proofErr w:type="spellEnd"/>
            <w:r w:rsidRPr="00760FFB">
              <w:rPr>
                <w:rFonts w:ascii="Arial" w:eastAsia="Times New Roman" w:hAnsi="Arial" w:cs="Arial"/>
                <w:color w:val="000000"/>
                <w:sz w:val="18"/>
                <w:szCs w:val="18"/>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4F092157" w14:textId="77777777" w:rsidR="00760FFB" w:rsidRPr="00760FFB" w:rsidRDefault="00760FFB" w:rsidP="00760FFB">
            <w:pPr>
              <w:spacing w:after="0" w:line="240" w:lineRule="auto"/>
              <w:jc w:val="right"/>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0.60</w:t>
            </w:r>
          </w:p>
        </w:tc>
        <w:tc>
          <w:tcPr>
            <w:tcW w:w="1090" w:type="dxa"/>
            <w:tcBorders>
              <w:top w:val="nil"/>
              <w:left w:val="nil"/>
              <w:bottom w:val="single" w:sz="4" w:space="0" w:color="auto"/>
              <w:right w:val="single" w:sz="4" w:space="0" w:color="auto"/>
            </w:tcBorders>
            <w:shd w:val="clear" w:color="auto" w:fill="auto"/>
            <w:noWrap/>
            <w:vAlign w:val="bottom"/>
            <w:hideMark/>
          </w:tcPr>
          <w:p w14:paraId="2C50D788"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JNPT</w:t>
            </w:r>
          </w:p>
        </w:tc>
      </w:tr>
      <w:tr w:rsidR="00760FFB" w:rsidRPr="00760FFB" w14:paraId="10B53C38" w14:textId="77777777" w:rsidTr="00401A44">
        <w:trPr>
          <w:trHeight w:val="314"/>
        </w:trPr>
        <w:tc>
          <w:tcPr>
            <w:tcW w:w="1608" w:type="dxa"/>
            <w:tcBorders>
              <w:top w:val="nil"/>
              <w:left w:val="single" w:sz="4" w:space="0" w:color="auto"/>
              <w:bottom w:val="single" w:sz="4" w:space="0" w:color="auto"/>
              <w:right w:val="single" w:sz="4" w:space="0" w:color="auto"/>
            </w:tcBorders>
            <w:shd w:val="clear" w:color="auto" w:fill="auto"/>
            <w:noWrap/>
            <w:vAlign w:val="bottom"/>
            <w:hideMark/>
          </w:tcPr>
          <w:p w14:paraId="46CE2FB1"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Bahrain</w:t>
            </w:r>
          </w:p>
        </w:tc>
        <w:tc>
          <w:tcPr>
            <w:tcW w:w="3285" w:type="dxa"/>
            <w:tcBorders>
              <w:top w:val="nil"/>
              <w:left w:val="nil"/>
              <w:bottom w:val="single" w:sz="4" w:space="0" w:color="auto"/>
              <w:right w:val="single" w:sz="4" w:space="0" w:color="auto"/>
            </w:tcBorders>
            <w:shd w:val="clear" w:color="auto" w:fill="auto"/>
            <w:noWrap/>
            <w:vAlign w:val="bottom"/>
            <w:hideMark/>
          </w:tcPr>
          <w:p w14:paraId="6F086221"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Chemical Process Piping Private Limited</w:t>
            </w:r>
          </w:p>
        </w:tc>
        <w:tc>
          <w:tcPr>
            <w:tcW w:w="2748" w:type="dxa"/>
            <w:tcBorders>
              <w:top w:val="nil"/>
              <w:left w:val="nil"/>
              <w:bottom w:val="single" w:sz="4" w:space="0" w:color="auto"/>
              <w:right w:val="single" w:sz="4" w:space="0" w:color="auto"/>
            </w:tcBorders>
            <w:shd w:val="clear" w:color="auto" w:fill="auto"/>
            <w:noWrap/>
            <w:vAlign w:val="bottom"/>
            <w:hideMark/>
          </w:tcPr>
          <w:p w14:paraId="2FA97B1C"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Suez Water Technologies Solutions</w:t>
            </w:r>
          </w:p>
        </w:tc>
        <w:tc>
          <w:tcPr>
            <w:tcW w:w="1360" w:type="dxa"/>
            <w:tcBorders>
              <w:top w:val="nil"/>
              <w:left w:val="nil"/>
              <w:bottom w:val="single" w:sz="4" w:space="0" w:color="auto"/>
              <w:right w:val="single" w:sz="4" w:space="0" w:color="auto"/>
            </w:tcBorders>
            <w:shd w:val="clear" w:color="auto" w:fill="auto"/>
            <w:noWrap/>
            <w:vAlign w:val="bottom"/>
            <w:hideMark/>
          </w:tcPr>
          <w:p w14:paraId="13E4A309" w14:textId="77777777" w:rsidR="00760FFB" w:rsidRPr="00760FFB" w:rsidRDefault="00760FFB" w:rsidP="00760FFB">
            <w:pPr>
              <w:spacing w:after="0" w:line="240" w:lineRule="auto"/>
              <w:jc w:val="right"/>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0.58</w:t>
            </w:r>
          </w:p>
        </w:tc>
        <w:tc>
          <w:tcPr>
            <w:tcW w:w="1090" w:type="dxa"/>
            <w:tcBorders>
              <w:top w:val="nil"/>
              <w:left w:val="nil"/>
              <w:bottom w:val="single" w:sz="4" w:space="0" w:color="auto"/>
              <w:right w:val="single" w:sz="4" w:space="0" w:color="auto"/>
            </w:tcBorders>
            <w:shd w:val="clear" w:color="auto" w:fill="auto"/>
            <w:noWrap/>
            <w:vAlign w:val="bottom"/>
            <w:hideMark/>
          </w:tcPr>
          <w:p w14:paraId="454F5D25"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JNPT</w:t>
            </w:r>
          </w:p>
        </w:tc>
      </w:tr>
      <w:tr w:rsidR="00760FFB" w:rsidRPr="00760FFB" w14:paraId="5B9AAA01" w14:textId="77777777" w:rsidTr="00401A44">
        <w:trPr>
          <w:trHeight w:val="314"/>
        </w:trPr>
        <w:tc>
          <w:tcPr>
            <w:tcW w:w="1608" w:type="dxa"/>
            <w:tcBorders>
              <w:top w:val="nil"/>
              <w:left w:val="single" w:sz="4" w:space="0" w:color="auto"/>
              <w:bottom w:val="single" w:sz="4" w:space="0" w:color="auto"/>
              <w:right w:val="single" w:sz="4" w:space="0" w:color="auto"/>
            </w:tcBorders>
            <w:shd w:val="clear" w:color="auto" w:fill="auto"/>
            <w:noWrap/>
            <w:vAlign w:val="bottom"/>
            <w:hideMark/>
          </w:tcPr>
          <w:p w14:paraId="13D3F9C7"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Others</w:t>
            </w:r>
          </w:p>
        </w:tc>
        <w:tc>
          <w:tcPr>
            <w:tcW w:w="3285" w:type="dxa"/>
            <w:tcBorders>
              <w:top w:val="nil"/>
              <w:left w:val="nil"/>
              <w:bottom w:val="single" w:sz="4" w:space="0" w:color="auto"/>
              <w:right w:val="single" w:sz="4" w:space="0" w:color="auto"/>
            </w:tcBorders>
            <w:shd w:val="clear" w:color="auto" w:fill="auto"/>
            <w:noWrap/>
            <w:vAlign w:val="bottom"/>
            <w:hideMark/>
          </w:tcPr>
          <w:p w14:paraId="4621FB12"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 </w:t>
            </w:r>
          </w:p>
        </w:tc>
        <w:tc>
          <w:tcPr>
            <w:tcW w:w="2748" w:type="dxa"/>
            <w:tcBorders>
              <w:top w:val="nil"/>
              <w:left w:val="nil"/>
              <w:bottom w:val="single" w:sz="4" w:space="0" w:color="auto"/>
              <w:right w:val="single" w:sz="4" w:space="0" w:color="auto"/>
            </w:tcBorders>
            <w:shd w:val="clear" w:color="auto" w:fill="auto"/>
            <w:noWrap/>
            <w:vAlign w:val="bottom"/>
            <w:hideMark/>
          </w:tcPr>
          <w:p w14:paraId="20A9A8B9"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27BA8A1D" w14:textId="77777777" w:rsidR="00760FFB" w:rsidRPr="00760FFB" w:rsidRDefault="00760FFB" w:rsidP="00760FFB">
            <w:pPr>
              <w:spacing w:after="0" w:line="240" w:lineRule="auto"/>
              <w:jc w:val="right"/>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0.83</w:t>
            </w:r>
          </w:p>
        </w:tc>
        <w:tc>
          <w:tcPr>
            <w:tcW w:w="1090" w:type="dxa"/>
            <w:tcBorders>
              <w:top w:val="nil"/>
              <w:left w:val="nil"/>
              <w:bottom w:val="single" w:sz="4" w:space="0" w:color="auto"/>
              <w:right w:val="single" w:sz="4" w:space="0" w:color="auto"/>
            </w:tcBorders>
            <w:shd w:val="clear" w:color="auto" w:fill="auto"/>
            <w:noWrap/>
            <w:vAlign w:val="bottom"/>
            <w:hideMark/>
          </w:tcPr>
          <w:p w14:paraId="3A514A42" w14:textId="77777777" w:rsidR="00760FFB" w:rsidRPr="00760FFB" w:rsidRDefault="00760FFB" w:rsidP="00760FFB">
            <w:pPr>
              <w:spacing w:after="0" w:line="240" w:lineRule="auto"/>
              <w:rPr>
                <w:rFonts w:ascii="Arial" w:eastAsia="Times New Roman" w:hAnsi="Arial" w:cs="Arial"/>
                <w:color w:val="000000"/>
                <w:sz w:val="18"/>
                <w:szCs w:val="18"/>
                <w:lang w:eastAsia="en-IN"/>
              </w:rPr>
            </w:pPr>
            <w:r w:rsidRPr="00760FFB">
              <w:rPr>
                <w:rFonts w:ascii="Arial" w:eastAsia="Times New Roman" w:hAnsi="Arial" w:cs="Arial"/>
                <w:color w:val="000000"/>
                <w:sz w:val="18"/>
                <w:szCs w:val="18"/>
                <w:lang w:eastAsia="en-IN"/>
              </w:rPr>
              <w:t> </w:t>
            </w:r>
          </w:p>
        </w:tc>
      </w:tr>
      <w:tr w:rsidR="00760FFB" w:rsidRPr="00760FFB" w14:paraId="366188AA" w14:textId="77777777" w:rsidTr="00401A44">
        <w:trPr>
          <w:trHeight w:val="314"/>
        </w:trPr>
        <w:tc>
          <w:tcPr>
            <w:tcW w:w="1608" w:type="dxa"/>
            <w:tcBorders>
              <w:top w:val="nil"/>
              <w:left w:val="single" w:sz="4" w:space="0" w:color="auto"/>
              <w:bottom w:val="single" w:sz="4" w:space="0" w:color="auto"/>
              <w:right w:val="single" w:sz="4" w:space="0" w:color="auto"/>
            </w:tcBorders>
            <w:shd w:val="clear" w:color="auto" w:fill="auto"/>
            <w:noWrap/>
            <w:vAlign w:val="bottom"/>
            <w:hideMark/>
          </w:tcPr>
          <w:p w14:paraId="5778D502" w14:textId="77777777" w:rsidR="00760FFB" w:rsidRPr="00760FFB" w:rsidRDefault="00760FFB" w:rsidP="00760FFB">
            <w:pPr>
              <w:spacing w:after="0" w:line="240" w:lineRule="auto"/>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Total</w:t>
            </w:r>
          </w:p>
        </w:tc>
        <w:tc>
          <w:tcPr>
            <w:tcW w:w="3285" w:type="dxa"/>
            <w:tcBorders>
              <w:top w:val="nil"/>
              <w:left w:val="nil"/>
              <w:bottom w:val="single" w:sz="4" w:space="0" w:color="auto"/>
              <w:right w:val="single" w:sz="4" w:space="0" w:color="auto"/>
            </w:tcBorders>
            <w:shd w:val="clear" w:color="auto" w:fill="auto"/>
            <w:noWrap/>
            <w:vAlign w:val="bottom"/>
            <w:hideMark/>
          </w:tcPr>
          <w:p w14:paraId="5190961A" w14:textId="77777777" w:rsidR="00760FFB" w:rsidRPr="00760FFB" w:rsidRDefault="00760FFB" w:rsidP="00760FFB">
            <w:pPr>
              <w:spacing w:after="0" w:line="240" w:lineRule="auto"/>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 </w:t>
            </w:r>
          </w:p>
        </w:tc>
        <w:tc>
          <w:tcPr>
            <w:tcW w:w="2748" w:type="dxa"/>
            <w:tcBorders>
              <w:top w:val="nil"/>
              <w:left w:val="nil"/>
              <w:bottom w:val="single" w:sz="4" w:space="0" w:color="auto"/>
              <w:right w:val="single" w:sz="4" w:space="0" w:color="auto"/>
            </w:tcBorders>
            <w:shd w:val="clear" w:color="auto" w:fill="auto"/>
            <w:noWrap/>
            <w:vAlign w:val="bottom"/>
            <w:hideMark/>
          </w:tcPr>
          <w:p w14:paraId="32DB3E42" w14:textId="77777777" w:rsidR="00760FFB" w:rsidRPr="00760FFB" w:rsidRDefault="00760FFB" w:rsidP="00760FFB">
            <w:pPr>
              <w:spacing w:after="0" w:line="240" w:lineRule="auto"/>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1FF04983" w14:textId="77777777" w:rsidR="00760FFB" w:rsidRPr="00760FFB" w:rsidRDefault="00760FFB" w:rsidP="00760FFB">
            <w:pPr>
              <w:spacing w:after="0" w:line="240" w:lineRule="auto"/>
              <w:jc w:val="right"/>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37.56</w:t>
            </w:r>
          </w:p>
        </w:tc>
        <w:tc>
          <w:tcPr>
            <w:tcW w:w="1090" w:type="dxa"/>
            <w:tcBorders>
              <w:top w:val="nil"/>
              <w:left w:val="nil"/>
              <w:bottom w:val="single" w:sz="4" w:space="0" w:color="auto"/>
              <w:right w:val="single" w:sz="4" w:space="0" w:color="auto"/>
            </w:tcBorders>
            <w:shd w:val="clear" w:color="auto" w:fill="auto"/>
            <w:noWrap/>
            <w:vAlign w:val="bottom"/>
            <w:hideMark/>
          </w:tcPr>
          <w:p w14:paraId="6040F0C4" w14:textId="77777777" w:rsidR="00760FFB" w:rsidRPr="00760FFB" w:rsidRDefault="00760FFB" w:rsidP="00760FFB">
            <w:pPr>
              <w:spacing w:after="0" w:line="240" w:lineRule="auto"/>
              <w:rPr>
                <w:rFonts w:ascii="Arial" w:eastAsia="Times New Roman" w:hAnsi="Arial" w:cs="Arial"/>
                <w:b/>
                <w:bCs/>
                <w:color w:val="000000"/>
                <w:sz w:val="18"/>
                <w:szCs w:val="18"/>
                <w:lang w:eastAsia="en-IN"/>
              </w:rPr>
            </w:pPr>
            <w:r w:rsidRPr="00760FFB">
              <w:rPr>
                <w:rFonts w:ascii="Arial" w:eastAsia="Times New Roman" w:hAnsi="Arial" w:cs="Arial"/>
                <w:b/>
                <w:bCs/>
                <w:color w:val="000000"/>
                <w:sz w:val="18"/>
                <w:szCs w:val="18"/>
                <w:lang w:eastAsia="en-IN"/>
              </w:rPr>
              <w:t> </w:t>
            </w:r>
          </w:p>
        </w:tc>
      </w:tr>
    </w:tbl>
    <w:p w14:paraId="11F8F8CB" w14:textId="5E42215D" w:rsidR="00A701C8" w:rsidRDefault="00A701C8" w:rsidP="000C07D2">
      <w:pPr>
        <w:tabs>
          <w:tab w:val="left" w:pos="1530"/>
        </w:tabs>
        <w:spacing w:line="480" w:lineRule="auto"/>
        <w:rPr>
          <w:rFonts w:ascii="Arial" w:eastAsia="Arial" w:hAnsi="Arial" w:cs="Arial"/>
          <w:b/>
          <w:color w:val="000000" w:themeColor="text1"/>
          <w:sz w:val="24"/>
          <w:szCs w:val="24"/>
        </w:rPr>
      </w:pPr>
    </w:p>
    <w:p w14:paraId="2A06D8E9" w14:textId="4AFA8AA3" w:rsidR="00CB763B" w:rsidRDefault="00CB763B" w:rsidP="000C07D2">
      <w:pPr>
        <w:tabs>
          <w:tab w:val="left" w:pos="1530"/>
        </w:tabs>
        <w:spacing w:line="480" w:lineRule="auto"/>
        <w:rPr>
          <w:rFonts w:ascii="Arial" w:eastAsia="Arial" w:hAnsi="Arial" w:cs="Arial"/>
          <w:b/>
          <w:color w:val="000000" w:themeColor="text1"/>
          <w:sz w:val="24"/>
          <w:szCs w:val="24"/>
        </w:rPr>
      </w:pPr>
    </w:p>
    <w:p w14:paraId="08A5763F" w14:textId="77777777" w:rsidR="00807892" w:rsidRDefault="00807892" w:rsidP="000C07D2">
      <w:pPr>
        <w:tabs>
          <w:tab w:val="left" w:pos="1530"/>
        </w:tabs>
        <w:spacing w:line="480" w:lineRule="auto"/>
        <w:rPr>
          <w:rFonts w:ascii="Arial" w:eastAsia="Arial" w:hAnsi="Arial" w:cs="Arial"/>
          <w:b/>
          <w:color w:val="000000" w:themeColor="text1"/>
          <w:sz w:val="24"/>
          <w:szCs w:val="24"/>
        </w:rPr>
      </w:pPr>
    </w:p>
    <w:p w14:paraId="5B005106" w14:textId="1C1FFB50"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lastRenderedPageBreak/>
        <w:t xml:space="preserve">Demand By Type </w:t>
      </w:r>
    </w:p>
    <w:p w14:paraId="36314153" w14:textId="1C575AC6"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Type, By Volume</w:t>
      </w:r>
      <w:r>
        <w:rPr>
          <w:rFonts w:ascii="Arial" w:hAnsi="Arial" w:cs="Arial"/>
          <w:b/>
          <w:bCs/>
          <w:sz w:val="24"/>
          <w:szCs w:val="24"/>
        </w:rPr>
        <w:t xml:space="preserve"> (000’ Tonnes) (%)</w:t>
      </w:r>
      <w:r w:rsidRPr="0061645E">
        <w:rPr>
          <w:rFonts w:ascii="Arial" w:hAnsi="Arial" w:cs="Arial"/>
          <w:b/>
          <w:bCs/>
          <w:sz w:val="24"/>
          <w:szCs w:val="24"/>
        </w:rPr>
        <w:t xml:space="preserve">, </w:t>
      </w:r>
      <w:r w:rsidR="001B2EAE">
        <w:rPr>
          <w:rFonts w:ascii="Arial" w:hAnsi="Arial" w:cs="Arial"/>
          <w:b/>
          <w:bCs/>
          <w:sz w:val="24"/>
          <w:szCs w:val="24"/>
        </w:rPr>
        <w:t xml:space="preserve">FY </w:t>
      </w:r>
      <w:r w:rsidRPr="0061645E">
        <w:rPr>
          <w:rFonts w:ascii="Arial" w:hAnsi="Arial" w:cs="Arial"/>
          <w:b/>
          <w:bCs/>
          <w:sz w:val="24"/>
          <w:szCs w:val="24"/>
        </w:rPr>
        <w:t>201</w:t>
      </w:r>
      <w:r w:rsidR="00CB763B">
        <w:rPr>
          <w:rFonts w:ascii="Arial" w:hAnsi="Arial" w:cs="Arial"/>
          <w:b/>
          <w:bCs/>
          <w:sz w:val="24"/>
          <w:szCs w:val="24"/>
        </w:rPr>
        <w:t>6</w:t>
      </w:r>
      <w:r w:rsidRPr="0061645E">
        <w:rPr>
          <w:rFonts w:ascii="Arial" w:hAnsi="Arial" w:cs="Arial"/>
          <w:b/>
          <w:bCs/>
          <w:sz w:val="24"/>
          <w:szCs w:val="24"/>
        </w:rPr>
        <w:t>–</w:t>
      </w:r>
      <w:r w:rsidR="001B2EAE">
        <w:rPr>
          <w:rFonts w:ascii="Arial" w:hAnsi="Arial" w:cs="Arial"/>
          <w:b/>
          <w:bCs/>
          <w:sz w:val="24"/>
          <w:szCs w:val="24"/>
        </w:rPr>
        <w:t xml:space="preserve"> FY </w:t>
      </w:r>
      <w:r w:rsidRPr="0061645E">
        <w:rPr>
          <w:rFonts w:ascii="Arial" w:hAnsi="Arial" w:cs="Arial"/>
          <w:b/>
          <w:bCs/>
          <w:sz w:val="24"/>
          <w:szCs w:val="24"/>
        </w:rPr>
        <w:t>203</w:t>
      </w:r>
      <w:r w:rsidR="00CB763B">
        <w:rPr>
          <w:rFonts w:ascii="Arial" w:hAnsi="Arial" w:cs="Arial"/>
          <w:b/>
          <w:bCs/>
          <w:sz w:val="24"/>
          <w:szCs w:val="24"/>
        </w:rPr>
        <w:t>1</w:t>
      </w:r>
      <w:r w:rsidRPr="0061645E">
        <w:rPr>
          <w:rFonts w:ascii="Arial" w:hAnsi="Arial" w:cs="Arial"/>
          <w:b/>
          <w:bCs/>
          <w:sz w:val="24"/>
          <w:szCs w:val="24"/>
        </w:rPr>
        <w:t>F</w:t>
      </w:r>
    </w:p>
    <w:p w14:paraId="1AA3E772" w14:textId="2141DC90" w:rsidR="000C07D2" w:rsidRDefault="000C07D2" w:rsidP="000C07D2">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2798976" behindDoc="0" locked="0" layoutInCell="1" allowOverlap="1" wp14:anchorId="3FEDA1B5" wp14:editId="3E935C3B">
                <wp:simplePos x="0" y="0"/>
                <wp:positionH relativeFrom="margin">
                  <wp:align>right</wp:align>
                </wp:positionH>
                <wp:positionV relativeFrom="paragraph">
                  <wp:posOffset>2847975</wp:posOffset>
                </wp:positionV>
                <wp:extent cx="3800475" cy="466725"/>
                <wp:effectExtent l="0" t="0" r="0" b="0"/>
                <wp:wrapNone/>
                <wp:docPr id="1279" name="TextBox 22"/>
                <wp:cNvGraphicFramePr/>
                <a:graphic xmlns:a="http://schemas.openxmlformats.org/drawingml/2006/main">
                  <a:graphicData uri="http://schemas.microsoft.com/office/word/2010/wordprocessingShape">
                    <wps:wsp>
                      <wps:cNvSpPr txBox="1"/>
                      <wps:spPr>
                        <a:xfrm>
                          <a:off x="0" y="0"/>
                          <a:ext cx="3800475" cy="466725"/>
                        </a:xfrm>
                        <a:prstGeom prst="rect">
                          <a:avLst/>
                        </a:prstGeom>
                        <a:noFill/>
                      </wps:spPr>
                      <wps:txbx>
                        <w:txbxContent>
                          <w:p w14:paraId="6B087D73" w14:textId="77777777" w:rsidR="004D08D3" w:rsidRPr="00CE35EB" w:rsidRDefault="004D08D3"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58E64B82"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6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FC1A821" w14:textId="3693A323" w:rsidR="004D08D3" w:rsidRPr="00CE35EB" w:rsidRDefault="004D08D3" w:rsidP="002E600D">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EDA1B5" id="_x0000_s1150" type="#_x0000_t202" style="position:absolute;left:0;text-align:left;margin-left:248.05pt;margin-top:224.25pt;width:299.25pt;height:36.75pt;z-index:252798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" filled="f" stroked="f">
                <v:textbox>
                  <w:txbxContent>
                    <w:p w14:paraId="6B087D73" w14:textId="77777777" w:rsidR="004D08D3" w:rsidRPr="00CE35EB" w:rsidRDefault="004D08D3"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58E64B82"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4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FC1A821" w14:textId="3693A323" w:rsidR="004D08D3" w:rsidRPr="00CE35EB" w:rsidRDefault="004D08D3" w:rsidP="002E600D">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2B5730">
        <w:rPr>
          <w:noProof/>
          <w:color w:val="000000" w:themeColor="text1"/>
        </w:rPr>
        <w:drawing>
          <wp:inline distT="0" distB="0" distL="0" distR="0" wp14:anchorId="267A2921" wp14:editId="05BF38D6">
            <wp:extent cx="6457950" cy="3123211"/>
            <wp:effectExtent l="0" t="0" r="0" b="1270"/>
            <wp:docPr id="2177" name="Chart 2177">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bl>
      <w:tblPr>
        <w:tblW w:w="10006" w:type="dxa"/>
        <w:tblLook w:val="04A0" w:firstRow="1" w:lastRow="0" w:firstColumn="1" w:lastColumn="0" w:noHBand="0" w:noVBand="1"/>
      </w:tblPr>
      <w:tblGrid>
        <w:gridCol w:w="2672"/>
        <w:gridCol w:w="729"/>
        <w:gridCol w:w="729"/>
        <w:gridCol w:w="729"/>
        <w:gridCol w:w="729"/>
        <w:gridCol w:w="729"/>
        <w:gridCol w:w="729"/>
        <w:gridCol w:w="729"/>
        <w:gridCol w:w="797"/>
        <w:gridCol w:w="789"/>
        <w:gridCol w:w="789"/>
      </w:tblGrid>
      <w:tr w:rsidR="00AC3C2D" w:rsidRPr="00AC3C2D" w14:paraId="7C2F0551" w14:textId="77777777" w:rsidTr="00AC3C2D">
        <w:trPr>
          <w:trHeight w:val="467"/>
        </w:trPr>
        <w:tc>
          <w:tcPr>
            <w:tcW w:w="268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6AEEB26"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 xml:space="preserve">Demand by Type </w:t>
            </w:r>
          </w:p>
        </w:tc>
        <w:tc>
          <w:tcPr>
            <w:tcW w:w="732" w:type="dxa"/>
            <w:tcBorders>
              <w:top w:val="single" w:sz="8" w:space="0" w:color="auto"/>
              <w:left w:val="nil"/>
              <w:bottom w:val="single" w:sz="8" w:space="0" w:color="auto"/>
              <w:right w:val="single" w:sz="8" w:space="0" w:color="auto"/>
            </w:tcBorders>
            <w:shd w:val="clear" w:color="000000" w:fill="C00000"/>
            <w:noWrap/>
            <w:vAlign w:val="center"/>
            <w:hideMark/>
          </w:tcPr>
          <w:p w14:paraId="0F7FE4CD"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FY2016</w:t>
            </w:r>
          </w:p>
        </w:tc>
        <w:tc>
          <w:tcPr>
            <w:tcW w:w="732" w:type="dxa"/>
            <w:tcBorders>
              <w:top w:val="single" w:sz="8" w:space="0" w:color="auto"/>
              <w:left w:val="nil"/>
              <w:bottom w:val="single" w:sz="8" w:space="0" w:color="auto"/>
              <w:right w:val="single" w:sz="8" w:space="0" w:color="auto"/>
            </w:tcBorders>
            <w:shd w:val="clear" w:color="000000" w:fill="C00000"/>
            <w:noWrap/>
            <w:vAlign w:val="center"/>
            <w:hideMark/>
          </w:tcPr>
          <w:p w14:paraId="387957B4"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FY2017</w:t>
            </w:r>
          </w:p>
        </w:tc>
        <w:tc>
          <w:tcPr>
            <w:tcW w:w="732" w:type="dxa"/>
            <w:tcBorders>
              <w:top w:val="single" w:sz="8" w:space="0" w:color="auto"/>
              <w:left w:val="nil"/>
              <w:bottom w:val="single" w:sz="8" w:space="0" w:color="auto"/>
              <w:right w:val="single" w:sz="8" w:space="0" w:color="auto"/>
            </w:tcBorders>
            <w:shd w:val="clear" w:color="000000" w:fill="C00000"/>
            <w:noWrap/>
            <w:vAlign w:val="center"/>
            <w:hideMark/>
          </w:tcPr>
          <w:p w14:paraId="222655F4"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FY2018</w:t>
            </w:r>
          </w:p>
        </w:tc>
        <w:tc>
          <w:tcPr>
            <w:tcW w:w="732" w:type="dxa"/>
            <w:tcBorders>
              <w:top w:val="single" w:sz="8" w:space="0" w:color="auto"/>
              <w:left w:val="nil"/>
              <w:bottom w:val="single" w:sz="8" w:space="0" w:color="auto"/>
              <w:right w:val="single" w:sz="8" w:space="0" w:color="auto"/>
            </w:tcBorders>
            <w:shd w:val="clear" w:color="000000" w:fill="C00000"/>
            <w:noWrap/>
            <w:vAlign w:val="center"/>
            <w:hideMark/>
          </w:tcPr>
          <w:p w14:paraId="33BC4902"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FY2019</w:t>
            </w:r>
          </w:p>
        </w:tc>
        <w:tc>
          <w:tcPr>
            <w:tcW w:w="732" w:type="dxa"/>
            <w:tcBorders>
              <w:top w:val="single" w:sz="8" w:space="0" w:color="auto"/>
              <w:left w:val="nil"/>
              <w:bottom w:val="single" w:sz="8" w:space="0" w:color="auto"/>
              <w:right w:val="single" w:sz="8" w:space="0" w:color="auto"/>
            </w:tcBorders>
            <w:shd w:val="clear" w:color="000000" w:fill="C00000"/>
            <w:noWrap/>
            <w:vAlign w:val="center"/>
            <w:hideMark/>
          </w:tcPr>
          <w:p w14:paraId="5949A39F"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FY2020</w:t>
            </w:r>
          </w:p>
        </w:tc>
        <w:tc>
          <w:tcPr>
            <w:tcW w:w="732" w:type="dxa"/>
            <w:tcBorders>
              <w:top w:val="single" w:sz="8" w:space="0" w:color="auto"/>
              <w:left w:val="nil"/>
              <w:bottom w:val="single" w:sz="8" w:space="0" w:color="auto"/>
              <w:right w:val="single" w:sz="8" w:space="0" w:color="auto"/>
            </w:tcBorders>
            <w:shd w:val="clear" w:color="000000" w:fill="C00000"/>
            <w:noWrap/>
            <w:vAlign w:val="center"/>
            <w:hideMark/>
          </w:tcPr>
          <w:p w14:paraId="7916F90E"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FY2021</w:t>
            </w:r>
          </w:p>
        </w:tc>
        <w:tc>
          <w:tcPr>
            <w:tcW w:w="732" w:type="dxa"/>
            <w:tcBorders>
              <w:top w:val="single" w:sz="8" w:space="0" w:color="auto"/>
              <w:left w:val="nil"/>
              <w:bottom w:val="single" w:sz="8" w:space="0" w:color="auto"/>
              <w:right w:val="single" w:sz="8" w:space="0" w:color="auto"/>
            </w:tcBorders>
            <w:shd w:val="clear" w:color="000000" w:fill="C00000"/>
            <w:noWrap/>
            <w:vAlign w:val="center"/>
            <w:hideMark/>
          </w:tcPr>
          <w:p w14:paraId="015D7651"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FY2022</w:t>
            </w:r>
          </w:p>
        </w:tc>
        <w:tc>
          <w:tcPr>
            <w:tcW w:w="732" w:type="dxa"/>
            <w:tcBorders>
              <w:top w:val="single" w:sz="8" w:space="0" w:color="auto"/>
              <w:left w:val="nil"/>
              <w:bottom w:val="single" w:sz="8" w:space="0" w:color="auto"/>
              <w:right w:val="single" w:sz="8" w:space="0" w:color="auto"/>
            </w:tcBorders>
            <w:shd w:val="clear" w:color="000000" w:fill="C00000"/>
            <w:noWrap/>
            <w:vAlign w:val="center"/>
            <w:hideMark/>
          </w:tcPr>
          <w:p w14:paraId="7990A803"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FY2023E</w:t>
            </w:r>
          </w:p>
        </w:tc>
        <w:tc>
          <w:tcPr>
            <w:tcW w:w="732" w:type="dxa"/>
            <w:tcBorders>
              <w:top w:val="single" w:sz="8" w:space="0" w:color="auto"/>
              <w:left w:val="nil"/>
              <w:bottom w:val="single" w:sz="8" w:space="0" w:color="auto"/>
              <w:right w:val="single" w:sz="8" w:space="0" w:color="auto"/>
            </w:tcBorders>
            <w:shd w:val="clear" w:color="000000" w:fill="C00000"/>
            <w:noWrap/>
            <w:vAlign w:val="center"/>
            <w:hideMark/>
          </w:tcPr>
          <w:p w14:paraId="3D8A69D6"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FY2025F</w:t>
            </w:r>
          </w:p>
        </w:tc>
        <w:tc>
          <w:tcPr>
            <w:tcW w:w="732" w:type="dxa"/>
            <w:tcBorders>
              <w:top w:val="single" w:sz="8" w:space="0" w:color="auto"/>
              <w:left w:val="nil"/>
              <w:bottom w:val="single" w:sz="8" w:space="0" w:color="auto"/>
              <w:right w:val="single" w:sz="8" w:space="0" w:color="auto"/>
            </w:tcBorders>
            <w:shd w:val="clear" w:color="000000" w:fill="C00000"/>
            <w:vAlign w:val="center"/>
            <w:hideMark/>
          </w:tcPr>
          <w:p w14:paraId="020B0798" w14:textId="77777777" w:rsidR="00AC3C2D" w:rsidRPr="00AC3C2D" w:rsidRDefault="00AC3C2D" w:rsidP="00AC3C2D">
            <w:pPr>
              <w:spacing w:after="0" w:line="240" w:lineRule="auto"/>
              <w:jc w:val="center"/>
              <w:rPr>
                <w:rFonts w:ascii="Arial" w:eastAsia="Times New Roman" w:hAnsi="Arial" w:cs="Arial"/>
                <w:b/>
                <w:bCs/>
                <w:color w:val="FFFFFF"/>
                <w:sz w:val="14"/>
                <w:szCs w:val="14"/>
                <w:lang w:eastAsia="en-IN"/>
              </w:rPr>
            </w:pPr>
            <w:r w:rsidRPr="00AC3C2D">
              <w:rPr>
                <w:rFonts w:ascii="Arial" w:eastAsia="Times New Roman" w:hAnsi="Arial" w:cs="Arial"/>
                <w:b/>
                <w:bCs/>
                <w:color w:val="FFFFFF"/>
                <w:sz w:val="14"/>
                <w:szCs w:val="14"/>
                <w:lang w:val="en-US" w:eastAsia="en-IN"/>
              </w:rPr>
              <w:t>FY2031F</w:t>
            </w:r>
          </w:p>
        </w:tc>
      </w:tr>
      <w:tr w:rsidR="00AC3C2D" w:rsidRPr="00AC3C2D" w14:paraId="2D5F49C2" w14:textId="77777777" w:rsidTr="00AC3C2D">
        <w:trPr>
          <w:trHeight w:val="467"/>
        </w:trPr>
        <w:tc>
          <w:tcPr>
            <w:tcW w:w="2686" w:type="dxa"/>
            <w:tcBorders>
              <w:top w:val="nil"/>
              <w:left w:val="single" w:sz="8" w:space="0" w:color="auto"/>
              <w:bottom w:val="single" w:sz="8" w:space="0" w:color="auto"/>
              <w:right w:val="single" w:sz="8" w:space="0" w:color="auto"/>
            </w:tcBorders>
            <w:shd w:val="clear" w:color="000000" w:fill="FFFFFF"/>
            <w:noWrap/>
            <w:vAlign w:val="center"/>
            <w:hideMark/>
          </w:tcPr>
          <w:p w14:paraId="32EBEFFC" w14:textId="77777777" w:rsidR="00AC3C2D" w:rsidRPr="00AC3C2D" w:rsidRDefault="00AC3C2D" w:rsidP="00AC3C2D">
            <w:pPr>
              <w:spacing w:after="0" w:line="240" w:lineRule="auto"/>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Bisphenol-A, F, S vinyl ester resin*</w:t>
            </w:r>
          </w:p>
        </w:tc>
        <w:tc>
          <w:tcPr>
            <w:tcW w:w="732" w:type="dxa"/>
            <w:tcBorders>
              <w:top w:val="nil"/>
              <w:left w:val="nil"/>
              <w:bottom w:val="single" w:sz="8" w:space="0" w:color="auto"/>
              <w:right w:val="single" w:sz="8" w:space="0" w:color="auto"/>
            </w:tcBorders>
            <w:shd w:val="clear" w:color="000000" w:fill="FFFFFF"/>
            <w:noWrap/>
            <w:vAlign w:val="center"/>
            <w:hideMark/>
          </w:tcPr>
          <w:p w14:paraId="2062752F"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4.7</w:t>
            </w:r>
          </w:p>
        </w:tc>
        <w:tc>
          <w:tcPr>
            <w:tcW w:w="732" w:type="dxa"/>
            <w:tcBorders>
              <w:top w:val="nil"/>
              <w:left w:val="nil"/>
              <w:bottom w:val="single" w:sz="8" w:space="0" w:color="auto"/>
              <w:right w:val="single" w:sz="8" w:space="0" w:color="auto"/>
            </w:tcBorders>
            <w:shd w:val="clear" w:color="000000" w:fill="FFFFFF"/>
            <w:noWrap/>
            <w:vAlign w:val="center"/>
            <w:hideMark/>
          </w:tcPr>
          <w:p w14:paraId="7C364F5B"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5.0</w:t>
            </w:r>
          </w:p>
        </w:tc>
        <w:tc>
          <w:tcPr>
            <w:tcW w:w="732" w:type="dxa"/>
            <w:tcBorders>
              <w:top w:val="nil"/>
              <w:left w:val="nil"/>
              <w:bottom w:val="single" w:sz="8" w:space="0" w:color="auto"/>
              <w:right w:val="single" w:sz="8" w:space="0" w:color="auto"/>
            </w:tcBorders>
            <w:shd w:val="clear" w:color="000000" w:fill="FFFFFF"/>
            <w:noWrap/>
            <w:vAlign w:val="center"/>
            <w:hideMark/>
          </w:tcPr>
          <w:p w14:paraId="4A8F5A9B"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5.4</w:t>
            </w:r>
          </w:p>
        </w:tc>
        <w:tc>
          <w:tcPr>
            <w:tcW w:w="732" w:type="dxa"/>
            <w:tcBorders>
              <w:top w:val="nil"/>
              <w:left w:val="nil"/>
              <w:bottom w:val="single" w:sz="8" w:space="0" w:color="auto"/>
              <w:right w:val="single" w:sz="8" w:space="0" w:color="auto"/>
            </w:tcBorders>
            <w:shd w:val="clear" w:color="000000" w:fill="FFFFFF"/>
            <w:noWrap/>
            <w:vAlign w:val="center"/>
            <w:hideMark/>
          </w:tcPr>
          <w:p w14:paraId="7893D295"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5.7</w:t>
            </w:r>
          </w:p>
        </w:tc>
        <w:tc>
          <w:tcPr>
            <w:tcW w:w="732" w:type="dxa"/>
            <w:tcBorders>
              <w:top w:val="nil"/>
              <w:left w:val="nil"/>
              <w:bottom w:val="single" w:sz="8" w:space="0" w:color="auto"/>
              <w:right w:val="single" w:sz="8" w:space="0" w:color="auto"/>
            </w:tcBorders>
            <w:shd w:val="clear" w:color="000000" w:fill="FFFFFF"/>
            <w:noWrap/>
            <w:vAlign w:val="center"/>
            <w:hideMark/>
          </w:tcPr>
          <w:p w14:paraId="5A029C02"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6.1</w:t>
            </w:r>
          </w:p>
        </w:tc>
        <w:tc>
          <w:tcPr>
            <w:tcW w:w="732" w:type="dxa"/>
            <w:tcBorders>
              <w:top w:val="nil"/>
              <w:left w:val="nil"/>
              <w:bottom w:val="single" w:sz="8" w:space="0" w:color="auto"/>
              <w:right w:val="single" w:sz="8" w:space="0" w:color="auto"/>
            </w:tcBorders>
            <w:shd w:val="clear" w:color="000000" w:fill="FFFFFF"/>
            <w:noWrap/>
            <w:vAlign w:val="center"/>
            <w:hideMark/>
          </w:tcPr>
          <w:p w14:paraId="3127D890"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5.1</w:t>
            </w:r>
          </w:p>
        </w:tc>
        <w:tc>
          <w:tcPr>
            <w:tcW w:w="732" w:type="dxa"/>
            <w:tcBorders>
              <w:top w:val="nil"/>
              <w:left w:val="nil"/>
              <w:bottom w:val="single" w:sz="8" w:space="0" w:color="auto"/>
              <w:right w:val="single" w:sz="8" w:space="0" w:color="auto"/>
            </w:tcBorders>
            <w:shd w:val="clear" w:color="000000" w:fill="FFFFFF"/>
            <w:noWrap/>
            <w:vAlign w:val="center"/>
            <w:hideMark/>
          </w:tcPr>
          <w:p w14:paraId="60ABCC00"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5.9</w:t>
            </w:r>
          </w:p>
        </w:tc>
        <w:tc>
          <w:tcPr>
            <w:tcW w:w="732" w:type="dxa"/>
            <w:tcBorders>
              <w:top w:val="nil"/>
              <w:left w:val="nil"/>
              <w:bottom w:val="single" w:sz="8" w:space="0" w:color="auto"/>
              <w:right w:val="single" w:sz="8" w:space="0" w:color="auto"/>
            </w:tcBorders>
            <w:shd w:val="clear" w:color="000000" w:fill="FFFFFF"/>
            <w:noWrap/>
            <w:vAlign w:val="center"/>
            <w:hideMark/>
          </w:tcPr>
          <w:p w14:paraId="39BE04FA"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6.6</w:t>
            </w:r>
          </w:p>
        </w:tc>
        <w:tc>
          <w:tcPr>
            <w:tcW w:w="732" w:type="dxa"/>
            <w:tcBorders>
              <w:top w:val="nil"/>
              <w:left w:val="nil"/>
              <w:bottom w:val="single" w:sz="8" w:space="0" w:color="auto"/>
              <w:right w:val="single" w:sz="8" w:space="0" w:color="auto"/>
            </w:tcBorders>
            <w:shd w:val="clear" w:color="000000" w:fill="FFFFFF"/>
            <w:noWrap/>
            <w:vAlign w:val="center"/>
            <w:hideMark/>
          </w:tcPr>
          <w:p w14:paraId="49D1B0A7"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8.2</w:t>
            </w:r>
          </w:p>
        </w:tc>
        <w:tc>
          <w:tcPr>
            <w:tcW w:w="732" w:type="dxa"/>
            <w:tcBorders>
              <w:top w:val="nil"/>
              <w:left w:val="nil"/>
              <w:bottom w:val="single" w:sz="8" w:space="0" w:color="auto"/>
              <w:right w:val="single" w:sz="8" w:space="0" w:color="auto"/>
            </w:tcBorders>
            <w:shd w:val="clear" w:color="000000" w:fill="FFFFFF"/>
            <w:vAlign w:val="center"/>
            <w:hideMark/>
          </w:tcPr>
          <w:p w14:paraId="0C72DB9A"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16.3</w:t>
            </w:r>
          </w:p>
        </w:tc>
      </w:tr>
      <w:tr w:rsidR="00AC3C2D" w:rsidRPr="00AC3C2D" w14:paraId="2A914DF3" w14:textId="77777777" w:rsidTr="00AC3C2D">
        <w:trPr>
          <w:trHeight w:val="467"/>
        </w:trPr>
        <w:tc>
          <w:tcPr>
            <w:tcW w:w="2686" w:type="dxa"/>
            <w:tcBorders>
              <w:top w:val="nil"/>
              <w:left w:val="single" w:sz="8" w:space="0" w:color="auto"/>
              <w:bottom w:val="single" w:sz="8" w:space="0" w:color="auto"/>
              <w:right w:val="single" w:sz="8" w:space="0" w:color="auto"/>
            </w:tcBorders>
            <w:shd w:val="clear" w:color="000000" w:fill="FFFFFF"/>
            <w:noWrap/>
            <w:vAlign w:val="center"/>
            <w:hideMark/>
          </w:tcPr>
          <w:p w14:paraId="3B9D74C3" w14:textId="77777777" w:rsidR="00AC3C2D" w:rsidRPr="00AC3C2D" w:rsidRDefault="00AC3C2D" w:rsidP="00AC3C2D">
            <w:pPr>
              <w:spacing w:after="0" w:line="240" w:lineRule="auto"/>
              <w:rPr>
                <w:rFonts w:ascii="Arial" w:eastAsia="Times New Roman" w:hAnsi="Arial" w:cs="Arial"/>
                <w:color w:val="000000"/>
                <w:sz w:val="14"/>
                <w:szCs w:val="14"/>
                <w:lang w:eastAsia="en-IN"/>
              </w:rPr>
            </w:pPr>
            <w:proofErr w:type="spellStart"/>
            <w:r w:rsidRPr="00AC3C2D">
              <w:rPr>
                <w:rFonts w:ascii="Arial" w:eastAsia="Times New Roman" w:hAnsi="Arial" w:cs="Arial"/>
                <w:color w:val="000000"/>
                <w:sz w:val="14"/>
                <w:szCs w:val="14"/>
                <w:lang w:eastAsia="en-IN"/>
              </w:rPr>
              <w:t>Novolac</w:t>
            </w:r>
            <w:proofErr w:type="spellEnd"/>
            <w:r w:rsidRPr="00AC3C2D">
              <w:rPr>
                <w:rFonts w:ascii="Arial" w:eastAsia="Times New Roman" w:hAnsi="Arial" w:cs="Arial"/>
                <w:color w:val="000000"/>
                <w:sz w:val="14"/>
                <w:szCs w:val="14"/>
                <w:lang w:eastAsia="en-IN"/>
              </w:rPr>
              <w:t xml:space="preserve"> vinyl ester resin</w:t>
            </w:r>
          </w:p>
        </w:tc>
        <w:tc>
          <w:tcPr>
            <w:tcW w:w="732" w:type="dxa"/>
            <w:tcBorders>
              <w:top w:val="nil"/>
              <w:left w:val="nil"/>
              <w:bottom w:val="single" w:sz="8" w:space="0" w:color="auto"/>
              <w:right w:val="single" w:sz="8" w:space="0" w:color="auto"/>
            </w:tcBorders>
            <w:shd w:val="clear" w:color="000000" w:fill="FFFFFF"/>
            <w:noWrap/>
            <w:vAlign w:val="center"/>
            <w:hideMark/>
          </w:tcPr>
          <w:p w14:paraId="22953C27"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2.7</w:t>
            </w:r>
          </w:p>
        </w:tc>
        <w:tc>
          <w:tcPr>
            <w:tcW w:w="732" w:type="dxa"/>
            <w:tcBorders>
              <w:top w:val="nil"/>
              <w:left w:val="nil"/>
              <w:bottom w:val="single" w:sz="8" w:space="0" w:color="auto"/>
              <w:right w:val="single" w:sz="8" w:space="0" w:color="auto"/>
            </w:tcBorders>
            <w:shd w:val="clear" w:color="000000" w:fill="FFFFFF"/>
            <w:noWrap/>
            <w:vAlign w:val="center"/>
            <w:hideMark/>
          </w:tcPr>
          <w:p w14:paraId="52315971"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2.9</w:t>
            </w:r>
          </w:p>
        </w:tc>
        <w:tc>
          <w:tcPr>
            <w:tcW w:w="732" w:type="dxa"/>
            <w:tcBorders>
              <w:top w:val="nil"/>
              <w:left w:val="nil"/>
              <w:bottom w:val="single" w:sz="8" w:space="0" w:color="auto"/>
              <w:right w:val="single" w:sz="8" w:space="0" w:color="auto"/>
            </w:tcBorders>
            <w:shd w:val="clear" w:color="000000" w:fill="FFFFFF"/>
            <w:noWrap/>
            <w:vAlign w:val="center"/>
            <w:hideMark/>
          </w:tcPr>
          <w:p w14:paraId="4A412382"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3.1</w:t>
            </w:r>
          </w:p>
        </w:tc>
        <w:tc>
          <w:tcPr>
            <w:tcW w:w="732" w:type="dxa"/>
            <w:tcBorders>
              <w:top w:val="nil"/>
              <w:left w:val="nil"/>
              <w:bottom w:val="single" w:sz="8" w:space="0" w:color="auto"/>
              <w:right w:val="single" w:sz="8" w:space="0" w:color="auto"/>
            </w:tcBorders>
            <w:shd w:val="clear" w:color="000000" w:fill="FFFFFF"/>
            <w:noWrap/>
            <w:vAlign w:val="center"/>
            <w:hideMark/>
          </w:tcPr>
          <w:p w14:paraId="3FFC1BCD"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3.3</w:t>
            </w:r>
          </w:p>
        </w:tc>
        <w:tc>
          <w:tcPr>
            <w:tcW w:w="732" w:type="dxa"/>
            <w:tcBorders>
              <w:top w:val="nil"/>
              <w:left w:val="nil"/>
              <w:bottom w:val="single" w:sz="8" w:space="0" w:color="auto"/>
              <w:right w:val="single" w:sz="8" w:space="0" w:color="auto"/>
            </w:tcBorders>
            <w:shd w:val="clear" w:color="000000" w:fill="FFFFFF"/>
            <w:noWrap/>
            <w:vAlign w:val="center"/>
            <w:hideMark/>
          </w:tcPr>
          <w:p w14:paraId="45C35EB0"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3.6</w:t>
            </w:r>
          </w:p>
        </w:tc>
        <w:tc>
          <w:tcPr>
            <w:tcW w:w="732" w:type="dxa"/>
            <w:tcBorders>
              <w:top w:val="nil"/>
              <w:left w:val="nil"/>
              <w:bottom w:val="single" w:sz="8" w:space="0" w:color="auto"/>
              <w:right w:val="single" w:sz="8" w:space="0" w:color="auto"/>
            </w:tcBorders>
            <w:shd w:val="clear" w:color="000000" w:fill="FFFFFF"/>
            <w:noWrap/>
            <w:vAlign w:val="center"/>
            <w:hideMark/>
          </w:tcPr>
          <w:p w14:paraId="73147042"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3.0</w:t>
            </w:r>
          </w:p>
        </w:tc>
        <w:tc>
          <w:tcPr>
            <w:tcW w:w="732" w:type="dxa"/>
            <w:tcBorders>
              <w:top w:val="nil"/>
              <w:left w:val="nil"/>
              <w:bottom w:val="single" w:sz="8" w:space="0" w:color="auto"/>
              <w:right w:val="single" w:sz="8" w:space="0" w:color="auto"/>
            </w:tcBorders>
            <w:shd w:val="clear" w:color="000000" w:fill="FFFFFF"/>
            <w:noWrap/>
            <w:vAlign w:val="center"/>
            <w:hideMark/>
          </w:tcPr>
          <w:p w14:paraId="72238A83"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3.5</w:t>
            </w:r>
          </w:p>
        </w:tc>
        <w:tc>
          <w:tcPr>
            <w:tcW w:w="732" w:type="dxa"/>
            <w:tcBorders>
              <w:top w:val="nil"/>
              <w:left w:val="nil"/>
              <w:bottom w:val="single" w:sz="8" w:space="0" w:color="auto"/>
              <w:right w:val="single" w:sz="8" w:space="0" w:color="auto"/>
            </w:tcBorders>
            <w:shd w:val="clear" w:color="000000" w:fill="FFFFFF"/>
            <w:noWrap/>
            <w:vAlign w:val="center"/>
            <w:hideMark/>
          </w:tcPr>
          <w:p w14:paraId="5885AB37"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3.9</w:t>
            </w:r>
          </w:p>
        </w:tc>
        <w:tc>
          <w:tcPr>
            <w:tcW w:w="732" w:type="dxa"/>
            <w:tcBorders>
              <w:top w:val="nil"/>
              <w:left w:val="nil"/>
              <w:bottom w:val="single" w:sz="8" w:space="0" w:color="auto"/>
              <w:right w:val="single" w:sz="8" w:space="0" w:color="auto"/>
            </w:tcBorders>
            <w:shd w:val="clear" w:color="000000" w:fill="FFFFFF"/>
            <w:noWrap/>
            <w:vAlign w:val="center"/>
            <w:hideMark/>
          </w:tcPr>
          <w:p w14:paraId="1B063EEA"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4.8</w:t>
            </w:r>
          </w:p>
        </w:tc>
        <w:tc>
          <w:tcPr>
            <w:tcW w:w="732" w:type="dxa"/>
            <w:tcBorders>
              <w:top w:val="nil"/>
              <w:left w:val="nil"/>
              <w:bottom w:val="single" w:sz="8" w:space="0" w:color="auto"/>
              <w:right w:val="single" w:sz="8" w:space="0" w:color="auto"/>
            </w:tcBorders>
            <w:shd w:val="clear" w:color="000000" w:fill="FFFFFF"/>
            <w:vAlign w:val="center"/>
            <w:hideMark/>
          </w:tcPr>
          <w:p w14:paraId="59A859FE"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9.6</w:t>
            </w:r>
          </w:p>
        </w:tc>
      </w:tr>
      <w:tr w:rsidR="00AC3C2D" w:rsidRPr="00AC3C2D" w14:paraId="6B3A1E31" w14:textId="77777777" w:rsidTr="00AC3C2D">
        <w:trPr>
          <w:trHeight w:val="467"/>
        </w:trPr>
        <w:tc>
          <w:tcPr>
            <w:tcW w:w="2686" w:type="dxa"/>
            <w:tcBorders>
              <w:top w:val="nil"/>
              <w:left w:val="single" w:sz="8" w:space="0" w:color="auto"/>
              <w:bottom w:val="single" w:sz="8" w:space="0" w:color="auto"/>
              <w:right w:val="single" w:sz="8" w:space="0" w:color="auto"/>
            </w:tcBorders>
            <w:shd w:val="clear" w:color="000000" w:fill="FFFFFF"/>
            <w:noWrap/>
            <w:vAlign w:val="center"/>
            <w:hideMark/>
          </w:tcPr>
          <w:p w14:paraId="2368339A" w14:textId="77777777" w:rsidR="00AC3C2D" w:rsidRPr="00AC3C2D" w:rsidRDefault="00AC3C2D" w:rsidP="00AC3C2D">
            <w:pPr>
              <w:spacing w:after="0" w:line="240" w:lineRule="auto"/>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Brominated vinyl ester resin</w:t>
            </w:r>
          </w:p>
        </w:tc>
        <w:tc>
          <w:tcPr>
            <w:tcW w:w="732" w:type="dxa"/>
            <w:tcBorders>
              <w:top w:val="nil"/>
              <w:left w:val="nil"/>
              <w:bottom w:val="single" w:sz="8" w:space="0" w:color="auto"/>
              <w:right w:val="single" w:sz="8" w:space="0" w:color="auto"/>
            </w:tcBorders>
            <w:shd w:val="clear" w:color="000000" w:fill="FFFFFF"/>
            <w:noWrap/>
            <w:vAlign w:val="center"/>
            <w:hideMark/>
          </w:tcPr>
          <w:p w14:paraId="6F9069FE"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0.7</w:t>
            </w:r>
          </w:p>
        </w:tc>
        <w:tc>
          <w:tcPr>
            <w:tcW w:w="732" w:type="dxa"/>
            <w:tcBorders>
              <w:top w:val="nil"/>
              <w:left w:val="nil"/>
              <w:bottom w:val="single" w:sz="8" w:space="0" w:color="auto"/>
              <w:right w:val="single" w:sz="8" w:space="0" w:color="auto"/>
            </w:tcBorders>
            <w:shd w:val="clear" w:color="000000" w:fill="FFFFFF"/>
            <w:noWrap/>
            <w:vAlign w:val="center"/>
            <w:hideMark/>
          </w:tcPr>
          <w:p w14:paraId="123F2751"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0.7</w:t>
            </w:r>
          </w:p>
        </w:tc>
        <w:tc>
          <w:tcPr>
            <w:tcW w:w="732" w:type="dxa"/>
            <w:tcBorders>
              <w:top w:val="nil"/>
              <w:left w:val="nil"/>
              <w:bottom w:val="single" w:sz="8" w:space="0" w:color="auto"/>
              <w:right w:val="single" w:sz="8" w:space="0" w:color="auto"/>
            </w:tcBorders>
            <w:shd w:val="clear" w:color="000000" w:fill="FFFFFF"/>
            <w:noWrap/>
            <w:vAlign w:val="center"/>
            <w:hideMark/>
          </w:tcPr>
          <w:p w14:paraId="1BD41396"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0.8</w:t>
            </w:r>
          </w:p>
        </w:tc>
        <w:tc>
          <w:tcPr>
            <w:tcW w:w="732" w:type="dxa"/>
            <w:tcBorders>
              <w:top w:val="nil"/>
              <w:left w:val="nil"/>
              <w:bottom w:val="single" w:sz="8" w:space="0" w:color="auto"/>
              <w:right w:val="single" w:sz="8" w:space="0" w:color="auto"/>
            </w:tcBorders>
            <w:shd w:val="clear" w:color="000000" w:fill="FFFFFF"/>
            <w:noWrap/>
            <w:vAlign w:val="center"/>
            <w:hideMark/>
          </w:tcPr>
          <w:p w14:paraId="32002E12"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0.8</w:t>
            </w:r>
          </w:p>
        </w:tc>
        <w:tc>
          <w:tcPr>
            <w:tcW w:w="732" w:type="dxa"/>
            <w:tcBorders>
              <w:top w:val="nil"/>
              <w:left w:val="nil"/>
              <w:bottom w:val="single" w:sz="8" w:space="0" w:color="auto"/>
              <w:right w:val="single" w:sz="8" w:space="0" w:color="auto"/>
            </w:tcBorders>
            <w:shd w:val="clear" w:color="000000" w:fill="FFFFFF"/>
            <w:noWrap/>
            <w:vAlign w:val="center"/>
            <w:hideMark/>
          </w:tcPr>
          <w:p w14:paraId="4BF43471"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0.9</w:t>
            </w:r>
          </w:p>
        </w:tc>
        <w:tc>
          <w:tcPr>
            <w:tcW w:w="732" w:type="dxa"/>
            <w:tcBorders>
              <w:top w:val="nil"/>
              <w:left w:val="nil"/>
              <w:bottom w:val="single" w:sz="8" w:space="0" w:color="auto"/>
              <w:right w:val="single" w:sz="8" w:space="0" w:color="auto"/>
            </w:tcBorders>
            <w:shd w:val="clear" w:color="000000" w:fill="FFFFFF"/>
            <w:noWrap/>
            <w:vAlign w:val="center"/>
            <w:hideMark/>
          </w:tcPr>
          <w:p w14:paraId="728CACF6"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0.8</w:t>
            </w:r>
          </w:p>
        </w:tc>
        <w:tc>
          <w:tcPr>
            <w:tcW w:w="732" w:type="dxa"/>
            <w:tcBorders>
              <w:top w:val="nil"/>
              <w:left w:val="nil"/>
              <w:bottom w:val="single" w:sz="8" w:space="0" w:color="auto"/>
              <w:right w:val="single" w:sz="8" w:space="0" w:color="auto"/>
            </w:tcBorders>
            <w:shd w:val="clear" w:color="000000" w:fill="FFFFFF"/>
            <w:noWrap/>
            <w:vAlign w:val="center"/>
            <w:hideMark/>
          </w:tcPr>
          <w:p w14:paraId="19D45860"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0.9</w:t>
            </w:r>
          </w:p>
        </w:tc>
        <w:tc>
          <w:tcPr>
            <w:tcW w:w="732" w:type="dxa"/>
            <w:tcBorders>
              <w:top w:val="nil"/>
              <w:left w:val="nil"/>
              <w:bottom w:val="single" w:sz="8" w:space="0" w:color="auto"/>
              <w:right w:val="single" w:sz="8" w:space="0" w:color="auto"/>
            </w:tcBorders>
            <w:shd w:val="clear" w:color="000000" w:fill="FFFFFF"/>
            <w:noWrap/>
            <w:vAlign w:val="center"/>
            <w:hideMark/>
          </w:tcPr>
          <w:p w14:paraId="024F09DC"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1.0</w:t>
            </w:r>
          </w:p>
        </w:tc>
        <w:tc>
          <w:tcPr>
            <w:tcW w:w="732" w:type="dxa"/>
            <w:tcBorders>
              <w:top w:val="nil"/>
              <w:left w:val="nil"/>
              <w:bottom w:val="single" w:sz="8" w:space="0" w:color="auto"/>
              <w:right w:val="single" w:sz="8" w:space="0" w:color="auto"/>
            </w:tcBorders>
            <w:shd w:val="clear" w:color="000000" w:fill="FFFFFF"/>
            <w:noWrap/>
            <w:vAlign w:val="center"/>
            <w:hideMark/>
          </w:tcPr>
          <w:p w14:paraId="2D39EC21"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1.2</w:t>
            </w:r>
          </w:p>
        </w:tc>
        <w:tc>
          <w:tcPr>
            <w:tcW w:w="732" w:type="dxa"/>
            <w:tcBorders>
              <w:top w:val="nil"/>
              <w:left w:val="nil"/>
              <w:bottom w:val="single" w:sz="8" w:space="0" w:color="auto"/>
              <w:right w:val="single" w:sz="8" w:space="0" w:color="auto"/>
            </w:tcBorders>
            <w:shd w:val="clear" w:color="000000" w:fill="FFFFFF"/>
            <w:vAlign w:val="center"/>
            <w:hideMark/>
          </w:tcPr>
          <w:p w14:paraId="2224721A"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2.4</w:t>
            </w:r>
          </w:p>
        </w:tc>
      </w:tr>
      <w:tr w:rsidR="00AC3C2D" w:rsidRPr="00AC3C2D" w14:paraId="0D83596E" w14:textId="77777777" w:rsidTr="00AC3C2D">
        <w:trPr>
          <w:trHeight w:val="467"/>
        </w:trPr>
        <w:tc>
          <w:tcPr>
            <w:tcW w:w="2686" w:type="dxa"/>
            <w:tcBorders>
              <w:top w:val="nil"/>
              <w:left w:val="single" w:sz="8" w:space="0" w:color="auto"/>
              <w:bottom w:val="single" w:sz="8" w:space="0" w:color="auto"/>
              <w:right w:val="single" w:sz="8" w:space="0" w:color="auto"/>
            </w:tcBorders>
            <w:shd w:val="clear" w:color="000000" w:fill="FFFFFF"/>
            <w:noWrap/>
            <w:vAlign w:val="center"/>
            <w:hideMark/>
          </w:tcPr>
          <w:p w14:paraId="2FA53A55" w14:textId="77777777" w:rsidR="00AC3C2D" w:rsidRPr="00AC3C2D" w:rsidRDefault="00AC3C2D" w:rsidP="00AC3C2D">
            <w:pPr>
              <w:spacing w:after="0" w:line="240" w:lineRule="auto"/>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Other chemistry</w:t>
            </w:r>
          </w:p>
        </w:tc>
        <w:tc>
          <w:tcPr>
            <w:tcW w:w="732" w:type="dxa"/>
            <w:tcBorders>
              <w:top w:val="nil"/>
              <w:left w:val="nil"/>
              <w:bottom w:val="single" w:sz="8" w:space="0" w:color="auto"/>
              <w:right w:val="single" w:sz="8" w:space="0" w:color="auto"/>
            </w:tcBorders>
            <w:shd w:val="clear" w:color="000000" w:fill="FFFFFF"/>
            <w:noWrap/>
            <w:vAlign w:val="center"/>
            <w:hideMark/>
          </w:tcPr>
          <w:p w14:paraId="70BBA485"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1.0</w:t>
            </w:r>
          </w:p>
        </w:tc>
        <w:tc>
          <w:tcPr>
            <w:tcW w:w="732" w:type="dxa"/>
            <w:tcBorders>
              <w:top w:val="nil"/>
              <w:left w:val="nil"/>
              <w:bottom w:val="single" w:sz="8" w:space="0" w:color="auto"/>
              <w:right w:val="single" w:sz="8" w:space="0" w:color="auto"/>
            </w:tcBorders>
            <w:shd w:val="clear" w:color="000000" w:fill="FFFFFF"/>
            <w:noWrap/>
            <w:vAlign w:val="center"/>
            <w:hideMark/>
          </w:tcPr>
          <w:p w14:paraId="69A373C1"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1.0</w:t>
            </w:r>
          </w:p>
        </w:tc>
        <w:tc>
          <w:tcPr>
            <w:tcW w:w="732" w:type="dxa"/>
            <w:tcBorders>
              <w:top w:val="nil"/>
              <w:left w:val="nil"/>
              <w:bottom w:val="single" w:sz="8" w:space="0" w:color="auto"/>
              <w:right w:val="single" w:sz="8" w:space="0" w:color="auto"/>
            </w:tcBorders>
            <w:shd w:val="clear" w:color="000000" w:fill="FFFFFF"/>
            <w:noWrap/>
            <w:vAlign w:val="center"/>
            <w:hideMark/>
          </w:tcPr>
          <w:p w14:paraId="3E9CB39E"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1.1</w:t>
            </w:r>
          </w:p>
        </w:tc>
        <w:tc>
          <w:tcPr>
            <w:tcW w:w="732" w:type="dxa"/>
            <w:tcBorders>
              <w:top w:val="nil"/>
              <w:left w:val="nil"/>
              <w:bottom w:val="single" w:sz="8" w:space="0" w:color="auto"/>
              <w:right w:val="single" w:sz="8" w:space="0" w:color="auto"/>
            </w:tcBorders>
            <w:shd w:val="clear" w:color="000000" w:fill="FFFFFF"/>
            <w:noWrap/>
            <w:vAlign w:val="center"/>
            <w:hideMark/>
          </w:tcPr>
          <w:p w14:paraId="1CA37B95"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1.2</w:t>
            </w:r>
          </w:p>
        </w:tc>
        <w:tc>
          <w:tcPr>
            <w:tcW w:w="732" w:type="dxa"/>
            <w:tcBorders>
              <w:top w:val="nil"/>
              <w:left w:val="nil"/>
              <w:bottom w:val="single" w:sz="8" w:space="0" w:color="auto"/>
              <w:right w:val="single" w:sz="8" w:space="0" w:color="auto"/>
            </w:tcBorders>
            <w:shd w:val="clear" w:color="000000" w:fill="FFFFFF"/>
            <w:noWrap/>
            <w:vAlign w:val="center"/>
            <w:hideMark/>
          </w:tcPr>
          <w:p w14:paraId="46C8CC09"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1.3</w:t>
            </w:r>
          </w:p>
        </w:tc>
        <w:tc>
          <w:tcPr>
            <w:tcW w:w="732" w:type="dxa"/>
            <w:tcBorders>
              <w:top w:val="nil"/>
              <w:left w:val="nil"/>
              <w:bottom w:val="single" w:sz="8" w:space="0" w:color="auto"/>
              <w:right w:val="single" w:sz="8" w:space="0" w:color="auto"/>
            </w:tcBorders>
            <w:shd w:val="clear" w:color="000000" w:fill="FFFFFF"/>
            <w:noWrap/>
            <w:vAlign w:val="center"/>
            <w:hideMark/>
          </w:tcPr>
          <w:p w14:paraId="204844FF"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1.2</w:t>
            </w:r>
          </w:p>
        </w:tc>
        <w:tc>
          <w:tcPr>
            <w:tcW w:w="732" w:type="dxa"/>
            <w:tcBorders>
              <w:top w:val="nil"/>
              <w:left w:val="nil"/>
              <w:bottom w:val="single" w:sz="8" w:space="0" w:color="auto"/>
              <w:right w:val="single" w:sz="8" w:space="0" w:color="auto"/>
            </w:tcBorders>
            <w:shd w:val="clear" w:color="000000" w:fill="FFFFFF"/>
            <w:noWrap/>
            <w:vAlign w:val="center"/>
            <w:hideMark/>
          </w:tcPr>
          <w:p w14:paraId="0F8BA84E"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1.4</w:t>
            </w:r>
          </w:p>
        </w:tc>
        <w:tc>
          <w:tcPr>
            <w:tcW w:w="732" w:type="dxa"/>
            <w:tcBorders>
              <w:top w:val="nil"/>
              <w:left w:val="nil"/>
              <w:bottom w:val="single" w:sz="8" w:space="0" w:color="auto"/>
              <w:right w:val="single" w:sz="8" w:space="0" w:color="auto"/>
            </w:tcBorders>
            <w:shd w:val="clear" w:color="000000" w:fill="FFFFFF"/>
            <w:noWrap/>
            <w:vAlign w:val="center"/>
            <w:hideMark/>
          </w:tcPr>
          <w:p w14:paraId="7BC47E9E"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1.5</w:t>
            </w:r>
          </w:p>
        </w:tc>
        <w:tc>
          <w:tcPr>
            <w:tcW w:w="732" w:type="dxa"/>
            <w:tcBorders>
              <w:top w:val="nil"/>
              <w:left w:val="nil"/>
              <w:bottom w:val="single" w:sz="8" w:space="0" w:color="auto"/>
              <w:right w:val="single" w:sz="8" w:space="0" w:color="auto"/>
            </w:tcBorders>
            <w:shd w:val="clear" w:color="000000" w:fill="FFFFFF"/>
            <w:noWrap/>
            <w:vAlign w:val="center"/>
            <w:hideMark/>
          </w:tcPr>
          <w:p w14:paraId="3C3A5BC6"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1.9</w:t>
            </w:r>
          </w:p>
        </w:tc>
        <w:tc>
          <w:tcPr>
            <w:tcW w:w="732" w:type="dxa"/>
            <w:tcBorders>
              <w:top w:val="nil"/>
              <w:left w:val="nil"/>
              <w:bottom w:val="single" w:sz="8" w:space="0" w:color="auto"/>
              <w:right w:val="single" w:sz="8" w:space="0" w:color="auto"/>
            </w:tcBorders>
            <w:shd w:val="clear" w:color="000000" w:fill="FFFFFF"/>
            <w:vAlign w:val="center"/>
            <w:hideMark/>
          </w:tcPr>
          <w:p w14:paraId="25DF95D2" w14:textId="77777777" w:rsidR="00AC3C2D" w:rsidRPr="00AC3C2D" w:rsidRDefault="00AC3C2D" w:rsidP="00AC3C2D">
            <w:pPr>
              <w:spacing w:after="0" w:line="240" w:lineRule="auto"/>
              <w:jc w:val="center"/>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3.5</w:t>
            </w:r>
          </w:p>
        </w:tc>
      </w:tr>
      <w:tr w:rsidR="00AC3C2D" w:rsidRPr="00AC3C2D" w14:paraId="7379A227" w14:textId="77777777" w:rsidTr="00AC3C2D">
        <w:trPr>
          <w:trHeight w:val="467"/>
        </w:trPr>
        <w:tc>
          <w:tcPr>
            <w:tcW w:w="2686" w:type="dxa"/>
            <w:tcBorders>
              <w:top w:val="nil"/>
              <w:left w:val="single" w:sz="8" w:space="0" w:color="auto"/>
              <w:bottom w:val="single" w:sz="8" w:space="0" w:color="auto"/>
              <w:right w:val="single" w:sz="8" w:space="0" w:color="auto"/>
            </w:tcBorders>
            <w:shd w:val="clear" w:color="000000" w:fill="FFFFFF"/>
            <w:noWrap/>
            <w:vAlign w:val="center"/>
            <w:hideMark/>
          </w:tcPr>
          <w:p w14:paraId="030A9706" w14:textId="77777777" w:rsidR="00AC3C2D" w:rsidRPr="00AC3C2D" w:rsidRDefault="00AC3C2D" w:rsidP="00AC3C2D">
            <w:pPr>
              <w:spacing w:after="0" w:line="240" w:lineRule="auto"/>
              <w:rPr>
                <w:rFonts w:ascii="Arial" w:eastAsia="Times New Roman" w:hAnsi="Arial" w:cs="Arial"/>
                <w:color w:val="000000"/>
                <w:sz w:val="14"/>
                <w:szCs w:val="14"/>
                <w:lang w:eastAsia="en-IN"/>
              </w:rPr>
            </w:pPr>
            <w:r w:rsidRPr="00AC3C2D">
              <w:rPr>
                <w:rFonts w:ascii="Arial" w:eastAsia="Times New Roman" w:hAnsi="Arial" w:cs="Arial"/>
                <w:color w:val="000000"/>
                <w:sz w:val="14"/>
                <w:szCs w:val="14"/>
                <w:lang w:eastAsia="en-IN"/>
              </w:rPr>
              <w:t>Total</w:t>
            </w:r>
          </w:p>
        </w:tc>
        <w:tc>
          <w:tcPr>
            <w:tcW w:w="732" w:type="dxa"/>
            <w:tcBorders>
              <w:top w:val="nil"/>
              <w:left w:val="nil"/>
              <w:bottom w:val="single" w:sz="8" w:space="0" w:color="auto"/>
              <w:right w:val="single" w:sz="8" w:space="0" w:color="auto"/>
            </w:tcBorders>
            <w:shd w:val="clear" w:color="000000" w:fill="FFFFFF"/>
            <w:noWrap/>
            <w:vAlign w:val="center"/>
            <w:hideMark/>
          </w:tcPr>
          <w:p w14:paraId="48506E49"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9.1</w:t>
            </w:r>
          </w:p>
        </w:tc>
        <w:tc>
          <w:tcPr>
            <w:tcW w:w="732" w:type="dxa"/>
            <w:tcBorders>
              <w:top w:val="nil"/>
              <w:left w:val="nil"/>
              <w:bottom w:val="single" w:sz="8" w:space="0" w:color="auto"/>
              <w:right w:val="single" w:sz="8" w:space="0" w:color="auto"/>
            </w:tcBorders>
            <w:shd w:val="clear" w:color="000000" w:fill="FFFFFF"/>
            <w:noWrap/>
            <w:vAlign w:val="center"/>
            <w:hideMark/>
          </w:tcPr>
          <w:p w14:paraId="50A3CDB3"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9.6</w:t>
            </w:r>
          </w:p>
        </w:tc>
        <w:tc>
          <w:tcPr>
            <w:tcW w:w="732" w:type="dxa"/>
            <w:tcBorders>
              <w:top w:val="nil"/>
              <w:left w:val="nil"/>
              <w:bottom w:val="single" w:sz="8" w:space="0" w:color="auto"/>
              <w:right w:val="single" w:sz="8" w:space="0" w:color="auto"/>
            </w:tcBorders>
            <w:shd w:val="clear" w:color="000000" w:fill="FFFFFF"/>
            <w:noWrap/>
            <w:vAlign w:val="center"/>
            <w:hideMark/>
          </w:tcPr>
          <w:p w14:paraId="37171B14"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10.4</w:t>
            </w:r>
          </w:p>
        </w:tc>
        <w:tc>
          <w:tcPr>
            <w:tcW w:w="732" w:type="dxa"/>
            <w:tcBorders>
              <w:top w:val="nil"/>
              <w:left w:val="nil"/>
              <w:bottom w:val="single" w:sz="8" w:space="0" w:color="auto"/>
              <w:right w:val="single" w:sz="8" w:space="0" w:color="auto"/>
            </w:tcBorders>
            <w:shd w:val="clear" w:color="000000" w:fill="FFFFFF"/>
            <w:noWrap/>
            <w:vAlign w:val="center"/>
            <w:hideMark/>
          </w:tcPr>
          <w:p w14:paraId="0C7699F2"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11.0</w:t>
            </w:r>
          </w:p>
        </w:tc>
        <w:tc>
          <w:tcPr>
            <w:tcW w:w="732" w:type="dxa"/>
            <w:tcBorders>
              <w:top w:val="nil"/>
              <w:left w:val="nil"/>
              <w:bottom w:val="single" w:sz="8" w:space="0" w:color="auto"/>
              <w:right w:val="single" w:sz="8" w:space="0" w:color="auto"/>
            </w:tcBorders>
            <w:shd w:val="clear" w:color="000000" w:fill="FFFFFF"/>
            <w:noWrap/>
            <w:vAlign w:val="center"/>
            <w:hideMark/>
          </w:tcPr>
          <w:p w14:paraId="3CFC9DEC"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11.8</w:t>
            </w:r>
          </w:p>
        </w:tc>
        <w:tc>
          <w:tcPr>
            <w:tcW w:w="732" w:type="dxa"/>
            <w:tcBorders>
              <w:top w:val="nil"/>
              <w:left w:val="nil"/>
              <w:bottom w:val="single" w:sz="8" w:space="0" w:color="auto"/>
              <w:right w:val="single" w:sz="8" w:space="0" w:color="auto"/>
            </w:tcBorders>
            <w:shd w:val="clear" w:color="000000" w:fill="FFFFFF"/>
            <w:noWrap/>
            <w:vAlign w:val="center"/>
            <w:hideMark/>
          </w:tcPr>
          <w:p w14:paraId="42434BBD"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10.0</w:t>
            </w:r>
          </w:p>
        </w:tc>
        <w:tc>
          <w:tcPr>
            <w:tcW w:w="732" w:type="dxa"/>
            <w:tcBorders>
              <w:top w:val="nil"/>
              <w:left w:val="nil"/>
              <w:bottom w:val="single" w:sz="8" w:space="0" w:color="auto"/>
              <w:right w:val="single" w:sz="8" w:space="0" w:color="auto"/>
            </w:tcBorders>
            <w:shd w:val="clear" w:color="000000" w:fill="FFFFFF"/>
            <w:noWrap/>
            <w:vAlign w:val="center"/>
            <w:hideMark/>
          </w:tcPr>
          <w:p w14:paraId="2ABD65CE"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11.7</w:t>
            </w:r>
          </w:p>
        </w:tc>
        <w:tc>
          <w:tcPr>
            <w:tcW w:w="732" w:type="dxa"/>
            <w:tcBorders>
              <w:top w:val="nil"/>
              <w:left w:val="nil"/>
              <w:bottom w:val="single" w:sz="8" w:space="0" w:color="auto"/>
              <w:right w:val="single" w:sz="8" w:space="0" w:color="auto"/>
            </w:tcBorders>
            <w:shd w:val="clear" w:color="000000" w:fill="FFFFFF"/>
            <w:noWrap/>
            <w:vAlign w:val="center"/>
            <w:hideMark/>
          </w:tcPr>
          <w:p w14:paraId="3EF76900"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12.9</w:t>
            </w:r>
          </w:p>
        </w:tc>
        <w:tc>
          <w:tcPr>
            <w:tcW w:w="732" w:type="dxa"/>
            <w:tcBorders>
              <w:top w:val="nil"/>
              <w:left w:val="nil"/>
              <w:bottom w:val="single" w:sz="8" w:space="0" w:color="auto"/>
              <w:right w:val="single" w:sz="8" w:space="0" w:color="auto"/>
            </w:tcBorders>
            <w:shd w:val="clear" w:color="000000" w:fill="FFFFFF"/>
            <w:noWrap/>
            <w:vAlign w:val="center"/>
            <w:hideMark/>
          </w:tcPr>
          <w:p w14:paraId="348404AF"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16.1</w:t>
            </w:r>
          </w:p>
        </w:tc>
        <w:tc>
          <w:tcPr>
            <w:tcW w:w="732" w:type="dxa"/>
            <w:tcBorders>
              <w:top w:val="nil"/>
              <w:left w:val="nil"/>
              <w:bottom w:val="single" w:sz="8" w:space="0" w:color="auto"/>
              <w:right w:val="single" w:sz="8" w:space="0" w:color="auto"/>
            </w:tcBorders>
            <w:shd w:val="clear" w:color="000000" w:fill="FFFFFF"/>
            <w:vAlign w:val="center"/>
            <w:hideMark/>
          </w:tcPr>
          <w:p w14:paraId="47B485B1" w14:textId="77777777" w:rsidR="00AC3C2D" w:rsidRPr="00AC3C2D" w:rsidRDefault="00AC3C2D" w:rsidP="00AC3C2D">
            <w:pPr>
              <w:spacing w:after="0" w:line="240" w:lineRule="auto"/>
              <w:jc w:val="center"/>
              <w:rPr>
                <w:rFonts w:ascii="Arial" w:eastAsia="Times New Roman" w:hAnsi="Arial" w:cs="Arial"/>
                <w:b/>
                <w:bCs/>
                <w:color w:val="000000"/>
                <w:sz w:val="14"/>
                <w:szCs w:val="14"/>
                <w:lang w:eastAsia="en-IN"/>
              </w:rPr>
            </w:pPr>
            <w:r w:rsidRPr="00AC3C2D">
              <w:rPr>
                <w:rFonts w:ascii="Arial" w:eastAsia="Times New Roman" w:hAnsi="Arial" w:cs="Arial"/>
                <w:b/>
                <w:bCs/>
                <w:color w:val="000000"/>
                <w:sz w:val="14"/>
                <w:szCs w:val="14"/>
                <w:lang w:eastAsia="en-IN"/>
              </w:rPr>
              <w:t>31.7</w:t>
            </w:r>
          </w:p>
        </w:tc>
      </w:tr>
    </w:tbl>
    <w:p w14:paraId="76B73F40" w14:textId="77777777" w:rsidR="00ED3BD7" w:rsidRDefault="00ED3BD7" w:rsidP="000C07D2">
      <w:pPr>
        <w:pStyle w:val="BodyText"/>
        <w:spacing w:before="162" w:line="480" w:lineRule="auto"/>
        <w:ind w:right="-90"/>
        <w:jc w:val="both"/>
        <w:rPr>
          <w:noProof/>
          <w:color w:val="000000" w:themeColor="text1"/>
        </w:rPr>
      </w:pPr>
    </w:p>
    <w:p w14:paraId="287DC954" w14:textId="42088801" w:rsidR="000C07D2" w:rsidRDefault="0049760F" w:rsidP="000C07D2">
      <w:pPr>
        <w:pStyle w:val="BodyText"/>
        <w:spacing w:before="162" w:line="360" w:lineRule="auto"/>
        <w:ind w:right="90"/>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800000" behindDoc="0" locked="0" layoutInCell="1" allowOverlap="1" wp14:anchorId="0CFB1FFB" wp14:editId="14232EA6">
                <wp:simplePos x="0" y="0"/>
                <wp:positionH relativeFrom="margin">
                  <wp:posOffset>2886075</wp:posOffset>
                </wp:positionH>
                <wp:positionV relativeFrom="paragraph">
                  <wp:posOffset>43816</wp:posOffset>
                </wp:positionV>
                <wp:extent cx="3800475" cy="419100"/>
                <wp:effectExtent l="0" t="0" r="0" b="0"/>
                <wp:wrapNone/>
                <wp:docPr id="2176" name="TextBox 22"/>
                <wp:cNvGraphicFramePr/>
                <a:graphic xmlns:a="http://schemas.openxmlformats.org/drawingml/2006/main">
                  <a:graphicData uri="http://schemas.microsoft.com/office/word/2010/wordprocessingShape">
                    <wps:wsp>
                      <wps:cNvSpPr txBox="1"/>
                      <wps:spPr>
                        <a:xfrm>
                          <a:off x="0" y="0"/>
                          <a:ext cx="3800475" cy="419100"/>
                        </a:xfrm>
                        <a:prstGeom prst="rect">
                          <a:avLst/>
                        </a:prstGeom>
                        <a:noFill/>
                      </wps:spPr>
                      <wps:txbx>
                        <w:txbxContent>
                          <w:p w14:paraId="035BBD81" w14:textId="77777777" w:rsidR="004D08D3" w:rsidRPr="00CE35EB" w:rsidRDefault="004D08D3"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AECB41F"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181A439" w14:textId="17614DA7" w:rsidR="004D08D3" w:rsidRPr="00CE35EB" w:rsidRDefault="004D08D3" w:rsidP="002E600D">
                            <w:pPr>
                              <w:spacing w:line="240" w:lineRule="auto"/>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FB1FFB" id="_x0000_s1151" type="#_x0000_t202" style="position:absolute;left:0;text-align:left;margin-left:227.25pt;margin-top:3.45pt;width:299.25pt;height:33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" filled="f" stroked="f">
                <v:textbox>
                  <w:txbxContent>
                    <w:p w14:paraId="035BBD81" w14:textId="77777777" w:rsidR="004D08D3" w:rsidRPr="00CE35EB" w:rsidRDefault="004D08D3"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AECB41F"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4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181A439" w14:textId="17614DA7" w:rsidR="004D08D3" w:rsidRPr="00CE35EB" w:rsidRDefault="004D08D3" w:rsidP="002E600D">
                      <w:pPr>
                        <w:spacing w:line="240" w:lineRule="auto"/>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60C47F24" w14:textId="77777777" w:rsidR="0049760F" w:rsidRDefault="0049760F" w:rsidP="0049760F">
      <w:pPr>
        <w:tabs>
          <w:tab w:val="left" w:pos="1530"/>
        </w:tabs>
        <w:spacing w:line="240" w:lineRule="auto"/>
        <w:rPr>
          <w:rFonts w:ascii="Arial" w:eastAsia="Arial" w:hAnsi="Arial" w:cs="Arial"/>
          <w:bCs/>
          <w:i/>
          <w:iCs/>
          <w:color w:val="000000" w:themeColor="text1"/>
          <w:sz w:val="18"/>
          <w:szCs w:val="18"/>
        </w:rPr>
      </w:pPr>
    </w:p>
    <w:p w14:paraId="55DE723D" w14:textId="1AFC6BE9" w:rsidR="000C07D2" w:rsidRPr="003757E0" w:rsidRDefault="000C07D2" w:rsidP="0049760F">
      <w:pPr>
        <w:tabs>
          <w:tab w:val="left" w:pos="1530"/>
        </w:tabs>
        <w:spacing w:line="24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 xml:space="preserve">enol- A, F and S </w:t>
      </w:r>
      <w:r>
        <w:rPr>
          <w:rFonts w:ascii="Arial" w:eastAsia="Arial" w:hAnsi="Arial" w:cs="Arial"/>
          <w:bCs/>
          <w:i/>
          <w:iCs/>
          <w:color w:val="000000" w:themeColor="text1"/>
          <w:sz w:val="18"/>
          <w:szCs w:val="18"/>
        </w:rPr>
        <w:t xml:space="preserve">in India </w:t>
      </w:r>
      <w:r w:rsidRPr="003757E0">
        <w:rPr>
          <w:rFonts w:ascii="Arial" w:eastAsia="Arial" w:hAnsi="Arial" w:cs="Arial"/>
          <w:bCs/>
          <w:i/>
          <w:iCs/>
          <w:color w:val="000000" w:themeColor="text1"/>
          <w:sz w:val="18"/>
          <w:szCs w:val="18"/>
        </w:rPr>
        <w:t>was 92%, 5% and 3%, respectively.</w:t>
      </w:r>
    </w:p>
    <w:p w14:paraId="06A7C034" w14:textId="4D0BF563" w:rsidR="0049760F" w:rsidRDefault="0049760F" w:rsidP="007B461A">
      <w:pPr>
        <w:spacing w:line="360" w:lineRule="auto"/>
        <w:textAlignment w:val="baseline"/>
        <w:rPr>
          <w:rFonts w:ascii="Arial" w:eastAsia="Verdana" w:hAnsi="Arial" w:cs="Arial"/>
          <w:b/>
          <w:bCs/>
          <w:color w:val="000000"/>
          <w:kern w:val="24"/>
          <w:sz w:val="24"/>
          <w:szCs w:val="24"/>
        </w:rPr>
      </w:pPr>
    </w:p>
    <w:p w14:paraId="5ED1BB84" w14:textId="2F13AE04" w:rsidR="00AE3F27" w:rsidRDefault="00AE3F27" w:rsidP="007B461A">
      <w:pPr>
        <w:spacing w:line="360" w:lineRule="auto"/>
        <w:textAlignment w:val="baseline"/>
        <w:rPr>
          <w:rFonts w:ascii="Arial" w:eastAsia="Verdana" w:hAnsi="Arial" w:cs="Arial"/>
          <w:b/>
          <w:bCs/>
          <w:color w:val="000000"/>
          <w:kern w:val="24"/>
          <w:sz w:val="24"/>
          <w:szCs w:val="24"/>
        </w:rPr>
      </w:pPr>
    </w:p>
    <w:p w14:paraId="21079AFC" w14:textId="77777777" w:rsidR="00AE3F27" w:rsidRDefault="00AE3F27" w:rsidP="007B461A">
      <w:pPr>
        <w:spacing w:line="360" w:lineRule="auto"/>
        <w:textAlignment w:val="baseline"/>
        <w:rPr>
          <w:rFonts w:ascii="Arial" w:eastAsia="Verdana" w:hAnsi="Arial" w:cs="Arial"/>
          <w:b/>
          <w:bCs/>
          <w:color w:val="000000"/>
          <w:kern w:val="24"/>
          <w:sz w:val="24"/>
          <w:szCs w:val="24"/>
        </w:rPr>
      </w:pPr>
    </w:p>
    <w:p w14:paraId="647048A2" w14:textId="16981779"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lastRenderedPageBreak/>
        <w:t xml:space="preserve">India Vinyl Ester Resin Demand Supply Analysis, By Volume, </w:t>
      </w:r>
      <w:r w:rsidR="00A35066">
        <w:rPr>
          <w:rFonts w:ascii="Arial" w:eastAsia="Verdana" w:hAnsi="Arial" w:cs="Arial"/>
          <w:b/>
          <w:bCs/>
          <w:color w:val="000000"/>
          <w:kern w:val="24"/>
          <w:sz w:val="24"/>
          <w:szCs w:val="24"/>
        </w:rPr>
        <w:t xml:space="preserve">FY </w:t>
      </w:r>
      <w:r w:rsidRPr="00AF20A2">
        <w:rPr>
          <w:rFonts w:ascii="Arial" w:eastAsia="Verdana" w:hAnsi="Arial" w:cs="Arial"/>
          <w:b/>
          <w:bCs/>
          <w:color w:val="000000"/>
          <w:kern w:val="24"/>
          <w:sz w:val="24"/>
          <w:szCs w:val="24"/>
        </w:rPr>
        <w:t>201</w:t>
      </w:r>
      <w:r w:rsidR="00973B12">
        <w:rPr>
          <w:rFonts w:ascii="Arial" w:eastAsia="Verdana" w:hAnsi="Arial" w:cs="Arial"/>
          <w:b/>
          <w:bCs/>
          <w:color w:val="000000"/>
          <w:kern w:val="24"/>
          <w:sz w:val="24"/>
          <w:szCs w:val="24"/>
        </w:rPr>
        <w:t>6</w:t>
      </w:r>
      <w:r w:rsidRPr="00AF20A2">
        <w:rPr>
          <w:rFonts w:ascii="Arial" w:eastAsia="Verdana" w:hAnsi="Arial" w:cs="Arial"/>
          <w:b/>
          <w:bCs/>
          <w:color w:val="000000"/>
          <w:kern w:val="24"/>
          <w:sz w:val="24"/>
          <w:szCs w:val="24"/>
        </w:rPr>
        <w:t>-</w:t>
      </w:r>
      <w:r w:rsidR="00A35066">
        <w:rPr>
          <w:rFonts w:ascii="Arial" w:eastAsia="Verdana" w:hAnsi="Arial" w:cs="Arial"/>
          <w:b/>
          <w:bCs/>
          <w:color w:val="000000"/>
          <w:kern w:val="24"/>
          <w:sz w:val="24"/>
          <w:szCs w:val="24"/>
        </w:rPr>
        <w:t xml:space="preserve">FY </w:t>
      </w:r>
      <w:r w:rsidRPr="00AF20A2">
        <w:rPr>
          <w:rFonts w:ascii="Arial" w:eastAsia="Verdana" w:hAnsi="Arial" w:cs="Arial"/>
          <w:b/>
          <w:bCs/>
          <w:color w:val="000000"/>
          <w:kern w:val="24"/>
          <w:sz w:val="24"/>
          <w:szCs w:val="24"/>
        </w:rPr>
        <w:t>203</w:t>
      </w:r>
      <w:r w:rsidR="00973B12">
        <w:rPr>
          <w:rFonts w:ascii="Arial" w:eastAsia="Verdana" w:hAnsi="Arial" w:cs="Arial"/>
          <w:b/>
          <w:bCs/>
          <w:color w:val="000000"/>
          <w:kern w:val="24"/>
          <w:sz w:val="24"/>
          <w:szCs w:val="24"/>
        </w:rPr>
        <w:t>1</w:t>
      </w:r>
      <w:r w:rsidRPr="00AF20A2">
        <w:rPr>
          <w:rFonts w:ascii="Arial" w:eastAsia="Verdana" w:hAnsi="Arial" w:cs="Arial"/>
          <w:b/>
          <w:bCs/>
          <w:color w:val="000000"/>
          <w:kern w:val="24"/>
          <w:sz w:val="24"/>
          <w:szCs w:val="24"/>
        </w:rPr>
        <w:t>F (Thousand Tonnes)</w:t>
      </w:r>
    </w:p>
    <w:p w14:paraId="4D23CA62" w14:textId="28FD797E" w:rsidR="007B461A" w:rsidRDefault="007B461A" w:rsidP="007B461A">
      <w:pPr>
        <w:tabs>
          <w:tab w:val="left" w:pos="1290"/>
        </w:tabs>
        <w:spacing w:line="360" w:lineRule="auto"/>
        <w:jc w:val="both"/>
        <w:rPr>
          <w:rFonts w:ascii="Arial" w:eastAsia="Arial" w:hAnsi="Arial" w:cs="Arial"/>
          <w:color w:val="000000" w:themeColor="text1"/>
          <w:sz w:val="24"/>
          <w:szCs w:val="24"/>
        </w:rPr>
      </w:pPr>
    </w:p>
    <w:tbl>
      <w:tblPr>
        <w:tblW w:w="10140" w:type="dxa"/>
        <w:tblLook w:val="04A0" w:firstRow="1" w:lastRow="0" w:firstColumn="1" w:lastColumn="0" w:noHBand="0" w:noVBand="1"/>
      </w:tblPr>
      <w:tblGrid>
        <w:gridCol w:w="823"/>
        <w:gridCol w:w="955"/>
        <w:gridCol w:w="834"/>
        <w:gridCol w:w="834"/>
        <w:gridCol w:w="834"/>
        <w:gridCol w:w="834"/>
        <w:gridCol w:w="834"/>
        <w:gridCol w:w="834"/>
        <w:gridCol w:w="834"/>
        <w:gridCol w:w="842"/>
        <w:gridCol w:w="841"/>
        <w:gridCol w:w="841"/>
      </w:tblGrid>
      <w:tr w:rsidR="007A61BF" w:rsidRPr="007A61BF" w14:paraId="0CC227DF" w14:textId="77777777" w:rsidTr="007A61BF">
        <w:trPr>
          <w:trHeight w:val="364"/>
        </w:trPr>
        <w:tc>
          <w:tcPr>
            <w:tcW w:w="84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56DAD341" w14:textId="77777777" w:rsidR="007A61BF" w:rsidRPr="007A61BF" w:rsidRDefault="007A61BF" w:rsidP="007A61BF">
            <w:pPr>
              <w:spacing w:after="0" w:line="240" w:lineRule="auto"/>
              <w:ind w:firstLineChars="100" w:firstLine="220"/>
              <w:rPr>
                <w:rFonts w:ascii="Calibri" w:eastAsia="Times New Roman" w:hAnsi="Calibri" w:cs="Calibri"/>
                <w:color w:val="000000"/>
                <w:lang w:eastAsia="en-IN"/>
              </w:rPr>
            </w:pPr>
            <w:r w:rsidRPr="007A61BF">
              <w:rPr>
                <w:rFonts w:ascii="Calibri" w:eastAsia="Times New Roman" w:hAnsi="Calibri" w:cs="Calibri"/>
                <w:color w:val="000000"/>
                <w:lang w:eastAsia="en-IN"/>
              </w:rPr>
              <w:t> </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23E75156" w14:textId="77777777" w:rsidR="007A61BF" w:rsidRPr="007A61BF" w:rsidRDefault="007A61BF" w:rsidP="007A61BF">
            <w:pPr>
              <w:spacing w:after="0" w:line="240" w:lineRule="auto"/>
              <w:ind w:firstLineChars="100" w:firstLine="220"/>
              <w:rPr>
                <w:rFonts w:ascii="Calibri" w:eastAsia="Times New Roman" w:hAnsi="Calibri" w:cs="Calibri"/>
                <w:color w:val="000000"/>
                <w:lang w:eastAsia="en-IN"/>
              </w:rPr>
            </w:pPr>
            <w:r w:rsidRPr="007A61BF">
              <w:rPr>
                <w:rFonts w:ascii="Calibri" w:eastAsia="Times New Roman" w:hAnsi="Calibri" w:cs="Calibri"/>
                <w:color w:val="000000"/>
                <w:lang w:eastAsia="en-IN"/>
              </w:rPr>
              <w:t> </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7C281938"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FY2016</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295C7667"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FY2017</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5B370709"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FY2018</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6915D842"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FY2019</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06163CB6"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FY2020</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1E23D8B4"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FY2021</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603D28E9"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FY2022</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25576357"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FY2023E</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248ABB47"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FY2025F</w:t>
            </w:r>
          </w:p>
        </w:tc>
        <w:tc>
          <w:tcPr>
            <w:tcW w:w="845" w:type="dxa"/>
            <w:tcBorders>
              <w:top w:val="single" w:sz="8" w:space="0" w:color="FFFFFF"/>
              <w:left w:val="nil"/>
              <w:bottom w:val="single" w:sz="12" w:space="0" w:color="FFFFFF"/>
              <w:right w:val="single" w:sz="8" w:space="0" w:color="FFFFFF"/>
            </w:tcBorders>
            <w:shd w:val="clear" w:color="000000" w:fill="70AD47"/>
            <w:vAlign w:val="center"/>
            <w:hideMark/>
          </w:tcPr>
          <w:p w14:paraId="793F4EE2" w14:textId="77777777" w:rsidR="007A61BF" w:rsidRPr="007A61BF" w:rsidRDefault="007A61BF" w:rsidP="007A61BF">
            <w:pPr>
              <w:spacing w:after="0" w:line="240" w:lineRule="auto"/>
              <w:jc w:val="center"/>
              <w:rPr>
                <w:rFonts w:ascii="Arial" w:eastAsia="Times New Roman" w:hAnsi="Arial" w:cs="Arial"/>
                <w:b/>
                <w:bCs/>
                <w:color w:val="FFFFFF"/>
                <w:sz w:val="14"/>
                <w:szCs w:val="14"/>
                <w:lang w:eastAsia="en-IN"/>
              </w:rPr>
            </w:pPr>
            <w:r w:rsidRPr="007A61BF">
              <w:rPr>
                <w:rFonts w:ascii="Arial" w:eastAsia="Times New Roman" w:hAnsi="Arial" w:cs="Arial"/>
                <w:b/>
                <w:bCs/>
                <w:color w:val="FFFFFF"/>
                <w:sz w:val="14"/>
                <w:szCs w:val="14"/>
                <w:lang w:eastAsia="en-IN"/>
              </w:rPr>
              <w:t>FY2031F</w:t>
            </w:r>
          </w:p>
        </w:tc>
      </w:tr>
      <w:tr w:rsidR="007A61BF" w:rsidRPr="007A61BF" w14:paraId="652AEF00" w14:textId="77777777" w:rsidTr="007A61BF">
        <w:trPr>
          <w:trHeight w:val="381"/>
        </w:trPr>
        <w:tc>
          <w:tcPr>
            <w:tcW w:w="845" w:type="dxa"/>
            <w:vMerge w:val="restart"/>
            <w:tcBorders>
              <w:top w:val="nil"/>
              <w:left w:val="single" w:sz="8" w:space="0" w:color="FFFFFF"/>
              <w:bottom w:val="single" w:sz="8" w:space="0" w:color="FFFFFF"/>
              <w:right w:val="single" w:sz="8" w:space="0" w:color="FFFFFF"/>
            </w:tcBorders>
            <w:shd w:val="clear" w:color="000000" w:fill="D5E3CF"/>
            <w:vAlign w:val="center"/>
            <w:hideMark/>
          </w:tcPr>
          <w:p w14:paraId="0F803B8E" w14:textId="77777777" w:rsidR="007A61BF" w:rsidRPr="007A61BF" w:rsidRDefault="007A61BF" w:rsidP="007A61BF">
            <w:pPr>
              <w:spacing w:after="0" w:line="240" w:lineRule="auto"/>
              <w:jc w:val="center"/>
              <w:rPr>
                <w:rFonts w:ascii="Arial" w:eastAsia="Times New Roman" w:hAnsi="Arial" w:cs="Arial"/>
                <w:b/>
                <w:bCs/>
                <w:color w:val="000000"/>
                <w:sz w:val="14"/>
                <w:szCs w:val="14"/>
                <w:lang w:eastAsia="en-IN"/>
              </w:rPr>
            </w:pPr>
            <w:r w:rsidRPr="007A61BF">
              <w:rPr>
                <w:rFonts w:ascii="Arial" w:eastAsia="Times New Roman" w:hAnsi="Arial" w:cs="Arial"/>
                <w:b/>
                <w:bCs/>
                <w:color w:val="000000"/>
                <w:sz w:val="14"/>
                <w:szCs w:val="14"/>
                <w:lang w:eastAsia="en-IN"/>
              </w:rPr>
              <w:t>India</w:t>
            </w:r>
          </w:p>
        </w:tc>
        <w:tc>
          <w:tcPr>
            <w:tcW w:w="845" w:type="dxa"/>
            <w:tcBorders>
              <w:top w:val="nil"/>
              <w:left w:val="nil"/>
              <w:bottom w:val="single" w:sz="8" w:space="0" w:color="FFFFFF"/>
              <w:right w:val="single" w:sz="8" w:space="0" w:color="FFFFFF"/>
            </w:tcBorders>
            <w:shd w:val="clear" w:color="000000" w:fill="D5E3CF"/>
            <w:vAlign w:val="center"/>
            <w:hideMark/>
          </w:tcPr>
          <w:p w14:paraId="45796A23" w14:textId="77777777" w:rsidR="007A61BF" w:rsidRPr="007A61BF" w:rsidRDefault="007A61BF" w:rsidP="007A61BF">
            <w:pPr>
              <w:spacing w:after="0" w:line="240" w:lineRule="auto"/>
              <w:jc w:val="center"/>
              <w:rPr>
                <w:rFonts w:ascii="Arial" w:eastAsia="Times New Roman" w:hAnsi="Arial" w:cs="Arial"/>
                <w:b/>
                <w:bCs/>
                <w:color w:val="000000"/>
                <w:sz w:val="14"/>
                <w:szCs w:val="14"/>
                <w:lang w:eastAsia="en-IN"/>
              </w:rPr>
            </w:pPr>
            <w:r w:rsidRPr="007A61BF">
              <w:rPr>
                <w:rFonts w:ascii="Arial" w:eastAsia="Times New Roman" w:hAnsi="Arial" w:cs="Arial"/>
                <w:b/>
                <w:bCs/>
                <w:color w:val="000000"/>
                <w:sz w:val="14"/>
                <w:szCs w:val="14"/>
                <w:lang w:eastAsia="en-IN"/>
              </w:rPr>
              <w:t>Capacity</w:t>
            </w:r>
          </w:p>
        </w:tc>
        <w:tc>
          <w:tcPr>
            <w:tcW w:w="845" w:type="dxa"/>
            <w:tcBorders>
              <w:top w:val="nil"/>
              <w:left w:val="nil"/>
              <w:bottom w:val="single" w:sz="8" w:space="0" w:color="FFFFFF"/>
              <w:right w:val="single" w:sz="8" w:space="0" w:color="FFFFFF"/>
            </w:tcBorders>
            <w:shd w:val="clear" w:color="000000" w:fill="D5E3CF"/>
            <w:vAlign w:val="center"/>
            <w:hideMark/>
          </w:tcPr>
          <w:p w14:paraId="5DE9995A"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9.4</w:t>
            </w:r>
          </w:p>
        </w:tc>
        <w:tc>
          <w:tcPr>
            <w:tcW w:w="845" w:type="dxa"/>
            <w:tcBorders>
              <w:top w:val="nil"/>
              <w:left w:val="nil"/>
              <w:bottom w:val="single" w:sz="8" w:space="0" w:color="FFFFFF"/>
              <w:right w:val="single" w:sz="8" w:space="0" w:color="FFFFFF"/>
            </w:tcBorders>
            <w:shd w:val="clear" w:color="000000" w:fill="D5E3CF"/>
            <w:vAlign w:val="center"/>
            <w:hideMark/>
          </w:tcPr>
          <w:p w14:paraId="65AD0D53"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7.3</w:t>
            </w:r>
          </w:p>
        </w:tc>
        <w:tc>
          <w:tcPr>
            <w:tcW w:w="845" w:type="dxa"/>
            <w:tcBorders>
              <w:top w:val="nil"/>
              <w:left w:val="nil"/>
              <w:bottom w:val="single" w:sz="8" w:space="0" w:color="FFFFFF"/>
              <w:right w:val="single" w:sz="8" w:space="0" w:color="FFFFFF"/>
            </w:tcBorders>
            <w:shd w:val="clear" w:color="000000" w:fill="D5E3CF"/>
            <w:vAlign w:val="center"/>
            <w:hideMark/>
          </w:tcPr>
          <w:p w14:paraId="3AE51E1E"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7.4</w:t>
            </w:r>
          </w:p>
        </w:tc>
        <w:tc>
          <w:tcPr>
            <w:tcW w:w="845" w:type="dxa"/>
            <w:tcBorders>
              <w:top w:val="nil"/>
              <w:left w:val="nil"/>
              <w:bottom w:val="single" w:sz="8" w:space="0" w:color="FFFFFF"/>
              <w:right w:val="single" w:sz="8" w:space="0" w:color="FFFFFF"/>
            </w:tcBorders>
            <w:shd w:val="clear" w:color="000000" w:fill="D5E3CF"/>
            <w:vAlign w:val="center"/>
            <w:hideMark/>
          </w:tcPr>
          <w:p w14:paraId="02C12D22"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7.4</w:t>
            </w:r>
          </w:p>
        </w:tc>
        <w:tc>
          <w:tcPr>
            <w:tcW w:w="845" w:type="dxa"/>
            <w:tcBorders>
              <w:top w:val="nil"/>
              <w:left w:val="nil"/>
              <w:bottom w:val="single" w:sz="8" w:space="0" w:color="FFFFFF"/>
              <w:right w:val="single" w:sz="8" w:space="0" w:color="FFFFFF"/>
            </w:tcBorders>
            <w:shd w:val="clear" w:color="000000" w:fill="D5E3CF"/>
            <w:vAlign w:val="center"/>
            <w:hideMark/>
          </w:tcPr>
          <w:p w14:paraId="47ED28B9"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7.6</w:t>
            </w:r>
          </w:p>
        </w:tc>
        <w:tc>
          <w:tcPr>
            <w:tcW w:w="845" w:type="dxa"/>
            <w:tcBorders>
              <w:top w:val="nil"/>
              <w:left w:val="nil"/>
              <w:bottom w:val="single" w:sz="8" w:space="0" w:color="FFFFFF"/>
              <w:right w:val="single" w:sz="8" w:space="0" w:color="FFFFFF"/>
            </w:tcBorders>
            <w:shd w:val="clear" w:color="000000" w:fill="D5E3CF"/>
            <w:vAlign w:val="center"/>
            <w:hideMark/>
          </w:tcPr>
          <w:p w14:paraId="704023F6"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7.6</w:t>
            </w:r>
          </w:p>
        </w:tc>
        <w:tc>
          <w:tcPr>
            <w:tcW w:w="845" w:type="dxa"/>
            <w:tcBorders>
              <w:top w:val="nil"/>
              <w:left w:val="nil"/>
              <w:bottom w:val="single" w:sz="8" w:space="0" w:color="FFFFFF"/>
              <w:right w:val="single" w:sz="8" w:space="0" w:color="FFFFFF"/>
            </w:tcBorders>
            <w:shd w:val="clear" w:color="000000" w:fill="D5E3CF"/>
            <w:vAlign w:val="center"/>
            <w:hideMark/>
          </w:tcPr>
          <w:p w14:paraId="67B094A4"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7.6</w:t>
            </w:r>
          </w:p>
        </w:tc>
        <w:tc>
          <w:tcPr>
            <w:tcW w:w="845" w:type="dxa"/>
            <w:tcBorders>
              <w:top w:val="nil"/>
              <w:left w:val="nil"/>
              <w:bottom w:val="single" w:sz="8" w:space="0" w:color="FFFFFF"/>
              <w:right w:val="single" w:sz="8" w:space="0" w:color="FFFFFF"/>
            </w:tcBorders>
            <w:shd w:val="clear" w:color="000000" w:fill="D5E3CF"/>
            <w:vAlign w:val="center"/>
            <w:hideMark/>
          </w:tcPr>
          <w:p w14:paraId="7C435694"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7.6</w:t>
            </w:r>
          </w:p>
        </w:tc>
        <w:tc>
          <w:tcPr>
            <w:tcW w:w="845" w:type="dxa"/>
            <w:tcBorders>
              <w:top w:val="nil"/>
              <w:left w:val="nil"/>
              <w:bottom w:val="single" w:sz="8" w:space="0" w:color="FFFFFF"/>
              <w:right w:val="single" w:sz="8" w:space="0" w:color="FFFFFF"/>
            </w:tcBorders>
            <w:shd w:val="clear" w:color="000000" w:fill="D5E3CF"/>
            <w:vAlign w:val="center"/>
            <w:hideMark/>
          </w:tcPr>
          <w:p w14:paraId="3E5D6766"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7.6</w:t>
            </w:r>
          </w:p>
        </w:tc>
        <w:tc>
          <w:tcPr>
            <w:tcW w:w="845" w:type="dxa"/>
            <w:tcBorders>
              <w:top w:val="nil"/>
              <w:left w:val="nil"/>
              <w:bottom w:val="single" w:sz="8" w:space="0" w:color="FFFFFF"/>
              <w:right w:val="single" w:sz="8" w:space="0" w:color="FFFFFF"/>
            </w:tcBorders>
            <w:shd w:val="clear" w:color="000000" w:fill="D5E3CF"/>
            <w:vAlign w:val="center"/>
            <w:hideMark/>
          </w:tcPr>
          <w:p w14:paraId="205482CE"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7.6</w:t>
            </w:r>
          </w:p>
        </w:tc>
      </w:tr>
      <w:tr w:rsidR="007A61BF" w:rsidRPr="007A61BF" w14:paraId="2B5B433A" w14:textId="77777777" w:rsidTr="007A61BF">
        <w:trPr>
          <w:trHeight w:val="433"/>
        </w:trPr>
        <w:tc>
          <w:tcPr>
            <w:tcW w:w="845" w:type="dxa"/>
            <w:vMerge/>
            <w:tcBorders>
              <w:top w:val="nil"/>
              <w:left w:val="single" w:sz="8" w:space="0" w:color="FFFFFF"/>
              <w:bottom w:val="single" w:sz="8" w:space="0" w:color="FFFFFF"/>
              <w:right w:val="single" w:sz="8" w:space="0" w:color="FFFFFF"/>
            </w:tcBorders>
            <w:vAlign w:val="center"/>
            <w:hideMark/>
          </w:tcPr>
          <w:p w14:paraId="3B1FCEDB" w14:textId="77777777" w:rsidR="007A61BF" w:rsidRPr="007A61BF" w:rsidRDefault="007A61BF" w:rsidP="007A61BF">
            <w:pPr>
              <w:spacing w:after="0" w:line="240" w:lineRule="auto"/>
              <w:rPr>
                <w:rFonts w:ascii="Arial" w:eastAsia="Times New Roman" w:hAnsi="Arial" w:cs="Arial"/>
                <w:b/>
                <w:bCs/>
                <w:color w:val="000000"/>
                <w:sz w:val="14"/>
                <w:szCs w:val="14"/>
                <w:lang w:eastAsia="en-IN"/>
              </w:rPr>
            </w:pPr>
          </w:p>
        </w:tc>
        <w:tc>
          <w:tcPr>
            <w:tcW w:w="845" w:type="dxa"/>
            <w:tcBorders>
              <w:top w:val="nil"/>
              <w:left w:val="nil"/>
              <w:bottom w:val="single" w:sz="8" w:space="0" w:color="FFFFFF"/>
              <w:right w:val="single" w:sz="8" w:space="0" w:color="FFFFFF"/>
            </w:tcBorders>
            <w:shd w:val="clear" w:color="000000" w:fill="EBF1E9"/>
            <w:vAlign w:val="center"/>
            <w:hideMark/>
          </w:tcPr>
          <w:p w14:paraId="4E4F8B10" w14:textId="77777777" w:rsidR="007A61BF" w:rsidRPr="007A61BF" w:rsidRDefault="007A61BF" w:rsidP="007A61BF">
            <w:pPr>
              <w:spacing w:after="0" w:line="240" w:lineRule="auto"/>
              <w:jc w:val="center"/>
              <w:rPr>
                <w:rFonts w:ascii="Arial" w:eastAsia="Times New Roman" w:hAnsi="Arial" w:cs="Arial"/>
                <w:b/>
                <w:bCs/>
                <w:color w:val="000000"/>
                <w:sz w:val="14"/>
                <w:szCs w:val="14"/>
                <w:lang w:eastAsia="en-IN"/>
              </w:rPr>
            </w:pPr>
            <w:r w:rsidRPr="007A61BF">
              <w:rPr>
                <w:rFonts w:ascii="Arial" w:eastAsia="Times New Roman" w:hAnsi="Arial" w:cs="Arial"/>
                <w:b/>
                <w:bCs/>
                <w:color w:val="000000"/>
                <w:sz w:val="14"/>
                <w:szCs w:val="14"/>
                <w:lang w:eastAsia="en-IN"/>
              </w:rPr>
              <w:t>Production</w:t>
            </w:r>
          </w:p>
        </w:tc>
        <w:tc>
          <w:tcPr>
            <w:tcW w:w="845" w:type="dxa"/>
            <w:tcBorders>
              <w:top w:val="nil"/>
              <w:left w:val="nil"/>
              <w:bottom w:val="single" w:sz="8" w:space="0" w:color="FFFFFF"/>
              <w:right w:val="single" w:sz="8" w:space="0" w:color="FFFFFF"/>
            </w:tcBorders>
            <w:shd w:val="clear" w:color="000000" w:fill="EBF1E9"/>
            <w:vAlign w:val="center"/>
            <w:hideMark/>
          </w:tcPr>
          <w:p w14:paraId="5C96C70B"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4.2</w:t>
            </w:r>
          </w:p>
        </w:tc>
        <w:tc>
          <w:tcPr>
            <w:tcW w:w="845" w:type="dxa"/>
            <w:tcBorders>
              <w:top w:val="nil"/>
              <w:left w:val="nil"/>
              <w:bottom w:val="single" w:sz="8" w:space="0" w:color="FFFFFF"/>
              <w:right w:val="single" w:sz="8" w:space="0" w:color="FFFFFF"/>
            </w:tcBorders>
            <w:shd w:val="clear" w:color="000000" w:fill="EBF1E9"/>
            <w:vAlign w:val="center"/>
            <w:hideMark/>
          </w:tcPr>
          <w:p w14:paraId="1F5ECFDC"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4.1</w:t>
            </w:r>
          </w:p>
        </w:tc>
        <w:tc>
          <w:tcPr>
            <w:tcW w:w="845" w:type="dxa"/>
            <w:tcBorders>
              <w:top w:val="nil"/>
              <w:left w:val="nil"/>
              <w:bottom w:val="single" w:sz="8" w:space="0" w:color="FFFFFF"/>
              <w:right w:val="single" w:sz="8" w:space="0" w:color="FFFFFF"/>
            </w:tcBorders>
            <w:shd w:val="clear" w:color="000000" w:fill="EBF1E9"/>
            <w:vAlign w:val="center"/>
            <w:hideMark/>
          </w:tcPr>
          <w:p w14:paraId="1358DCC1"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4.3</w:t>
            </w:r>
          </w:p>
        </w:tc>
        <w:tc>
          <w:tcPr>
            <w:tcW w:w="845" w:type="dxa"/>
            <w:tcBorders>
              <w:top w:val="nil"/>
              <w:left w:val="nil"/>
              <w:bottom w:val="single" w:sz="8" w:space="0" w:color="FFFFFF"/>
              <w:right w:val="single" w:sz="8" w:space="0" w:color="FFFFFF"/>
            </w:tcBorders>
            <w:shd w:val="clear" w:color="000000" w:fill="EBF1E9"/>
            <w:vAlign w:val="center"/>
            <w:hideMark/>
          </w:tcPr>
          <w:p w14:paraId="53198392"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4.5</w:t>
            </w:r>
          </w:p>
        </w:tc>
        <w:tc>
          <w:tcPr>
            <w:tcW w:w="845" w:type="dxa"/>
            <w:tcBorders>
              <w:top w:val="nil"/>
              <w:left w:val="nil"/>
              <w:bottom w:val="single" w:sz="8" w:space="0" w:color="FFFFFF"/>
              <w:right w:val="single" w:sz="8" w:space="0" w:color="FFFFFF"/>
            </w:tcBorders>
            <w:shd w:val="clear" w:color="000000" w:fill="EBF1E9"/>
            <w:vAlign w:val="center"/>
            <w:hideMark/>
          </w:tcPr>
          <w:p w14:paraId="14D95F5E"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4.6</w:t>
            </w:r>
          </w:p>
        </w:tc>
        <w:tc>
          <w:tcPr>
            <w:tcW w:w="845" w:type="dxa"/>
            <w:tcBorders>
              <w:top w:val="nil"/>
              <w:left w:val="nil"/>
              <w:bottom w:val="single" w:sz="8" w:space="0" w:color="FFFFFF"/>
              <w:right w:val="single" w:sz="8" w:space="0" w:color="FFFFFF"/>
            </w:tcBorders>
            <w:shd w:val="clear" w:color="000000" w:fill="EBF1E9"/>
            <w:vAlign w:val="center"/>
            <w:hideMark/>
          </w:tcPr>
          <w:p w14:paraId="722C5F21"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3.8</w:t>
            </w:r>
          </w:p>
        </w:tc>
        <w:tc>
          <w:tcPr>
            <w:tcW w:w="845" w:type="dxa"/>
            <w:tcBorders>
              <w:top w:val="nil"/>
              <w:left w:val="nil"/>
              <w:bottom w:val="single" w:sz="8" w:space="0" w:color="FFFFFF"/>
              <w:right w:val="single" w:sz="8" w:space="0" w:color="FFFFFF"/>
            </w:tcBorders>
            <w:shd w:val="clear" w:color="000000" w:fill="EBF1E9"/>
            <w:vAlign w:val="center"/>
            <w:hideMark/>
          </w:tcPr>
          <w:p w14:paraId="2B4A67DB"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4.2</w:t>
            </w:r>
          </w:p>
        </w:tc>
        <w:tc>
          <w:tcPr>
            <w:tcW w:w="845" w:type="dxa"/>
            <w:tcBorders>
              <w:top w:val="nil"/>
              <w:left w:val="nil"/>
              <w:bottom w:val="single" w:sz="8" w:space="0" w:color="FFFFFF"/>
              <w:right w:val="single" w:sz="8" w:space="0" w:color="FFFFFF"/>
            </w:tcBorders>
            <w:shd w:val="clear" w:color="000000" w:fill="EBF1E9"/>
            <w:vAlign w:val="center"/>
            <w:hideMark/>
          </w:tcPr>
          <w:p w14:paraId="607F0191" w14:textId="01F193FA"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4.6</w:t>
            </w:r>
          </w:p>
        </w:tc>
        <w:tc>
          <w:tcPr>
            <w:tcW w:w="845" w:type="dxa"/>
            <w:tcBorders>
              <w:top w:val="nil"/>
              <w:left w:val="nil"/>
              <w:bottom w:val="single" w:sz="8" w:space="0" w:color="FFFFFF"/>
              <w:right w:val="single" w:sz="8" w:space="0" w:color="FFFFFF"/>
            </w:tcBorders>
            <w:shd w:val="clear" w:color="000000" w:fill="EBF1E9"/>
            <w:vAlign w:val="center"/>
            <w:hideMark/>
          </w:tcPr>
          <w:p w14:paraId="036BFCAF"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4.8</w:t>
            </w:r>
          </w:p>
        </w:tc>
        <w:tc>
          <w:tcPr>
            <w:tcW w:w="845" w:type="dxa"/>
            <w:tcBorders>
              <w:top w:val="nil"/>
              <w:left w:val="nil"/>
              <w:bottom w:val="single" w:sz="8" w:space="0" w:color="FFFFFF"/>
              <w:right w:val="single" w:sz="8" w:space="0" w:color="FFFFFF"/>
            </w:tcBorders>
            <w:shd w:val="clear" w:color="000000" w:fill="EBF1E9"/>
            <w:vAlign w:val="center"/>
            <w:hideMark/>
          </w:tcPr>
          <w:p w14:paraId="60C9735B"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5.1</w:t>
            </w:r>
          </w:p>
        </w:tc>
      </w:tr>
      <w:tr w:rsidR="007A61BF" w:rsidRPr="007A61BF" w14:paraId="051FE995" w14:textId="77777777" w:rsidTr="007A61BF">
        <w:trPr>
          <w:trHeight w:val="364"/>
        </w:trPr>
        <w:tc>
          <w:tcPr>
            <w:tcW w:w="845" w:type="dxa"/>
            <w:vMerge/>
            <w:tcBorders>
              <w:top w:val="nil"/>
              <w:left w:val="single" w:sz="8" w:space="0" w:color="FFFFFF"/>
              <w:bottom w:val="single" w:sz="8" w:space="0" w:color="FFFFFF"/>
              <w:right w:val="single" w:sz="8" w:space="0" w:color="FFFFFF"/>
            </w:tcBorders>
            <w:vAlign w:val="center"/>
            <w:hideMark/>
          </w:tcPr>
          <w:p w14:paraId="672EC163" w14:textId="77777777" w:rsidR="007A61BF" w:rsidRPr="007A61BF" w:rsidRDefault="007A61BF" w:rsidP="007A61BF">
            <w:pPr>
              <w:spacing w:after="0" w:line="240" w:lineRule="auto"/>
              <w:rPr>
                <w:rFonts w:ascii="Arial" w:eastAsia="Times New Roman" w:hAnsi="Arial" w:cs="Arial"/>
                <w:b/>
                <w:bCs/>
                <w:color w:val="000000"/>
                <w:sz w:val="14"/>
                <w:szCs w:val="14"/>
                <w:lang w:eastAsia="en-IN"/>
              </w:rPr>
            </w:pPr>
          </w:p>
        </w:tc>
        <w:tc>
          <w:tcPr>
            <w:tcW w:w="845" w:type="dxa"/>
            <w:tcBorders>
              <w:top w:val="nil"/>
              <w:left w:val="nil"/>
              <w:bottom w:val="single" w:sz="8" w:space="0" w:color="FFFFFF"/>
              <w:right w:val="single" w:sz="8" w:space="0" w:color="FFFFFF"/>
            </w:tcBorders>
            <w:shd w:val="clear" w:color="000000" w:fill="D5E3CF"/>
            <w:vAlign w:val="center"/>
            <w:hideMark/>
          </w:tcPr>
          <w:p w14:paraId="07BDF173" w14:textId="77777777" w:rsidR="007A61BF" w:rsidRPr="007A61BF" w:rsidRDefault="007A61BF" w:rsidP="007A61BF">
            <w:pPr>
              <w:spacing w:after="0" w:line="240" w:lineRule="auto"/>
              <w:jc w:val="center"/>
              <w:rPr>
                <w:rFonts w:ascii="Arial" w:eastAsia="Times New Roman" w:hAnsi="Arial" w:cs="Arial"/>
                <w:b/>
                <w:bCs/>
                <w:color w:val="000000"/>
                <w:sz w:val="14"/>
                <w:szCs w:val="14"/>
                <w:lang w:eastAsia="en-IN"/>
              </w:rPr>
            </w:pPr>
            <w:r w:rsidRPr="007A61BF">
              <w:rPr>
                <w:rFonts w:ascii="Arial" w:eastAsia="Times New Roman" w:hAnsi="Arial" w:cs="Arial"/>
                <w:b/>
                <w:bCs/>
                <w:color w:val="000000"/>
                <w:sz w:val="14"/>
                <w:szCs w:val="14"/>
                <w:lang w:eastAsia="en-IN"/>
              </w:rPr>
              <w:t>Import</w:t>
            </w:r>
          </w:p>
        </w:tc>
        <w:tc>
          <w:tcPr>
            <w:tcW w:w="845" w:type="dxa"/>
            <w:tcBorders>
              <w:top w:val="nil"/>
              <w:left w:val="nil"/>
              <w:bottom w:val="single" w:sz="8" w:space="0" w:color="FFFFFF"/>
              <w:right w:val="single" w:sz="8" w:space="0" w:color="FFFFFF"/>
            </w:tcBorders>
            <w:shd w:val="clear" w:color="000000" w:fill="D5E3CF"/>
            <w:vAlign w:val="center"/>
            <w:hideMark/>
          </w:tcPr>
          <w:p w14:paraId="1CE46D45"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5.4</w:t>
            </w:r>
          </w:p>
        </w:tc>
        <w:tc>
          <w:tcPr>
            <w:tcW w:w="845" w:type="dxa"/>
            <w:tcBorders>
              <w:top w:val="nil"/>
              <w:left w:val="nil"/>
              <w:bottom w:val="single" w:sz="8" w:space="0" w:color="FFFFFF"/>
              <w:right w:val="single" w:sz="8" w:space="0" w:color="FFFFFF"/>
            </w:tcBorders>
            <w:shd w:val="clear" w:color="000000" w:fill="D5E3CF"/>
            <w:vAlign w:val="center"/>
            <w:hideMark/>
          </w:tcPr>
          <w:p w14:paraId="0240B528"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6.1</w:t>
            </w:r>
          </w:p>
        </w:tc>
        <w:tc>
          <w:tcPr>
            <w:tcW w:w="845" w:type="dxa"/>
            <w:tcBorders>
              <w:top w:val="nil"/>
              <w:left w:val="nil"/>
              <w:bottom w:val="single" w:sz="8" w:space="0" w:color="FFFFFF"/>
              <w:right w:val="single" w:sz="8" w:space="0" w:color="FFFFFF"/>
            </w:tcBorders>
            <w:shd w:val="clear" w:color="000000" w:fill="D5E3CF"/>
            <w:vAlign w:val="center"/>
            <w:hideMark/>
          </w:tcPr>
          <w:p w14:paraId="07725EC8"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6.7</w:t>
            </w:r>
          </w:p>
        </w:tc>
        <w:tc>
          <w:tcPr>
            <w:tcW w:w="845" w:type="dxa"/>
            <w:tcBorders>
              <w:top w:val="nil"/>
              <w:left w:val="nil"/>
              <w:bottom w:val="single" w:sz="8" w:space="0" w:color="FFFFFF"/>
              <w:right w:val="single" w:sz="8" w:space="0" w:color="FFFFFF"/>
            </w:tcBorders>
            <w:shd w:val="clear" w:color="000000" w:fill="D5E3CF"/>
            <w:vAlign w:val="center"/>
            <w:hideMark/>
          </w:tcPr>
          <w:p w14:paraId="49AAC852"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7.3</w:t>
            </w:r>
          </w:p>
        </w:tc>
        <w:tc>
          <w:tcPr>
            <w:tcW w:w="845" w:type="dxa"/>
            <w:tcBorders>
              <w:top w:val="nil"/>
              <w:left w:val="nil"/>
              <w:bottom w:val="single" w:sz="8" w:space="0" w:color="FFFFFF"/>
              <w:right w:val="single" w:sz="8" w:space="0" w:color="FFFFFF"/>
            </w:tcBorders>
            <w:shd w:val="clear" w:color="000000" w:fill="D5E3CF"/>
            <w:vAlign w:val="center"/>
            <w:hideMark/>
          </w:tcPr>
          <w:p w14:paraId="37D3BBF6"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7.9</w:t>
            </w:r>
          </w:p>
        </w:tc>
        <w:tc>
          <w:tcPr>
            <w:tcW w:w="845" w:type="dxa"/>
            <w:tcBorders>
              <w:top w:val="nil"/>
              <w:left w:val="nil"/>
              <w:bottom w:val="single" w:sz="8" w:space="0" w:color="FFFFFF"/>
              <w:right w:val="single" w:sz="8" w:space="0" w:color="FFFFFF"/>
            </w:tcBorders>
            <w:shd w:val="clear" w:color="000000" w:fill="D5E3CF"/>
            <w:vAlign w:val="center"/>
            <w:hideMark/>
          </w:tcPr>
          <w:p w14:paraId="50DE902D"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6.7</w:t>
            </w:r>
          </w:p>
        </w:tc>
        <w:tc>
          <w:tcPr>
            <w:tcW w:w="845" w:type="dxa"/>
            <w:tcBorders>
              <w:top w:val="nil"/>
              <w:left w:val="nil"/>
              <w:bottom w:val="single" w:sz="8" w:space="0" w:color="FFFFFF"/>
              <w:right w:val="single" w:sz="8" w:space="0" w:color="FFFFFF"/>
            </w:tcBorders>
            <w:shd w:val="clear" w:color="000000" w:fill="D5E3CF"/>
            <w:vAlign w:val="center"/>
            <w:hideMark/>
          </w:tcPr>
          <w:p w14:paraId="054DF6F4"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8.4</w:t>
            </w:r>
          </w:p>
        </w:tc>
        <w:tc>
          <w:tcPr>
            <w:tcW w:w="845" w:type="dxa"/>
            <w:tcBorders>
              <w:top w:val="nil"/>
              <w:left w:val="nil"/>
              <w:bottom w:val="single" w:sz="8" w:space="0" w:color="FFFFFF"/>
              <w:right w:val="single" w:sz="8" w:space="0" w:color="FFFFFF"/>
            </w:tcBorders>
            <w:shd w:val="clear" w:color="000000" w:fill="D5E3CF"/>
            <w:vAlign w:val="center"/>
            <w:hideMark/>
          </w:tcPr>
          <w:p w14:paraId="1B0791A2"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0.0</w:t>
            </w:r>
          </w:p>
        </w:tc>
        <w:tc>
          <w:tcPr>
            <w:tcW w:w="845" w:type="dxa"/>
            <w:tcBorders>
              <w:top w:val="nil"/>
              <w:left w:val="nil"/>
              <w:bottom w:val="single" w:sz="8" w:space="0" w:color="FFFFFF"/>
              <w:right w:val="single" w:sz="8" w:space="0" w:color="FFFFFF"/>
            </w:tcBorders>
            <w:shd w:val="clear" w:color="000000" w:fill="D5E3CF"/>
            <w:vAlign w:val="center"/>
            <w:hideMark/>
          </w:tcPr>
          <w:p w14:paraId="0C6AC707"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0.0</w:t>
            </w:r>
          </w:p>
        </w:tc>
        <w:tc>
          <w:tcPr>
            <w:tcW w:w="845" w:type="dxa"/>
            <w:tcBorders>
              <w:top w:val="nil"/>
              <w:left w:val="nil"/>
              <w:bottom w:val="single" w:sz="8" w:space="0" w:color="FFFFFF"/>
              <w:right w:val="single" w:sz="8" w:space="0" w:color="FFFFFF"/>
            </w:tcBorders>
            <w:shd w:val="clear" w:color="000000" w:fill="D5E3CF"/>
            <w:vAlign w:val="center"/>
            <w:hideMark/>
          </w:tcPr>
          <w:p w14:paraId="7761FC7B"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0.0</w:t>
            </w:r>
          </w:p>
        </w:tc>
      </w:tr>
      <w:tr w:rsidR="007A61BF" w:rsidRPr="007A61BF" w14:paraId="612E2D03" w14:textId="77777777" w:rsidTr="007A61BF">
        <w:trPr>
          <w:trHeight w:val="364"/>
        </w:trPr>
        <w:tc>
          <w:tcPr>
            <w:tcW w:w="845" w:type="dxa"/>
            <w:vMerge/>
            <w:tcBorders>
              <w:top w:val="nil"/>
              <w:left w:val="single" w:sz="8" w:space="0" w:color="FFFFFF"/>
              <w:bottom w:val="single" w:sz="8" w:space="0" w:color="FFFFFF"/>
              <w:right w:val="single" w:sz="8" w:space="0" w:color="FFFFFF"/>
            </w:tcBorders>
            <w:vAlign w:val="center"/>
            <w:hideMark/>
          </w:tcPr>
          <w:p w14:paraId="3450A603" w14:textId="77777777" w:rsidR="007A61BF" w:rsidRPr="007A61BF" w:rsidRDefault="007A61BF" w:rsidP="007A61BF">
            <w:pPr>
              <w:spacing w:after="0" w:line="240" w:lineRule="auto"/>
              <w:rPr>
                <w:rFonts w:ascii="Arial" w:eastAsia="Times New Roman" w:hAnsi="Arial" w:cs="Arial"/>
                <w:b/>
                <w:bCs/>
                <w:color w:val="000000"/>
                <w:sz w:val="14"/>
                <w:szCs w:val="14"/>
                <w:lang w:eastAsia="en-IN"/>
              </w:rPr>
            </w:pPr>
          </w:p>
        </w:tc>
        <w:tc>
          <w:tcPr>
            <w:tcW w:w="845" w:type="dxa"/>
            <w:tcBorders>
              <w:top w:val="nil"/>
              <w:left w:val="nil"/>
              <w:bottom w:val="single" w:sz="8" w:space="0" w:color="FFFFFF"/>
              <w:right w:val="single" w:sz="8" w:space="0" w:color="FFFFFF"/>
            </w:tcBorders>
            <w:shd w:val="clear" w:color="000000" w:fill="EBF1E9"/>
            <w:vAlign w:val="center"/>
            <w:hideMark/>
          </w:tcPr>
          <w:p w14:paraId="14FD935D" w14:textId="77777777" w:rsidR="007A61BF" w:rsidRPr="007A61BF" w:rsidRDefault="007A61BF" w:rsidP="007A61BF">
            <w:pPr>
              <w:spacing w:after="0" w:line="240" w:lineRule="auto"/>
              <w:jc w:val="center"/>
              <w:rPr>
                <w:rFonts w:ascii="Arial" w:eastAsia="Times New Roman" w:hAnsi="Arial" w:cs="Arial"/>
                <w:b/>
                <w:bCs/>
                <w:color w:val="000000"/>
                <w:sz w:val="14"/>
                <w:szCs w:val="14"/>
                <w:lang w:eastAsia="en-IN"/>
              </w:rPr>
            </w:pPr>
            <w:r w:rsidRPr="007A61BF">
              <w:rPr>
                <w:rFonts w:ascii="Arial" w:eastAsia="Times New Roman" w:hAnsi="Arial" w:cs="Arial"/>
                <w:b/>
                <w:bCs/>
                <w:color w:val="000000"/>
                <w:sz w:val="14"/>
                <w:szCs w:val="14"/>
                <w:lang w:eastAsia="en-IN"/>
              </w:rPr>
              <w:t>Export</w:t>
            </w:r>
          </w:p>
        </w:tc>
        <w:tc>
          <w:tcPr>
            <w:tcW w:w="845" w:type="dxa"/>
            <w:tcBorders>
              <w:top w:val="nil"/>
              <w:left w:val="nil"/>
              <w:bottom w:val="single" w:sz="8" w:space="0" w:color="FFFFFF"/>
              <w:right w:val="single" w:sz="8" w:space="0" w:color="FFFFFF"/>
            </w:tcBorders>
            <w:shd w:val="clear" w:color="000000" w:fill="EBF1E9"/>
            <w:vAlign w:val="center"/>
            <w:hideMark/>
          </w:tcPr>
          <w:p w14:paraId="5F0B1B31"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0.4</w:t>
            </w:r>
          </w:p>
        </w:tc>
        <w:tc>
          <w:tcPr>
            <w:tcW w:w="845" w:type="dxa"/>
            <w:tcBorders>
              <w:top w:val="nil"/>
              <w:left w:val="nil"/>
              <w:bottom w:val="single" w:sz="8" w:space="0" w:color="FFFFFF"/>
              <w:right w:val="single" w:sz="8" w:space="0" w:color="FFFFFF"/>
            </w:tcBorders>
            <w:shd w:val="clear" w:color="000000" w:fill="EBF1E9"/>
            <w:vAlign w:val="center"/>
            <w:hideMark/>
          </w:tcPr>
          <w:p w14:paraId="481F20C9"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0.5</w:t>
            </w:r>
          </w:p>
        </w:tc>
        <w:tc>
          <w:tcPr>
            <w:tcW w:w="845" w:type="dxa"/>
            <w:tcBorders>
              <w:top w:val="nil"/>
              <w:left w:val="nil"/>
              <w:bottom w:val="single" w:sz="8" w:space="0" w:color="FFFFFF"/>
              <w:right w:val="single" w:sz="8" w:space="0" w:color="FFFFFF"/>
            </w:tcBorders>
            <w:shd w:val="clear" w:color="000000" w:fill="EBF1E9"/>
            <w:vAlign w:val="center"/>
            <w:hideMark/>
          </w:tcPr>
          <w:p w14:paraId="6D398DC4"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0.6</w:t>
            </w:r>
          </w:p>
        </w:tc>
        <w:tc>
          <w:tcPr>
            <w:tcW w:w="845" w:type="dxa"/>
            <w:tcBorders>
              <w:top w:val="nil"/>
              <w:left w:val="nil"/>
              <w:bottom w:val="single" w:sz="8" w:space="0" w:color="FFFFFF"/>
              <w:right w:val="single" w:sz="8" w:space="0" w:color="FFFFFF"/>
            </w:tcBorders>
            <w:shd w:val="clear" w:color="000000" w:fill="EBF1E9"/>
            <w:vAlign w:val="center"/>
            <w:hideMark/>
          </w:tcPr>
          <w:p w14:paraId="540094BC"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0.6</w:t>
            </w:r>
          </w:p>
        </w:tc>
        <w:tc>
          <w:tcPr>
            <w:tcW w:w="845" w:type="dxa"/>
            <w:tcBorders>
              <w:top w:val="nil"/>
              <w:left w:val="nil"/>
              <w:bottom w:val="single" w:sz="8" w:space="0" w:color="FFFFFF"/>
              <w:right w:val="single" w:sz="8" w:space="0" w:color="FFFFFF"/>
            </w:tcBorders>
            <w:shd w:val="clear" w:color="000000" w:fill="EBF1E9"/>
            <w:vAlign w:val="center"/>
            <w:hideMark/>
          </w:tcPr>
          <w:p w14:paraId="3556C5F1"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0.6</w:t>
            </w:r>
          </w:p>
        </w:tc>
        <w:tc>
          <w:tcPr>
            <w:tcW w:w="845" w:type="dxa"/>
            <w:tcBorders>
              <w:top w:val="nil"/>
              <w:left w:val="nil"/>
              <w:bottom w:val="single" w:sz="8" w:space="0" w:color="FFFFFF"/>
              <w:right w:val="single" w:sz="8" w:space="0" w:color="FFFFFF"/>
            </w:tcBorders>
            <w:shd w:val="clear" w:color="000000" w:fill="EBF1E9"/>
            <w:vAlign w:val="center"/>
            <w:hideMark/>
          </w:tcPr>
          <w:p w14:paraId="5CF479A1"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0.4</w:t>
            </w:r>
          </w:p>
        </w:tc>
        <w:tc>
          <w:tcPr>
            <w:tcW w:w="845" w:type="dxa"/>
            <w:tcBorders>
              <w:top w:val="nil"/>
              <w:left w:val="nil"/>
              <w:bottom w:val="single" w:sz="8" w:space="0" w:color="FFFFFF"/>
              <w:right w:val="single" w:sz="8" w:space="0" w:color="FFFFFF"/>
            </w:tcBorders>
            <w:shd w:val="clear" w:color="000000" w:fill="EBF1E9"/>
            <w:vAlign w:val="center"/>
            <w:hideMark/>
          </w:tcPr>
          <w:p w14:paraId="29EAEF7B"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0.9</w:t>
            </w:r>
          </w:p>
        </w:tc>
        <w:tc>
          <w:tcPr>
            <w:tcW w:w="845" w:type="dxa"/>
            <w:tcBorders>
              <w:top w:val="nil"/>
              <w:left w:val="nil"/>
              <w:bottom w:val="single" w:sz="8" w:space="0" w:color="FFFFFF"/>
              <w:right w:val="single" w:sz="8" w:space="0" w:color="FFFFFF"/>
            </w:tcBorders>
            <w:shd w:val="clear" w:color="000000" w:fill="EBF1E9"/>
            <w:vAlign w:val="center"/>
            <w:hideMark/>
          </w:tcPr>
          <w:p w14:paraId="34F1FAEE" w14:textId="3AFF3A72"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0.0</w:t>
            </w:r>
          </w:p>
        </w:tc>
        <w:tc>
          <w:tcPr>
            <w:tcW w:w="845" w:type="dxa"/>
            <w:tcBorders>
              <w:top w:val="nil"/>
              <w:left w:val="nil"/>
              <w:bottom w:val="single" w:sz="8" w:space="0" w:color="FFFFFF"/>
              <w:right w:val="single" w:sz="8" w:space="0" w:color="FFFFFF"/>
            </w:tcBorders>
            <w:shd w:val="clear" w:color="000000" w:fill="EBF1E9"/>
            <w:vAlign w:val="center"/>
            <w:hideMark/>
          </w:tcPr>
          <w:p w14:paraId="42344D9C"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0.0</w:t>
            </w:r>
          </w:p>
        </w:tc>
        <w:tc>
          <w:tcPr>
            <w:tcW w:w="845" w:type="dxa"/>
            <w:tcBorders>
              <w:top w:val="nil"/>
              <w:left w:val="nil"/>
              <w:bottom w:val="single" w:sz="8" w:space="0" w:color="FFFFFF"/>
              <w:right w:val="single" w:sz="8" w:space="0" w:color="FFFFFF"/>
            </w:tcBorders>
            <w:shd w:val="clear" w:color="000000" w:fill="EBF1E9"/>
            <w:vAlign w:val="center"/>
            <w:hideMark/>
          </w:tcPr>
          <w:p w14:paraId="6B9228A5"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0.0</w:t>
            </w:r>
          </w:p>
        </w:tc>
      </w:tr>
      <w:tr w:rsidR="007A61BF" w:rsidRPr="007A61BF" w14:paraId="59B8CDAD" w14:textId="77777777" w:rsidTr="007A61BF">
        <w:trPr>
          <w:trHeight w:val="433"/>
        </w:trPr>
        <w:tc>
          <w:tcPr>
            <w:tcW w:w="845" w:type="dxa"/>
            <w:vMerge/>
            <w:tcBorders>
              <w:top w:val="nil"/>
              <w:left w:val="single" w:sz="8" w:space="0" w:color="FFFFFF"/>
              <w:bottom w:val="single" w:sz="8" w:space="0" w:color="FFFFFF"/>
              <w:right w:val="single" w:sz="8" w:space="0" w:color="FFFFFF"/>
            </w:tcBorders>
            <w:vAlign w:val="center"/>
            <w:hideMark/>
          </w:tcPr>
          <w:p w14:paraId="4381BBA8" w14:textId="77777777" w:rsidR="007A61BF" w:rsidRPr="007A61BF" w:rsidRDefault="007A61BF" w:rsidP="007A61BF">
            <w:pPr>
              <w:spacing w:after="0" w:line="240" w:lineRule="auto"/>
              <w:rPr>
                <w:rFonts w:ascii="Arial" w:eastAsia="Times New Roman" w:hAnsi="Arial" w:cs="Arial"/>
                <w:b/>
                <w:bCs/>
                <w:color w:val="000000"/>
                <w:sz w:val="14"/>
                <w:szCs w:val="14"/>
                <w:lang w:eastAsia="en-IN"/>
              </w:rPr>
            </w:pPr>
          </w:p>
        </w:tc>
        <w:tc>
          <w:tcPr>
            <w:tcW w:w="845" w:type="dxa"/>
            <w:tcBorders>
              <w:top w:val="nil"/>
              <w:left w:val="nil"/>
              <w:bottom w:val="single" w:sz="8" w:space="0" w:color="FFFFFF"/>
              <w:right w:val="single" w:sz="8" w:space="0" w:color="FFFFFF"/>
            </w:tcBorders>
            <w:shd w:val="clear" w:color="000000" w:fill="D5E3CF"/>
            <w:vAlign w:val="center"/>
            <w:hideMark/>
          </w:tcPr>
          <w:p w14:paraId="630907A0" w14:textId="77777777" w:rsidR="007A61BF" w:rsidRPr="007A61BF" w:rsidRDefault="007A61BF" w:rsidP="007A61BF">
            <w:pPr>
              <w:spacing w:after="0" w:line="240" w:lineRule="auto"/>
              <w:jc w:val="center"/>
              <w:rPr>
                <w:rFonts w:ascii="Arial" w:eastAsia="Times New Roman" w:hAnsi="Arial" w:cs="Arial"/>
                <w:b/>
                <w:bCs/>
                <w:color w:val="000000"/>
                <w:sz w:val="14"/>
                <w:szCs w:val="14"/>
                <w:lang w:eastAsia="en-IN"/>
              </w:rPr>
            </w:pPr>
            <w:r w:rsidRPr="007A61BF">
              <w:rPr>
                <w:rFonts w:ascii="Arial" w:eastAsia="Times New Roman" w:hAnsi="Arial" w:cs="Arial"/>
                <w:b/>
                <w:bCs/>
                <w:color w:val="000000"/>
                <w:sz w:val="14"/>
                <w:szCs w:val="14"/>
                <w:lang w:eastAsia="en-IN"/>
              </w:rPr>
              <w:t>Total Demand</w:t>
            </w:r>
          </w:p>
        </w:tc>
        <w:tc>
          <w:tcPr>
            <w:tcW w:w="845" w:type="dxa"/>
            <w:tcBorders>
              <w:top w:val="nil"/>
              <w:left w:val="nil"/>
              <w:bottom w:val="single" w:sz="8" w:space="0" w:color="FFFFFF"/>
              <w:right w:val="single" w:sz="8" w:space="0" w:color="FFFFFF"/>
            </w:tcBorders>
            <w:shd w:val="clear" w:color="000000" w:fill="D5E3CF"/>
            <w:vAlign w:val="center"/>
            <w:hideMark/>
          </w:tcPr>
          <w:p w14:paraId="6C767F08"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9.1</w:t>
            </w:r>
          </w:p>
        </w:tc>
        <w:tc>
          <w:tcPr>
            <w:tcW w:w="845" w:type="dxa"/>
            <w:tcBorders>
              <w:top w:val="nil"/>
              <w:left w:val="nil"/>
              <w:bottom w:val="single" w:sz="8" w:space="0" w:color="FFFFFF"/>
              <w:right w:val="single" w:sz="8" w:space="0" w:color="FFFFFF"/>
            </w:tcBorders>
            <w:shd w:val="clear" w:color="000000" w:fill="D5E3CF"/>
            <w:vAlign w:val="center"/>
            <w:hideMark/>
          </w:tcPr>
          <w:p w14:paraId="18F4440E"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9.6</w:t>
            </w:r>
          </w:p>
        </w:tc>
        <w:tc>
          <w:tcPr>
            <w:tcW w:w="845" w:type="dxa"/>
            <w:tcBorders>
              <w:top w:val="nil"/>
              <w:left w:val="nil"/>
              <w:bottom w:val="single" w:sz="8" w:space="0" w:color="FFFFFF"/>
              <w:right w:val="single" w:sz="8" w:space="0" w:color="FFFFFF"/>
            </w:tcBorders>
            <w:shd w:val="clear" w:color="000000" w:fill="D5E3CF"/>
            <w:vAlign w:val="center"/>
            <w:hideMark/>
          </w:tcPr>
          <w:p w14:paraId="6DE38129"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10.4</w:t>
            </w:r>
          </w:p>
        </w:tc>
        <w:tc>
          <w:tcPr>
            <w:tcW w:w="845" w:type="dxa"/>
            <w:tcBorders>
              <w:top w:val="nil"/>
              <w:left w:val="nil"/>
              <w:bottom w:val="single" w:sz="8" w:space="0" w:color="FFFFFF"/>
              <w:right w:val="single" w:sz="8" w:space="0" w:color="FFFFFF"/>
            </w:tcBorders>
            <w:shd w:val="clear" w:color="000000" w:fill="D5E3CF"/>
            <w:vAlign w:val="center"/>
            <w:hideMark/>
          </w:tcPr>
          <w:p w14:paraId="4BDEE4F3"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11.0</w:t>
            </w:r>
          </w:p>
        </w:tc>
        <w:tc>
          <w:tcPr>
            <w:tcW w:w="845" w:type="dxa"/>
            <w:tcBorders>
              <w:top w:val="nil"/>
              <w:left w:val="nil"/>
              <w:bottom w:val="single" w:sz="8" w:space="0" w:color="FFFFFF"/>
              <w:right w:val="single" w:sz="8" w:space="0" w:color="FFFFFF"/>
            </w:tcBorders>
            <w:shd w:val="clear" w:color="000000" w:fill="D5E3CF"/>
            <w:vAlign w:val="center"/>
            <w:hideMark/>
          </w:tcPr>
          <w:p w14:paraId="41021D36"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11.8</w:t>
            </w:r>
          </w:p>
        </w:tc>
        <w:tc>
          <w:tcPr>
            <w:tcW w:w="845" w:type="dxa"/>
            <w:tcBorders>
              <w:top w:val="nil"/>
              <w:left w:val="nil"/>
              <w:bottom w:val="single" w:sz="8" w:space="0" w:color="FFFFFF"/>
              <w:right w:val="single" w:sz="8" w:space="0" w:color="FFFFFF"/>
            </w:tcBorders>
            <w:shd w:val="clear" w:color="000000" w:fill="D5E3CF"/>
            <w:vAlign w:val="center"/>
            <w:hideMark/>
          </w:tcPr>
          <w:p w14:paraId="09277FC8"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10.0</w:t>
            </w:r>
          </w:p>
        </w:tc>
        <w:tc>
          <w:tcPr>
            <w:tcW w:w="845" w:type="dxa"/>
            <w:tcBorders>
              <w:top w:val="nil"/>
              <w:left w:val="nil"/>
              <w:bottom w:val="single" w:sz="8" w:space="0" w:color="FFFFFF"/>
              <w:right w:val="single" w:sz="8" w:space="0" w:color="FFFFFF"/>
            </w:tcBorders>
            <w:shd w:val="clear" w:color="000000" w:fill="D5E3CF"/>
            <w:vAlign w:val="center"/>
            <w:hideMark/>
          </w:tcPr>
          <w:p w14:paraId="4B5DC2FE"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11.7</w:t>
            </w:r>
          </w:p>
        </w:tc>
        <w:tc>
          <w:tcPr>
            <w:tcW w:w="845" w:type="dxa"/>
            <w:tcBorders>
              <w:top w:val="nil"/>
              <w:left w:val="nil"/>
              <w:bottom w:val="single" w:sz="8" w:space="0" w:color="FFFFFF"/>
              <w:right w:val="single" w:sz="8" w:space="0" w:color="FFFFFF"/>
            </w:tcBorders>
            <w:shd w:val="clear" w:color="000000" w:fill="D5E3CF"/>
            <w:vAlign w:val="center"/>
            <w:hideMark/>
          </w:tcPr>
          <w:p w14:paraId="670E71F9"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12.9</w:t>
            </w:r>
          </w:p>
        </w:tc>
        <w:tc>
          <w:tcPr>
            <w:tcW w:w="845" w:type="dxa"/>
            <w:tcBorders>
              <w:top w:val="nil"/>
              <w:left w:val="nil"/>
              <w:bottom w:val="single" w:sz="8" w:space="0" w:color="FFFFFF"/>
              <w:right w:val="single" w:sz="8" w:space="0" w:color="FFFFFF"/>
            </w:tcBorders>
            <w:shd w:val="clear" w:color="000000" w:fill="D5E3CF"/>
            <w:vAlign w:val="center"/>
            <w:hideMark/>
          </w:tcPr>
          <w:p w14:paraId="30374648"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16.1</w:t>
            </w:r>
          </w:p>
        </w:tc>
        <w:tc>
          <w:tcPr>
            <w:tcW w:w="845" w:type="dxa"/>
            <w:tcBorders>
              <w:top w:val="nil"/>
              <w:left w:val="nil"/>
              <w:bottom w:val="single" w:sz="8" w:space="0" w:color="FFFFFF"/>
              <w:right w:val="single" w:sz="8" w:space="0" w:color="FFFFFF"/>
            </w:tcBorders>
            <w:shd w:val="clear" w:color="000000" w:fill="D5E3CF"/>
            <w:vAlign w:val="center"/>
            <w:hideMark/>
          </w:tcPr>
          <w:p w14:paraId="5390166A"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31.7</w:t>
            </w:r>
          </w:p>
        </w:tc>
      </w:tr>
      <w:tr w:rsidR="007A61BF" w:rsidRPr="007A61BF" w14:paraId="50957897" w14:textId="77777777" w:rsidTr="007A61BF">
        <w:trPr>
          <w:trHeight w:val="433"/>
        </w:trPr>
        <w:tc>
          <w:tcPr>
            <w:tcW w:w="845" w:type="dxa"/>
            <w:vMerge/>
            <w:tcBorders>
              <w:top w:val="nil"/>
              <w:left w:val="single" w:sz="8" w:space="0" w:color="FFFFFF"/>
              <w:bottom w:val="single" w:sz="8" w:space="0" w:color="FFFFFF"/>
              <w:right w:val="single" w:sz="8" w:space="0" w:color="FFFFFF"/>
            </w:tcBorders>
            <w:vAlign w:val="center"/>
            <w:hideMark/>
          </w:tcPr>
          <w:p w14:paraId="21B758A4" w14:textId="77777777" w:rsidR="007A61BF" w:rsidRPr="007A61BF" w:rsidRDefault="007A61BF" w:rsidP="007A61BF">
            <w:pPr>
              <w:spacing w:after="0" w:line="240" w:lineRule="auto"/>
              <w:rPr>
                <w:rFonts w:ascii="Arial" w:eastAsia="Times New Roman" w:hAnsi="Arial" w:cs="Arial"/>
                <w:b/>
                <w:bCs/>
                <w:color w:val="000000"/>
                <w:sz w:val="14"/>
                <w:szCs w:val="14"/>
                <w:lang w:eastAsia="en-IN"/>
              </w:rPr>
            </w:pPr>
          </w:p>
        </w:tc>
        <w:tc>
          <w:tcPr>
            <w:tcW w:w="845" w:type="dxa"/>
            <w:tcBorders>
              <w:top w:val="nil"/>
              <w:left w:val="nil"/>
              <w:bottom w:val="single" w:sz="8" w:space="0" w:color="FFFFFF"/>
              <w:right w:val="single" w:sz="8" w:space="0" w:color="FFFFFF"/>
            </w:tcBorders>
            <w:shd w:val="clear" w:color="000000" w:fill="EBF1E9"/>
            <w:vAlign w:val="center"/>
            <w:hideMark/>
          </w:tcPr>
          <w:p w14:paraId="11D0498C" w14:textId="77777777" w:rsidR="007A61BF" w:rsidRPr="007A61BF" w:rsidRDefault="007A61BF" w:rsidP="007A61BF">
            <w:pPr>
              <w:spacing w:after="0" w:line="240" w:lineRule="auto"/>
              <w:jc w:val="center"/>
              <w:rPr>
                <w:rFonts w:ascii="Arial" w:eastAsia="Times New Roman" w:hAnsi="Arial" w:cs="Arial"/>
                <w:b/>
                <w:bCs/>
                <w:color w:val="000000"/>
                <w:sz w:val="14"/>
                <w:szCs w:val="14"/>
                <w:lang w:eastAsia="en-IN"/>
              </w:rPr>
            </w:pPr>
            <w:r w:rsidRPr="007A61BF">
              <w:rPr>
                <w:rFonts w:ascii="Arial" w:eastAsia="Times New Roman" w:hAnsi="Arial" w:cs="Arial"/>
                <w:b/>
                <w:bCs/>
                <w:color w:val="000000"/>
                <w:sz w:val="14"/>
                <w:szCs w:val="14"/>
                <w:lang w:eastAsia="en-IN"/>
              </w:rPr>
              <w:t>Y-O-Y Growth (%)</w:t>
            </w:r>
          </w:p>
        </w:tc>
        <w:tc>
          <w:tcPr>
            <w:tcW w:w="845" w:type="dxa"/>
            <w:tcBorders>
              <w:top w:val="nil"/>
              <w:left w:val="nil"/>
              <w:bottom w:val="single" w:sz="8" w:space="0" w:color="FFFFFF"/>
              <w:right w:val="single" w:sz="8" w:space="0" w:color="FFFFFF"/>
            </w:tcBorders>
            <w:shd w:val="clear" w:color="000000" w:fill="EBF1E9"/>
            <w:vAlign w:val="center"/>
            <w:hideMark/>
          </w:tcPr>
          <w:p w14:paraId="7EA23BA6"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w:t>
            </w:r>
          </w:p>
        </w:tc>
        <w:tc>
          <w:tcPr>
            <w:tcW w:w="845" w:type="dxa"/>
            <w:tcBorders>
              <w:top w:val="nil"/>
              <w:left w:val="nil"/>
              <w:bottom w:val="single" w:sz="8" w:space="0" w:color="FFFFFF"/>
              <w:right w:val="single" w:sz="8" w:space="0" w:color="FFFFFF"/>
            </w:tcBorders>
            <w:shd w:val="clear" w:color="000000" w:fill="EBF1E9"/>
            <w:vAlign w:val="center"/>
            <w:hideMark/>
          </w:tcPr>
          <w:p w14:paraId="30D74D8F"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5.39%</w:t>
            </w:r>
          </w:p>
        </w:tc>
        <w:tc>
          <w:tcPr>
            <w:tcW w:w="845" w:type="dxa"/>
            <w:tcBorders>
              <w:top w:val="nil"/>
              <w:left w:val="nil"/>
              <w:bottom w:val="single" w:sz="8" w:space="0" w:color="FFFFFF"/>
              <w:right w:val="single" w:sz="8" w:space="0" w:color="FFFFFF"/>
            </w:tcBorders>
            <w:shd w:val="clear" w:color="000000" w:fill="EBF1E9"/>
            <w:vAlign w:val="center"/>
            <w:hideMark/>
          </w:tcPr>
          <w:p w14:paraId="4EC74356"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8.92%</w:t>
            </w:r>
          </w:p>
        </w:tc>
        <w:tc>
          <w:tcPr>
            <w:tcW w:w="845" w:type="dxa"/>
            <w:tcBorders>
              <w:top w:val="nil"/>
              <w:left w:val="nil"/>
              <w:bottom w:val="single" w:sz="8" w:space="0" w:color="FFFFFF"/>
              <w:right w:val="single" w:sz="8" w:space="0" w:color="FFFFFF"/>
            </w:tcBorders>
            <w:shd w:val="clear" w:color="000000" w:fill="EBF1E9"/>
            <w:vAlign w:val="center"/>
            <w:hideMark/>
          </w:tcPr>
          <w:p w14:paraId="4D6F12A8"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5.76%</w:t>
            </w:r>
          </w:p>
        </w:tc>
        <w:tc>
          <w:tcPr>
            <w:tcW w:w="845" w:type="dxa"/>
            <w:tcBorders>
              <w:top w:val="nil"/>
              <w:left w:val="nil"/>
              <w:bottom w:val="single" w:sz="8" w:space="0" w:color="FFFFFF"/>
              <w:right w:val="single" w:sz="8" w:space="0" w:color="FFFFFF"/>
            </w:tcBorders>
            <w:shd w:val="clear" w:color="000000" w:fill="EBF1E9"/>
            <w:vAlign w:val="center"/>
            <w:hideMark/>
          </w:tcPr>
          <w:p w14:paraId="392B9DC2"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6.62%</w:t>
            </w:r>
          </w:p>
        </w:tc>
        <w:tc>
          <w:tcPr>
            <w:tcW w:w="845" w:type="dxa"/>
            <w:tcBorders>
              <w:top w:val="nil"/>
              <w:left w:val="nil"/>
              <w:bottom w:val="single" w:sz="8" w:space="0" w:color="FFFFFF"/>
              <w:right w:val="single" w:sz="8" w:space="0" w:color="FFFFFF"/>
            </w:tcBorders>
            <w:shd w:val="clear" w:color="000000" w:fill="EBF1E9"/>
            <w:vAlign w:val="center"/>
            <w:hideMark/>
          </w:tcPr>
          <w:p w14:paraId="594FF670"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-14.56%</w:t>
            </w:r>
          </w:p>
        </w:tc>
        <w:tc>
          <w:tcPr>
            <w:tcW w:w="845" w:type="dxa"/>
            <w:tcBorders>
              <w:top w:val="nil"/>
              <w:left w:val="nil"/>
              <w:bottom w:val="single" w:sz="8" w:space="0" w:color="FFFFFF"/>
              <w:right w:val="single" w:sz="8" w:space="0" w:color="FFFFFF"/>
            </w:tcBorders>
            <w:shd w:val="clear" w:color="000000" w:fill="EBF1E9"/>
            <w:vAlign w:val="center"/>
            <w:hideMark/>
          </w:tcPr>
          <w:p w14:paraId="6BAE1428"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9.55%</w:t>
            </w:r>
          </w:p>
        </w:tc>
        <w:tc>
          <w:tcPr>
            <w:tcW w:w="845" w:type="dxa"/>
            <w:tcBorders>
              <w:top w:val="nil"/>
              <w:left w:val="nil"/>
              <w:bottom w:val="single" w:sz="8" w:space="0" w:color="FFFFFF"/>
              <w:right w:val="single" w:sz="8" w:space="0" w:color="FFFFFF"/>
            </w:tcBorders>
            <w:shd w:val="clear" w:color="000000" w:fill="EBF1E9"/>
            <w:vAlign w:val="center"/>
            <w:hideMark/>
          </w:tcPr>
          <w:p w14:paraId="10482AD6"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10.45%</w:t>
            </w:r>
          </w:p>
        </w:tc>
        <w:tc>
          <w:tcPr>
            <w:tcW w:w="845" w:type="dxa"/>
            <w:tcBorders>
              <w:top w:val="nil"/>
              <w:left w:val="nil"/>
              <w:bottom w:val="single" w:sz="8" w:space="0" w:color="FFFFFF"/>
              <w:right w:val="single" w:sz="8" w:space="0" w:color="FFFFFF"/>
            </w:tcBorders>
            <w:shd w:val="clear" w:color="000000" w:fill="EBF1E9"/>
            <w:vAlign w:val="center"/>
            <w:hideMark/>
          </w:tcPr>
          <w:p w14:paraId="3BA00139"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11.21%</w:t>
            </w:r>
          </w:p>
        </w:tc>
        <w:tc>
          <w:tcPr>
            <w:tcW w:w="845" w:type="dxa"/>
            <w:tcBorders>
              <w:top w:val="nil"/>
              <w:left w:val="nil"/>
              <w:bottom w:val="single" w:sz="8" w:space="0" w:color="FFFFFF"/>
              <w:right w:val="single" w:sz="8" w:space="0" w:color="FFFFFF"/>
            </w:tcBorders>
            <w:shd w:val="clear" w:color="000000" w:fill="EBF1E9"/>
            <w:vAlign w:val="center"/>
            <w:hideMark/>
          </w:tcPr>
          <w:p w14:paraId="045BCB5E"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11.21%</w:t>
            </w:r>
          </w:p>
        </w:tc>
      </w:tr>
      <w:tr w:rsidR="007A61BF" w:rsidRPr="007A61BF" w14:paraId="6E226B06" w14:textId="77777777" w:rsidTr="007A61BF">
        <w:trPr>
          <w:trHeight w:val="433"/>
        </w:trPr>
        <w:tc>
          <w:tcPr>
            <w:tcW w:w="845" w:type="dxa"/>
            <w:vMerge/>
            <w:tcBorders>
              <w:top w:val="nil"/>
              <w:left w:val="single" w:sz="8" w:space="0" w:color="FFFFFF"/>
              <w:bottom w:val="single" w:sz="8" w:space="0" w:color="FFFFFF"/>
              <w:right w:val="single" w:sz="8" w:space="0" w:color="FFFFFF"/>
            </w:tcBorders>
            <w:vAlign w:val="center"/>
            <w:hideMark/>
          </w:tcPr>
          <w:p w14:paraId="11400F7A" w14:textId="77777777" w:rsidR="007A61BF" w:rsidRPr="007A61BF" w:rsidRDefault="007A61BF" w:rsidP="007A61BF">
            <w:pPr>
              <w:spacing w:after="0" w:line="240" w:lineRule="auto"/>
              <w:rPr>
                <w:rFonts w:ascii="Arial" w:eastAsia="Times New Roman" w:hAnsi="Arial" w:cs="Arial"/>
                <w:b/>
                <w:bCs/>
                <w:color w:val="000000"/>
                <w:sz w:val="14"/>
                <w:szCs w:val="14"/>
                <w:lang w:eastAsia="en-IN"/>
              </w:rPr>
            </w:pPr>
          </w:p>
        </w:tc>
        <w:tc>
          <w:tcPr>
            <w:tcW w:w="845" w:type="dxa"/>
            <w:tcBorders>
              <w:top w:val="nil"/>
              <w:left w:val="nil"/>
              <w:bottom w:val="single" w:sz="8" w:space="0" w:color="FFFFFF"/>
              <w:right w:val="single" w:sz="8" w:space="0" w:color="FFFFFF"/>
            </w:tcBorders>
            <w:shd w:val="clear" w:color="000000" w:fill="D5E3CF"/>
            <w:vAlign w:val="center"/>
            <w:hideMark/>
          </w:tcPr>
          <w:p w14:paraId="619E6DE5" w14:textId="77777777" w:rsidR="007A61BF" w:rsidRPr="007A61BF" w:rsidRDefault="007A61BF" w:rsidP="007A61BF">
            <w:pPr>
              <w:spacing w:after="0" w:line="240" w:lineRule="auto"/>
              <w:jc w:val="center"/>
              <w:rPr>
                <w:rFonts w:ascii="Arial" w:eastAsia="Times New Roman" w:hAnsi="Arial" w:cs="Arial"/>
                <w:b/>
                <w:bCs/>
                <w:color w:val="000000"/>
                <w:sz w:val="14"/>
                <w:szCs w:val="14"/>
                <w:lang w:eastAsia="en-IN"/>
              </w:rPr>
            </w:pPr>
            <w:r w:rsidRPr="007A61BF">
              <w:rPr>
                <w:rFonts w:ascii="Arial" w:eastAsia="Times New Roman" w:hAnsi="Arial" w:cs="Arial"/>
                <w:b/>
                <w:bCs/>
                <w:color w:val="000000"/>
                <w:sz w:val="14"/>
                <w:szCs w:val="14"/>
                <w:lang w:eastAsia="en-IN"/>
              </w:rPr>
              <w:t>Demand Supply Gap</w:t>
            </w:r>
          </w:p>
        </w:tc>
        <w:tc>
          <w:tcPr>
            <w:tcW w:w="845" w:type="dxa"/>
            <w:tcBorders>
              <w:top w:val="nil"/>
              <w:left w:val="nil"/>
              <w:bottom w:val="single" w:sz="8" w:space="0" w:color="FFFFFF"/>
              <w:right w:val="single" w:sz="8" w:space="0" w:color="FFFFFF"/>
            </w:tcBorders>
            <w:shd w:val="clear" w:color="000000" w:fill="D5E3CF"/>
            <w:vAlign w:val="center"/>
            <w:hideMark/>
          </w:tcPr>
          <w:p w14:paraId="15EADB56"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 </w:t>
            </w:r>
          </w:p>
        </w:tc>
        <w:tc>
          <w:tcPr>
            <w:tcW w:w="845" w:type="dxa"/>
            <w:tcBorders>
              <w:top w:val="nil"/>
              <w:left w:val="nil"/>
              <w:bottom w:val="single" w:sz="8" w:space="0" w:color="FFFFFF"/>
              <w:right w:val="single" w:sz="8" w:space="0" w:color="FFFFFF"/>
            </w:tcBorders>
            <w:shd w:val="clear" w:color="000000" w:fill="D5E3CF"/>
            <w:vAlign w:val="center"/>
            <w:hideMark/>
          </w:tcPr>
          <w:p w14:paraId="6DED305B"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 </w:t>
            </w:r>
          </w:p>
        </w:tc>
        <w:tc>
          <w:tcPr>
            <w:tcW w:w="845" w:type="dxa"/>
            <w:tcBorders>
              <w:top w:val="nil"/>
              <w:left w:val="nil"/>
              <w:bottom w:val="single" w:sz="8" w:space="0" w:color="FFFFFF"/>
              <w:right w:val="single" w:sz="8" w:space="0" w:color="FFFFFF"/>
            </w:tcBorders>
            <w:shd w:val="clear" w:color="000000" w:fill="D5E3CF"/>
            <w:vAlign w:val="center"/>
            <w:hideMark/>
          </w:tcPr>
          <w:p w14:paraId="3F650327"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 </w:t>
            </w:r>
          </w:p>
        </w:tc>
        <w:tc>
          <w:tcPr>
            <w:tcW w:w="845" w:type="dxa"/>
            <w:tcBorders>
              <w:top w:val="nil"/>
              <w:left w:val="nil"/>
              <w:bottom w:val="single" w:sz="8" w:space="0" w:color="FFFFFF"/>
              <w:right w:val="single" w:sz="8" w:space="0" w:color="FFFFFF"/>
            </w:tcBorders>
            <w:shd w:val="clear" w:color="000000" w:fill="D5E3CF"/>
            <w:vAlign w:val="center"/>
            <w:hideMark/>
          </w:tcPr>
          <w:p w14:paraId="2136BED2"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 </w:t>
            </w:r>
          </w:p>
        </w:tc>
        <w:tc>
          <w:tcPr>
            <w:tcW w:w="845" w:type="dxa"/>
            <w:tcBorders>
              <w:top w:val="nil"/>
              <w:left w:val="nil"/>
              <w:bottom w:val="single" w:sz="8" w:space="0" w:color="FFFFFF"/>
              <w:right w:val="single" w:sz="8" w:space="0" w:color="FFFFFF"/>
            </w:tcBorders>
            <w:shd w:val="clear" w:color="000000" w:fill="D5E3CF"/>
            <w:vAlign w:val="center"/>
            <w:hideMark/>
          </w:tcPr>
          <w:p w14:paraId="4C4334FC"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 </w:t>
            </w:r>
          </w:p>
        </w:tc>
        <w:tc>
          <w:tcPr>
            <w:tcW w:w="845" w:type="dxa"/>
            <w:tcBorders>
              <w:top w:val="nil"/>
              <w:left w:val="nil"/>
              <w:bottom w:val="single" w:sz="8" w:space="0" w:color="FFFFFF"/>
              <w:right w:val="single" w:sz="8" w:space="0" w:color="FFFFFF"/>
            </w:tcBorders>
            <w:shd w:val="clear" w:color="000000" w:fill="D5E3CF"/>
            <w:vAlign w:val="center"/>
            <w:hideMark/>
          </w:tcPr>
          <w:p w14:paraId="49549850"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val="en-US" w:eastAsia="en-IN"/>
              </w:rPr>
              <w:t> </w:t>
            </w:r>
          </w:p>
        </w:tc>
        <w:tc>
          <w:tcPr>
            <w:tcW w:w="845" w:type="dxa"/>
            <w:tcBorders>
              <w:top w:val="nil"/>
              <w:left w:val="nil"/>
              <w:bottom w:val="single" w:sz="8" w:space="0" w:color="FFFFFF"/>
              <w:right w:val="single" w:sz="8" w:space="0" w:color="FFFFFF"/>
            </w:tcBorders>
            <w:shd w:val="clear" w:color="000000" w:fill="D5E3CF"/>
            <w:vAlign w:val="center"/>
            <w:hideMark/>
          </w:tcPr>
          <w:p w14:paraId="4D641D10" w14:textId="77777777" w:rsidR="007A61BF" w:rsidRPr="007A61BF" w:rsidRDefault="007A61BF" w:rsidP="007A61BF">
            <w:pPr>
              <w:spacing w:after="0" w:line="240" w:lineRule="auto"/>
              <w:rPr>
                <w:rFonts w:ascii="Calibri" w:eastAsia="Times New Roman" w:hAnsi="Calibri" w:cs="Calibri"/>
                <w:color w:val="000000"/>
                <w:lang w:eastAsia="en-IN"/>
              </w:rPr>
            </w:pPr>
            <w:r w:rsidRPr="007A61BF">
              <w:rPr>
                <w:rFonts w:ascii="Calibri" w:eastAsia="Times New Roman" w:hAnsi="Calibri" w:cs="Calibri"/>
                <w:color w:val="000000"/>
                <w:lang w:eastAsia="en-IN"/>
              </w:rPr>
              <w:t> </w:t>
            </w:r>
          </w:p>
        </w:tc>
        <w:tc>
          <w:tcPr>
            <w:tcW w:w="845" w:type="dxa"/>
            <w:tcBorders>
              <w:top w:val="nil"/>
              <w:left w:val="nil"/>
              <w:bottom w:val="single" w:sz="8" w:space="0" w:color="FFFFFF"/>
              <w:right w:val="single" w:sz="8" w:space="0" w:color="FFFFFF"/>
            </w:tcBorders>
            <w:shd w:val="clear" w:color="000000" w:fill="D5E3CF"/>
            <w:vAlign w:val="center"/>
            <w:hideMark/>
          </w:tcPr>
          <w:p w14:paraId="14BBCD26" w14:textId="75006A0B"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-8.4</w:t>
            </w:r>
          </w:p>
        </w:tc>
        <w:tc>
          <w:tcPr>
            <w:tcW w:w="845" w:type="dxa"/>
            <w:tcBorders>
              <w:top w:val="nil"/>
              <w:left w:val="nil"/>
              <w:bottom w:val="single" w:sz="8" w:space="0" w:color="FFFFFF"/>
              <w:right w:val="single" w:sz="8" w:space="0" w:color="FFFFFF"/>
            </w:tcBorders>
            <w:shd w:val="clear" w:color="000000" w:fill="D5E3CF"/>
            <w:vAlign w:val="center"/>
            <w:hideMark/>
          </w:tcPr>
          <w:p w14:paraId="03B9F896"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-11.3</w:t>
            </w:r>
          </w:p>
        </w:tc>
        <w:tc>
          <w:tcPr>
            <w:tcW w:w="845" w:type="dxa"/>
            <w:tcBorders>
              <w:top w:val="nil"/>
              <w:left w:val="nil"/>
              <w:bottom w:val="single" w:sz="8" w:space="0" w:color="FFFFFF"/>
              <w:right w:val="single" w:sz="8" w:space="0" w:color="FFFFFF"/>
            </w:tcBorders>
            <w:shd w:val="clear" w:color="000000" w:fill="D5E3CF"/>
            <w:vAlign w:val="center"/>
            <w:hideMark/>
          </w:tcPr>
          <w:p w14:paraId="10823470" w14:textId="77777777" w:rsidR="007A61BF" w:rsidRPr="007A61BF" w:rsidRDefault="007A61BF" w:rsidP="007A61BF">
            <w:pPr>
              <w:spacing w:after="0" w:line="240" w:lineRule="auto"/>
              <w:jc w:val="center"/>
              <w:rPr>
                <w:rFonts w:ascii="Arial" w:eastAsia="Times New Roman" w:hAnsi="Arial" w:cs="Arial"/>
                <w:color w:val="000000"/>
                <w:sz w:val="14"/>
                <w:szCs w:val="14"/>
                <w:lang w:eastAsia="en-IN"/>
              </w:rPr>
            </w:pPr>
            <w:r w:rsidRPr="007A61BF">
              <w:rPr>
                <w:rFonts w:ascii="Arial" w:eastAsia="Times New Roman" w:hAnsi="Arial" w:cs="Arial"/>
                <w:color w:val="000000"/>
                <w:sz w:val="14"/>
                <w:szCs w:val="14"/>
                <w:lang w:eastAsia="en-IN"/>
              </w:rPr>
              <w:t>-26.6</w:t>
            </w:r>
          </w:p>
        </w:tc>
      </w:tr>
    </w:tbl>
    <w:p w14:paraId="7A28E808" w14:textId="1F2AACDE" w:rsidR="00A42F2F" w:rsidRDefault="00AE3F27" w:rsidP="007B461A">
      <w:pPr>
        <w:spacing w:line="360" w:lineRule="auto"/>
        <w:textAlignment w:val="baseline"/>
        <w:rPr>
          <w:rFonts w:ascii="Arial" w:eastAsiaTheme="majorEastAsia" w:hAnsi="Arial" w:cs="Arial"/>
          <w:b/>
          <w:bCs/>
          <w:color w:val="000000" w:themeColor="text1"/>
          <w:kern w:val="24"/>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9456" behindDoc="0" locked="0" layoutInCell="1" allowOverlap="1" wp14:anchorId="7117EF7C" wp14:editId="4EE49D52">
                <wp:simplePos x="0" y="0"/>
                <wp:positionH relativeFrom="column">
                  <wp:posOffset>2894965</wp:posOffset>
                </wp:positionH>
                <wp:positionV relativeFrom="paragraph">
                  <wp:posOffset>128905</wp:posOffset>
                </wp:positionV>
                <wp:extent cx="3637915" cy="295275"/>
                <wp:effectExtent l="0" t="0" r="0" b="0"/>
                <wp:wrapNone/>
                <wp:docPr id="23" name="TextBox 4"/>
                <wp:cNvGraphicFramePr/>
                <a:graphic xmlns:a="http://schemas.openxmlformats.org/drawingml/2006/main">
                  <a:graphicData uri="http://schemas.microsoft.com/office/word/2010/wordprocessingShape">
                    <wps:wsp>
                      <wps:cNvSpPr txBox="1"/>
                      <wps:spPr>
                        <a:xfrm>
                          <a:off x="0" y="0"/>
                          <a:ext cx="3637915" cy="295275"/>
                        </a:xfrm>
                        <a:prstGeom prst="rect">
                          <a:avLst/>
                        </a:prstGeom>
                        <a:noFill/>
                      </wps:spPr>
                      <wps:txbx>
                        <w:txbxContent>
                          <w:p w14:paraId="2577B7FF"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8D6C640" w14:textId="24C144C3" w:rsidR="004D08D3" w:rsidRPr="00E33B0C" w:rsidRDefault="004D08D3"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17EF7C" id="_x0000_s1152" type="#_x0000_t202" style="position:absolute;margin-left:227.95pt;margin-top:10.15pt;width:286.45pt;height:23.25pt;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" filled="f" stroked="f">
                <v:textbox>
                  <w:txbxContent>
                    <w:p w14:paraId="2577B7FF"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4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8D6C640" w14:textId="24C144C3" w:rsidR="004D08D3" w:rsidRPr="00E33B0C" w:rsidRDefault="004D08D3"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4580928C" w14:textId="3646140F" w:rsidR="002E600D" w:rsidRDefault="002E600D" w:rsidP="007B461A">
      <w:pPr>
        <w:spacing w:line="360" w:lineRule="auto"/>
        <w:textAlignment w:val="baseline"/>
        <w:rPr>
          <w:rFonts w:ascii="Arial" w:eastAsiaTheme="majorEastAsia" w:hAnsi="Arial" w:cs="Arial"/>
          <w:b/>
          <w:bCs/>
          <w:color w:val="000000" w:themeColor="text1"/>
          <w:kern w:val="24"/>
          <w:sz w:val="24"/>
          <w:szCs w:val="24"/>
        </w:rPr>
      </w:pPr>
    </w:p>
    <w:p w14:paraId="759B8F38" w14:textId="0AFDDCA5" w:rsidR="007B461A" w:rsidRPr="00AF20A2" w:rsidRDefault="007B461A" w:rsidP="007B461A">
      <w:pPr>
        <w:spacing w:line="360" w:lineRule="auto"/>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 xml:space="preserve">India Vinyl Ester Resin Demand, By Volume, </w:t>
      </w:r>
      <w:r w:rsidR="00A35066">
        <w:rPr>
          <w:rFonts w:ascii="Arial" w:eastAsiaTheme="majorEastAsia" w:hAnsi="Arial" w:cs="Arial"/>
          <w:b/>
          <w:bCs/>
          <w:color w:val="000000" w:themeColor="text1"/>
          <w:kern w:val="24"/>
          <w:sz w:val="24"/>
          <w:szCs w:val="24"/>
        </w:rPr>
        <w:t xml:space="preserve">FY </w:t>
      </w:r>
      <w:r w:rsidRPr="00AF20A2">
        <w:rPr>
          <w:rFonts w:ascii="Arial" w:eastAsiaTheme="majorEastAsia" w:hAnsi="Arial" w:cs="Arial"/>
          <w:b/>
          <w:bCs/>
          <w:color w:val="000000" w:themeColor="text1"/>
          <w:kern w:val="24"/>
          <w:sz w:val="24"/>
          <w:szCs w:val="24"/>
        </w:rPr>
        <w:t>202</w:t>
      </w:r>
      <w:r w:rsidR="00A8305B">
        <w:rPr>
          <w:rFonts w:ascii="Arial" w:eastAsiaTheme="majorEastAsia" w:hAnsi="Arial" w:cs="Arial"/>
          <w:b/>
          <w:bCs/>
          <w:color w:val="000000" w:themeColor="text1"/>
          <w:kern w:val="24"/>
          <w:sz w:val="24"/>
          <w:szCs w:val="24"/>
        </w:rPr>
        <w:t xml:space="preserve">3E </w:t>
      </w:r>
      <w:r w:rsidRPr="00AF20A2">
        <w:rPr>
          <w:rFonts w:ascii="Arial" w:eastAsiaTheme="majorEastAsia" w:hAnsi="Arial" w:cs="Arial"/>
          <w:b/>
          <w:bCs/>
          <w:color w:val="000000" w:themeColor="text1"/>
          <w:kern w:val="24"/>
          <w:sz w:val="24"/>
          <w:szCs w:val="24"/>
        </w:rPr>
        <w:t>-</w:t>
      </w:r>
      <w:r w:rsidR="00A35066">
        <w:rPr>
          <w:rFonts w:ascii="Arial" w:eastAsiaTheme="majorEastAsia" w:hAnsi="Arial" w:cs="Arial"/>
          <w:b/>
          <w:bCs/>
          <w:color w:val="000000" w:themeColor="text1"/>
          <w:kern w:val="24"/>
          <w:sz w:val="24"/>
          <w:szCs w:val="24"/>
        </w:rPr>
        <w:t xml:space="preserve"> FY </w:t>
      </w:r>
      <w:r w:rsidRPr="00AF20A2">
        <w:rPr>
          <w:rFonts w:ascii="Arial" w:eastAsiaTheme="majorEastAsia" w:hAnsi="Arial" w:cs="Arial"/>
          <w:b/>
          <w:bCs/>
          <w:color w:val="000000" w:themeColor="text1"/>
          <w:kern w:val="24"/>
          <w:sz w:val="24"/>
          <w:szCs w:val="24"/>
        </w:rPr>
        <w:t>203</w:t>
      </w:r>
      <w:r w:rsidR="00A8305B">
        <w:rPr>
          <w:rFonts w:ascii="Arial" w:eastAsiaTheme="majorEastAsia" w:hAnsi="Arial" w:cs="Arial"/>
          <w:b/>
          <w:bCs/>
          <w:color w:val="000000" w:themeColor="text1"/>
          <w:kern w:val="24"/>
          <w:sz w:val="24"/>
          <w:szCs w:val="24"/>
        </w:rPr>
        <w:t>1</w:t>
      </w:r>
      <w:r w:rsidRPr="00AF20A2">
        <w:rPr>
          <w:rFonts w:ascii="Arial" w:eastAsiaTheme="majorEastAsia" w:hAnsi="Arial" w:cs="Arial"/>
          <w:b/>
          <w:bCs/>
          <w:color w:val="000000" w:themeColor="text1"/>
          <w:kern w:val="24"/>
          <w:sz w:val="24"/>
          <w:szCs w:val="24"/>
        </w:rPr>
        <w:t>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p w14:paraId="686D9510" w14:textId="15BB0EAA" w:rsidR="007B461A" w:rsidRDefault="007B461A" w:rsidP="007B461A">
      <w:pPr>
        <w:rPr>
          <w:rFonts w:ascii="Arial" w:eastAsia="Arial" w:hAnsi="Arial" w:cs="Arial"/>
          <w:sz w:val="24"/>
          <w:szCs w:val="24"/>
        </w:rPr>
        <w:sectPr w:rsidR="007B461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130" w:type="dxa"/>
        <w:tblLook w:val="0420" w:firstRow="1" w:lastRow="0" w:firstColumn="0" w:lastColumn="0" w:noHBand="0" w:noVBand="1"/>
      </w:tblPr>
      <w:tblGrid>
        <w:gridCol w:w="1013"/>
        <w:gridCol w:w="1013"/>
        <w:gridCol w:w="1013"/>
        <w:gridCol w:w="1013"/>
        <w:gridCol w:w="1013"/>
        <w:gridCol w:w="1013"/>
        <w:gridCol w:w="1013"/>
        <w:gridCol w:w="1013"/>
        <w:gridCol w:w="1013"/>
        <w:gridCol w:w="1013"/>
      </w:tblGrid>
      <w:tr w:rsidR="00A8305B" w:rsidRPr="00A8305B" w14:paraId="55C7E1E0" w14:textId="77777777" w:rsidTr="00A8305B">
        <w:trPr>
          <w:trHeight w:val="418"/>
        </w:trPr>
        <w:tc>
          <w:tcPr>
            <w:tcW w:w="1013"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4EAEF495"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Demand Scenario</w:t>
            </w:r>
          </w:p>
        </w:tc>
        <w:tc>
          <w:tcPr>
            <w:tcW w:w="1013" w:type="dxa"/>
            <w:tcBorders>
              <w:top w:val="single" w:sz="8" w:space="0" w:color="FFFFFF"/>
              <w:left w:val="nil"/>
              <w:bottom w:val="single" w:sz="12" w:space="0" w:color="FFFFFF"/>
              <w:right w:val="single" w:sz="8" w:space="0" w:color="FFFFFF"/>
            </w:tcBorders>
            <w:shd w:val="clear" w:color="000000" w:fill="70AD47"/>
            <w:vAlign w:val="center"/>
            <w:hideMark/>
          </w:tcPr>
          <w:p w14:paraId="28E9DDF5"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FY2023E</w:t>
            </w:r>
          </w:p>
        </w:tc>
        <w:tc>
          <w:tcPr>
            <w:tcW w:w="1013" w:type="dxa"/>
            <w:tcBorders>
              <w:top w:val="single" w:sz="8" w:space="0" w:color="FFFFFF"/>
              <w:left w:val="nil"/>
              <w:bottom w:val="single" w:sz="12" w:space="0" w:color="FFFFFF"/>
              <w:right w:val="single" w:sz="8" w:space="0" w:color="FFFFFF"/>
            </w:tcBorders>
            <w:shd w:val="clear" w:color="000000" w:fill="70AD47"/>
            <w:vAlign w:val="center"/>
            <w:hideMark/>
          </w:tcPr>
          <w:p w14:paraId="2EF4D413"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FY2024F</w:t>
            </w:r>
          </w:p>
        </w:tc>
        <w:tc>
          <w:tcPr>
            <w:tcW w:w="1013" w:type="dxa"/>
            <w:tcBorders>
              <w:top w:val="single" w:sz="8" w:space="0" w:color="FFFFFF"/>
              <w:left w:val="nil"/>
              <w:bottom w:val="single" w:sz="12" w:space="0" w:color="FFFFFF"/>
              <w:right w:val="single" w:sz="8" w:space="0" w:color="FFFFFF"/>
            </w:tcBorders>
            <w:shd w:val="clear" w:color="000000" w:fill="70AD47"/>
            <w:vAlign w:val="center"/>
            <w:hideMark/>
          </w:tcPr>
          <w:p w14:paraId="0178AF1A"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FY2025F</w:t>
            </w:r>
          </w:p>
        </w:tc>
        <w:tc>
          <w:tcPr>
            <w:tcW w:w="1013" w:type="dxa"/>
            <w:tcBorders>
              <w:top w:val="single" w:sz="8" w:space="0" w:color="FFFFFF"/>
              <w:left w:val="nil"/>
              <w:bottom w:val="single" w:sz="12" w:space="0" w:color="FFFFFF"/>
              <w:right w:val="single" w:sz="8" w:space="0" w:color="FFFFFF"/>
            </w:tcBorders>
            <w:shd w:val="clear" w:color="000000" w:fill="70AD47"/>
            <w:vAlign w:val="center"/>
            <w:hideMark/>
          </w:tcPr>
          <w:p w14:paraId="0DE235E4"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FY2026F</w:t>
            </w:r>
          </w:p>
        </w:tc>
        <w:tc>
          <w:tcPr>
            <w:tcW w:w="1013" w:type="dxa"/>
            <w:tcBorders>
              <w:top w:val="single" w:sz="8" w:space="0" w:color="FFFFFF"/>
              <w:left w:val="nil"/>
              <w:bottom w:val="single" w:sz="12" w:space="0" w:color="FFFFFF"/>
              <w:right w:val="single" w:sz="8" w:space="0" w:color="FFFFFF"/>
            </w:tcBorders>
            <w:shd w:val="clear" w:color="000000" w:fill="70AD47"/>
            <w:vAlign w:val="center"/>
            <w:hideMark/>
          </w:tcPr>
          <w:p w14:paraId="3A3A1D35"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FY2027F</w:t>
            </w:r>
          </w:p>
        </w:tc>
        <w:tc>
          <w:tcPr>
            <w:tcW w:w="1013" w:type="dxa"/>
            <w:tcBorders>
              <w:top w:val="single" w:sz="8" w:space="0" w:color="FFFFFF"/>
              <w:left w:val="nil"/>
              <w:bottom w:val="single" w:sz="12" w:space="0" w:color="FFFFFF"/>
              <w:right w:val="single" w:sz="8" w:space="0" w:color="FFFFFF"/>
            </w:tcBorders>
            <w:shd w:val="clear" w:color="000000" w:fill="70AD47"/>
            <w:vAlign w:val="center"/>
            <w:hideMark/>
          </w:tcPr>
          <w:p w14:paraId="627F5421"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FY2028F</w:t>
            </w:r>
          </w:p>
        </w:tc>
        <w:tc>
          <w:tcPr>
            <w:tcW w:w="1013" w:type="dxa"/>
            <w:tcBorders>
              <w:top w:val="single" w:sz="8" w:space="0" w:color="FFFFFF"/>
              <w:left w:val="nil"/>
              <w:bottom w:val="single" w:sz="12" w:space="0" w:color="FFFFFF"/>
              <w:right w:val="single" w:sz="8" w:space="0" w:color="FFFFFF"/>
            </w:tcBorders>
            <w:shd w:val="clear" w:color="000000" w:fill="70AD47"/>
            <w:vAlign w:val="center"/>
            <w:hideMark/>
          </w:tcPr>
          <w:p w14:paraId="49CB5E4A"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FY2029F</w:t>
            </w:r>
          </w:p>
        </w:tc>
        <w:tc>
          <w:tcPr>
            <w:tcW w:w="1013" w:type="dxa"/>
            <w:tcBorders>
              <w:top w:val="single" w:sz="8" w:space="0" w:color="FFFFFF"/>
              <w:left w:val="nil"/>
              <w:bottom w:val="single" w:sz="12" w:space="0" w:color="FFFFFF"/>
              <w:right w:val="single" w:sz="8" w:space="0" w:color="FFFFFF"/>
            </w:tcBorders>
            <w:shd w:val="clear" w:color="000000" w:fill="70AD47"/>
            <w:vAlign w:val="center"/>
            <w:hideMark/>
          </w:tcPr>
          <w:p w14:paraId="19ED10BB"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FY2030F</w:t>
            </w:r>
          </w:p>
        </w:tc>
        <w:tc>
          <w:tcPr>
            <w:tcW w:w="1013" w:type="dxa"/>
            <w:tcBorders>
              <w:top w:val="single" w:sz="8" w:space="0" w:color="FFFFFF"/>
              <w:left w:val="nil"/>
              <w:bottom w:val="single" w:sz="12" w:space="0" w:color="FFFFFF"/>
              <w:right w:val="single" w:sz="8" w:space="0" w:color="FFFFFF"/>
            </w:tcBorders>
            <w:shd w:val="clear" w:color="000000" w:fill="70AD47"/>
            <w:vAlign w:val="center"/>
            <w:hideMark/>
          </w:tcPr>
          <w:p w14:paraId="36A7933A" w14:textId="77777777" w:rsidR="00A8305B" w:rsidRPr="00A8305B" w:rsidRDefault="00A8305B" w:rsidP="00A8305B">
            <w:pPr>
              <w:spacing w:after="0" w:line="240" w:lineRule="auto"/>
              <w:jc w:val="center"/>
              <w:rPr>
                <w:rFonts w:ascii="Arial" w:eastAsia="Times New Roman" w:hAnsi="Arial" w:cs="Arial"/>
                <w:b/>
                <w:bCs/>
                <w:color w:val="000000"/>
                <w:sz w:val="14"/>
                <w:szCs w:val="14"/>
                <w:lang w:eastAsia="en-IN"/>
              </w:rPr>
            </w:pPr>
            <w:r w:rsidRPr="00A8305B">
              <w:rPr>
                <w:rFonts w:ascii="Arial" w:eastAsia="Times New Roman" w:hAnsi="Arial" w:cs="Arial"/>
                <w:b/>
                <w:bCs/>
                <w:color w:val="000000"/>
                <w:sz w:val="14"/>
                <w:szCs w:val="14"/>
                <w:lang w:eastAsia="en-IN"/>
              </w:rPr>
              <w:t>FY2031F</w:t>
            </w:r>
          </w:p>
        </w:tc>
      </w:tr>
      <w:tr w:rsidR="00A8305B" w:rsidRPr="00A8305B" w14:paraId="41AA4135" w14:textId="77777777" w:rsidTr="00A8305B">
        <w:trPr>
          <w:trHeight w:val="368"/>
        </w:trPr>
        <w:tc>
          <w:tcPr>
            <w:tcW w:w="1013" w:type="dxa"/>
            <w:tcBorders>
              <w:top w:val="nil"/>
              <w:left w:val="single" w:sz="8" w:space="0" w:color="FFFFFF"/>
              <w:bottom w:val="single" w:sz="8" w:space="0" w:color="FFFFFF"/>
              <w:right w:val="single" w:sz="8" w:space="0" w:color="FFFFFF"/>
            </w:tcBorders>
            <w:shd w:val="clear" w:color="000000" w:fill="D5E3CF"/>
            <w:vAlign w:val="center"/>
            <w:hideMark/>
          </w:tcPr>
          <w:p w14:paraId="703124FD"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val="en-US" w:eastAsia="en-IN"/>
              </w:rPr>
              <w:t>Optimistic</w:t>
            </w:r>
          </w:p>
        </w:tc>
        <w:tc>
          <w:tcPr>
            <w:tcW w:w="1013" w:type="dxa"/>
            <w:tcBorders>
              <w:top w:val="nil"/>
              <w:left w:val="nil"/>
              <w:bottom w:val="single" w:sz="8" w:space="0" w:color="FFFFFF"/>
              <w:right w:val="single" w:sz="8" w:space="0" w:color="FFFFFF"/>
            </w:tcBorders>
            <w:shd w:val="clear" w:color="000000" w:fill="D5E3CF"/>
            <w:vAlign w:val="center"/>
            <w:hideMark/>
          </w:tcPr>
          <w:p w14:paraId="2864FD37" w14:textId="4FB97FDC" w:rsidR="00A8305B" w:rsidRPr="00A8305B" w:rsidRDefault="00A8305B" w:rsidP="00A8305B">
            <w:pPr>
              <w:spacing w:after="0" w:line="240" w:lineRule="auto"/>
              <w:jc w:val="center"/>
              <w:rPr>
                <w:rFonts w:ascii="Arial" w:eastAsia="Times New Roman" w:hAnsi="Arial" w:cs="Arial"/>
                <w:color w:val="000000"/>
                <w:sz w:val="14"/>
                <w:szCs w:val="14"/>
                <w:lang w:eastAsia="en-IN"/>
              </w:rPr>
            </w:pPr>
            <w:r>
              <w:rPr>
                <w:rFonts w:ascii="Arial" w:hAnsi="Arial" w:cs="Arial"/>
                <w:color w:val="000000"/>
                <w:sz w:val="14"/>
                <w:szCs w:val="14"/>
              </w:rPr>
              <w:t>12.95</w:t>
            </w:r>
          </w:p>
        </w:tc>
        <w:tc>
          <w:tcPr>
            <w:tcW w:w="1013" w:type="dxa"/>
            <w:tcBorders>
              <w:top w:val="nil"/>
              <w:left w:val="nil"/>
              <w:bottom w:val="single" w:sz="8" w:space="0" w:color="FFFFFF"/>
              <w:right w:val="single" w:sz="8" w:space="0" w:color="FFFFFF"/>
            </w:tcBorders>
            <w:shd w:val="clear" w:color="000000" w:fill="D5E3CF"/>
            <w:vAlign w:val="center"/>
            <w:hideMark/>
          </w:tcPr>
          <w:p w14:paraId="4552F1D5"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14.63</w:t>
            </w:r>
          </w:p>
        </w:tc>
        <w:tc>
          <w:tcPr>
            <w:tcW w:w="1013" w:type="dxa"/>
            <w:tcBorders>
              <w:top w:val="nil"/>
              <w:left w:val="nil"/>
              <w:bottom w:val="single" w:sz="8" w:space="0" w:color="FFFFFF"/>
              <w:right w:val="single" w:sz="8" w:space="0" w:color="FFFFFF"/>
            </w:tcBorders>
            <w:shd w:val="clear" w:color="000000" w:fill="D5E3CF"/>
            <w:vAlign w:val="center"/>
            <w:hideMark/>
          </w:tcPr>
          <w:p w14:paraId="1A1463D4"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16.49</w:t>
            </w:r>
          </w:p>
        </w:tc>
        <w:tc>
          <w:tcPr>
            <w:tcW w:w="1013" w:type="dxa"/>
            <w:tcBorders>
              <w:top w:val="nil"/>
              <w:left w:val="nil"/>
              <w:bottom w:val="single" w:sz="8" w:space="0" w:color="FFFFFF"/>
              <w:right w:val="single" w:sz="8" w:space="0" w:color="FFFFFF"/>
            </w:tcBorders>
            <w:shd w:val="clear" w:color="000000" w:fill="D5E3CF"/>
            <w:vAlign w:val="center"/>
            <w:hideMark/>
          </w:tcPr>
          <w:p w14:paraId="1B4681A0"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18.54</w:t>
            </w:r>
          </w:p>
        </w:tc>
        <w:tc>
          <w:tcPr>
            <w:tcW w:w="1013" w:type="dxa"/>
            <w:tcBorders>
              <w:top w:val="nil"/>
              <w:left w:val="nil"/>
              <w:bottom w:val="single" w:sz="8" w:space="0" w:color="FFFFFF"/>
              <w:right w:val="single" w:sz="8" w:space="0" w:color="FFFFFF"/>
            </w:tcBorders>
            <w:shd w:val="clear" w:color="000000" w:fill="D5E3CF"/>
            <w:vAlign w:val="center"/>
            <w:hideMark/>
          </w:tcPr>
          <w:p w14:paraId="7AE7A725"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21.14</w:t>
            </w:r>
          </w:p>
        </w:tc>
        <w:tc>
          <w:tcPr>
            <w:tcW w:w="1013" w:type="dxa"/>
            <w:tcBorders>
              <w:top w:val="nil"/>
              <w:left w:val="nil"/>
              <w:bottom w:val="single" w:sz="8" w:space="0" w:color="FFFFFF"/>
              <w:right w:val="single" w:sz="8" w:space="0" w:color="FFFFFF"/>
            </w:tcBorders>
            <w:shd w:val="clear" w:color="000000" w:fill="D5E3CF"/>
            <w:vAlign w:val="center"/>
            <w:hideMark/>
          </w:tcPr>
          <w:p w14:paraId="24043659"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24.38</w:t>
            </w:r>
          </w:p>
        </w:tc>
        <w:tc>
          <w:tcPr>
            <w:tcW w:w="1013" w:type="dxa"/>
            <w:tcBorders>
              <w:top w:val="nil"/>
              <w:left w:val="nil"/>
              <w:bottom w:val="single" w:sz="8" w:space="0" w:color="FFFFFF"/>
              <w:right w:val="single" w:sz="8" w:space="0" w:color="FFFFFF"/>
            </w:tcBorders>
            <w:shd w:val="clear" w:color="000000" w:fill="D5E3CF"/>
            <w:vAlign w:val="center"/>
            <w:hideMark/>
          </w:tcPr>
          <w:p w14:paraId="50A5AA34"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27.80</w:t>
            </w:r>
          </w:p>
        </w:tc>
        <w:tc>
          <w:tcPr>
            <w:tcW w:w="1013" w:type="dxa"/>
            <w:tcBorders>
              <w:top w:val="nil"/>
              <w:left w:val="nil"/>
              <w:bottom w:val="single" w:sz="8" w:space="0" w:color="FFFFFF"/>
              <w:right w:val="single" w:sz="8" w:space="0" w:color="FFFFFF"/>
            </w:tcBorders>
            <w:shd w:val="clear" w:color="000000" w:fill="D5E3CF"/>
            <w:vAlign w:val="center"/>
            <w:hideMark/>
          </w:tcPr>
          <w:p w14:paraId="7E7F7DBB"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31.39</w:t>
            </w:r>
          </w:p>
        </w:tc>
        <w:tc>
          <w:tcPr>
            <w:tcW w:w="1013" w:type="dxa"/>
            <w:tcBorders>
              <w:top w:val="nil"/>
              <w:left w:val="nil"/>
              <w:bottom w:val="single" w:sz="8" w:space="0" w:color="FFFFFF"/>
              <w:right w:val="single" w:sz="8" w:space="0" w:color="FFFFFF"/>
            </w:tcBorders>
            <w:shd w:val="clear" w:color="000000" w:fill="D5E3CF"/>
            <w:vAlign w:val="center"/>
            <w:hideMark/>
          </w:tcPr>
          <w:p w14:paraId="7C075DE6"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35.40</w:t>
            </w:r>
          </w:p>
        </w:tc>
      </w:tr>
      <w:tr w:rsidR="00A8305B" w:rsidRPr="00A8305B" w14:paraId="7FAE0A14" w14:textId="77777777" w:rsidTr="00A8305B">
        <w:trPr>
          <w:trHeight w:val="351"/>
        </w:trPr>
        <w:tc>
          <w:tcPr>
            <w:tcW w:w="1013" w:type="dxa"/>
            <w:tcBorders>
              <w:top w:val="nil"/>
              <w:left w:val="single" w:sz="8" w:space="0" w:color="FFFFFF"/>
              <w:bottom w:val="single" w:sz="8" w:space="0" w:color="FFFFFF"/>
              <w:right w:val="single" w:sz="8" w:space="0" w:color="FFFFFF"/>
            </w:tcBorders>
            <w:shd w:val="clear" w:color="000000" w:fill="EBF1E9"/>
            <w:vAlign w:val="center"/>
            <w:hideMark/>
          </w:tcPr>
          <w:p w14:paraId="3B946373"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val="en-US" w:eastAsia="en-IN"/>
              </w:rPr>
              <w:t>Realistic</w:t>
            </w:r>
          </w:p>
        </w:tc>
        <w:tc>
          <w:tcPr>
            <w:tcW w:w="1013" w:type="dxa"/>
            <w:tcBorders>
              <w:top w:val="nil"/>
              <w:left w:val="nil"/>
              <w:bottom w:val="single" w:sz="8" w:space="0" w:color="FFFFFF"/>
              <w:right w:val="single" w:sz="8" w:space="0" w:color="FFFFFF"/>
            </w:tcBorders>
            <w:shd w:val="clear" w:color="000000" w:fill="D5E3CF"/>
            <w:vAlign w:val="center"/>
            <w:hideMark/>
          </w:tcPr>
          <w:p w14:paraId="46B7FA69" w14:textId="136DB7D4" w:rsidR="00A8305B" w:rsidRPr="00A8305B" w:rsidRDefault="00A8305B" w:rsidP="00A8305B">
            <w:pPr>
              <w:spacing w:after="0" w:line="240" w:lineRule="auto"/>
              <w:jc w:val="center"/>
              <w:rPr>
                <w:rFonts w:ascii="Arial" w:eastAsia="Times New Roman" w:hAnsi="Arial" w:cs="Arial"/>
                <w:color w:val="000000"/>
                <w:sz w:val="14"/>
                <w:szCs w:val="14"/>
                <w:lang w:eastAsia="en-IN"/>
              </w:rPr>
            </w:pPr>
            <w:r>
              <w:rPr>
                <w:rFonts w:ascii="Arial" w:hAnsi="Arial" w:cs="Arial"/>
                <w:color w:val="000000"/>
                <w:sz w:val="14"/>
                <w:szCs w:val="14"/>
                <w:lang w:val="en-US"/>
              </w:rPr>
              <w:t>12.95</w:t>
            </w:r>
          </w:p>
        </w:tc>
        <w:tc>
          <w:tcPr>
            <w:tcW w:w="1013" w:type="dxa"/>
            <w:tcBorders>
              <w:top w:val="nil"/>
              <w:left w:val="nil"/>
              <w:bottom w:val="single" w:sz="8" w:space="0" w:color="FFFFFF"/>
              <w:right w:val="single" w:sz="8" w:space="0" w:color="FFFFFF"/>
            </w:tcBorders>
            <w:shd w:val="clear" w:color="000000" w:fill="EBF1E9"/>
            <w:vAlign w:val="center"/>
            <w:hideMark/>
          </w:tcPr>
          <w:p w14:paraId="1B0E5A80"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14.43</w:t>
            </w:r>
          </w:p>
        </w:tc>
        <w:tc>
          <w:tcPr>
            <w:tcW w:w="1013" w:type="dxa"/>
            <w:tcBorders>
              <w:top w:val="nil"/>
              <w:left w:val="nil"/>
              <w:bottom w:val="single" w:sz="8" w:space="0" w:color="FFFFFF"/>
              <w:right w:val="single" w:sz="8" w:space="0" w:color="FFFFFF"/>
            </w:tcBorders>
            <w:shd w:val="clear" w:color="000000" w:fill="EBF1E9"/>
            <w:vAlign w:val="center"/>
            <w:hideMark/>
          </w:tcPr>
          <w:p w14:paraId="10B29780"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16.05</w:t>
            </w:r>
          </w:p>
        </w:tc>
        <w:tc>
          <w:tcPr>
            <w:tcW w:w="1013" w:type="dxa"/>
            <w:tcBorders>
              <w:top w:val="nil"/>
              <w:left w:val="nil"/>
              <w:bottom w:val="single" w:sz="8" w:space="0" w:color="FFFFFF"/>
              <w:right w:val="single" w:sz="8" w:space="0" w:color="FFFFFF"/>
            </w:tcBorders>
            <w:shd w:val="clear" w:color="000000" w:fill="EBF1E9"/>
            <w:vAlign w:val="center"/>
            <w:hideMark/>
          </w:tcPr>
          <w:p w14:paraId="2E6AC96A"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17.79</w:t>
            </w:r>
          </w:p>
        </w:tc>
        <w:tc>
          <w:tcPr>
            <w:tcW w:w="1013" w:type="dxa"/>
            <w:tcBorders>
              <w:top w:val="nil"/>
              <w:left w:val="nil"/>
              <w:bottom w:val="single" w:sz="8" w:space="0" w:color="FFFFFF"/>
              <w:right w:val="single" w:sz="8" w:space="0" w:color="FFFFFF"/>
            </w:tcBorders>
            <w:shd w:val="clear" w:color="000000" w:fill="EBF1E9"/>
            <w:vAlign w:val="center"/>
            <w:hideMark/>
          </w:tcPr>
          <w:p w14:paraId="51BDBF06"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20.03</w:t>
            </w:r>
          </w:p>
        </w:tc>
        <w:tc>
          <w:tcPr>
            <w:tcW w:w="1013" w:type="dxa"/>
            <w:tcBorders>
              <w:top w:val="nil"/>
              <w:left w:val="nil"/>
              <w:bottom w:val="single" w:sz="8" w:space="0" w:color="FFFFFF"/>
              <w:right w:val="single" w:sz="8" w:space="0" w:color="FFFFFF"/>
            </w:tcBorders>
            <w:shd w:val="clear" w:color="000000" w:fill="EBF1E9"/>
            <w:vAlign w:val="center"/>
            <w:hideMark/>
          </w:tcPr>
          <w:p w14:paraId="77562903"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22.78</w:t>
            </w:r>
          </w:p>
        </w:tc>
        <w:tc>
          <w:tcPr>
            <w:tcW w:w="1013" w:type="dxa"/>
            <w:tcBorders>
              <w:top w:val="nil"/>
              <w:left w:val="nil"/>
              <w:bottom w:val="single" w:sz="8" w:space="0" w:color="FFFFFF"/>
              <w:right w:val="single" w:sz="8" w:space="0" w:color="FFFFFF"/>
            </w:tcBorders>
            <w:shd w:val="clear" w:color="000000" w:fill="EBF1E9"/>
            <w:vAlign w:val="center"/>
            <w:hideMark/>
          </w:tcPr>
          <w:p w14:paraId="3F703E24"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25.62</w:t>
            </w:r>
          </w:p>
        </w:tc>
        <w:tc>
          <w:tcPr>
            <w:tcW w:w="1013" w:type="dxa"/>
            <w:tcBorders>
              <w:top w:val="nil"/>
              <w:left w:val="nil"/>
              <w:bottom w:val="single" w:sz="8" w:space="0" w:color="FFFFFF"/>
              <w:right w:val="single" w:sz="8" w:space="0" w:color="FFFFFF"/>
            </w:tcBorders>
            <w:shd w:val="clear" w:color="000000" w:fill="EBF1E9"/>
            <w:vAlign w:val="center"/>
            <w:hideMark/>
          </w:tcPr>
          <w:p w14:paraId="500CD434"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28.54</w:t>
            </w:r>
          </w:p>
        </w:tc>
        <w:tc>
          <w:tcPr>
            <w:tcW w:w="1013" w:type="dxa"/>
            <w:tcBorders>
              <w:top w:val="nil"/>
              <w:left w:val="nil"/>
              <w:bottom w:val="single" w:sz="8" w:space="0" w:color="FFFFFF"/>
              <w:right w:val="single" w:sz="8" w:space="0" w:color="FFFFFF"/>
            </w:tcBorders>
            <w:shd w:val="clear" w:color="000000" w:fill="EBF1E9"/>
            <w:vAlign w:val="center"/>
            <w:hideMark/>
          </w:tcPr>
          <w:p w14:paraId="1735A2AA"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31.74</w:t>
            </w:r>
          </w:p>
        </w:tc>
      </w:tr>
      <w:tr w:rsidR="00A8305B" w:rsidRPr="00A8305B" w14:paraId="0694C88D" w14:textId="77777777" w:rsidTr="00A8305B">
        <w:trPr>
          <w:trHeight w:val="351"/>
        </w:trPr>
        <w:tc>
          <w:tcPr>
            <w:tcW w:w="1013" w:type="dxa"/>
            <w:tcBorders>
              <w:top w:val="nil"/>
              <w:left w:val="single" w:sz="8" w:space="0" w:color="FFFFFF"/>
              <w:bottom w:val="single" w:sz="8" w:space="0" w:color="FFFFFF"/>
              <w:right w:val="single" w:sz="8" w:space="0" w:color="FFFFFF"/>
            </w:tcBorders>
            <w:shd w:val="clear" w:color="000000" w:fill="D5E3CF"/>
            <w:vAlign w:val="center"/>
            <w:hideMark/>
          </w:tcPr>
          <w:p w14:paraId="52C5958E"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val="en-US" w:eastAsia="en-IN"/>
              </w:rPr>
              <w:t>Pessimistic</w:t>
            </w:r>
          </w:p>
        </w:tc>
        <w:tc>
          <w:tcPr>
            <w:tcW w:w="1013" w:type="dxa"/>
            <w:tcBorders>
              <w:top w:val="nil"/>
              <w:left w:val="nil"/>
              <w:bottom w:val="single" w:sz="8" w:space="0" w:color="FFFFFF"/>
              <w:right w:val="single" w:sz="8" w:space="0" w:color="FFFFFF"/>
            </w:tcBorders>
            <w:shd w:val="clear" w:color="000000" w:fill="D5E3CF"/>
            <w:vAlign w:val="center"/>
            <w:hideMark/>
          </w:tcPr>
          <w:p w14:paraId="01073ED5" w14:textId="5CBECCCF" w:rsidR="00A8305B" w:rsidRPr="00A8305B" w:rsidRDefault="00A8305B" w:rsidP="00A8305B">
            <w:pPr>
              <w:spacing w:after="0" w:line="240" w:lineRule="auto"/>
              <w:jc w:val="center"/>
              <w:rPr>
                <w:rFonts w:ascii="Arial" w:eastAsia="Times New Roman" w:hAnsi="Arial" w:cs="Arial"/>
                <w:color w:val="000000"/>
                <w:sz w:val="14"/>
                <w:szCs w:val="14"/>
                <w:lang w:eastAsia="en-IN"/>
              </w:rPr>
            </w:pPr>
            <w:r>
              <w:rPr>
                <w:rFonts w:ascii="Arial" w:hAnsi="Arial" w:cs="Arial"/>
                <w:color w:val="000000"/>
                <w:sz w:val="14"/>
                <w:szCs w:val="14"/>
                <w:lang w:val="en-US"/>
              </w:rPr>
              <w:t>12.95</w:t>
            </w:r>
          </w:p>
        </w:tc>
        <w:tc>
          <w:tcPr>
            <w:tcW w:w="1013" w:type="dxa"/>
            <w:tcBorders>
              <w:top w:val="nil"/>
              <w:left w:val="nil"/>
              <w:bottom w:val="single" w:sz="8" w:space="0" w:color="FFFFFF"/>
              <w:right w:val="single" w:sz="8" w:space="0" w:color="FFFFFF"/>
            </w:tcBorders>
            <w:shd w:val="clear" w:color="000000" w:fill="D5E3CF"/>
            <w:vAlign w:val="center"/>
            <w:hideMark/>
          </w:tcPr>
          <w:p w14:paraId="0E02277B"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14.11</w:t>
            </w:r>
          </w:p>
        </w:tc>
        <w:tc>
          <w:tcPr>
            <w:tcW w:w="1013" w:type="dxa"/>
            <w:tcBorders>
              <w:top w:val="nil"/>
              <w:left w:val="nil"/>
              <w:bottom w:val="single" w:sz="8" w:space="0" w:color="FFFFFF"/>
              <w:right w:val="single" w:sz="8" w:space="0" w:color="FFFFFF"/>
            </w:tcBorders>
            <w:shd w:val="clear" w:color="000000" w:fill="D5E3CF"/>
            <w:vAlign w:val="center"/>
            <w:hideMark/>
          </w:tcPr>
          <w:p w14:paraId="03B152B6"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15.34</w:t>
            </w:r>
          </w:p>
        </w:tc>
        <w:tc>
          <w:tcPr>
            <w:tcW w:w="1013" w:type="dxa"/>
            <w:tcBorders>
              <w:top w:val="nil"/>
              <w:left w:val="nil"/>
              <w:bottom w:val="single" w:sz="8" w:space="0" w:color="FFFFFF"/>
              <w:right w:val="single" w:sz="8" w:space="0" w:color="FFFFFF"/>
            </w:tcBorders>
            <w:shd w:val="clear" w:color="000000" w:fill="D5E3CF"/>
            <w:vAlign w:val="center"/>
            <w:hideMark/>
          </w:tcPr>
          <w:p w14:paraId="44BEB17F"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16.61</w:t>
            </w:r>
          </w:p>
        </w:tc>
        <w:tc>
          <w:tcPr>
            <w:tcW w:w="1013" w:type="dxa"/>
            <w:tcBorders>
              <w:top w:val="nil"/>
              <w:left w:val="nil"/>
              <w:bottom w:val="single" w:sz="8" w:space="0" w:color="FFFFFF"/>
              <w:right w:val="single" w:sz="8" w:space="0" w:color="FFFFFF"/>
            </w:tcBorders>
            <w:shd w:val="clear" w:color="000000" w:fill="D5E3CF"/>
            <w:vAlign w:val="center"/>
            <w:hideMark/>
          </w:tcPr>
          <w:p w14:paraId="62AC3F1F"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18.27</w:t>
            </w:r>
          </w:p>
        </w:tc>
        <w:tc>
          <w:tcPr>
            <w:tcW w:w="1013" w:type="dxa"/>
            <w:tcBorders>
              <w:top w:val="nil"/>
              <w:left w:val="nil"/>
              <w:bottom w:val="single" w:sz="8" w:space="0" w:color="FFFFFF"/>
              <w:right w:val="single" w:sz="8" w:space="0" w:color="FFFFFF"/>
            </w:tcBorders>
            <w:shd w:val="clear" w:color="000000" w:fill="D5E3CF"/>
            <w:vAlign w:val="center"/>
            <w:hideMark/>
          </w:tcPr>
          <w:p w14:paraId="04FE72AA"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19.80</w:t>
            </w:r>
          </w:p>
        </w:tc>
        <w:tc>
          <w:tcPr>
            <w:tcW w:w="1013" w:type="dxa"/>
            <w:tcBorders>
              <w:top w:val="nil"/>
              <w:left w:val="nil"/>
              <w:bottom w:val="single" w:sz="8" w:space="0" w:color="FFFFFF"/>
              <w:right w:val="single" w:sz="8" w:space="0" w:color="FFFFFF"/>
            </w:tcBorders>
            <w:shd w:val="clear" w:color="000000" w:fill="D5E3CF"/>
            <w:vAlign w:val="center"/>
            <w:hideMark/>
          </w:tcPr>
          <w:p w14:paraId="3081948A"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21.29</w:t>
            </w:r>
          </w:p>
        </w:tc>
        <w:tc>
          <w:tcPr>
            <w:tcW w:w="1013" w:type="dxa"/>
            <w:tcBorders>
              <w:top w:val="nil"/>
              <w:left w:val="nil"/>
              <w:bottom w:val="single" w:sz="8" w:space="0" w:color="FFFFFF"/>
              <w:right w:val="single" w:sz="8" w:space="0" w:color="FFFFFF"/>
            </w:tcBorders>
            <w:shd w:val="clear" w:color="000000" w:fill="D5E3CF"/>
            <w:vAlign w:val="center"/>
            <w:hideMark/>
          </w:tcPr>
          <w:p w14:paraId="762C2F1F" w14:textId="77777777"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22.82</w:t>
            </w:r>
          </w:p>
        </w:tc>
        <w:tc>
          <w:tcPr>
            <w:tcW w:w="1013" w:type="dxa"/>
            <w:tcBorders>
              <w:top w:val="nil"/>
              <w:left w:val="nil"/>
              <w:bottom w:val="single" w:sz="8" w:space="0" w:color="FFFFFF"/>
              <w:right w:val="single" w:sz="8" w:space="0" w:color="FFFFFF"/>
            </w:tcBorders>
            <w:shd w:val="clear" w:color="000000" w:fill="D5E3CF"/>
            <w:vAlign w:val="center"/>
            <w:hideMark/>
          </w:tcPr>
          <w:p w14:paraId="1818B2EC" w14:textId="737B6A92" w:rsidR="00A8305B" w:rsidRPr="00A8305B" w:rsidRDefault="00A8305B" w:rsidP="00A8305B">
            <w:pPr>
              <w:spacing w:after="0" w:line="240" w:lineRule="auto"/>
              <w:jc w:val="center"/>
              <w:rPr>
                <w:rFonts w:ascii="Arial" w:eastAsia="Times New Roman" w:hAnsi="Arial" w:cs="Arial"/>
                <w:color w:val="000000"/>
                <w:sz w:val="14"/>
                <w:szCs w:val="14"/>
                <w:lang w:eastAsia="en-IN"/>
              </w:rPr>
            </w:pPr>
            <w:r w:rsidRPr="00A8305B">
              <w:rPr>
                <w:rFonts w:ascii="Arial" w:eastAsia="Times New Roman" w:hAnsi="Arial" w:cs="Arial"/>
                <w:color w:val="000000"/>
                <w:sz w:val="14"/>
                <w:szCs w:val="14"/>
                <w:lang w:eastAsia="en-IN"/>
              </w:rPr>
              <w:t>24.45</w:t>
            </w:r>
          </w:p>
        </w:tc>
      </w:tr>
    </w:tbl>
    <w:p w14:paraId="35FD3D0C" w14:textId="442E4B7A" w:rsidR="007B461A" w:rsidRDefault="00A8305B" w:rsidP="000C07D2">
      <w:pPr>
        <w:tabs>
          <w:tab w:val="left" w:pos="1530"/>
        </w:tabs>
        <w:spacing w:line="480" w:lineRule="auto"/>
        <w:rPr>
          <w:rFonts w:ascii="Arial" w:eastAsia="Arial" w:hAnsi="Arial" w:cs="Arial"/>
          <w:b/>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21504" behindDoc="0" locked="0" layoutInCell="1" allowOverlap="1" wp14:anchorId="4EFC66A5" wp14:editId="0B18237E">
                <wp:simplePos x="0" y="0"/>
                <wp:positionH relativeFrom="column">
                  <wp:posOffset>2705100</wp:posOffset>
                </wp:positionH>
                <wp:positionV relativeFrom="paragraph">
                  <wp:posOffset>127635</wp:posOffset>
                </wp:positionV>
                <wp:extent cx="3790315" cy="333375"/>
                <wp:effectExtent l="0" t="0" r="0" b="0"/>
                <wp:wrapNone/>
                <wp:docPr id="1114" name="TextBox 4"/>
                <wp:cNvGraphicFramePr/>
                <a:graphic xmlns:a="http://schemas.openxmlformats.org/drawingml/2006/main">
                  <a:graphicData uri="http://schemas.microsoft.com/office/word/2010/wordprocessingShape">
                    <wps:wsp>
                      <wps:cNvSpPr txBox="1"/>
                      <wps:spPr>
                        <a:xfrm>
                          <a:off x="0" y="0"/>
                          <a:ext cx="3790315" cy="333375"/>
                        </a:xfrm>
                        <a:prstGeom prst="rect">
                          <a:avLst/>
                        </a:prstGeom>
                        <a:noFill/>
                      </wps:spPr>
                      <wps:txbx>
                        <w:txbxContent>
                          <w:p w14:paraId="674A4ED6"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1BB92B" w14:textId="7082DC4C" w:rsidR="004D08D3" w:rsidRPr="00113DAD" w:rsidRDefault="004D08D3" w:rsidP="007B461A">
                            <w:pPr>
                              <w:jc w:val="right"/>
                              <w:textAlignment w:val="baseline"/>
                              <w:rPr>
                                <w:rFonts w:ascii="Verdana" w:eastAsia="Verdana" w:hAnsi="Verdana" w:cs="Verdana"/>
                                <w:i/>
                                <w:iCs/>
                                <w:color w:val="7F7F7F"/>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EFC66A5" id="_x0000_s1153" type="#_x0000_t202" style="position:absolute;margin-left:213pt;margin-top:10.05pt;width:298.45pt;height:26.25pt;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" filled="f" stroked="f">
                <v:textbox>
                  <w:txbxContent>
                    <w:p w14:paraId="674A4ED6"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5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F1BB92B" w14:textId="7082DC4C" w:rsidR="004D08D3" w:rsidRPr="00113DAD" w:rsidRDefault="004D08D3" w:rsidP="007B461A">
                      <w:pPr>
                        <w:jc w:val="right"/>
                        <w:textAlignment w:val="baseline"/>
                        <w:rPr>
                          <w:rFonts w:ascii="Verdana" w:eastAsia="Verdana" w:hAnsi="Verdana" w:cs="Verdana"/>
                          <w:i/>
                          <w:iCs/>
                          <w:color w:val="7F7F7F"/>
                          <w:kern w:val="24"/>
                          <w:sz w:val="12"/>
                          <w:szCs w:val="12"/>
                        </w:rPr>
                      </w:pPr>
                    </w:p>
                  </w:txbxContent>
                </v:textbox>
              </v:shape>
            </w:pict>
          </mc:Fallback>
        </mc:AlternateContent>
      </w:r>
    </w:p>
    <w:p w14:paraId="3E1107C2" w14:textId="7CE4F3BC" w:rsidR="008D6034" w:rsidRPr="006B795B" w:rsidRDefault="008D6034" w:rsidP="008D6034">
      <w:pPr>
        <w:tabs>
          <w:tab w:val="left" w:pos="1290"/>
        </w:tabs>
        <w:spacing w:line="276" w:lineRule="auto"/>
        <w:jc w:val="both"/>
        <w:rPr>
          <w:rFonts w:ascii="Arial" w:eastAsia="Arial" w:hAnsi="Arial" w:cs="Arial"/>
          <w:b/>
          <w:bCs/>
          <w:sz w:val="24"/>
          <w:szCs w:val="24"/>
        </w:rPr>
      </w:pPr>
      <w:r w:rsidRPr="006B795B">
        <w:rPr>
          <w:rFonts w:ascii="Arial" w:eastAsia="Arial" w:hAnsi="Arial" w:cs="Arial"/>
          <w:b/>
          <w:bCs/>
          <w:sz w:val="24"/>
          <w:szCs w:val="24"/>
        </w:rPr>
        <w:t>Optimistic</w:t>
      </w:r>
    </w:p>
    <w:p w14:paraId="2E637FDC" w14:textId="128135BC" w:rsidR="008D6034" w:rsidRDefault="008D6034" w:rsidP="008D6034">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Driven by V-shaped recovery of the GDP growth rate in the region, consumption levels from key downstream sectors will increase sharply. Government schemes including </w:t>
      </w:r>
      <w:r>
        <w:rPr>
          <w:rFonts w:ascii="Arial" w:eastAsia="Arial" w:hAnsi="Arial" w:cs="Arial"/>
          <w:sz w:val="24"/>
          <w:szCs w:val="24"/>
        </w:rPr>
        <w:t>“</w:t>
      </w:r>
      <w:r w:rsidRPr="008903D1">
        <w:rPr>
          <w:rFonts w:ascii="Arial" w:eastAsia="Arial" w:hAnsi="Arial" w:cs="Arial"/>
          <w:sz w:val="24"/>
          <w:szCs w:val="24"/>
        </w:rPr>
        <w:t xml:space="preserve">Housing </w:t>
      </w:r>
      <w:r>
        <w:rPr>
          <w:rFonts w:ascii="Arial" w:eastAsia="Arial" w:hAnsi="Arial" w:cs="Arial"/>
          <w:sz w:val="24"/>
          <w:szCs w:val="24"/>
        </w:rPr>
        <w:t>f</w:t>
      </w:r>
      <w:r w:rsidRPr="008903D1">
        <w:rPr>
          <w:rFonts w:ascii="Arial" w:eastAsia="Arial" w:hAnsi="Arial" w:cs="Arial"/>
          <w:sz w:val="24"/>
          <w:szCs w:val="24"/>
        </w:rPr>
        <w:t xml:space="preserve">or </w:t>
      </w:r>
      <w:r>
        <w:rPr>
          <w:rFonts w:ascii="Arial" w:eastAsia="Arial" w:hAnsi="Arial" w:cs="Arial"/>
          <w:sz w:val="24"/>
          <w:szCs w:val="24"/>
        </w:rPr>
        <w:t>A</w:t>
      </w:r>
      <w:r w:rsidRPr="008903D1">
        <w:rPr>
          <w:rFonts w:ascii="Arial" w:eastAsia="Arial" w:hAnsi="Arial" w:cs="Arial"/>
          <w:sz w:val="24"/>
          <w:szCs w:val="24"/>
        </w:rPr>
        <w:t>ll</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w:t>
      </w:r>
      <w:r w:rsidRPr="008903D1">
        <w:rPr>
          <w:rFonts w:ascii="Arial" w:eastAsia="Arial" w:hAnsi="Arial" w:cs="Arial"/>
          <w:sz w:val="24"/>
          <w:szCs w:val="24"/>
        </w:rPr>
        <w:t>Smart Cities</w:t>
      </w:r>
      <w:r>
        <w:rPr>
          <w:rFonts w:ascii="Arial" w:eastAsia="Arial" w:hAnsi="Arial" w:cs="Arial"/>
          <w:sz w:val="24"/>
          <w:szCs w:val="24"/>
        </w:rPr>
        <w:t xml:space="preserve"> Mission”</w:t>
      </w:r>
      <w:r w:rsidRPr="008903D1">
        <w:rPr>
          <w:rFonts w:ascii="Arial" w:eastAsia="Arial" w:hAnsi="Arial" w:cs="Arial"/>
          <w:sz w:val="24"/>
          <w:szCs w:val="24"/>
        </w:rPr>
        <w:t xml:space="preserve"> </w:t>
      </w:r>
      <w:r>
        <w:rPr>
          <w:rFonts w:ascii="Arial" w:eastAsia="Arial" w:hAnsi="Arial" w:cs="Arial"/>
          <w:sz w:val="24"/>
          <w:szCs w:val="24"/>
        </w:rPr>
        <w:t xml:space="preserve">to promote the growth of </w:t>
      </w:r>
      <w:r w:rsidRPr="008903D1">
        <w:rPr>
          <w:rFonts w:ascii="Arial" w:eastAsia="Arial" w:hAnsi="Arial" w:cs="Arial"/>
          <w:sz w:val="24"/>
          <w:szCs w:val="24"/>
        </w:rPr>
        <w:t xml:space="preserve">construction sector </w:t>
      </w:r>
      <w:r>
        <w:rPr>
          <w:rFonts w:ascii="Arial" w:eastAsia="Arial" w:hAnsi="Arial" w:cs="Arial"/>
          <w:sz w:val="24"/>
          <w:szCs w:val="24"/>
        </w:rPr>
        <w:t>will push the country’s Vinyl Ester Resin demand growth</w:t>
      </w:r>
      <w:r w:rsidRPr="008903D1">
        <w:rPr>
          <w:rFonts w:ascii="Arial" w:eastAsia="Arial" w:hAnsi="Arial" w:cs="Arial"/>
          <w:sz w:val="24"/>
          <w:szCs w:val="24"/>
        </w:rPr>
        <w:t xml:space="preserve">. </w:t>
      </w:r>
      <w:r>
        <w:rPr>
          <w:rFonts w:ascii="Arial" w:eastAsia="Arial" w:hAnsi="Arial" w:cs="Arial"/>
          <w:sz w:val="24"/>
          <w:szCs w:val="24"/>
        </w:rPr>
        <w:t>Due to its growing</w:t>
      </w:r>
      <w:r w:rsidRPr="008903D1">
        <w:rPr>
          <w:rFonts w:ascii="Arial" w:eastAsia="Arial" w:hAnsi="Arial" w:cs="Arial"/>
          <w:sz w:val="24"/>
          <w:szCs w:val="24"/>
        </w:rPr>
        <w:t xml:space="preserve"> inclination towards digitization, </w:t>
      </w:r>
      <w:r>
        <w:rPr>
          <w:rFonts w:ascii="Arial" w:eastAsia="Arial" w:hAnsi="Arial" w:cs="Arial"/>
          <w:sz w:val="24"/>
          <w:szCs w:val="24"/>
        </w:rPr>
        <w:t xml:space="preserve">demand for Vinyl Ester Resin reinforced PCBs </w:t>
      </w:r>
      <w:r w:rsidRPr="008903D1">
        <w:rPr>
          <w:rFonts w:ascii="Arial" w:eastAsia="Arial" w:hAnsi="Arial" w:cs="Arial"/>
          <w:sz w:val="24"/>
          <w:szCs w:val="24"/>
        </w:rPr>
        <w:t xml:space="preserve">looks to gain traction </w:t>
      </w:r>
      <w:r>
        <w:rPr>
          <w:rFonts w:ascii="Arial" w:eastAsia="Arial" w:hAnsi="Arial" w:cs="Arial"/>
          <w:sz w:val="24"/>
          <w:szCs w:val="24"/>
        </w:rPr>
        <w:t>with</w:t>
      </w:r>
      <w:r w:rsidRPr="008903D1">
        <w:rPr>
          <w:rFonts w:ascii="Arial" w:eastAsia="Arial" w:hAnsi="Arial" w:cs="Arial"/>
          <w:sz w:val="24"/>
          <w:szCs w:val="24"/>
        </w:rPr>
        <w:t xml:space="preserve"> Bharat Net and </w:t>
      </w:r>
      <w:r>
        <w:rPr>
          <w:rFonts w:ascii="Arial" w:eastAsia="Arial" w:hAnsi="Arial" w:cs="Arial"/>
          <w:sz w:val="24"/>
          <w:szCs w:val="24"/>
        </w:rPr>
        <w:t xml:space="preserve">growing </w:t>
      </w:r>
      <w:r w:rsidRPr="008903D1">
        <w:rPr>
          <w:rFonts w:ascii="Arial" w:eastAsia="Arial" w:hAnsi="Arial" w:cs="Arial"/>
          <w:sz w:val="24"/>
          <w:szCs w:val="24"/>
        </w:rPr>
        <w:t xml:space="preserve">push for complete digital literacy. Indian government has envisioned to make </w:t>
      </w:r>
      <w:r>
        <w:rPr>
          <w:rFonts w:ascii="Arial" w:eastAsia="Arial" w:hAnsi="Arial" w:cs="Arial"/>
          <w:sz w:val="24"/>
          <w:szCs w:val="24"/>
        </w:rPr>
        <w:t>the country</w:t>
      </w:r>
      <w:r w:rsidRPr="008903D1">
        <w:rPr>
          <w:rFonts w:ascii="Arial" w:eastAsia="Arial" w:hAnsi="Arial" w:cs="Arial"/>
          <w:sz w:val="24"/>
          <w:szCs w:val="24"/>
        </w:rPr>
        <w:t xml:space="preserve"> a manufacturing hub and increasing its GDP share to 25% by 2022</w:t>
      </w:r>
      <w:r>
        <w:rPr>
          <w:rFonts w:ascii="Arial" w:eastAsia="Arial" w:hAnsi="Arial" w:cs="Arial"/>
          <w:sz w:val="24"/>
          <w:szCs w:val="24"/>
        </w:rPr>
        <w:t>. I</w:t>
      </w:r>
      <w:r w:rsidRPr="008903D1">
        <w:rPr>
          <w:rFonts w:ascii="Arial" w:eastAsia="Arial" w:hAnsi="Arial" w:cs="Arial"/>
          <w:sz w:val="24"/>
          <w:szCs w:val="24"/>
        </w:rPr>
        <w:t>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 xml:space="preserve">the Indian </w:t>
      </w:r>
      <w:r w:rsidRPr="008903D1">
        <w:rPr>
          <w:rFonts w:ascii="Arial" w:eastAsia="Arial" w:hAnsi="Arial" w:cs="Arial"/>
          <w:sz w:val="24"/>
          <w:szCs w:val="24"/>
        </w:rPr>
        <w:t>government has taken several initiatives and made various policy changes to attract FDIs as well as promot</w:t>
      </w:r>
      <w:r>
        <w:rPr>
          <w:rFonts w:ascii="Arial" w:eastAsia="Arial" w:hAnsi="Arial" w:cs="Arial"/>
          <w:sz w:val="24"/>
          <w:szCs w:val="24"/>
        </w:rPr>
        <w:t>e</w:t>
      </w:r>
      <w:r w:rsidRPr="008903D1">
        <w:rPr>
          <w:rFonts w:ascii="Arial" w:eastAsia="Arial" w:hAnsi="Arial" w:cs="Arial"/>
          <w:sz w:val="24"/>
          <w:szCs w:val="24"/>
        </w:rPr>
        <w:t xml:space="preserve"> </w:t>
      </w:r>
      <w:r>
        <w:rPr>
          <w:rFonts w:ascii="Arial" w:eastAsia="Arial" w:hAnsi="Arial" w:cs="Arial"/>
          <w:sz w:val="24"/>
          <w:szCs w:val="24"/>
        </w:rPr>
        <w:t xml:space="preserve">local </w:t>
      </w:r>
      <w:r w:rsidRPr="008903D1">
        <w:rPr>
          <w:rFonts w:ascii="Arial" w:eastAsia="Arial" w:hAnsi="Arial" w:cs="Arial"/>
          <w:sz w:val="24"/>
          <w:szCs w:val="24"/>
        </w:rPr>
        <w:t>manufacturing. India is in line with its renewable energy target</w:t>
      </w:r>
      <w:r>
        <w:rPr>
          <w:rFonts w:ascii="Arial" w:eastAsia="Arial" w:hAnsi="Arial" w:cs="Arial"/>
          <w:sz w:val="24"/>
          <w:szCs w:val="24"/>
        </w:rPr>
        <w:t>s</w:t>
      </w:r>
      <w:r w:rsidRPr="008903D1">
        <w:rPr>
          <w:rFonts w:ascii="Arial" w:eastAsia="Arial" w:hAnsi="Arial" w:cs="Arial"/>
          <w:sz w:val="24"/>
          <w:szCs w:val="24"/>
        </w:rPr>
        <w:t xml:space="preserve"> and </w:t>
      </w:r>
      <w:r>
        <w:rPr>
          <w:rFonts w:ascii="Arial" w:eastAsia="Arial" w:hAnsi="Arial" w:cs="Arial"/>
          <w:sz w:val="24"/>
          <w:szCs w:val="24"/>
        </w:rPr>
        <w:t>its investments in</w:t>
      </w:r>
      <w:r w:rsidRPr="008903D1">
        <w:rPr>
          <w:rFonts w:ascii="Arial" w:eastAsia="Arial" w:hAnsi="Arial" w:cs="Arial"/>
          <w:sz w:val="24"/>
          <w:szCs w:val="24"/>
        </w:rPr>
        <w:t xml:space="preserve"> renewable sources</w:t>
      </w:r>
      <w:r>
        <w:rPr>
          <w:rFonts w:ascii="Arial" w:eastAsia="Arial" w:hAnsi="Arial" w:cs="Arial"/>
          <w:sz w:val="24"/>
          <w:szCs w:val="24"/>
        </w:rPr>
        <w:t xml:space="preserve"> of energy,</w:t>
      </w:r>
      <w:r w:rsidRPr="008903D1">
        <w:rPr>
          <w:rFonts w:ascii="Arial" w:eastAsia="Arial" w:hAnsi="Arial" w:cs="Arial"/>
          <w:sz w:val="24"/>
          <w:szCs w:val="24"/>
        </w:rPr>
        <w:t xml:space="preserve"> particularly wind energy</w:t>
      </w:r>
      <w:r>
        <w:rPr>
          <w:rFonts w:ascii="Arial" w:eastAsia="Arial" w:hAnsi="Arial" w:cs="Arial"/>
          <w:sz w:val="24"/>
          <w:szCs w:val="24"/>
        </w:rPr>
        <w:t xml:space="preserve"> is growing tremendously</w:t>
      </w:r>
      <w:r w:rsidRPr="008903D1">
        <w:rPr>
          <w:rFonts w:ascii="Arial" w:eastAsia="Arial" w:hAnsi="Arial" w:cs="Arial"/>
          <w:sz w:val="24"/>
          <w:szCs w:val="24"/>
        </w:rPr>
        <w:t xml:space="preserve">. Advancements in material </w:t>
      </w:r>
      <w:r w:rsidRPr="008903D1">
        <w:rPr>
          <w:rFonts w:ascii="Arial" w:eastAsia="Arial" w:hAnsi="Arial" w:cs="Arial"/>
          <w:sz w:val="24"/>
          <w:szCs w:val="24"/>
        </w:rPr>
        <w:lastRenderedPageBreak/>
        <w:t xml:space="preserve">science present </w:t>
      </w:r>
      <w:r>
        <w:rPr>
          <w:rFonts w:ascii="Arial" w:eastAsia="Arial" w:hAnsi="Arial" w:cs="Arial"/>
          <w:sz w:val="24"/>
          <w:szCs w:val="24"/>
        </w:rPr>
        <w:t xml:space="preserve">opportunities </w:t>
      </w:r>
      <w:r w:rsidRPr="008903D1">
        <w:rPr>
          <w:rFonts w:ascii="Arial" w:eastAsia="Arial" w:hAnsi="Arial" w:cs="Arial"/>
          <w:sz w:val="24"/>
          <w:szCs w:val="24"/>
        </w:rPr>
        <w:t xml:space="preserve">to explore growth in </w:t>
      </w:r>
      <w:r>
        <w:rPr>
          <w:rFonts w:ascii="Arial" w:eastAsia="Arial" w:hAnsi="Arial" w:cs="Arial"/>
          <w:sz w:val="24"/>
          <w:szCs w:val="24"/>
        </w:rPr>
        <w:t xml:space="preserve">the </w:t>
      </w:r>
      <w:r w:rsidRPr="008903D1">
        <w:rPr>
          <w:rFonts w:ascii="Arial" w:eastAsia="Arial" w:hAnsi="Arial" w:cs="Arial"/>
          <w:sz w:val="24"/>
          <w:szCs w:val="24"/>
        </w:rPr>
        <w:t>renewable energy sector through manufacturing of wind turbines and other equipment</w:t>
      </w:r>
      <w:r>
        <w:rPr>
          <w:rFonts w:ascii="Arial" w:eastAsia="Arial" w:hAnsi="Arial" w:cs="Arial"/>
          <w:sz w:val="24"/>
          <w:szCs w:val="24"/>
        </w:rPr>
        <w:t xml:space="preserve"> manufacturing</w:t>
      </w:r>
      <w:r w:rsidRPr="008903D1">
        <w:rPr>
          <w:rFonts w:ascii="Arial" w:eastAsia="Arial" w:hAnsi="Arial" w:cs="Arial"/>
          <w:sz w:val="24"/>
          <w:szCs w:val="24"/>
        </w:rPr>
        <w:t xml:space="preserve">. </w:t>
      </w:r>
      <w:r>
        <w:rPr>
          <w:rFonts w:ascii="Arial" w:eastAsia="Arial" w:hAnsi="Arial" w:cs="Arial"/>
          <w:sz w:val="24"/>
          <w:szCs w:val="24"/>
        </w:rPr>
        <w:t>Growth prospects in the c</w:t>
      </w:r>
      <w:r w:rsidRPr="008903D1">
        <w:rPr>
          <w:rFonts w:ascii="Arial" w:eastAsia="Arial" w:hAnsi="Arial" w:cs="Arial"/>
          <w:sz w:val="24"/>
          <w:szCs w:val="24"/>
        </w:rPr>
        <w:t xml:space="preserve">onstruction industry, electrical and electronics industry along with automotive industry will led </w:t>
      </w:r>
      <w:r>
        <w:rPr>
          <w:rFonts w:ascii="Arial" w:eastAsia="Arial" w:hAnsi="Arial" w:cs="Arial"/>
          <w:sz w:val="24"/>
          <w:szCs w:val="24"/>
        </w:rPr>
        <w:t xml:space="preserve">the Vinyl Ester Resin </w:t>
      </w:r>
      <w:r w:rsidRPr="008903D1">
        <w:rPr>
          <w:rFonts w:ascii="Arial" w:eastAsia="Arial" w:hAnsi="Arial" w:cs="Arial"/>
          <w:sz w:val="24"/>
          <w:szCs w:val="24"/>
        </w:rPr>
        <w:t xml:space="preserve">demand growth </w:t>
      </w:r>
      <w:r>
        <w:rPr>
          <w:rFonts w:ascii="Arial" w:eastAsia="Arial" w:hAnsi="Arial" w:cs="Arial"/>
          <w:sz w:val="24"/>
          <w:szCs w:val="24"/>
        </w:rPr>
        <w:t>and will propel</w:t>
      </w:r>
      <w:r w:rsidRPr="008903D1">
        <w:rPr>
          <w:rFonts w:ascii="Arial" w:eastAsia="Arial" w:hAnsi="Arial" w:cs="Arial"/>
          <w:sz w:val="24"/>
          <w:szCs w:val="24"/>
        </w:rPr>
        <w:t xml:space="preserve"> capacity expansions </w:t>
      </w:r>
      <w:r>
        <w:rPr>
          <w:rFonts w:ascii="Arial" w:eastAsia="Arial" w:hAnsi="Arial" w:cs="Arial"/>
          <w:sz w:val="24"/>
          <w:szCs w:val="24"/>
        </w:rPr>
        <w:t>in the coming years</w:t>
      </w:r>
      <w:r w:rsidRPr="008903D1">
        <w:rPr>
          <w:rFonts w:ascii="Arial" w:eastAsia="Arial" w:hAnsi="Arial" w:cs="Arial"/>
          <w:sz w:val="24"/>
          <w:szCs w:val="24"/>
        </w:rPr>
        <w:t>.</w:t>
      </w:r>
    </w:p>
    <w:tbl>
      <w:tblPr>
        <w:tblW w:w="10160" w:type="dxa"/>
        <w:tblLook w:val="04A0" w:firstRow="1" w:lastRow="0" w:firstColumn="1" w:lastColumn="0" w:noHBand="0" w:noVBand="1"/>
      </w:tblPr>
      <w:tblGrid>
        <w:gridCol w:w="3483"/>
        <w:gridCol w:w="3028"/>
        <w:gridCol w:w="1279"/>
        <w:gridCol w:w="1137"/>
        <w:gridCol w:w="1233"/>
      </w:tblGrid>
      <w:tr w:rsidR="00737A75" w:rsidRPr="00737A75" w14:paraId="41C4DFB8" w14:textId="77777777" w:rsidTr="00737A75">
        <w:trPr>
          <w:trHeight w:val="334"/>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1B059F81"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Approach: Growth Forecast Via Factors (Impact Analysis)</w:t>
            </w:r>
          </w:p>
        </w:tc>
      </w:tr>
      <w:tr w:rsidR="00737A75" w:rsidRPr="00737A75" w14:paraId="3B80BDC1"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ACB9CA"/>
            <w:noWrap/>
            <w:vAlign w:val="center"/>
            <w:hideMark/>
          </w:tcPr>
          <w:p w14:paraId="38C7771A"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Factors</w:t>
            </w:r>
          </w:p>
        </w:tc>
        <w:tc>
          <w:tcPr>
            <w:tcW w:w="3028" w:type="dxa"/>
            <w:tcBorders>
              <w:top w:val="nil"/>
              <w:left w:val="nil"/>
              <w:bottom w:val="single" w:sz="8" w:space="0" w:color="auto"/>
              <w:right w:val="single" w:sz="8" w:space="0" w:color="auto"/>
            </w:tcBorders>
            <w:shd w:val="clear" w:color="000000" w:fill="ACB9CA"/>
            <w:noWrap/>
            <w:vAlign w:val="center"/>
            <w:hideMark/>
          </w:tcPr>
          <w:p w14:paraId="5730F17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Sources</w:t>
            </w:r>
          </w:p>
        </w:tc>
        <w:tc>
          <w:tcPr>
            <w:tcW w:w="1279" w:type="dxa"/>
            <w:tcBorders>
              <w:top w:val="nil"/>
              <w:left w:val="nil"/>
              <w:bottom w:val="single" w:sz="8" w:space="0" w:color="auto"/>
              <w:right w:val="single" w:sz="8" w:space="0" w:color="auto"/>
            </w:tcBorders>
            <w:shd w:val="clear" w:color="000000" w:fill="ACB9CA"/>
            <w:noWrap/>
            <w:vAlign w:val="center"/>
            <w:hideMark/>
          </w:tcPr>
          <w:p w14:paraId="0BAB6375"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Value</w:t>
            </w:r>
          </w:p>
        </w:tc>
        <w:tc>
          <w:tcPr>
            <w:tcW w:w="1137" w:type="dxa"/>
            <w:tcBorders>
              <w:top w:val="nil"/>
              <w:left w:val="nil"/>
              <w:bottom w:val="single" w:sz="8" w:space="0" w:color="auto"/>
              <w:right w:val="single" w:sz="8" w:space="0" w:color="auto"/>
            </w:tcBorders>
            <w:shd w:val="clear" w:color="000000" w:fill="ACB9CA"/>
            <w:vAlign w:val="center"/>
            <w:hideMark/>
          </w:tcPr>
          <w:p w14:paraId="4913261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w:t>
            </w:r>
          </w:p>
        </w:tc>
        <w:tc>
          <w:tcPr>
            <w:tcW w:w="1233" w:type="dxa"/>
            <w:tcBorders>
              <w:top w:val="nil"/>
              <w:left w:val="nil"/>
              <w:bottom w:val="single" w:sz="8" w:space="0" w:color="auto"/>
              <w:right w:val="single" w:sz="8" w:space="0" w:color="auto"/>
            </w:tcBorders>
            <w:shd w:val="clear" w:color="000000" w:fill="ACB9CA"/>
            <w:noWrap/>
            <w:vAlign w:val="center"/>
            <w:hideMark/>
          </w:tcPr>
          <w:p w14:paraId="7EA92F19"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Weightage</w:t>
            </w:r>
          </w:p>
        </w:tc>
      </w:tr>
      <w:tr w:rsidR="00E755A4" w:rsidRPr="00737A75" w14:paraId="0CA6E3DB"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54FC6FB3" w14:textId="7465DDD4" w:rsidR="00E755A4" w:rsidRPr="00737A75" w:rsidRDefault="00E755A4" w:rsidP="00E755A4">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Growth Rate (</w:t>
            </w:r>
            <w:r>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2021-</w:t>
            </w:r>
            <w:r>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2030 Period)</w:t>
            </w:r>
          </w:p>
        </w:tc>
        <w:tc>
          <w:tcPr>
            <w:tcW w:w="3028" w:type="dxa"/>
            <w:tcBorders>
              <w:top w:val="nil"/>
              <w:left w:val="nil"/>
              <w:bottom w:val="single" w:sz="8" w:space="0" w:color="auto"/>
              <w:right w:val="single" w:sz="8" w:space="0" w:color="auto"/>
            </w:tcBorders>
            <w:shd w:val="clear" w:color="auto" w:fill="auto"/>
            <w:noWrap/>
            <w:vAlign w:val="center"/>
            <w:hideMark/>
          </w:tcPr>
          <w:p w14:paraId="73561704"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279" w:type="dxa"/>
            <w:tcBorders>
              <w:top w:val="nil"/>
              <w:left w:val="nil"/>
              <w:bottom w:val="single" w:sz="8" w:space="0" w:color="auto"/>
              <w:right w:val="single" w:sz="8" w:space="0" w:color="auto"/>
            </w:tcBorders>
            <w:shd w:val="clear" w:color="auto" w:fill="auto"/>
            <w:noWrap/>
            <w:vAlign w:val="center"/>
            <w:hideMark/>
          </w:tcPr>
          <w:p w14:paraId="48BDF15C"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39E12878" w14:textId="19A04422"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10.00%</w:t>
            </w:r>
          </w:p>
        </w:tc>
        <w:tc>
          <w:tcPr>
            <w:tcW w:w="1233" w:type="dxa"/>
            <w:tcBorders>
              <w:top w:val="nil"/>
              <w:left w:val="nil"/>
              <w:bottom w:val="single" w:sz="8" w:space="0" w:color="auto"/>
              <w:right w:val="single" w:sz="8" w:space="0" w:color="auto"/>
            </w:tcBorders>
            <w:shd w:val="clear" w:color="auto" w:fill="auto"/>
            <w:noWrap/>
            <w:vAlign w:val="center"/>
            <w:hideMark/>
          </w:tcPr>
          <w:p w14:paraId="0DDA5977" w14:textId="42AFD183"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8.00%</w:t>
            </w:r>
          </w:p>
        </w:tc>
      </w:tr>
      <w:tr w:rsidR="00E755A4" w:rsidRPr="00737A75" w14:paraId="573C9BCA"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797FEFD1" w14:textId="77777777" w:rsidR="00E755A4" w:rsidRPr="00737A75" w:rsidRDefault="00E755A4" w:rsidP="00E755A4">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Per Capita (%)</w:t>
            </w:r>
          </w:p>
        </w:tc>
        <w:tc>
          <w:tcPr>
            <w:tcW w:w="3028" w:type="dxa"/>
            <w:tcBorders>
              <w:top w:val="nil"/>
              <w:left w:val="nil"/>
              <w:bottom w:val="single" w:sz="8" w:space="0" w:color="auto"/>
              <w:right w:val="single" w:sz="8" w:space="0" w:color="auto"/>
            </w:tcBorders>
            <w:shd w:val="clear" w:color="auto" w:fill="auto"/>
            <w:noWrap/>
            <w:vAlign w:val="center"/>
            <w:hideMark/>
          </w:tcPr>
          <w:p w14:paraId="3C202C06"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279" w:type="dxa"/>
            <w:tcBorders>
              <w:top w:val="nil"/>
              <w:left w:val="nil"/>
              <w:bottom w:val="single" w:sz="8" w:space="0" w:color="auto"/>
              <w:right w:val="single" w:sz="8" w:space="0" w:color="auto"/>
            </w:tcBorders>
            <w:shd w:val="clear" w:color="auto" w:fill="auto"/>
            <w:noWrap/>
            <w:vAlign w:val="center"/>
            <w:hideMark/>
          </w:tcPr>
          <w:p w14:paraId="3945A8D6"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406AFE99" w14:textId="440ABFF4"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6.22%</w:t>
            </w:r>
          </w:p>
        </w:tc>
        <w:tc>
          <w:tcPr>
            <w:tcW w:w="1233" w:type="dxa"/>
            <w:tcBorders>
              <w:top w:val="nil"/>
              <w:left w:val="nil"/>
              <w:bottom w:val="single" w:sz="8" w:space="0" w:color="auto"/>
              <w:right w:val="single" w:sz="8" w:space="0" w:color="auto"/>
            </w:tcBorders>
            <w:shd w:val="clear" w:color="auto" w:fill="auto"/>
            <w:noWrap/>
            <w:vAlign w:val="center"/>
            <w:hideMark/>
          </w:tcPr>
          <w:p w14:paraId="63B5F9CA" w14:textId="611C6EC7"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3.00%</w:t>
            </w:r>
          </w:p>
        </w:tc>
      </w:tr>
      <w:tr w:rsidR="00E755A4" w:rsidRPr="00737A75" w14:paraId="65F8B86A"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4B317351" w14:textId="77777777" w:rsidR="00E755A4" w:rsidRPr="00737A75" w:rsidRDefault="00E755A4" w:rsidP="00E755A4">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Average Selling Growth (%)</w:t>
            </w:r>
          </w:p>
        </w:tc>
        <w:tc>
          <w:tcPr>
            <w:tcW w:w="3028" w:type="dxa"/>
            <w:tcBorders>
              <w:top w:val="nil"/>
              <w:left w:val="nil"/>
              <w:bottom w:val="single" w:sz="8" w:space="0" w:color="auto"/>
              <w:right w:val="single" w:sz="8" w:space="0" w:color="auto"/>
            </w:tcBorders>
            <w:shd w:val="clear" w:color="auto" w:fill="auto"/>
            <w:noWrap/>
            <w:vAlign w:val="center"/>
            <w:hideMark/>
          </w:tcPr>
          <w:p w14:paraId="4321C996"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023F4D32"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51813880" w14:textId="2C05B318"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3.50%</w:t>
            </w:r>
          </w:p>
        </w:tc>
        <w:tc>
          <w:tcPr>
            <w:tcW w:w="1233" w:type="dxa"/>
            <w:tcBorders>
              <w:top w:val="nil"/>
              <w:left w:val="nil"/>
              <w:bottom w:val="single" w:sz="8" w:space="0" w:color="auto"/>
              <w:right w:val="single" w:sz="8" w:space="0" w:color="auto"/>
            </w:tcBorders>
            <w:shd w:val="clear" w:color="auto" w:fill="auto"/>
            <w:noWrap/>
            <w:vAlign w:val="center"/>
            <w:hideMark/>
          </w:tcPr>
          <w:p w14:paraId="65616F53" w14:textId="1F57B05E"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3.00%</w:t>
            </w:r>
          </w:p>
        </w:tc>
      </w:tr>
      <w:tr w:rsidR="00E755A4" w:rsidRPr="00737A75" w14:paraId="10497596"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11C79E9D" w14:textId="77777777" w:rsidR="00E755A4" w:rsidRPr="00737A75" w:rsidRDefault="00E755A4" w:rsidP="00E755A4">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Construction* Sector</w:t>
            </w:r>
          </w:p>
        </w:tc>
        <w:tc>
          <w:tcPr>
            <w:tcW w:w="3028" w:type="dxa"/>
            <w:tcBorders>
              <w:top w:val="nil"/>
              <w:left w:val="nil"/>
              <w:bottom w:val="single" w:sz="8" w:space="0" w:color="auto"/>
              <w:right w:val="single" w:sz="8" w:space="0" w:color="auto"/>
            </w:tcBorders>
            <w:shd w:val="clear" w:color="auto" w:fill="auto"/>
            <w:noWrap/>
            <w:vAlign w:val="center"/>
            <w:hideMark/>
          </w:tcPr>
          <w:p w14:paraId="321CBA4A"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132366C7"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502A951E" w14:textId="3004DE86"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10.00%</w:t>
            </w:r>
          </w:p>
        </w:tc>
        <w:tc>
          <w:tcPr>
            <w:tcW w:w="1233" w:type="dxa"/>
            <w:tcBorders>
              <w:top w:val="nil"/>
              <w:left w:val="nil"/>
              <w:bottom w:val="single" w:sz="8" w:space="0" w:color="auto"/>
              <w:right w:val="single" w:sz="8" w:space="0" w:color="auto"/>
            </w:tcBorders>
            <w:shd w:val="clear" w:color="auto" w:fill="auto"/>
            <w:noWrap/>
            <w:vAlign w:val="center"/>
            <w:hideMark/>
          </w:tcPr>
          <w:p w14:paraId="0CA77BEA" w14:textId="1A4A9516"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18.00%</w:t>
            </w:r>
          </w:p>
        </w:tc>
      </w:tr>
      <w:tr w:rsidR="00E755A4" w:rsidRPr="00737A75" w14:paraId="2817CDC7"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6D30AA18" w14:textId="77777777" w:rsidR="00E755A4" w:rsidRPr="00737A75" w:rsidRDefault="00E755A4" w:rsidP="00E755A4">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Renewable Sector</w:t>
            </w:r>
          </w:p>
        </w:tc>
        <w:tc>
          <w:tcPr>
            <w:tcW w:w="3028" w:type="dxa"/>
            <w:tcBorders>
              <w:top w:val="nil"/>
              <w:left w:val="nil"/>
              <w:bottom w:val="single" w:sz="8" w:space="0" w:color="auto"/>
              <w:right w:val="single" w:sz="8" w:space="0" w:color="auto"/>
            </w:tcBorders>
            <w:shd w:val="clear" w:color="auto" w:fill="auto"/>
            <w:noWrap/>
            <w:vAlign w:val="center"/>
            <w:hideMark/>
          </w:tcPr>
          <w:p w14:paraId="7EFA5A2B"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656222C6"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00DCE937" w14:textId="45F89170"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13.00%</w:t>
            </w:r>
          </w:p>
        </w:tc>
        <w:tc>
          <w:tcPr>
            <w:tcW w:w="1233" w:type="dxa"/>
            <w:tcBorders>
              <w:top w:val="nil"/>
              <w:left w:val="nil"/>
              <w:bottom w:val="single" w:sz="8" w:space="0" w:color="auto"/>
              <w:right w:val="single" w:sz="8" w:space="0" w:color="auto"/>
            </w:tcBorders>
            <w:shd w:val="clear" w:color="auto" w:fill="auto"/>
            <w:noWrap/>
            <w:vAlign w:val="center"/>
            <w:hideMark/>
          </w:tcPr>
          <w:p w14:paraId="35EB89F2" w14:textId="3340D744"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25.00%</w:t>
            </w:r>
          </w:p>
        </w:tc>
      </w:tr>
      <w:tr w:rsidR="00E755A4" w:rsidRPr="00737A75" w14:paraId="3F15CE88"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343E0776" w14:textId="77777777" w:rsidR="00E755A4" w:rsidRPr="00737A75" w:rsidRDefault="00E755A4" w:rsidP="00E755A4">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Marine Components</w:t>
            </w:r>
          </w:p>
        </w:tc>
        <w:tc>
          <w:tcPr>
            <w:tcW w:w="3028" w:type="dxa"/>
            <w:tcBorders>
              <w:top w:val="nil"/>
              <w:left w:val="nil"/>
              <w:bottom w:val="single" w:sz="8" w:space="0" w:color="auto"/>
              <w:right w:val="single" w:sz="8" w:space="0" w:color="auto"/>
            </w:tcBorders>
            <w:shd w:val="clear" w:color="auto" w:fill="auto"/>
            <w:noWrap/>
            <w:vAlign w:val="center"/>
            <w:hideMark/>
          </w:tcPr>
          <w:p w14:paraId="4AB10E3C"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057C01DF"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016074F9" w14:textId="7E13751B"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17.82%</w:t>
            </w:r>
          </w:p>
        </w:tc>
        <w:tc>
          <w:tcPr>
            <w:tcW w:w="1233" w:type="dxa"/>
            <w:tcBorders>
              <w:top w:val="nil"/>
              <w:left w:val="nil"/>
              <w:bottom w:val="single" w:sz="8" w:space="0" w:color="auto"/>
              <w:right w:val="single" w:sz="8" w:space="0" w:color="auto"/>
            </w:tcBorders>
            <w:shd w:val="clear" w:color="auto" w:fill="auto"/>
            <w:noWrap/>
            <w:vAlign w:val="center"/>
            <w:hideMark/>
          </w:tcPr>
          <w:p w14:paraId="6C742755" w14:textId="5FFFA0F0"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40.00%</w:t>
            </w:r>
          </w:p>
        </w:tc>
      </w:tr>
      <w:tr w:rsidR="00E755A4" w:rsidRPr="00737A75" w14:paraId="0B510D39"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42A116F1" w14:textId="6375A17C" w:rsidR="00E755A4" w:rsidRPr="00737A75" w:rsidRDefault="00E755A4" w:rsidP="00E755A4">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Market Growth in Historical Period (</w:t>
            </w:r>
            <w:r>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2015-</w:t>
            </w:r>
            <w:r>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2020)</w:t>
            </w:r>
          </w:p>
        </w:tc>
        <w:tc>
          <w:tcPr>
            <w:tcW w:w="3028" w:type="dxa"/>
            <w:tcBorders>
              <w:top w:val="nil"/>
              <w:left w:val="nil"/>
              <w:bottom w:val="single" w:sz="8" w:space="0" w:color="auto"/>
              <w:right w:val="single" w:sz="8" w:space="0" w:color="000000"/>
            </w:tcBorders>
            <w:shd w:val="clear" w:color="auto" w:fill="auto"/>
            <w:noWrap/>
            <w:vAlign w:val="center"/>
            <w:hideMark/>
          </w:tcPr>
          <w:p w14:paraId="38F9E5BB"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65EF0A07" w14:textId="77777777" w:rsidR="00E755A4" w:rsidRPr="00737A75" w:rsidRDefault="00E755A4" w:rsidP="00E755A4">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Historical</w:t>
            </w:r>
          </w:p>
        </w:tc>
        <w:tc>
          <w:tcPr>
            <w:tcW w:w="1137" w:type="dxa"/>
            <w:tcBorders>
              <w:top w:val="nil"/>
              <w:left w:val="nil"/>
              <w:bottom w:val="single" w:sz="8" w:space="0" w:color="auto"/>
              <w:right w:val="single" w:sz="8" w:space="0" w:color="auto"/>
            </w:tcBorders>
            <w:shd w:val="clear" w:color="auto" w:fill="auto"/>
            <w:noWrap/>
            <w:vAlign w:val="center"/>
            <w:hideMark/>
          </w:tcPr>
          <w:p w14:paraId="1E60993E" w14:textId="1EB6F1F1"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4.34%</w:t>
            </w:r>
          </w:p>
        </w:tc>
        <w:tc>
          <w:tcPr>
            <w:tcW w:w="1233" w:type="dxa"/>
            <w:tcBorders>
              <w:top w:val="nil"/>
              <w:left w:val="nil"/>
              <w:bottom w:val="single" w:sz="8" w:space="0" w:color="auto"/>
              <w:right w:val="single" w:sz="8" w:space="0" w:color="auto"/>
            </w:tcBorders>
            <w:shd w:val="clear" w:color="auto" w:fill="auto"/>
            <w:noWrap/>
            <w:vAlign w:val="center"/>
            <w:hideMark/>
          </w:tcPr>
          <w:p w14:paraId="7AE3AC2C" w14:textId="37955DD3" w:rsidR="00E755A4" w:rsidRPr="00737A75" w:rsidRDefault="00E755A4" w:rsidP="00E755A4">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3.00%</w:t>
            </w:r>
          </w:p>
        </w:tc>
      </w:tr>
      <w:tr w:rsidR="00737A75" w:rsidRPr="00737A75" w14:paraId="73EBD175"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ACB9CA"/>
            <w:noWrap/>
            <w:vAlign w:val="center"/>
            <w:hideMark/>
          </w:tcPr>
          <w:p w14:paraId="3F74F349" w14:textId="4D017181"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 (</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2021-</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2030)</w:t>
            </w:r>
          </w:p>
        </w:tc>
        <w:tc>
          <w:tcPr>
            <w:tcW w:w="6677" w:type="dxa"/>
            <w:gridSpan w:val="4"/>
            <w:tcBorders>
              <w:top w:val="single" w:sz="8" w:space="0" w:color="auto"/>
              <w:left w:val="nil"/>
              <w:bottom w:val="nil"/>
              <w:right w:val="nil"/>
            </w:tcBorders>
            <w:shd w:val="clear" w:color="000000" w:fill="333F4F"/>
            <w:noWrap/>
            <w:vAlign w:val="center"/>
            <w:hideMark/>
          </w:tcPr>
          <w:p w14:paraId="04A61E7A" w14:textId="3AC334E3"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1</w:t>
            </w:r>
            <w:r w:rsidR="00E755A4">
              <w:rPr>
                <w:rFonts w:ascii="Arial" w:eastAsia="Times New Roman" w:hAnsi="Arial" w:cs="Arial"/>
                <w:b/>
                <w:bCs/>
                <w:color w:val="FFFFFF"/>
                <w:sz w:val="20"/>
                <w:szCs w:val="20"/>
                <w:lang w:eastAsia="en-IN"/>
              </w:rPr>
              <w:t>3.40</w:t>
            </w:r>
            <w:r w:rsidRPr="00737A75">
              <w:rPr>
                <w:rFonts w:ascii="Arial" w:eastAsia="Times New Roman" w:hAnsi="Arial" w:cs="Arial"/>
                <w:b/>
                <w:bCs/>
                <w:color w:val="FFFFFF"/>
                <w:sz w:val="20"/>
                <w:szCs w:val="20"/>
                <w:lang w:eastAsia="en-IN"/>
              </w:rPr>
              <w:t>%</w:t>
            </w:r>
          </w:p>
        </w:tc>
      </w:tr>
    </w:tbl>
    <w:p w14:paraId="19C09B00" w14:textId="77777777" w:rsidR="00737A75" w:rsidRPr="00737A75" w:rsidRDefault="00737A75" w:rsidP="00737A75">
      <w:pPr>
        <w:spacing w:after="0" w:line="240" w:lineRule="auto"/>
        <w:jc w:val="both"/>
        <w:rPr>
          <w:rFonts w:ascii="Calibri" w:eastAsia="Times New Roman" w:hAnsi="Calibri" w:cs="Calibri"/>
          <w:color w:val="000000"/>
          <w:lang w:eastAsia="en-IN"/>
        </w:rPr>
      </w:pPr>
      <w:r w:rsidRPr="00737A75">
        <w:rPr>
          <w:rFonts w:ascii="Calibri" w:eastAsia="Times New Roman" w:hAnsi="Calibri" w:cs="Calibri"/>
          <w:color w:val="000000"/>
          <w:lang w:eastAsia="en-IN"/>
        </w:rPr>
        <w:t xml:space="preserve">*Mainly the Pipes &amp; Tanks going in Industrial and manufacturing sector. </w:t>
      </w:r>
    </w:p>
    <w:p w14:paraId="25F39824" w14:textId="77777777" w:rsidR="00737A75" w:rsidRDefault="00737A75" w:rsidP="008D6034">
      <w:pPr>
        <w:tabs>
          <w:tab w:val="left" w:pos="1290"/>
        </w:tabs>
        <w:spacing w:line="360" w:lineRule="auto"/>
        <w:jc w:val="both"/>
        <w:rPr>
          <w:rFonts w:ascii="Arial" w:eastAsia="Arial" w:hAnsi="Arial" w:cs="Arial"/>
          <w:sz w:val="24"/>
          <w:szCs w:val="24"/>
        </w:rPr>
      </w:pPr>
    </w:p>
    <w:p w14:paraId="3A2CE15B" w14:textId="77777777" w:rsidR="008D6034" w:rsidRPr="006B795B" w:rsidRDefault="008D6034" w:rsidP="008D6034">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Pessimistic</w:t>
      </w:r>
    </w:p>
    <w:p w14:paraId="66CE3001" w14:textId="5BECC001" w:rsidR="008D6034" w:rsidRDefault="008D6034" w:rsidP="008D6034">
      <w:pPr>
        <w:tabs>
          <w:tab w:val="left" w:pos="1290"/>
        </w:tabs>
        <w:spacing w:line="360" w:lineRule="auto"/>
        <w:jc w:val="both"/>
        <w:rPr>
          <w:rFonts w:ascii="Arial" w:eastAsia="Arial" w:hAnsi="Arial" w:cs="Arial"/>
          <w:sz w:val="24"/>
          <w:szCs w:val="24"/>
        </w:rPr>
      </w:pPr>
      <w:r>
        <w:rPr>
          <w:rFonts w:ascii="Arial" w:eastAsia="Arial" w:hAnsi="Arial" w:cs="Arial"/>
          <w:sz w:val="24"/>
          <w:szCs w:val="24"/>
        </w:rPr>
        <w:t>Vinyl Ester</w:t>
      </w:r>
      <w:r w:rsidRPr="008903D1">
        <w:rPr>
          <w:rFonts w:ascii="Arial" w:eastAsia="Arial" w:hAnsi="Arial" w:cs="Arial"/>
          <w:sz w:val="24"/>
          <w:szCs w:val="24"/>
        </w:rPr>
        <w:t xml:space="preserve"> Resin market in India is likely to face numerous challenges in the long-term starting from volatility in the energy market. Being a key importer of crude oil and </w:t>
      </w:r>
      <w:r>
        <w:rPr>
          <w:rFonts w:ascii="Arial" w:eastAsia="Arial" w:hAnsi="Arial" w:cs="Arial"/>
          <w:sz w:val="24"/>
          <w:szCs w:val="24"/>
        </w:rPr>
        <w:t>key raw materials</w:t>
      </w:r>
      <w:r w:rsidRPr="008903D1">
        <w:rPr>
          <w:rFonts w:ascii="Arial" w:eastAsia="Arial" w:hAnsi="Arial" w:cs="Arial"/>
          <w:sz w:val="24"/>
          <w:szCs w:val="24"/>
        </w:rPr>
        <w:t xml:space="preserve">, uncertainties in energy feedstock market outlook adversely impact </w:t>
      </w:r>
      <w:r>
        <w:rPr>
          <w:rFonts w:ascii="Arial" w:eastAsia="Arial" w:hAnsi="Arial" w:cs="Arial"/>
          <w:sz w:val="24"/>
          <w:szCs w:val="24"/>
        </w:rPr>
        <w:t xml:space="preserve">the country’s </w:t>
      </w:r>
      <w:r w:rsidRPr="008903D1">
        <w:rPr>
          <w:rFonts w:ascii="Arial" w:eastAsia="Arial" w:hAnsi="Arial" w:cs="Arial"/>
          <w:sz w:val="24"/>
          <w:szCs w:val="24"/>
        </w:rPr>
        <w:t>petrochemical</w:t>
      </w:r>
      <w:r>
        <w:rPr>
          <w:rFonts w:ascii="Arial" w:eastAsia="Arial" w:hAnsi="Arial" w:cs="Arial"/>
          <w:sz w:val="24"/>
          <w:szCs w:val="24"/>
        </w:rPr>
        <w:t>s</w:t>
      </w:r>
      <w:r w:rsidRPr="008903D1">
        <w:rPr>
          <w:rFonts w:ascii="Arial" w:eastAsia="Arial" w:hAnsi="Arial" w:cs="Arial"/>
          <w:sz w:val="24"/>
          <w:szCs w:val="24"/>
        </w:rPr>
        <w:t xml:space="preserve"> market. In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the India’s Vinyl Ester</w:t>
      </w:r>
      <w:r w:rsidRPr="008903D1">
        <w:rPr>
          <w:rFonts w:ascii="Arial" w:eastAsia="Arial" w:hAnsi="Arial" w:cs="Arial"/>
          <w:sz w:val="24"/>
          <w:szCs w:val="24"/>
        </w:rPr>
        <w:t xml:space="preserve"> </w:t>
      </w:r>
      <w:r>
        <w:rPr>
          <w:rFonts w:ascii="Arial" w:eastAsia="Arial" w:hAnsi="Arial" w:cs="Arial"/>
          <w:sz w:val="24"/>
          <w:szCs w:val="24"/>
        </w:rPr>
        <w:t>R</w:t>
      </w:r>
      <w:r w:rsidRPr="008903D1">
        <w:rPr>
          <w:rFonts w:ascii="Arial" w:eastAsia="Arial" w:hAnsi="Arial" w:cs="Arial"/>
          <w:sz w:val="24"/>
          <w:szCs w:val="24"/>
        </w:rPr>
        <w:t>esin</w:t>
      </w:r>
      <w:r>
        <w:rPr>
          <w:rFonts w:ascii="Arial" w:eastAsia="Arial" w:hAnsi="Arial" w:cs="Arial"/>
          <w:sz w:val="24"/>
          <w:szCs w:val="24"/>
        </w:rPr>
        <w:t xml:space="preserve"> market is subject to acute volatility</w:t>
      </w:r>
      <w:r w:rsidRPr="008903D1">
        <w:rPr>
          <w:rFonts w:ascii="Arial" w:eastAsia="Arial" w:hAnsi="Arial" w:cs="Arial"/>
          <w:sz w:val="24"/>
          <w:szCs w:val="24"/>
        </w:rPr>
        <w:t xml:space="preserve">. </w:t>
      </w:r>
      <w:r>
        <w:rPr>
          <w:rFonts w:ascii="Arial" w:eastAsia="Arial" w:hAnsi="Arial" w:cs="Arial"/>
          <w:sz w:val="24"/>
          <w:szCs w:val="24"/>
        </w:rPr>
        <w:t>S</w:t>
      </w:r>
      <w:r w:rsidRPr="008903D1">
        <w:rPr>
          <w:rFonts w:ascii="Arial" w:eastAsia="Arial" w:hAnsi="Arial" w:cs="Arial"/>
          <w:sz w:val="24"/>
          <w:szCs w:val="24"/>
        </w:rPr>
        <w:t xml:space="preserve">eries of covid waves </w:t>
      </w:r>
      <w:r>
        <w:rPr>
          <w:rFonts w:ascii="Arial" w:eastAsia="Arial" w:hAnsi="Arial" w:cs="Arial"/>
          <w:sz w:val="24"/>
          <w:szCs w:val="24"/>
        </w:rPr>
        <w:t xml:space="preserve">due to multiple </w:t>
      </w:r>
      <w:r w:rsidRPr="008903D1">
        <w:rPr>
          <w:rFonts w:ascii="Arial" w:eastAsia="Arial" w:hAnsi="Arial" w:cs="Arial"/>
          <w:sz w:val="24"/>
          <w:szCs w:val="24"/>
        </w:rPr>
        <w:t xml:space="preserve">variants of coronavirus </w:t>
      </w:r>
      <w:r>
        <w:rPr>
          <w:rFonts w:ascii="Arial" w:eastAsia="Arial" w:hAnsi="Arial" w:cs="Arial"/>
          <w:sz w:val="24"/>
          <w:szCs w:val="24"/>
        </w:rPr>
        <w:t>will be</w:t>
      </w:r>
      <w:r w:rsidRPr="008903D1">
        <w:rPr>
          <w:rFonts w:ascii="Arial" w:eastAsia="Arial" w:hAnsi="Arial" w:cs="Arial"/>
          <w:sz w:val="24"/>
          <w:szCs w:val="24"/>
        </w:rPr>
        <w:t xml:space="preserve"> a key market determinant in the long term which may affect the GDP growth rate. Covid in the past h</w:t>
      </w:r>
      <w:r>
        <w:rPr>
          <w:rFonts w:ascii="Arial" w:eastAsia="Arial" w:hAnsi="Arial" w:cs="Arial"/>
          <w:sz w:val="24"/>
          <w:szCs w:val="24"/>
        </w:rPr>
        <w:t>as</w:t>
      </w:r>
      <w:r w:rsidRPr="008903D1">
        <w:rPr>
          <w:rFonts w:ascii="Arial" w:eastAsia="Arial" w:hAnsi="Arial" w:cs="Arial"/>
          <w:sz w:val="24"/>
          <w:szCs w:val="24"/>
        </w:rPr>
        <w:t xml:space="preserve"> resulted in demand deterioration and supply chain disruptions which turned global market upside down and sent GDP growth rates worldwide onto a downward spiral. Growth in economy is vital to some key sectors including construction. </w:t>
      </w:r>
      <w:r>
        <w:rPr>
          <w:rFonts w:ascii="Arial" w:eastAsia="Arial" w:hAnsi="Arial" w:cs="Arial"/>
          <w:sz w:val="24"/>
          <w:szCs w:val="24"/>
        </w:rPr>
        <w:t xml:space="preserve">The </w:t>
      </w:r>
      <w:r w:rsidRPr="008903D1">
        <w:rPr>
          <w:rFonts w:ascii="Arial" w:eastAsia="Arial" w:hAnsi="Arial" w:cs="Arial"/>
          <w:sz w:val="24"/>
          <w:szCs w:val="24"/>
        </w:rPr>
        <w:t xml:space="preserve">Indian construction industry is driven by infrastructure and housing development, any stagnancy or dip in GDP number is likely to be reflect in its consumption pattern and may hamper epoxy demand growth. Continuous increase in </w:t>
      </w:r>
      <w:r>
        <w:rPr>
          <w:rFonts w:ascii="Arial" w:eastAsia="Arial" w:hAnsi="Arial" w:cs="Arial"/>
          <w:sz w:val="24"/>
          <w:szCs w:val="24"/>
        </w:rPr>
        <w:t xml:space="preserve">the </w:t>
      </w:r>
      <w:r w:rsidRPr="008903D1">
        <w:rPr>
          <w:rFonts w:ascii="Arial" w:eastAsia="Arial" w:hAnsi="Arial" w:cs="Arial"/>
          <w:sz w:val="24"/>
          <w:szCs w:val="24"/>
        </w:rPr>
        <w:t>cost of production (due to rising costs of raw materials, logistics problems and other factors) has also resulted in lopsided market dynamics. In the wake of above factors, manufacturers may take a conservative approach which results in stagnant production and constrained supply fundamentals in the long term.</w:t>
      </w:r>
    </w:p>
    <w:tbl>
      <w:tblPr>
        <w:tblW w:w="10160" w:type="dxa"/>
        <w:tblLook w:val="04A0" w:firstRow="1" w:lastRow="0" w:firstColumn="1" w:lastColumn="0" w:noHBand="0" w:noVBand="1"/>
      </w:tblPr>
      <w:tblGrid>
        <w:gridCol w:w="3396"/>
        <w:gridCol w:w="3225"/>
        <w:gridCol w:w="1162"/>
        <w:gridCol w:w="1149"/>
        <w:gridCol w:w="1228"/>
      </w:tblGrid>
      <w:tr w:rsidR="00737A75" w:rsidRPr="00737A75" w14:paraId="7E764C32" w14:textId="77777777" w:rsidTr="00737A75">
        <w:trPr>
          <w:trHeight w:val="312"/>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7169AF48"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Approach: Growth Forecast Via Factors (Impact Analysis)</w:t>
            </w:r>
          </w:p>
        </w:tc>
      </w:tr>
      <w:tr w:rsidR="00737A75" w:rsidRPr="00737A75" w14:paraId="7FE93FFC"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ACB9CA"/>
            <w:noWrap/>
            <w:vAlign w:val="center"/>
            <w:hideMark/>
          </w:tcPr>
          <w:p w14:paraId="1B5621D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lastRenderedPageBreak/>
              <w:t>Factors</w:t>
            </w:r>
          </w:p>
        </w:tc>
        <w:tc>
          <w:tcPr>
            <w:tcW w:w="3225" w:type="dxa"/>
            <w:tcBorders>
              <w:top w:val="nil"/>
              <w:left w:val="nil"/>
              <w:bottom w:val="single" w:sz="8" w:space="0" w:color="auto"/>
              <w:right w:val="single" w:sz="8" w:space="0" w:color="auto"/>
            </w:tcBorders>
            <w:shd w:val="clear" w:color="000000" w:fill="ACB9CA"/>
            <w:noWrap/>
            <w:vAlign w:val="center"/>
            <w:hideMark/>
          </w:tcPr>
          <w:p w14:paraId="525DCCF6"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Sources</w:t>
            </w:r>
          </w:p>
        </w:tc>
        <w:tc>
          <w:tcPr>
            <w:tcW w:w="1162" w:type="dxa"/>
            <w:tcBorders>
              <w:top w:val="nil"/>
              <w:left w:val="nil"/>
              <w:bottom w:val="single" w:sz="8" w:space="0" w:color="auto"/>
              <w:right w:val="single" w:sz="8" w:space="0" w:color="auto"/>
            </w:tcBorders>
            <w:shd w:val="clear" w:color="000000" w:fill="ACB9CA"/>
            <w:noWrap/>
            <w:vAlign w:val="center"/>
            <w:hideMark/>
          </w:tcPr>
          <w:p w14:paraId="738CE3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Value</w:t>
            </w:r>
          </w:p>
        </w:tc>
        <w:tc>
          <w:tcPr>
            <w:tcW w:w="1149" w:type="dxa"/>
            <w:tcBorders>
              <w:top w:val="nil"/>
              <w:left w:val="nil"/>
              <w:bottom w:val="single" w:sz="8" w:space="0" w:color="auto"/>
              <w:right w:val="single" w:sz="8" w:space="0" w:color="auto"/>
            </w:tcBorders>
            <w:shd w:val="clear" w:color="000000" w:fill="ACB9CA"/>
            <w:vAlign w:val="center"/>
            <w:hideMark/>
          </w:tcPr>
          <w:p w14:paraId="7F04ED9A"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w:t>
            </w:r>
          </w:p>
        </w:tc>
        <w:tc>
          <w:tcPr>
            <w:tcW w:w="1228" w:type="dxa"/>
            <w:tcBorders>
              <w:top w:val="nil"/>
              <w:left w:val="nil"/>
              <w:bottom w:val="single" w:sz="8" w:space="0" w:color="auto"/>
              <w:right w:val="single" w:sz="8" w:space="0" w:color="auto"/>
            </w:tcBorders>
            <w:shd w:val="clear" w:color="000000" w:fill="ACB9CA"/>
            <w:noWrap/>
            <w:vAlign w:val="center"/>
            <w:hideMark/>
          </w:tcPr>
          <w:p w14:paraId="7B1C18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Weightage</w:t>
            </w:r>
          </w:p>
        </w:tc>
      </w:tr>
      <w:tr w:rsidR="00807892" w:rsidRPr="00737A75" w14:paraId="41836106"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3248979D" w14:textId="6A571355" w:rsidR="00807892" w:rsidRPr="00737A75" w:rsidRDefault="00807892" w:rsidP="00807892">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Growth Rate (</w:t>
            </w:r>
            <w:r>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2021-</w:t>
            </w:r>
            <w:r>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2030 Period)</w:t>
            </w:r>
          </w:p>
        </w:tc>
        <w:tc>
          <w:tcPr>
            <w:tcW w:w="3225" w:type="dxa"/>
            <w:tcBorders>
              <w:top w:val="nil"/>
              <w:left w:val="nil"/>
              <w:bottom w:val="single" w:sz="8" w:space="0" w:color="auto"/>
              <w:right w:val="single" w:sz="8" w:space="0" w:color="auto"/>
            </w:tcBorders>
            <w:shd w:val="clear" w:color="auto" w:fill="auto"/>
            <w:noWrap/>
            <w:vAlign w:val="center"/>
            <w:hideMark/>
          </w:tcPr>
          <w:p w14:paraId="25ED3F9F"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162" w:type="dxa"/>
            <w:tcBorders>
              <w:top w:val="nil"/>
              <w:left w:val="nil"/>
              <w:bottom w:val="single" w:sz="8" w:space="0" w:color="auto"/>
              <w:right w:val="single" w:sz="8" w:space="0" w:color="auto"/>
            </w:tcBorders>
            <w:shd w:val="clear" w:color="auto" w:fill="auto"/>
            <w:noWrap/>
            <w:vAlign w:val="center"/>
            <w:hideMark/>
          </w:tcPr>
          <w:p w14:paraId="19AE8B95"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582D9E48" w14:textId="03166CEB"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6.82%</w:t>
            </w:r>
          </w:p>
        </w:tc>
        <w:tc>
          <w:tcPr>
            <w:tcW w:w="1228" w:type="dxa"/>
            <w:tcBorders>
              <w:top w:val="nil"/>
              <w:left w:val="nil"/>
              <w:bottom w:val="single" w:sz="8" w:space="0" w:color="auto"/>
              <w:right w:val="single" w:sz="8" w:space="0" w:color="auto"/>
            </w:tcBorders>
            <w:shd w:val="clear" w:color="auto" w:fill="auto"/>
            <w:noWrap/>
            <w:vAlign w:val="center"/>
            <w:hideMark/>
          </w:tcPr>
          <w:p w14:paraId="691E111C" w14:textId="276EE527"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10.00%</w:t>
            </w:r>
          </w:p>
        </w:tc>
      </w:tr>
      <w:tr w:rsidR="00807892" w:rsidRPr="00737A75" w14:paraId="6FCDDC04"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682DF4B3" w14:textId="77777777" w:rsidR="00807892" w:rsidRPr="00737A75" w:rsidRDefault="00807892" w:rsidP="00807892">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Per Capita (%)</w:t>
            </w:r>
          </w:p>
        </w:tc>
        <w:tc>
          <w:tcPr>
            <w:tcW w:w="3225" w:type="dxa"/>
            <w:tcBorders>
              <w:top w:val="nil"/>
              <w:left w:val="nil"/>
              <w:bottom w:val="single" w:sz="8" w:space="0" w:color="auto"/>
              <w:right w:val="single" w:sz="8" w:space="0" w:color="auto"/>
            </w:tcBorders>
            <w:shd w:val="clear" w:color="auto" w:fill="auto"/>
            <w:noWrap/>
            <w:vAlign w:val="center"/>
            <w:hideMark/>
          </w:tcPr>
          <w:p w14:paraId="461168D8"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162" w:type="dxa"/>
            <w:tcBorders>
              <w:top w:val="nil"/>
              <w:left w:val="nil"/>
              <w:bottom w:val="single" w:sz="8" w:space="0" w:color="auto"/>
              <w:right w:val="single" w:sz="8" w:space="0" w:color="auto"/>
            </w:tcBorders>
            <w:shd w:val="clear" w:color="auto" w:fill="auto"/>
            <w:noWrap/>
            <w:vAlign w:val="center"/>
            <w:hideMark/>
          </w:tcPr>
          <w:p w14:paraId="24EFFCF0"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25C74E31" w14:textId="2765DBF9"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4.00%</w:t>
            </w:r>
          </w:p>
        </w:tc>
        <w:tc>
          <w:tcPr>
            <w:tcW w:w="1228" w:type="dxa"/>
            <w:tcBorders>
              <w:top w:val="nil"/>
              <w:left w:val="nil"/>
              <w:bottom w:val="single" w:sz="8" w:space="0" w:color="auto"/>
              <w:right w:val="single" w:sz="8" w:space="0" w:color="auto"/>
            </w:tcBorders>
            <w:shd w:val="clear" w:color="auto" w:fill="auto"/>
            <w:noWrap/>
            <w:vAlign w:val="center"/>
            <w:hideMark/>
          </w:tcPr>
          <w:p w14:paraId="6A0F80D2" w14:textId="67669565"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5.00%</w:t>
            </w:r>
          </w:p>
        </w:tc>
      </w:tr>
      <w:tr w:rsidR="00807892" w:rsidRPr="00737A75" w14:paraId="4CC12098"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477E7C97" w14:textId="77777777" w:rsidR="00807892" w:rsidRPr="00737A75" w:rsidRDefault="00807892" w:rsidP="00807892">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Average Selling Growth (%)</w:t>
            </w:r>
          </w:p>
        </w:tc>
        <w:tc>
          <w:tcPr>
            <w:tcW w:w="3225" w:type="dxa"/>
            <w:tcBorders>
              <w:top w:val="nil"/>
              <w:left w:val="nil"/>
              <w:bottom w:val="single" w:sz="8" w:space="0" w:color="auto"/>
              <w:right w:val="single" w:sz="8" w:space="0" w:color="auto"/>
            </w:tcBorders>
            <w:shd w:val="clear" w:color="auto" w:fill="auto"/>
            <w:noWrap/>
            <w:vAlign w:val="center"/>
            <w:hideMark/>
          </w:tcPr>
          <w:p w14:paraId="5A7E7F80"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41EE38C0"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6B040320" w14:textId="7252AB84"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3.42%</w:t>
            </w:r>
          </w:p>
        </w:tc>
        <w:tc>
          <w:tcPr>
            <w:tcW w:w="1228" w:type="dxa"/>
            <w:tcBorders>
              <w:top w:val="nil"/>
              <w:left w:val="nil"/>
              <w:bottom w:val="single" w:sz="8" w:space="0" w:color="auto"/>
              <w:right w:val="single" w:sz="8" w:space="0" w:color="auto"/>
            </w:tcBorders>
            <w:shd w:val="clear" w:color="auto" w:fill="auto"/>
            <w:noWrap/>
            <w:vAlign w:val="center"/>
            <w:hideMark/>
          </w:tcPr>
          <w:p w14:paraId="13F8D99D" w14:textId="37EE3AA4"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5.00%</w:t>
            </w:r>
          </w:p>
        </w:tc>
      </w:tr>
      <w:tr w:rsidR="00807892" w:rsidRPr="00737A75" w14:paraId="18D21F42"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280C48C7" w14:textId="77777777" w:rsidR="00807892" w:rsidRPr="00737A75" w:rsidRDefault="00807892" w:rsidP="00807892">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Construction* Sector</w:t>
            </w:r>
          </w:p>
        </w:tc>
        <w:tc>
          <w:tcPr>
            <w:tcW w:w="3225" w:type="dxa"/>
            <w:tcBorders>
              <w:top w:val="nil"/>
              <w:left w:val="nil"/>
              <w:bottom w:val="single" w:sz="8" w:space="0" w:color="auto"/>
              <w:right w:val="single" w:sz="8" w:space="0" w:color="auto"/>
            </w:tcBorders>
            <w:shd w:val="clear" w:color="auto" w:fill="auto"/>
            <w:noWrap/>
            <w:vAlign w:val="center"/>
            <w:hideMark/>
          </w:tcPr>
          <w:p w14:paraId="7A50C0CC"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07014F65"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584F7DC7" w14:textId="317FB5FA"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8.00%</w:t>
            </w:r>
          </w:p>
        </w:tc>
        <w:tc>
          <w:tcPr>
            <w:tcW w:w="1228" w:type="dxa"/>
            <w:tcBorders>
              <w:top w:val="nil"/>
              <w:left w:val="nil"/>
              <w:bottom w:val="single" w:sz="8" w:space="0" w:color="auto"/>
              <w:right w:val="single" w:sz="8" w:space="0" w:color="auto"/>
            </w:tcBorders>
            <w:shd w:val="clear" w:color="auto" w:fill="auto"/>
            <w:noWrap/>
            <w:vAlign w:val="center"/>
            <w:hideMark/>
          </w:tcPr>
          <w:p w14:paraId="7C991BF2" w14:textId="14A495DC"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15.00%</w:t>
            </w:r>
          </w:p>
        </w:tc>
      </w:tr>
      <w:tr w:rsidR="00807892" w:rsidRPr="00737A75" w14:paraId="49FD221A"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5005E2B2" w14:textId="77777777" w:rsidR="00807892" w:rsidRPr="00737A75" w:rsidRDefault="00807892" w:rsidP="00807892">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Renewable Sector</w:t>
            </w:r>
          </w:p>
        </w:tc>
        <w:tc>
          <w:tcPr>
            <w:tcW w:w="3225" w:type="dxa"/>
            <w:tcBorders>
              <w:top w:val="nil"/>
              <w:left w:val="nil"/>
              <w:bottom w:val="single" w:sz="8" w:space="0" w:color="auto"/>
              <w:right w:val="single" w:sz="8" w:space="0" w:color="auto"/>
            </w:tcBorders>
            <w:shd w:val="clear" w:color="auto" w:fill="auto"/>
            <w:noWrap/>
            <w:vAlign w:val="center"/>
            <w:hideMark/>
          </w:tcPr>
          <w:p w14:paraId="0CD69797"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1F8235ED"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615B962B" w14:textId="20BE2569"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9.00%</w:t>
            </w:r>
          </w:p>
        </w:tc>
        <w:tc>
          <w:tcPr>
            <w:tcW w:w="1228" w:type="dxa"/>
            <w:tcBorders>
              <w:top w:val="nil"/>
              <w:left w:val="nil"/>
              <w:bottom w:val="single" w:sz="8" w:space="0" w:color="auto"/>
              <w:right w:val="single" w:sz="8" w:space="0" w:color="auto"/>
            </w:tcBorders>
            <w:shd w:val="clear" w:color="auto" w:fill="auto"/>
            <w:noWrap/>
            <w:vAlign w:val="center"/>
            <w:hideMark/>
          </w:tcPr>
          <w:p w14:paraId="119CDDFE" w14:textId="255D6A92"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30.00%</w:t>
            </w:r>
          </w:p>
        </w:tc>
      </w:tr>
      <w:tr w:rsidR="00807892" w:rsidRPr="00737A75" w14:paraId="25BF3305"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0F122E91" w14:textId="77777777" w:rsidR="00807892" w:rsidRPr="00737A75" w:rsidRDefault="00807892" w:rsidP="00807892">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Marine Components</w:t>
            </w:r>
          </w:p>
        </w:tc>
        <w:tc>
          <w:tcPr>
            <w:tcW w:w="3225" w:type="dxa"/>
            <w:tcBorders>
              <w:top w:val="nil"/>
              <w:left w:val="nil"/>
              <w:bottom w:val="single" w:sz="8" w:space="0" w:color="auto"/>
              <w:right w:val="single" w:sz="8" w:space="0" w:color="auto"/>
            </w:tcBorders>
            <w:shd w:val="clear" w:color="auto" w:fill="auto"/>
            <w:noWrap/>
            <w:vAlign w:val="center"/>
            <w:hideMark/>
          </w:tcPr>
          <w:p w14:paraId="47913276"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2849C524"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311CBB9D" w14:textId="62353B67"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10.77%</w:t>
            </w:r>
          </w:p>
        </w:tc>
        <w:tc>
          <w:tcPr>
            <w:tcW w:w="1228" w:type="dxa"/>
            <w:tcBorders>
              <w:top w:val="nil"/>
              <w:left w:val="nil"/>
              <w:bottom w:val="single" w:sz="8" w:space="0" w:color="auto"/>
              <w:right w:val="single" w:sz="8" w:space="0" w:color="auto"/>
            </w:tcBorders>
            <w:shd w:val="clear" w:color="auto" w:fill="auto"/>
            <w:noWrap/>
            <w:vAlign w:val="center"/>
            <w:hideMark/>
          </w:tcPr>
          <w:p w14:paraId="36563F17" w14:textId="01615CA8"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28.00%</w:t>
            </w:r>
          </w:p>
        </w:tc>
      </w:tr>
      <w:tr w:rsidR="00807892" w:rsidRPr="00737A75" w14:paraId="13F38C02"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3314FC3E" w14:textId="272B8A39" w:rsidR="00807892" w:rsidRPr="00737A75" w:rsidRDefault="00807892" w:rsidP="00807892">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Market Growth in Historical Period (</w:t>
            </w:r>
            <w:r>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2015-</w:t>
            </w:r>
            <w:r>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2020)</w:t>
            </w:r>
          </w:p>
        </w:tc>
        <w:tc>
          <w:tcPr>
            <w:tcW w:w="3225" w:type="dxa"/>
            <w:tcBorders>
              <w:top w:val="nil"/>
              <w:left w:val="nil"/>
              <w:bottom w:val="single" w:sz="8" w:space="0" w:color="auto"/>
              <w:right w:val="single" w:sz="8" w:space="0" w:color="000000"/>
            </w:tcBorders>
            <w:shd w:val="clear" w:color="auto" w:fill="auto"/>
            <w:noWrap/>
            <w:vAlign w:val="center"/>
            <w:hideMark/>
          </w:tcPr>
          <w:p w14:paraId="471D9D8E"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563231EB" w14:textId="77777777" w:rsidR="00807892" w:rsidRPr="00737A75" w:rsidRDefault="00807892" w:rsidP="00807892">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Historical</w:t>
            </w:r>
          </w:p>
        </w:tc>
        <w:tc>
          <w:tcPr>
            <w:tcW w:w="1149" w:type="dxa"/>
            <w:tcBorders>
              <w:top w:val="nil"/>
              <w:left w:val="nil"/>
              <w:bottom w:val="single" w:sz="8" w:space="0" w:color="auto"/>
              <w:right w:val="single" w:sz="8" w:space="0" w:color="auto"/>
            </w:tcBorders>
            <w:shd w:val="clear" w:color="auto" w:fill="auto"/>
            <w:noWrap/>
            <w:vAlign w:val="center"/>
            <w:hideMark/>
          </w:tcPr>
          <w:p w14:paraId="5EB1DC56" w14:textId="14FDA89C"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4.34%</w:t>
            </w:r>
          </w:p>
        </w:tc>
        <w:tc>
          <w:tcPr>
            <w:tcW w:w="1228" w:type="dxa"/>
            <w:tcBorders>
              <w:top w:val="nil"/>
              <w:left w:val="nil"/>
              <w:bottom w:val="single" w:sz="8" w:space="0" w:color="auto"/>
              <w:right w:val="single" w:sz="8" w:space="0" w:color="auto"/>
            </w:tcBorders>
            <w:shd w:val="clear" w:color="auto" w:fill="auto"/>
            <w:noWrap/>
            <w:vAlign w:val="center"/>
            <w:hideMark/>
          </w:tcPr>
          <w:p w14:paraId="685EB285" w14:textId="3185A8A4" w:rsidR="00807892" w:rsidRPr="00737A75" w:rsidRDefault="00807892" w:rsidP="00807892">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7.00%</w:t>
            </w:r>
          </w:p>
        </w:tc>
      </w:tr>
      <w:tr w:rsidR="00737A75" w:rsidRPr="00737A75" w14:paraId="53EDCC56"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ACB9CA"/>
            <w:noWrap/>
            <w:vAlign w:val="center"/>
            <w:hideMark/>
          </w:tcPr>
          <w:p w14:paraId="014EED97" w14:textId="6F872F6E"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 (</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2021</w:t>
            </w:r>
            <w:r w:rsidR="00ED3BD7">
              <w:rPr>
                <w:rFonts w:ascii="Arial" w:eastAsia="Times New Roman" w:hAnsi="Arial" w:cs="Arial"/>
                <w:b/>
                <w:bCs/>
                <w:color w:val="000000"/>
                <w:sz w:val="20"/>
                <w:szCs w:val="20"/>
                <w:lang w:eastAsia="en-IN"/>
              </w:rPr>
              <w:t>FY</w:t>
            </w:r>
            <w:r w:rsidRPr="00737A75">
              <w:rPr>
                <w:rFonts w:ascii="Arial" w:eastAsia="Times New Roman" w:hAnsi="Arial" w:cs="Arial"/>
                <w:b/>
                <w:bCs/>
                <w:color w:val="000000"/>
                <w:sz w:val="20"/>
                <w:szCs w:val="20"/>
                <w:lang w:eastAsia="en-IN"/>
              </w:rPr>
              <w:t>-2030)</w:t>
            </w:r>
          </w:p>
        </w:tc>
        <w:tc>
          <w:tcPr>
            <w:tcW w:w="6764" w:type="dxa"/>
            <w:gridSpan w:val="4"/>
            <w:tcBorders>
              <w:top w:val="single" w:sz="8" w:space="0" w:color="auto"/>
              <w:left w:val="nil"/>
              <w:bottom w:val="nil"/>
              <w:right w:val="nil"/>
            </w:tcBorders>
            <w:shd w:val="clear" w:color="000000" w:fill="333F4F"/>
            <w:noWrap/>
            <w:vAlign w:val="center"/>
            <w:hideMark/>
          </w:tcPr>
          <w:p w14:paraId="4BFD6A8F" w14:textId="3EFA4E4E"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8.</w:t>
            </w:r>
            <w:r w:rsidR="00807892">
              <w:rPr>
                <w:rFonts w:ascii="Arial" w:eastAsia="Times New Roman" w:hAnsi="Arial" w:cs="Arial"/>
                <w:b/>
                <w:bCs/>
                <w:color w:val="FFFFFF"/>
                <w:sz w:val="20"/>
                <w:szCs w:val="20"/>
                <w:lang w:eastAsia="en-IN"/>
              </w:rPr>
              <w:t>27</w:t>
            </w:r>
            <w:r w:rsidRPr="00737A75">
              <w:rPr>
                <w:rFonts w:ascii="Arial" w:eastAsia="Times New Roman" w:hAnsi="Arial" w:cs="Arial"/>
                <w:b/>
                <w:bCs/>
                <w:color w:val="FFFFFF"/>
                <w:sz w:val="20"/>
                <w:szCs w:val="20"/>
                <w:lang w:eastAsia="en-IN"/>
              </w:rPr>
              <w:t>%</w:t>
            </w:r>
          </w:p>
        </w:tc>
      </w:tr>
    </w:tbl>
    <w:p w14:paraId="6F747CF9" w14:textId="77777777" w:rsidR="00737A75" w:rsidRPr="00737A75" w:rsidRDefault="00737A75" w:rsidP="00737A75">
      <w:pPr>
        <w:spacing w:after="0" w:line="240" w:lineRule="auto"/>
        <w:rPr>
          <w:rFonts w:ascii="Calibri" w:eastAsia="Times New Roman" w:hAnsi="Calibri" w:cs="Calibri"/>
          <w:color w:val="000000"/>
          <w:lang w:eastAsia="en-IN"/>
        </w:rPr>
      </w:pPr>
      <w:r w:rsidRPr="00737A75">
        <w:rPr>
          <w:rFonts w:ascii="Calibri" w:eastAsia="Times New Roman" w:hAnsi="Calibri" w:cs="Calibri"/>
          <w:color w:val="000000"/>
          <w:lang w:eastAsia="en-IN"/>
        </w:rPr>
        <w:t xml:space="preserve">*Mainly the Pipes &amp; Tanks going in Industrial and manufacturing sector. </w:t>
      </w:r>
    </w:p>
    <w:p w14:paraId="01DFFA4A" w14:textId="473D26E2" w:rsidR="000B79CA" w:rsidRDefault="000B79CA" w:rsidP="000C07D2">
      <w:pPr>
        <w:tabs>
          <w:tab w:val="left" w:pos="1530"/>
        </w:tabs>
        <w:spacing w:line="480" w:lineRule="auto"/>
        <w:rPr>
          <w:rFonts w:ascii="Arial" w:eastAsia="Arial" w:hAnsi="Arial" w:cs="Arial"/>
          <w:b/>
          <w:color w:val="000000" w:themeColor="text1"/>
          <w:sz w:val="24"/>
          <w:szCs w:val="24"/>
        </w:rPr>
      </w:pPr>
    </w:p>
    <w:p w14:paraId="4DEF2C36" w14:textId="77777777" w:rsidR="003B4B95" w:rsidRDefault="003B4B95" w:rsidP="000C07D2">
      <w:pPr>
        <w:tabs>
          <w:tab w:val="left" w:pos="1530"/>
        </w:tabs>
        <w:spacing w:line="480" w:lineRule="auto"/>
        <w:rPr>
          <w:rFonts w:ascii="Arial" w:eastAsia="Arial" w:hAnsi="Arial" w:cs="Arial"/>
          <w:b/>
          <w:color w:val="000000" w:themeColor="text1"/>
          <w:sz w:val="24"/>
          <w:szCs w:val="24"/>
        </w:rPr>
      </w:pPr>
    </w:p>
    <w:p w14:paraId="51D16467" w14:textId="30608520"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Demand By Application</w:t>
      </w:r>
    </w:p>
    <w:p w14:paraId="69059FE1" w14:textId="4B42643A"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Application, By Volume</w:t>
      </w:r>
      <w:r>
        <w:rPr>
          <w:rFonts w:ascii="Arial" w:hAnsi="Arial" w:cs="Arial"/>
          <w:b/>
          <w:bCs/>
          <w:sz w:val="24"/>
          <w:szCs w:val="24"/>
        </w:rPr>
        <w:t xml:space="preserve"> (000’ Tonnes) (%</w:t>
      </w:r>
      <w:r w:rsidR="00C50B3F">
        <w:rPr>
          <w:rFonts w:ascii="Arial" w:hAnsi="Arial" w:cs="Arial"/>
          <w:b/>
          <w:bCs/>
          <w:sz w:val="24"/>
          <w:szCs w:val="24"/>
        </w:rPr>
        <w:t>)</w:t>
      </w:r>
      <w:r w:rsidR="00C50B3F" w:rsidRPr="0061645E">
        <w:rPr>
          <w:rFonts w:ascii="Arial" w:hAnsi="Arial" w:cs="Arial"/>
          <w:b/>
          <w:bCs/>
          <w:sz w:val="24"/>
          <w:szCs w:val="24"/>
        </w:rPr>
        <w:t>,</w:t>
      </w:r>
      <w:r w:rsidR="00C50B3F">
        <w:rPr>
          <w:rFonts w:ascii="Arial" w:hAnsi="Arial" w:cs="Arial"/>
          <w:b/>
          <w:bCs/>
          <w:sz w:val="24"/>
          <w:szCs w:val="24"/>
        </w:rPr>
        <w:t xml:space="preserve"> FY</w:t>
      </w:r>
      <w:r w:rsidRPr="0061645E">
        <w:rPr>
          <w:rFonts w:ascii="Arial" w:hAnsi="Arial" w:cs="Arial"/>
          <w:b/>
          <w:bCs/>
          <w:sz w:val="24"/>
          <w:szCs w:val="24"/>
        </w:rPr>
        <w:t xml:space="preserve"> 201</w:t>
      </w:r>
      <w:r w:rsidR="00AE3F27">
        <w:rPr>
          <w:rFonts w:ascii="Arial" w:hAnsi="Arial" w:cs="Arial"/>
          <w:b/>
          <w:bCs/>
          <w:sz w:val="24"/>
          <w:szCs w:val="24"/>
        </w:rPr>
        <w:t>6</w:t>
      </w:r>
      <w:r w:rsidRPr="0061645E">
        <w:rPr>
          <w:rFonts w:ascii="Arial" w:hAnsi="Arial" w:cs="Arial"/>
          <w:b/>
          <w:bCs/>
          <w:sz w:val="24"/>
          <w:szCs w:val="24"/>
        </w:rPr>
        <w:t>–</w:t>
      </w:r>
      <w:r w:rsidR="00B57793">
        <w:rPr>
          <w:rFonts w:ascii="Arial" w:hAnsi="Arial" w:cs="Arial"/>
          <w:b/>
          <w:bCs/>
          <w:sz w:val="24"/>
          <w:szCs w:val="24"/>
        </w:rPr>
        <w:t xml:space="preserve">FY </w:t>
      </w:r>
      <w:r w:rsidRPr="0061645E">
        <w:rPr>
          <w:rFonts w:ascii="Arial" w:hAnsi="Arial" w:cs="Arial"/>
          <w:b/>
          <w:bCs/>
          <w:sz w:val="24"/>
          <w:szCs w:val="24"/>
        </w:rPr>
        <w:t>2030F</w:t>
      </w:r>
    </w:p>
    <w:p w14:paraId="17D35A20" w14:textId="4496FF83" w:rsidR="000C07D2" w:rsidRDefault="000C07D2" w:rsidP="000C07D2">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801024" behindDoc="0" locked="0" layoutInCell="1" allowOverlap="1" wp14:anchorId="63E591B7" wp14:editId="57E04FB9">
                <wp:simplePos x="0" y="0"/>
                <wp:positionH relativeFrom="margin">
                  <wp:posOffset>2676525</wp:posOffset>
                </wp:positionH>
                <wp:positionV relativeFrom="paragraph">
                  <wp:posOffset>3143885</wp:posOffset>
                </wp:positionV>
                <wp:extent cx="3621405" cy="429260"/>
                <wp:effectExtent l="0" t="0" r="0" b="0"/>
                <wp:wrapNone/>
                <wp:docPr id="2178" name="TextBox 4"/>
                <wp:cNvGraphicFramePr/>
                <a:graphic xmlns:a="http://schemas.openxmlformats.org/drawingml/2006/main">
                  <a:graphicData uri="http://schemas.microsoft.com/office/word/2010/wordprocessingShape">
                    <wps:wsp>
                      <wps:cNvSpPr txBox="1"/>
                      <wps:spPr>
                        <a:xfrm>
                          <a:off x="0" y="0"/>
                          <a:ext cx="3621405" cy="429260"/>
                        </a:xfrm>
                        <a:prstGeom prst="rect">
                          <a:avLst/>
                        </a:prstGeom>
                        <a:noFill/>
                      </wps:spPr>
                      <wps:txbx>
                        <w:txbxContent>
                          <w:p w14:paraId="5DCEB6AF" w14:textId="77777777" w:rsidR="004D08D3" w:rsidRPr="00CE35EB" w:rsidRDefault="004D08D3"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33E9EFF2"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E43480A" w14:textId="1FFC7A3B" w:rsidR="004D08D3" w:rsidRPr="00CE35EB" w:rsidRDefault="004D08D3"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E591B7" id="_x0000_s1154" type="#_x0000_t202" style="position:absolute;left:0;text-align:left;margin-left:210.75pt;margin-top:247.55pt;width:285.15pt;height:33.8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" filled="f" stroked="f">
                <v:textbox>
                  <w:txbxContent>
                    <w:p w14:paraId="5DCEB6AF" w14:textId="77777777" w:rsidR="004D08D3" w:rsidRPr="00CE35EB" w:rsidRDefault="004D08D3"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33E9EFF2"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52"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E43480A" w14:textId="1FFC7A3B" w:rsidR="004D08D3" w:rsidRPr="00CE35EB" w:rsidRDefault="004D08D3"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sidRPr="002B5730">
        <w:rPr>
          <w:noProof/>
          <w:color w:val="000000" w:themeColor="text1"/>
        </w:rPr>
        <w:drawing>
          <wp:inline distT="0" distB="0" distL="0" distR="0" wp14:anchorId="1097DDDD" wp14:editId="40BF13C3">
            <wp:extent cx="6524625" cy="3572539"/>
            <wp:effectExtent l="0" t="0" r="0" b="8890"/>
            <wp:docPr id="2180" name="Chart 2180">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23539DF" w14:textId="77777777" w:rsidR="000C07D2" w:rsidRDefault="000C07D2" w:rsidP="000C07D2">
      <w:pPr>
        <w:pStyle w:val="BodyText"/>
        <w:spacing w:before="162" w:line="360" w:lineRule="auto"/>
        <w:ind w:right="-86"/>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034" w:type="dxa"/>
        <w:tblLook w:val="04A0" w:firstRow="1" w:lastRow="0" w:firstColumn="1" w:lastColumn="0" w:noHBand="0" w:noVBand="1"/>
      </w:tblPr>
      <w:tblGrid>
        <w:gridCol w:w="2672"/>
        <w:gridCol w:w="729"/>
        <w:gridCol w:w="730"/>
        <w:gridCol w:w="730"/>
        <w:gridCol w:w="730"/>
        <w:gridCol w:w="730"/>
        <w:gridCol w:w="730"/>
        <w:gridCol w:w="730"/>
        <w:gridCol w:w="795"/>
        <w:gridCol w:w="787"/>
        <w:gridCol w:w="787"/>
      </w:tblGrid>
      <w:tr w:rsidR="0097142A" w:rsidRPr="0097142A" w14:paraId="1E35C838" w14:textId="77777777" w:rsidTr="0097142A">
        <w:trPr>
          <w:trHeight w:val="401"/>
        </w:trPr>
        <w:tc>
          <w:tcPr>
            <w:tcW w:w="269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BFC2DD4" w14:textId="77777777" w:rsidR="0097142A" w:rsidRPr="0097142A" w:rsidRDefault="0097142A" w:rsidP="0097142A">
            <w:pPr>
              <w:spacing w:after="0" w:line="240" w:lineRule="auto"/>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 xml:space="preserve">Demand by Application (000’ </w:t>
            </w:r>
            <w:proofErr w:type="spellStart"/>
            <w:r w:rsidRPr="0097142A">
              <w:rPr>
                <w:rFonts w:ascii="Arial" w:eastAsia="Times New Roman" w:hAnsi="Arial" w:cs="Arial"/>
                <w:b/>
                <w:bCs/>
                <w:color w:val="FFFFFF"/>
                <w:sz w:val="14"/>
                <w:szCs w:val="14"/>
                <w:lang w:val="en-US" w:eastAsia="en-IN"/>
              </w:rPr>
              <w:t>Tonnes</w:t>
            </w:r>
            <w:proofErr w:type="spellEnd"/>
            <w:r w:rsidRPr="0097142A">
              <w:rPr>
                <w:rFonts w:ascii="Arial" w:eastAsia="Times New Roman" w:hAnsi="Arial" w:cs="Arial"/>
                <w:b/>
                <w:bCs/>
                <w:color w:val="FFFFFF"/>
                <w:sz w:val="14"/>
                <w:szCs w:val="14"/>
                <w:lang w:val="en-US" w:eastAsia="en-IN"/>
              </w:rPr>
              <w:t>)</w:t>
            </w:r>
          </w:p>
        </w:tc>
        <w:tc>
          <w:tcPr>
            <w:tcW w:w="734" w:type="dxa"/>
            <w:tcBorders>
              <w:top w:val="single" w:sz="8" w:space="0" w:color="auto"/>
              <w:left w:val="nil"/>
              <w:bottom w:val="single" w:sz="8" w:space="0" w:color="auto"/>
              <w:right w:val="single" w:sz="8" w:space="0" w:color="auto"/>
            </w:tcBorders>
            <w:shd w:val="clear" w:color="000000" w:fill="C00000"/>
            <w:noWrap/>
            <w:vAlign w:val="center"/>
            <w:hideMark/>
          </w:tcPr>
          <w:p w14:paraId="3476CDD2"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FY2016</w:t>
            </w:r>
          </w:p>
        </w:tc>
        <w:tc>
          <w:tcPr>
            <w:tcW w:w="734" w:type="dxa"/>
            <w:tcBorders>
              <w:top w:val="single" w:sz="8" w:space="0" w:color="auto"/>
              <w:left w:val="nil"/>
              <w:bottom w:val="single" w:sz="8" w:space="0" w:color="auto"/>
              <w:right w:val="single" w:sz="8" w:space="0" w:color="auto"/>
            </w:tcBorders>
            <w:shd w:val="clear" w:color="000000" w:fill="C00000"/>
            <w:noWrap/>
            <w:vAlign w:val="center"/>
            <w:hideMark/>
          </w:tcPr>
          <w:p w14:paraId="4CC2C6C8"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FY2017</w:t>
            </w:r>
          </w:p>
        </w:tc>
        <w:tc>
          <w:tcPr>
            <w:tcW w:w="734" w:type="dxa"/>
            <w:tcBorders>
              <w:top w:val="single" w:sz="8" w:space="0" w:color="auto"/>
              <w:left w:val="nil"/>
              <w:bottom w:val="single" w:sz="8" w:space="0" w:color="auto"/>
              <w:right w:val="single" w:sz="8" w:space="0" w:color="auto"/>
            </w:tcBorders>
            <w:shd w:val="clear" w:color="000000" w:fill="C00000"/>
            <w:noWrap/>
            <w:vAlign w:val="center"/>
            <w:hideMark/>
          </w:tcPr>
          <w:p w14:paraId="6750CA29"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FY2018</w:t>
            </w:r>
          </w:p>
        </w:tc>
        <w:tc>
          <w:tcPr>
            <w:tcW w:w="734" w:type="dxa"/>
            <w:tcBorders>
              <w:top w:val="single" w:sz="8" w:space="0" w:color="auto"/>
              <w:left w:val="nil"/>
              <w:bottom w:val="single" w:sz="8" w:space="0" w:color="auto"/>
              <w:right w:val="single" w:sz="8" w:space="0" w:color="auto"/>
            </w:tcBorders>
            <w:shd w:val="clear" w:color="000000" w:fill="C00000"/>
            <w:noWrap/>
            <w:vAlign w:val="center"/>
            <w:hideMark/>
          </w:tcPr>
          <w:p w14:paraId="21686921"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FY2019</w:t>
            </w:r>
          </w:p>
        </w:tc>
        <w:tc>
          <w:tcPr>
            <w:tcW w:w="734" w:type="dxa"/>
            <w:tcBorders>
              <w:top w:val="single" w:sz="8" w:space="0" w:color="auto"/>
              <w:left w:val="nil"/>
              <w:bottom w:val="single" w:sz="8" w:space="0" w:color="auto"/>
              <w:right w:val="single" w:sz="8" w:space="0" w:color="auto"/>
            </w:tcBorders>
            <w:shd w:val="clear" w:color="000000" w:fill="C00000"/>
            <w:noWrap/>
            <w:vAlign w:val="center"/>
            <w:hideMark/>
          </w:tcPr>
          <w:p w14:paraId="3D95CF7C"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FY2020</w:t>
            </w:r>
          </w:p>
        </w:tc>
        <w:tc>
          <w:tcPr>
            <w:tcW w:w="734" w:type="dxa"/>
            <w:tcBorders>
              <w:top w:val="single" w:sz="8" w:space="0" w:color="auto"/>
              <w:left w:val="nil"/>
              <w:bottom w:val="single" w:sz="8" w:space="0" w:color="auto"/>
              <w:right w:val="single" w:sz="8" w:space="0" w:color="auto"/>
            </w:tcBorders>
            <w:shd w:val="clear" w:color="000000" w:fill="C00000"/>
            <w:noWrap/>
            <w:vAlign w:val="center"/>
            <w:hideMark/>
          </w:tcPr>
          <w:p w14:paraId="3745A03D"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FY2021</w:t>
            </w:r>
          </w:p>
        </w:tc>
        <w:tc>
          <w:tcPr>
            <w:tcW w:w="734" w:type="dxa"/>
            <w:tcBorders>
              <w:top w:val="single" w:sz="8" w:space="0" w:color="auto"/>
              <w:left w:val="nil"/>
              <w:bottom w:val="single" w:sz="8" w:space="0" w:color="auto"/>
              <w:right w:val="single" w:sz="8" w:space="0" w:color="auto"/>
            </w:tcBorders>
            <w:shd w:val="clear" w:color="000000" w:fill="C00000"/>
            <w:noWrap/>
            <w:vAlign w:val="center"/>
            <w:hideMark/>
          </w:tcPr>
          <w:p w14:paraId="052115FC"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FY2022</w:t>
            </w:r>
          </w:p>
        </w:tc>
        <w:tc>
          <w:tcPr>
            <w:tcW w:w="734" w:type="dxa"/>
            <w:tcBorders>
              <w:top w:val="single" w:sz="8" w:space="0" w:color="auto"/>
              <w:left w:val="nil"/>
              <w:bottom w:val="single" w:sz="8" w:space="0" w:color="auto"/>
              <w:right w:val="single" w:sz="8" w:space="0" w:color="auto"/>
            </w:tcBorders>
            <w:shd w:val="clear" w:color="000000" w:fill="C00000"/>
            <w:noWrap/>
            <w:vAlign w:val="center"/>
            <w:hideMark/>
          </w:tcPr>
          <w:p w14:paraId="61552582"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FY2023E</w:t>
            </w:r>
          </w:p>
        </w:tc>
        <w:tc>
          <w:tcPr>
            <w:tcW w:w="734" w:type="dxa"/>
            <w:tcBorders>
              <w:top w:val="single" w:sz="8" w:space="0" w:color="auto"/>
              <w:left w:val="nil"/>
              <w:bottom w:val="single" w:sz="8" w:space="0" w:color="auto"/>
              <w:right w:val="single" w:sz="8" w:space="0" w:color="auto"/>
            </w:tcBorders>
            <w:shd w:val="clear" w:color="000000" w:fill="C00000"/>
            <w:noWrap/>
            <w:vAlign w:val="center"/>
            <w:hideMark/>
          </w:tcPr>
          <w:p w14:paraId="1A8CD893"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FY2025F</w:t>
            </w:r>
          </w:p>
        </w:tc>
        <w:tc>
          <w:tcPr>
            <w:tcW w:w="734" w:type="dxa"/>
            <w:tcBorders>
              <w:top w:val="single" w:sz="8" w:space="0" w:color="auto"/>
              <w:left w:val="nil"/>
              <w:bottom w:val="single" w:sz="8" w:space="0" w:color="auto"/>
              <w:right w:val="single" w:sz="8" w:space="0" w:color="auto"/>
            </w:tcBorders>
            <w:shd w:val="clear" w:color="000000" w:fill="C00000"/>
            <w:vAlign w:val="center"/>
            <w:hideMark/>
          </w:tcPr>
          <w:p w14:paraId="285D4BE8" w14:textId="77777777" w:rsidR="0097142A" w:rsidRPr="0097142A" w:rsidRDefault="0097142A" w:rsidP="0097142A">
            <w:pPr>
              <w:spacing w:after="0" w:line="240" w:lineRule="auto"/>
              <w:jc w:val="center"/>
              <w:rPr>
                <w:rFonts w:ascii="Arial" w:eastAsia="Times New Roman" w:hAnsi="Arial" w:cs="Arial"/>
                <w:b/>
                <w:bCs/>
                <w:color w:val="FFFFFF"/>
                <w:sz w:val="14"/>
                <w:szCs w:val="14"/>
                <w:lang w:eastAsia="en-IN"/>
              </w:rPr>
            </w:pPr>
            <w:r w:rsidRPr="0097142A">
              <w:rPr>
                <w:rFonts w:ascii="Arial" w:eastAsia="Times New Roman" w:hAnsi="Arial" w:cs="Arial"/>
                <w:b/>
                <w:bCs/>
                <w:color w:val="FFFFFF"/>
                <w:sz w:val="14"/>
                <w:szCs w:val="14"/>
                <w:lang w:val="en-US" w:eastAsia="en-IN"/>
              </w:rPr>
              <w:t>FY2031F</w:t>
            </w:r>
          </w:p>
        </w:tc>
      </w:tr>
      <w:tr w:rsidR="0097142A" w:rsidRPr="0097142A" w14:paraId="11DE365D" w14:textId="77777777" w:rsidTr="0097142A">
        <w:trPr>
          <w:trHeight w:val="401"/>
        </w:trPr>
        <w:tc>
          <w:tcPr>
            <w:tcW w:w="2694" w:type="dxa"/>
            <w:tcBorders>
              <w:top w:val="nil"/>
              <w:left w:val="single" w:sz="8" w:space="0" w:color="auto"/>
              <w:bottom w:val="single" w:sz="8" w:space="0" w:color="auto"/>
              <w:right w:val="single" w:sz="8" w:space="0" w:color="auto"/>
            </w:tcBorders>
            <w:shd w:val="clear" w:color="000000" w:fill="FFFFFF"/>
            <w:noWrap/>
            <w:vAlign w:val="center"/>
            <w:hideMark/>
          </w:tcPr>
          <w:p w14:paraId="104EC405" w14:textId="77777777" w:rsidR="0097142A" w:rsidRPr="0097142A" w:rsidRDefault="0097142A" w:rsidP="0097142A">
            <w:pPr>
              <w:spacing w:after="0" w:line="240" w:lineRule="auto"/>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Pipes &amp; Tanks</w:t>
            </w:r>
          </w:p>
        </w:tc>
        <w:tc>
          <w:tcPr>
            <w:tcW w:w="734" w:type="dxa"/>
            <w:tcBorders>
              <w:top w:val="nil"/>
              <w:left w:val="nil"/>
              <w:bottom w:val="single" w:sz="8" w:space="0" w:color="auto"/>
              <w:right w:val="single" w:sz="8" w:space="0" w:color="auto"/>
            </w:tcBorders>
            <w:shd w:val="clear" w:color="000000" w:fill="FFFFFF"/>
            <w:noWrap/>
            <w:vAlign w:val="center"/>
            <w:hideMark/>
          </w:tcPr>
          <w:p w14:paraId="38C2A5B8"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5.5</w:t>
            </w:r>
          </w:p>
        </w:tc>
        <w:tc>
          <w:tcPr>
            <w:tcW w:w="734" w:type="dxa"/>
            <w:tcBorders>
              <w:top w:val="nil"/>
              <w:left w:val="nil"/>
              <w:bottom w:val="single" w:sz="8" w:space="0" w:color="auto"/>
              <w:right w:val="single" w:sz="8" w:space="0" w:color="auto"/>
            </w:tcBorders>
            <w:shd w:val="clear" w:color="000000" w:fill="FFFFFF"/>
            <w:noWrap/>
            <w:vAlign w:val="center"/>
            <w:hideMark/>
          </w:tcPr>
          <w:p w14:paraId="1E5C5CA3"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5.8</w:t>
            </w:r>
          </w:p>
        </w:tc>
        <w:tc>
          <w:tcPr>
            <w:tcW w:w="734" w:type="dxa"/>
            <w:tcBorders>
              <w:top w:val="nil"/>
              <w:left w:val="nil"/>
              <w:bottom w:val="single" w:sz="8" w:space="0" w:color="auto"/>
              <w:right w:val="single" w:sz="8" w:space="0" w:color="auto"/>
            </w:tcBorders>
            <w:shd w:val="clear" w:color="000000" w:fill="FFFFFF"/>
            <w:noWrap/>
            <w:vAlign w:val="center"/>
            <w:hideMark/>
          </w:tcPr>
          <w:p w14:paraId="585A960E"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6.3</w:t>
            </w:r>
          </w:p>
        </w:tc>
        <w:tc>
          <w:tcPr>
            <w:tcW w:w="734" w:type="dxa"/>
            <w:tcBorders>
              <w:top w:val="nil"/>
              <w:left w:val="nil"/>
              <w:bottom w:val="single" w:sz="8" w:space="0" w:color="auto"/>
              <w:right w:val="single" w:sz="8" w:space="0" w:color="auto"/>
            </w:tcBorders>
            <w:shd w:val="clear" w:color="000000" w:fill="FFFFFF"/>
            <w:noWrap/>
            <w:vAlign w:val="center"/>
            <w:hideMark/>
          </w:tcPr>
          <w:p w14:paraId="263B83CF"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6.7</w:t>
            </w:r>
          </w:p>
        </w:tc>
        <w:tc>
          <w:tcPr>
            <w:tcW w:w="734" w:type="dxa"/>
            <w:tcBorders>
              <w:top w:val="nil"/>
              <w:left w:val="nil"/>
              <w:bottom w:val="single" w:sz="8" w:space="0" w:color="auto"/>
              <w:right w:val="single" w:sz="8" w:space="0" w:color="auto"/>
            </w:tcBorders>
            <w:shd w:val="clear" w:color="000000" w:fill="FFFFFF"/>
            <w:noWrap/>
            <w:vAlign w:val="center"/>
            <w:hideMark/>
          </w:tcPr>
          <w:p w14:paraId="543C652E"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7.2</w:t>
            </w:r>
          </w:p>
        </w:tc>
        <w:tc>
          <w:tcPr>
            <w:tcW w:w="734" w:type="dxa"/>
            <w:tcBorders>
              <w:top w:val="nil"/>
              <w:left w:val="nil"/>
              <w:bottom w:val="single" w:sz="8" w:space="0" w:color="auto"/>
              <w:right w:val="single" w:sz="8" w:space="0" w:color="auto"/>
            </w:tcBorders>
            <w:shd w:val="clear" w:color="000000" w:fill="FFFFFF"/>
            <w:noWrap/>
            <w:vAlign w:val="center"/>
            <w:hideMark/>
          </w:tcPr>
          <w:p w14:paraId="2C026C68"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6.1</w:t>
            </w:r>
          </w:p>
        </w:tc>
        <w:tc>
          <w:tcPr>
            <w:tcW w:w="734" w:type="dxa"/>
            <w:tcBorders>
              <w:top w:val="nil"/>
              <w:left w:val="nil"/>
              <w:bottom w:val="single" w:sz="8" w:space="0" w:color="auto"/>
              <w:right w:val="single" w:sz="8" w:space="0" w:color="auto"/>
            </w:tcBorders>
            <w:shd w:val="clear" w:color="000000" w:fill="FFFFFF"/>
            <w:noWrap/>
            <w:vAlign w:val="center"/>
            <w:hideMark/>
          </w:tcPr>
          <w:p w14:paraId="74058B53"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7.2</w:t>
            </w:r>
          </w:p>
        </w:tc>
        <w:tc>
          <w:tcPr>
            <w:tcW w:w="734" w:type="dxa"/>
            <w:tcBorders>
              <w:top w:val="nil"/>
              <w:left w:val="nil"/>
              <w:bottom w:val="single" w:sz="8" w:space="0" w:color="auto"/>
              <w:right w:val="single" w:sz="8" w:space="0" w:color="auto"/>
            </w:tcBorders>
            <w:shd w:val="clear" w:color="000000" w:fill="FFFFFF"/>
            <w:noWrap/>
            <w:vAlign w:val="center"/>
            <w:hideMark/>
          </w:tcPr>
          <w:p w14:paraId="13BEDC2D"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7.9</w:t>
            </w:r>
          </w:p>
        </w:tc>
        <w:tc>
          <w:tcPr>
            <w:tcW w:w="734" w:type="dxa"/>
            <w:tcBorders>
              <w:top w:val="nil"/>
              <w:left w:val="nil"/>
              <w:bottom w:val="single" w:sz="8" w:space="0" w:color="auto"/>
              <w:right w:val="single" w:sz="8" w:space="0" w:color="auto"/>
            </w:tcBorders>
            <w:shd w:val="clear" w:color="000000" w:fill="FFFFFF"/>
            <w:noWrap/>
            <w:vAlign w:val="center"/>
            <w:hideMark/>
          </w:tcPr>
          <w:p w14:paraId="1C1168EA"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9.9</w:t>
            </w:r>
          </w:p>
        </w:tc>
        <w:tc>
          <w:tcPr>
            <w:tcW w:w="734" w:type="dxa"/>
            <w:tcBorders>
              <w:top w:val="nil"/>
              <w:left w:val="nil"/>
              <w:bottom w:val="single" w:sz="8" w:space="0" w:color="auto"/>
              <w:right w:val="single" w:sz="8" w:space="0" w:color="auto"/>
            </w:tcBorders>
            <w:shd w:val="clear" w:color="000000" w:fill="FFFFFF"/>
            <w:noWrap/>
            <w:vAlign w:val="center"/>
            <w:hideMark/>
          </w:tcPr>
          <w:p w14:paraId="62F2A62F"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19.7</w:t>
            </w:r>
          </w:p>
        </w:tc>
      </w:tr>
      <w:tr w:rsidR="0097142A" w:rsidRPr="0097142A" w14:paraId="268629EF" w14:textId="77777777" w:rsidTr="0097142A">
        <w:trPr>
          <w:trHeight w:val="401"/>
        </w:trPr>
        <w:tc>
          <w:tcPr>
            <w:tcW w:w="2694" w:type="dxa"/>
            <w:tcBorders>
              <w:top w:val="nil"/>
              <w:left w:val="single" w:sz="8" w:space="0" w:color="auto"/>
              <w:bottom w:val="single" w:sz="8" w:space="0" w:color="auto"/>
              <w:right w:val="single" w:sz="8" w:space="0" w:color="auto"/>
            </w:tcBorders>
            <w:shd w:val="clear" w:color="000000" w:fill="FFFFFF"/>
            <w:noWrap/>
            <w:vAlign w:val="center"/>
            <w:hideMark/>
          </w:tcPr>
          <w:p w14:paraId="14D846BC" w14:textId="77777777" w:rsidR="0097142A" w:rsidRPr="0097142A" w:rsidRDefault="0097142A" w:rsidP="0097142A">
            <w:pPr>
              <w:spacing w:after="0" w:line="240" w:lineRule="auto"/>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Marine Components</w:t>
            </w:r>
          </w:p>
        </w:tc>
        <w:tc>
          <w:tcPr>
            <w:tcW w:w="734" w:type="dxa"/>
            <w:tcBorders>
              <w:top w:val="nil"/>
              <w:left w:val="nil"/>
              <w:bottom w:val="single" w:sz="8" w:space="0" w:color="auto"/>
              <w:right w:val="single" w:sz="8" w:space="0" w:color="auto"/>
            </w:tcBorders>
            <w:shd w:val="clear" w:color="000000" w:fill="FFFFFF"/>
            <w:noWrap/>
            <w:vAlign w:val="center"/>
            <w:hideMark/>
          </w:tcPr>
          <w:p w14:paraId="481E4F92"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1.9</w:t>
            </w:r>
          </w:p>
        </w:tc>
        <w:tc>
          <w:tcPr>
            <w:tcW w:w="734" w:type="dxa"/>
            <w:tcBorders>
              <w:top w:val="nil"/>
              <w:left w:val="nil"/>
              <w:bottom w:val="single" w:sz="8" w:space="0" w:color="auto"/>
              <w:right w:val="single" w:sz="8" w:space="0" w:color="auto"/>
            </w:tcBorders>
            <w:shd w:val="clear" w:color="000000" w:fill="FFFFFF"/>
            <w:noWrap/>
            <w:vAlign w:val="center"/>
            <w:hideMark/>
          </w:tcPr>
          <w:p w14:paraId="4DDF737F"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2.0</w:t>
            </w:r>
          </w:p>
        </w:tc>
        <w:tc>
          <w:tcPr>
            <w:tcW w:w="734" w:type="dxa"/>
            <w:tcBorders>
              <w:top w:val="nil"/>
              <w:left w:val="nil"/>
              <w:bottom w:val="single" w:sz="8" w:space="0" w:color="auto"/>
              <w:right w:val="single" w:sz="8" w:space="0" w:color="auto"/>
            </w:tcBorders>
            <w:shd w:val="clear" w:color="000000" w:fill="FFFFFF"/>
            <w:noWrap/>
            <w:vAlign w:val="center"/>
            <w:hideMark/>
          </w:tcPr>
          <w:p w14:paraId="105EB8B7"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2.1</w:t>
            </w:r>
          </w:p>
        </w:tc>
        <w:tc>
          <w:tcPr>
            <w:tcW w:w="734" w:type="dxa"/>
            <w:tcBorders>
              <w:top w:val="nil"/>
              <w:left w:val="nil"/>
              <w:bottom w:val="single" w:sz="8" w:space="0" w:color="auto"/>
              <w:right w:val="single" w:sz="8" w:space="0" w:color="auto"/>
            </w:tcBorders>
            <w:shd w:val="clear" w:color="000000" w:fill="FFFFFF"/>
            <w:noWrap/>
            <w:vAlign w:val="center"/>
            <w:hideMark/>
          </w:tcPr>
          <w:p w14:paraId="1CE0F556"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2.3</w:t>
            </w:r>
          </w:p>
        </w:tc>
        <w:tc>
          <w:tcPr>
            <w:tcW w:w="734" w:type="dxa"/>
            <w:tcBorders>
              <w:top w:val="nil"/>
              <w:left w:val="nil"/>
              <w:bottom w:val="single" w:sz="8" w:space="0" w:color="auto"/>
              <w:right w:val="single" w:sz="8" w:space="0" w:color="auto"/>
            </w:tcBorders>
            <w:shd w:val="clear" w:color="000000" w:fill="FFFFFF"/>
            <w:noWrap/>
            <w:vAlign w:val="center"/>
            <w:hideMark/>
          </w:tcPr>
          <w:p w14:paraId="7D30A833"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2.4</w:t>
            </w:r>
          </w:p>
        </w:tc>
        <w:tc>
          <w:tcPr>
            <w:tcW w:w="734" w:type="dxa"/>
            <w:tcBorders>
              <w:top w:val="nil"/>
              <w:left w:val="nil"/>
              <w:bottom w:val="single" w:sz="8" w:space="0" w:color="auto"/>
              <w:right w:val="single" w:sz="8" w:space="0" w:color="auto"/>
            </w:tcBorders>
            <w:shd w:val="clear" w:color="000000" w:fill="FFFFFF"/>
            <w:noWrap/>
            <w:vAlign w:val="center"/>
            <w:hideMark/>
          </w:tcPr>
          <w:p w14:paraId="4EB1A310"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2.0</w:t>
            </w:r>
          </w:p>
        </w:tc>
        <w:tc>
          <w:tcPr>
            <w:tcW w:w="734" w:type="dxa"/>
            <w:tcBorders>
              <w:top w:val="nil"/>
              <w:left w:val="nil"/>
              <w:bottom w:val="single" w:sz="8" w:space="0" w:color="auto"/>
              <w:right w:val="single" w:sz="8" w:space="0" w:color="auto"/>
            </w:tcBorders>
            <w:shd w:val="clear" w:color="000000" w:fill="FFFFFF"/>
            <w:noWrap/>
            <w:vAlign w:val="center"/>
            <w:hideMark/>
          </w:tcPr>
          <w:p w14:paraId="0FC98471"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2.4</w:t>
            </w:r>
          </w:p>
        </w:tc>
        <w:tc>
          <w:tcPr>
            <w:tcW w:w="734" w:type="dxa"/>
            <w:tcBorders>
              <w:top w:val="nil"/>
              <w:left w:val="nil"/>
              <w:bottom w:val="single" w:sz="8" w:space="0" w:color="auto"/>
              <w:right w:val="single" w:sz="8" w:space="0" w:color="auto"/>
            </w:tcBorders>
            <w:shd w:val="clear" w:color="000000" w:fill="FFFFFF"/>
            <w:noWrap/>
            <w:vAlign w:val="center"/>
            <w:hideMark/>
          </w:tcPr>
          <w:p w14:paraId="40EA9E8B"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2.7</w:t>
            </w:r>
          </w:p>
        </w:tc>
        <w:tc>
          <w:tcPr>
            <w:tcW w:w="734" w:type="dxa"/>
            <w:tcBorders>
              <w:top w:val="nil"/>
              <w:left w:val="nil"/>
              <w:bottom w:val="single" w:sz="8" w:space="0" w:color="auto"/>
              <w:right w:val="single" w:sz="8" w:space="0" w:color="auto"/>
            </w:tcBorders>
            <w:shd w:val="clear" w:color="000000" w:fill="FFFFFF"/>
            <w:noWrap/>
            <w:vAlign w:val="center"/>
            <w:hideMark/>
          </w:tcPr>
          <w:p w14:paraId="03D11CE2"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3.3</w:t>
            </w:r>
          </w:p>
        </w:tc>
        <w:tc>
          <w:tcPr>
            <w:tcW w:w="734" w:type="dxa"/>
            <w:tcBorders>
              <w:top w:val="nil"/>
              <w:left w:val="nil"/>
              <w:bottom w:val="single" w:sz="8" w:space="0" w:color="auto"/>
              <w:right w:val="single" w:sz="8" w:space="0" w:color="auto"/>
            </w:tcBorders>
            <w:shd w:val="clear" w:color="000000" w:fill="FFFFFF"/>
            <w:noWrap/>
            <w:vAlign w:val="center"/>
            <w:hideMark/>
          </w:tcPr>
          <w:p w14:paraId="084DAA2D"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6.6</w:t>
            </w:r>
          </w:p>
        </w:tc>
      </w:tr>
      <w:tr w:rsidR="0097142A" w:rsidRPr="0097142A" w14:paraId="1239D56D" w14:textId="77777777" w:rsidTr="0097142A">
        <w:trPr>
          <w:trHeight w:val="401"/>
        </w:trPr>
        <w:tc>
          <w:tcPr>
            <w:tcW w:w="2694" w:type="dxa"/>
            <w:tcBorders>
              <w:top w:val="nil"/>
              <w:left w:val="single" w:sz="8" w:space="0" w:color="auto"/>
              <w:bottom w:val="single" w:sz="8" w:space="0" w:color="auto"/>
              <w:right w:val="single" w:sz="8" w:space="0" w:color="auto"/>
            </w:tcBorders>
            <w:shd w:val="clear" w:color="000000" w:fill="FFFFFF"/>
            <w:noWrap/>
            <w:vAlign w:val="center"/>
            <w:hideMark/>
          </w:tcPr>
          <w:p w14:paraId="04038866" w14:textId="77777777" w:rsidR="0097142A" w:rsidRPr="0097142A" w:rsidRDefault="0097142A" w:rsidP="0097142A">
            <w:pPr>
              <w:spacing w:after="0" w:line="240" w:lineRule="auto"/>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lastRenderedPageBreak/>
              <w:t>Renewables</w:t>
            </w:r>
          </w:p>
        </w:tc>
        <w:tc>
          <w:tcPr>
            <w:tcW w:w="734" w:type="dxa"/>
            <w:tcBorders>
              <w:top w:val="nil"/>
              <w:left w:val="nil"/>
              <w:bottom w:val="single" w:sz="8" w:space="0" w:color="auto"/>
              <w:right w:val="single" w:sz="8" w:space="0" w:color="auto"/>
            </w:tcBorders>
            <w:shd w:val="clear" w:color="000000" w:fill="FFFFFF"/>
            <w:noWrap/>
            <w:vAlign w:val="center"/>
            <w:hideMark/>
          </w:tcPr>
          <w:p w14:paraId="16946AFA"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0.7</w:t>
            </w:r>
          </w:p>
        </w:tc>
        <w:tc>
          <w:tcPr>
            <w:tcW w:w="734" w:type="dxa"/>
            <w:tcBorders>
              <w:top w:val="nil"/>
              <w:left w:val="nil"/>
              <w:bottom w:val="single" w:sz="8" w:space="0" w:color="auto"/>
              <w:right w:val="single" w:sz="8" w:space="0" w:color="auto"/>
            </w:tcBorders>
            <w:shd w:val="clear" w:color="000000" w:fill="FFFFFF"/>
            <w:noWrap/>
            <w:vAlign w:val="center"/>
            <w:hideMark/>
          </w:tcPr>
          <w:p w14:paraId="56D8BBF4"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0.7</w:t>
            </w:r>
          </w:p>
        </w:tc>
        <w:tc>
          <w:tcPr>
            <w:tcW w:w="734" w:type="dxa"/>
            <w:tcBorders>
              <w:top w:val="nil"/>
              <w:left w:val="nil"/>
              <w:bottom w:val="single" w:sz="8" w:space="0" w:color="auto"/>
              <w:right w:val="single" w:sz="8" w:space="0" w:color="auto"/>
            </w:tcBorders>
            <w:shd w:val="clear" w:color="000000" w:fill="FFFFFF"/>
            <w:noWrap/>
            <w:vAlign w:val="center"/>
            <w:hideMark/>
          </w:tcPr>
          <w:p w14:paraId="53AF7640"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0.8</w:t>
            </w:r>
          </w:p>
        </w:tc>
        <w:tc>
          <w:tcPr>
            <w:tcW w:w="734" w:type="dxa"/>
            <w:tcBorders>
              <w:top w:val="nil"/>
              <w:left w:val="nil"/>
              <w:bottom w:val="single" w:sz="8" w:space="0" w:color="auto"/>
              <w:right w:val="single" w:sz="8" w:space="0" w:color="auto"/>
            </w:tcBorders>
            <w:shd w:val="clear" w:color="000000" w:fill="FFFFFF"/>
            <w:noWrap/>
            <w:vAlign w:val="center"/>
            <w:hideMark/>
          </w:tcPr>
          <w:p w14:paraId="0D5863B3"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0.8</w:t>
            </w:r>
          </w:p>
        </w:tc>
        <w:tc>
          <w:tcPr>
            <w:tcW w:w="734" w:type="dxa"/>
            <w:tcBorders>
              <w:top w:val="nil"/>
              <w:left w:val="nil"/>
              <w:bottom w:val="single" w:sz="8" w:space="0" w:color="auto"/>
              <w:right w:val="single" w:sz="8" w:space="0" w:color="auto"/>
            </w:tcBorders>
            <w:shd w:val="clear" w:color="000000" w:fill="FFFFFF"/>
            <w:noWrap/>
            <w:vAlign w:val="center"/>
            <w:hideMark/>
          </w:tcPr>
          <w:p w14:paraId="12F57377"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0.9</w:t>
            </w:r>
          </w:p>
        </w:tc>
        <w:tc>
          <w:tcPr>
            <w:tcW w:w="734" w:type="dxa"/>
            <w:tcBorders>
              <w:top w:val="nil"/>
              <w:left w:val="nil"/>
              <w:bottom w:val="single" w:sz="8" w:space="0" w:color="auto"/>
              <w:right w:val="single" w:sz="8" w:space="0" w:color="auto"/>
            </w:tcBorders>
            <w:shd w:val="clear" w:color="000000" w:fill="FFFFFF"/>
            <w:noWrap/>
            <w:vAlign w:val="center"/>
            <w:hideMark/>
          </w:tcPr>
          <w:p w14:paraId="6D5B60DD"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0.7</w:t>
            </w:r>
          </w:p>
        </w:tc>
        <w:tc>
          <w:tcPr>
            <w:tcW w:w="734" w:type="dxa"/>
            <w:tcBorders>
              <w:top w:val="nil"/>
              <w:left w:val="nil"/>
              <w:bottom w:val="single" w:sz="8" w:space="0" w:color="auto"/>
              <w:right w:val="single" w:sz="8" w:space="0" w:color="auto"/>
            </w:tcBorders>
            <w:shd w:val="clear" w:color="000000" w:fill="FFFFFF"/>
            <w:noWrap/>
            <w:vAlign w:val="center"/>
            <w:hideMark/>
          </w:tcPr>
          <w:p w14:paraId="659FE6CF"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0.8</w:t>
            </w:r>
          </w:p>
        </w:tc>
        <w:tc>
          <w:tcPr>
            <w:tcW w:w="734" w:type="dxa"/>
            <w:tcBorders>
              <w:top w:val="nil"/>
              <w:left w:val="nil"/>
              <w:bottom w:val="single" w:sz="8" w:space="0" w:color="auto"/>
              <w:right w:val="single" w:sz="8" w:space="0" w:color="auto"/>
            </w:tcBorders>
            <w:shd w:val="clear" w:color="000000" w:fill="FFFFFF"/>
            <w:noWrap/>
            <w:vAlign w:val="center"/>
            <w:hideMark/>
          </w:tcPr>
          <w:p w14:paraId="42667C06"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0.9</w:t>
            </w:r>
          </w:p>
        </w:tc>
        <w:tc>
          <w:tcPr>
            <w:tcW w:w="734" w:type="dxa"/>
            <w:tcBorders>
              <w:top w:val="nil"/>
              <w:left w:val="nil"/>
              <w:bottom w:val="single" w:sz="8" w:space="0" w:color="auto"/>
              <w:right w:val="single" w:sz="8" w:space="0" w:color="auto"/>
            </w:tcBorders>
            <w:shd w:val="clear" w:color="000000" w:fill="FFFFFF"/>
            <w:noWrap/>
            <w:vAlign w:val="center"/>
            <w:hideMark/>
          </w:tcPr>
          <w:p w14:paraId="70B0D070"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1.1</w:t>
            </w:r>
          </w:p>
        </w:tc>
        <w:tc>
          <w:tcPr>
            <w:tcW w:w="734" w:type="dxa"/>
            <w:tcBorders>
              <w:top w:val="nil"/>
              <w:left w:val="nil"/>
              <w:bottom w:val="single" w:sz="8" w:space="0" w:color="auto"/>
              <w:right w:val="single" w:sz="8" w:space="0" w:color="auto"/>
            </w:tcBorders>
            <w:shd w:val="clear" w:color="000000" w:fill="FFFFFF"/>
            <w:noWrap/>
            <w:vAlign w:val="center"/>
            <w:hideMark/>
          </w:tcPr>
          <w:p w14:paraId="4A3945DC"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2.2</w:t>
            </w:r>
          </w:p>
        </w:tc>
      </w:tr>
      <w:tr w:rsidR="0097142A" w:rsidRPr="0097142A" w14:paraId="16F8A406" w14:textId="77777777" w:rsidTr="0097142A">
        <w:trPr>
          <w:trHeight w:val="401"/>
        </w:trPr>
        <w:tc>
          <w:tcPr>
            <w:tcW w:w="2694" w:type="dxa"/>
            <w:tcBorders>
              <w:top w:val="nil"/>
              <w:left w:val="single" w:sz="8" w:space="0" w:color="auto"/>
              <w:bottom w:val="single" w:sz="8" w:space="0" w:color="auto"/>
              <w:right w:val="single" w:sz="8" w:space="0" w:color="auto"/>
            </w:tcBorders>
            <w:shd w:val="clear" w:color="000000" w:fill="FFFFFF"/>
            <w:noWrap/>
            <w:vAlign w:val="center"/>
            <w:hideMark/>
          </w:tcPr>
          <w:p w14:paraId="4FBD7B88" w14:textId="77777777" w:rsidR="0097142A" w:rsidRPr="0097142A" w:rsidRDefault="0097142A" w:rsidP="0097142A">
            <w:pPr>
              <w:spacing w:after="0" w:line="240" w:lineRule="auto"/>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Others</w:t>
            </w:r>
          </w:p>
        </w:tc>
        <w:tc>
          <w:tcPr>
            <w:tcW w:w="734" w:type="dxa"/>
            <w:tcBorders>
              <w:top w:val="nil"/>
              <w:left w:val="nil"/>
              <w:bottom w:val="single" w:sz="8" w:space="0" w:color="auto"/>
              <w:right w:val="single" w:sz="8" w:space="0" w:color="auto"/>
            </w:tcBorders>
            <w:shd w:val="clear" w:color="000000" w:fill="FFFFFF"/>
            <w:noWrap/>
            <w:vAlign w:val="center"/>
            <w:hideMark/>
          </w:tcPr>
          <w:p w14:paraId="3338EE71"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1.1</w:t>
            </w:r>
          </w:p>
        </w:tc>
        <w:tc>
          <w:tcPr>
            <w:tcW w:w="734" w:type="dxa"/>
            <w:tcBorders>
              <w:top w:val="nil"/>
              <w:left w:val="nil"/>
              <w:bottom w:val="single" w:sz="8" w:space="0" w:color="auto"/>
              <w:right w:val="single" w:sz="8" w:space="0" w:color="auto"/>
            </w:tcBorders>
            <w:shd w:val="clear" w:color="000000" w:fill="FFFFFF"/>
            <w:noWrap/>
            <w:vAlign w:val="center"/>
            <w:hideMark/>
          </w:tcPr>
          <w:p w14:paraId="2A203D51"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1.1</w:t>
            </w:r>
          </w:p>
        </w:tc>
        <w:tc>
          <w:tcPr>
            <w:tcW w:w="734" w:type="dxa"/>
            <w:tcBorders>
              <w:top w:val="nil"/>
              <w:left w:val="nil"/>
              <w:bottom w:val="single" w:sz="8" w:space="0" w:color="auto"/>
              <w:right w:val="single" w:sz="8" w:space="0" w:color="auto"/>
            </w:tcBorders>
            <w:shd w:val="clear" w:color="000000" w:fill="FFFFFF"/>
            <w:noWrap/>
            <w:vAlign w:val="center"/>
            <w:hideMark/>
          </w:tcPr>
          <w:p w14:paraId="31DD2538"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1.2</w:t>
            </w:r>
          </w:p>
        </w:tc>
        <w:tc>
          <w:tcPr>
            <w:tcW w:w="734" w:type="dxa"/>
            <w:tcBorders>
              <w:top w:val="nil"/>
              <w:left w:val="nil"/>
              <w:bottom w:val="single" w:sz="8" w:space="0" w:color="auto"/>
              <w:right w:val="single" w:sz="8" w:space="0" w:color="auto"/>
            </w:tcBorders>
            <w:shd w:val="clear" w:color="000000" w:fill="FFFFFF"/>
            <w:noWrap/>
            <w:vAlign w:val="center"/>
            <w:hideMark/>
          </w:tcPr>
          <w:p w14:paraId="0BE99230"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1.3</w:t>
            </w:r>
          </w:p>
        </w:tc>
        <w:tc>
          <w:tcPr>
            <w:tcW w:w="734" w:type="dxa"/>
            <w:tcBorders>
              <w:top w:val="nil"/>
              <w:left w:val="nil"/>
              <w:bottom w:val="single" w:sz="8" w:space="0" w:color="auto"/>
              <w:right w:val="single" w:sz="8" w:space="0" w:color="auto"/>
            </w:tcBorders>
            <w:shd w:val="clear" w:color="000000" w:fill="FFFFFF"/>
            <w:noWrap/>
            <w:vAlign w:val="center"/>
            <w:hideMark/>
          </w:tcPr>
          <w:p w14:paraId="1A9A01CC"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1.3</w:t>
            </w:r>
          </w:p>
        </w:tc>
        <w:tc>
          <w:tcPr>
            <w:tcW w:w="734" w:type="dxa"/>
            <w:tcBorders>
              <w:top w:val="nil"/>
              <w:left w:val="nil"/>
              <w:bottom w:val="single" w:sz="8" w:space="0" w:color="auto"/>
              <w:right w:val="single" w:sz="8" w:space="0" w:color="auto"/>
            </w:tcBorders>
            <w:shd w:val="clear" w:color="000000" w:fill="FFFFFF"/>
            <w:noWrap/>
            <w:vAlign w:val="center"/>
            <w:hideMark/>
          </w:tcPr>
          <w:p w14:paraId="2143B817"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1.1</w:t>
            </w:r>
          </w:p>
        </w:tc>
        <w:tc>
          <w:tcPr>
            <w:tcW w:w="734" w:type="dxa"/>
            <w:tcBorders>
              <w:top w:val="nil"/>
              <w:left w:val="nil"/>
              <w:bottom w:val="single" w:sz="8" w:space="0" w:color="auto"/>
              <w:right w:val="single" w:sz="8" w:space="0" w:color="auto"/>
            </w:tcBorders>
            <w:shd w:val="clear" w:color="000000" w:fill="FFFFFF"/>
            <w:noWrap/>
            <w:vAlign w:val="center"/>
            <w:hideMark/>
          </w:tcPr>
          <w:p w14:paraId="3DFA210C"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1.3</w:t>
            </w:r>
          </w:p>
        </w:tc>
        <w:tc>
          <w:tcPr>
            <w:tcW w:w="734" w:type="dxa"/>
            <w:tcBorders>
              <w:top w:val="nil"/>
              <w:left w:val="nil"/>
              <w:bottom w:val="single" w:sz="8" w:space="0" w:color="auto"/>
              <w:right w:val="single" w:sz="8" w:space="0" w:color="auto"/>
            </w:tcBorders>
            <w:shd w:val="clear" w:color="000000" w:fill="FFFFFF"/>
            <w:noWrap/>
            <w:vAlign w:val="center"/>
            <w:hideMark/>
          </w:tcPr>
          <w:p w14:paraId="3FD2A945"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1.4</w:t>
            </w:r>
          </w:p>
        </w:tc>
        <w:tc>
          <w:tcPr>
            <w:tcW w:w="734" w:type="dxa"/>
            <w:tcBorders>
              <w:top w:val="nil"/>
              <w:left w:val="nil"/>
              <w:bottom w:val="single" w:sz="8" w:space="0" w:color="auto"/>
              <w:right w:val="single" w:sz="8" w:space="0" w:color="auto"/>
            </w:tcBorders>
            <w:shd w:val="clear" w:color="000000" w:fill="FFFFFF"/>
            <w:noWrap/>
            <w:vAlign w:val="center"/>
            <w:hideMark/>
          </w:tcPr>
          <w:p w14:paraId="0FB482BA"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1.7</w:t>
            </w:r>
          </w:p>
        </w:tc>
        <w:tc>
          <w:tcPr>
            <w:tcW w:w="734" w:type="dxa"/>
            <w:tcBorders>
              <w:top w:val="nil"/>
              <w:left w:val="nil"/>
              <w:bottom w:val="single" w:sz="8" w:space="0" w:color="auto"/>
              <w:right w:val="single" w:sz="8" w:space="0" w:color="auto"/>
            </w:tcBorders>
            <w:shd w:val="clear" w:color="000000" w:fill="FFFFFF"/>
            <w:noWrap/>
            <w:vAlign w:val="center"/>
            <w:hideMark/>
          </w:tcPr>
          <w:p w14:paraId="1B07D810" w14:textId="77777777" w:rsidR="0097142A" w:rsidRPr="0097142A" w:rsidRDefault="0097142A" w:rsidP="0097142A">
            <w:pPr>
              <w:spacing w:after="0" w:line="240" w:lineRule="auto"/>
              <w:jc w:val="center"/>
              <w:rPr>
                <w:rFonts w:ascii="Arial" w:eastAsia="Times New Roman" w:hAnsi="Arial" w:cs="Arial"/>
                <w:color w:val="000000"/>
                <w:sz w:val="14"/>
                <w:szCs w:val="14"/>
                <w:lang w:eastAsia="en-IN"/>
              </w:rPr>
            </w:pPr>
            <w:r w:rsidRPr="0097142A">
              <w:rPr>
                <w:rFonts w:ascii="Arial" w:eastAsia="Times New Roman" w:hAnsi="Arial" w:cs="Arial"/>
                <w:color w:val="000000"/>
                <w:sz w:val="14"/>
                <w:szCs w:val="14"/>
                <w:lang w:eastAsia="en-IN"/>
              </w:rPr>
              <w:t>3.2</w:t>
            </w:r>
          </w:p>
        </w:tc>
      </w:tr>
      <w:tr w:rsidR="0097142A" w:rsidRPr="0097142A" w14:paraId="29119C3D" w14:textId="77777777" w:rsidTr="0097142A">
        <w:trPr>
          <w:trHeight w:val="401"/>
        </w:trPr>
        <w:tc>
          <w:tcPr>
            <w:tcW w:w="2694" w:type="dxa"/>
            <w:tcBorders>
              <w:top w:val="nil"/>
              <w:left w:val="single" w:sz="8" w:space="0" w:color="auto"/>
              <w:bottom w:val="single" w:sz="8" w:space="0" w:color="auto"/>
              <w:right w:val="single" w:sz="8" w:space="0" w:color="auto"/>
            </w:tcBorders>
            <w:shd w:val="clear" w:color="000000" w:fill="FFFFFF"/>
            <w:noWrap/>
            <w:vAlign w:val="center"/>
            <w:hideMark/>
          </w:tcPr>
          <w:p w14:paraId="5BB93539" w14:textId="77777777" w:rsidR="0097142A" w:rsidRPr="0097142A" w:rsidRDefault="0097142A" w:rsidP="0097142A">
            <w:pPr>
              <w:spacing w:after="0" w:line="240" w:lineRule="auto"/>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Total</w:t>
            </w:r>
          </w:p>
        </w:tc>
        <w:tc>
          <w:tcPr>
            <w:tcW w:w="734" w:type="dxa"/>
            <w:tcBorders>
              <w:top w:val="nil"/>
              <w:left w:val="nil"/>
              <w:bottom w:val="single" w:sz="8" w:space="0" w:color="auto"/>
              <w:right w:val="single" w:sz="8" w:space="0" w:color="auto"/>
            </w:tcBorders>
            <w:shd w:val="clear" w:color="000000" w:fill="FFFFFF"/>
            <w:noWrap/>
            <w:vAlign w:val="center"/>
            <w:hideMark/>
          </w:tcPr>
          <w:p w14:paraId="6B3BAAA4"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9.1</w:t>
            </w:r>
          </w:p>
        </w:tc>
        <w:tc>
          <w:tcPr>
            <w:tcW w:w="734" w:type="dxa"/>
            <w:tcBorders>
              <w:top w:val="nil"/>
              <w:left w:val="nil"/>
              <w:bottom w:val="single" w:sz="8" w:space="0" w:color="auto"/>
              <w:right w:val="single" w:sz="8" w:space="0" w:color="auto"/>
            </w:tcBorders>
            <w:shd w:val="clear" w:color="000000" w:fill="FFFFFF"/>
            <w:noWrap/>
            <w:vAlign w:val="center"/>
            <w:hideMark/>
          </w:tcPr>
          <w:p w14:paraId="6B0E34BC"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9.6</w:t>
            </w:r>
          </w:p>
        </w:tc>
        <w:tc>
          <w:tcPr>
            <w:tcW w:w="734" w:type="dxa"/>
            <w:tcBorders>
              <w:top w:val="nil"/>
              <w:left w:val="nil"/>
              <w:bottom w:val="single" w:sz="8" w:space="0" w:color="auto"/>
              <w:right w:val="single" w:sz="8" w:space="0" w:color="auto"/>
            </w:tcBorders>
            <w:shd w:val="clear" w:color="000000" w:fill="FFFFFF"/>
            <w:noWrap/>
            <w:vAlign w:val="center"/>
            <w:hideMark/>
          </w:tcPr>
          <w:p w14:paraId="1B0A0483"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10.4</w:t>
            </w:r>
          </w:p>
        </w:tc>
        <w:tc>
          <w:tcPr>
            <w:tcW w:w="734" w:type="dxa"/>
            <w:tcBorders>
              <w:top w:val="nil"/>
              <w:left w:val="nil"/>
              <w:bottom w:val="single" w:sz="8" w:space="0" w:color="auto"/>
              <w:right w:val="single" w:sz="8" w:space="0" w:color="auto"/>
            </w:tcBorders>
            <w:shd w:val="clear" w:color="000000" w:fill="FFFFFF"/>
            <w:noWrap/>
            <w:vAlign w:val="center"/>
            <w:hideMark/>
          </w:tcPr>
          <w:p w14:paraId="6A5BE4F0"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11.0</w:t>
            </w:r>
          </w:p>
        </w:tc>
        <w:tc>
          <w:tcPr>
            <w:tcW w:w="734" w:type="dxa"/>
            <w:tcBorders>
              <w:top w:val="nil"/>
              <w:left w:val="nil"/>
              <w:bottom w:val="single" w:sz="8" w:space="0" w:color="auto"/>
              <w:right w:val="single" w:sz="8" w:space="0" w:color="auto"/>
            </w:tcBorders>
            <w:shd w:val="clear" w:color="000000" w:fill="FFFFFF"/>
            <w:noWrap/>
            <w:vAlign w:val="center"/>
            <w:hideMark/>
          </w:tcPr>
          <w:p w14:paraId="626AB2BD"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11.8</w:t>
            </w:r>
          </w:p>
        </w:tc>
        <w:tc>
          <w:tcPr>
            <w:tcW w:w="734" w:type="dxa"/>
            <w:tcBorders>
              <w:top w:val="nil"/>
              <w:left w:val="nil"/>
              <w:bottom w:val="single" w:sz="8" w:space="0" w:color="auto"/>
              <w:right w:val="single" w:sz="8" w:space="0" w:color="auto"/>
            </w:tcBorders>
            <w:shd w:val="clear" w:color="000000" w:fill="FFFFFF"/>
            <w:noWrap/>
            <w:vAlign w:val="center"/>
            <w:hideMark/>
          </w:tcPr>
          <w:p w14:paraId="3257D78D"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10.0</w:t>
            </w:r>
          </w:p>
        </w:tc>
        <w:tc>
          <w:tcPr>
            <w:tcW w:w="734" w:type="dxa"/>
            <w:tcBorders>
              <w:top w:val="nil"/>
              <w:left w:val="nil"/>
              <w:bottom w:val="single" w:sz="8" w:space="0" w:color="auto"/>
              <w:right w:val="single" w:sz="8" w:space="0" w:color="auto"/>
            </w:tcBorders>
            <w:shd w:val="clear" w:color="000000" w:fill="FFFFFF"/>
            <w:noWrap/>
            <w:vAlign w:val="center"/>
            <w:hideMark/>
          </w:tcPr>
          <w:p w14:paraId="6EF4FC5C"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11.7</w:t>
            </w:r>
          </w:p>
        </w:tc>
        <w:tc>
          <w:tcPr>
            <w:tcW w:w="734" w:type="dxa"/>
            <w:tcBorders>
              <w:top w:val="nil"/>
              <w:left w:val="nil"/>
              <w:bottom w:val="single" w:sz="8" w:space="0" w:color="auto"/>
              <w:right w:val="single" w:sz="8" w:space="0" w:color="auto"/>
            </w:tcBorders>
            <w:shd w:val="clear" w:color="000000" w:fill="FFFFFF"/>
            <w:noWrap/>
            <w:vAlign w:val="center"/>
            <w:hideMark/>
          </w:tcPr>
          <w:p w14:paraId="478241D8"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12.9</w:t>
            </w:r>
          </w:p>
        </w:tc>
        <w:tc>
          <w:tcPr>
            <w:tcW w:w="734" w:type="dxa"/>
            <w:tcBorders>
              <w:top w:val="nil"/>
              <w:left w:val="nil"/>
              <w:bottom w:val="single" w:sz="8" w:space="0" w:color="auto"/>
              <w:right w:val="single" w:sz="8" w:space="0" w:color="auto"/>
            </w:tcBorders>
            <w:shd w:val="clear" w:color="000000" w:fill="FFFFFF"/>
            <w:noWrap/>
            <w:vAlign w:val="center"/>
            <w:hideMark/>
          </w:tcPr>
          <w:p w14:paraId="6B24CF03"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16.1</w:t>
            </w:r>
          </w:p>
        </w:tc>
        <w:tc>
          <w:tcPr>
            <w:tcW w:w="734" w:type="dxa"/>
            <w:tcBorders>
              <w:top w:val="nil"/>
              <w:left w:val="nil"/>
              <w:bottom w:val="single" w:sz="8" w:space="0" w:color="auto"/>
              <w:right w:val="single" w:sz="8" w:space="0" w:color="auto"/>
            </w:tcBorders>
            <w:shd w:val="clear" w:color="000000" w:fill="FFFFFF"/>
            <w:noWrap/>
            <w:vAlign w:val="center"/>
            <w:hideMark/>
          </w:tcPr>
          <w:p w14:paraId="7E26943B" w14:textId="77777777" w:rsidR="0097142A" w:rsidRPr="0097142A" w:rsidRDefault="0097142A" w:rsidP="0097142A">
            <w:pPr>
              <w:spacing w:after="0" w:line="240" w:lineRule="auto"/>
              <w:jc w:val="center"/>
              <w:rPr>
                <w:rFonts w:ascii="Arial" w:eastAsia="Times New Roman" w:hAnsi="Arial" w:cs="Arial"/>
                <w:b/>
                <w:bCs/>
                <w:color w:val="000000"/>
                <w:sz w:val="14"/>
                <w:szCs w:val="14"/>
                <w:lang w:eastAsia="en-IN"/>
              </w:rPr>
            </w:pPr>
            <w:r w:rsidRPr="0097142A">
              <w:rPr>
                <w:rFonts w:ascii="Arial" w:eastAsia="Times New Roman" w:hAnsi="Arial" w:cs="Arial"/>
                <w:b/>
                <w:bCs/>
                <w:color w:val="000000"/>
                <w:sz w:val="14"/>
                <w:szCs w:val="14"/>
                <w:lang w:eastAsia="en-IN"/>
              </w:rPr>
              <w:t>31.7</w:t>
            </w:r>
          </w:p>
        </w:tc>
      </w:tr>
    </w:tbl>
    <w:p w14:paraId="7DD7513F" w14:textId="2F3E7067" w:rsidR="000C07D2" w:rsidRDefault="0097142A" w:rsidP="000C07D2">
      <w:pPr>
        <w:pStyle w:val="BodyText"/>
        <w:spacing w:before="162" w:line="360" w:lineRule="auto"/>
        <w:ind w:right="-86"/>
        <w:jc w:val="both"/>
        <w:rPr>
          <w:noProof/>
          <w:color w:val="000000" w:themeColor="text1"/>
        </w:rPr>
      </w:pPr>
      <w:r w:rsidRPr="00A35066">
        <w:rPr>
          <w:b/>
          <w:noProof/>
          <w:color w:val="000000" w:themeColor="text1"/>
          <w:sz w:val="16"/>
          <w:szCs w:val="16"/>
        </w:rPr>
        <mc:AlternateContent>
          <mc:Choice Requires="wps">
            <w:drawing>
              <wp:anchor distT="0" distB="0" distL="114300" distR="114300" simplePos="0" relativeHeight="252802048" behindDoc="0" locked="0" layoutInCell="1" allowOverlap="1" wp14:anchorId="2FAB85EB" wp14:editId="3E9D76EB">
                <wp:simplePos x="0" y="0"/>
                <wp:positionH relativeFrom="margin">
                  <wp:posOffset>3242945</wp:posOffset>
                </wp:positionH>
                <wp:positionV relativeFrom="paragraph">
                  <wp:posOffset>121285</wp:posOffset>
                </wp:positionV>
                <wp:extent cx="3507105" cy="428625"/>
                <wp:effectExtent l="0" t="0" r="0" b="0"/>
                <wp:wrapNone/>
                <wp:docPr id="2179" name="TextBox 4"/>
                <wp:cNvGraphicFramePr/>
                <a:graphic xmlns:a="http://schemas.openxmlformats.org/drawingml/2006/main">
                  <a:graphicData uri="http://schemas.microsoft.com/office/word/2010/wordprocessingShape">
                    <wps:wsp>
                      <wps:cNvSpPr txBox="1"/>
                      <wps:spPr>
                        <a:xfrm>
                          <a:off x="0" y="0"/>
                          <a:ext cx="3507105" cy="428625"/>
                        </a:xfrm>
                        <a:prstGeom prst="rect">
                          <a:avLst/>
                        </a:prstGeom>
                        <a:noFill/>
                      </wps:spPr>
                      <wps:txbx>
                        <w:txbxContent>
                          <w:p w14:paraId="15861EEA" w14:textId="77777777" w:rsidR="004D08D3" w:rsidRPr="00CE35EB" w:rsidRDefault="004D08D3"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0C566646"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55CA264" w14:textId="535F5BED" w:rsidR="004D08D3" w:rsidRPr="00CE35EB" w:rsidRDefault="004D08D3"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AB85EB" id="_x0000_s1155" type="#_x0000_t202" style="position:absolute;left:0;text-align:left;margin-left:255.35pt;margin-top:9.55pt;width:276.15pt;height:33.7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" filled="f" stroked="f">
                <v:textbox>
                  <w:txbxContent>
                    <w:p w14:paraId="15861EEA" w14:textId="77777777" w:rsidR="004D08D3" w:rsidRPr="00CE35EB" w:rsidRDefault="004D08D3"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0C566646"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54"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55CA264" w14:textId="535F5BED" w:rsidR="004D08D3" w:rsidRPr="00CE35EB" w:rsidRDefault="004D08D3" w:rsidP="002E600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3CDF07E9" w14:textId="04A71147" w:rsidR="00B524C4" w:rsidRPr="00B524C4" w:rsidRDefault="00B524C4" w:rsidP="00B524C4">
      <w:pPr>
        <w:tabs>
          <w:tab w:val="left" w:pos="1530"/>
        </w:tabs>
        <w:spacing w:line="480" w:lineRule="auto"/>
        <w:rPr>
          <w:rFonts w:ascii="Arial" w:eastAsia="Arial" w:hAnsi="Arial" w:cs="Arial"/>
          <w:b/>
          <w:color w:val="000000" w:themeColor="text1"/>
          <w:sz w:val="24"/>
          <w:szCs w:val="24"/>
        </w:rPr>
      </w:pPr>
      <w:r w:rsidRPr="00B524C4">
        <w:rPr>
          <w:rFonts w:ascii="Arial" w:eastAsia="Arial" w:hAnsi="Arial" w:cs="Arial"/>
          <w:b/>
          <w:color w:val="000000" w:themeColor="text1"/>
          <w:sz w:val="24"/>
          <w:szCs w:val="24"/>
        </w:rPr>
        <w:t xml:space="preserve">India </w:t>
      </w:r>
      <w:r>
        <w:rPr>
          <w:rFonts w:ascii="Arial" w:eastAsia="Arial" w:hAnsi="Arial" w:cs="Arial"/>
          <w:b/>
          <w:color w:val="000000" w:themeColor="text1"/>
          <w:sz w:val="24"/>
          <w:szCs w:val="24"/>
        </w:rPr>
        <w:t>Market Insights</w:t>
      </w:r>
      <w:r w:rsidRPr="00B524C4">
        <w:rPr>
          <w:rFonts w:ascii="Arial" w:eastAsia="Arial" w:hAnsi="Arial" w:cs="Arial"/>
          <w:b/>
          <w:color w:val="000000" w:themeColor="text1"/>
          <w:sz w:val="24"/>
          <w:szCs w:val="24"/>
        </w:rPr>
        <w:t xml:space="preserve">     </w:t>
      </w:r>
    </w:p>
    <w:p w14:paraId="533F473E" w14:textId="6E8393ED"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India’s VER capacity stood around </w:t>
      </w:r>
      <w:r w:rsidR="00BD6D70">
        <w:rPr>
          <w:rFonts w:ascii="Arial" w:eastAsia="Arial" w:hAnsi="Arial" w:cs="Arial"/>
          <w:bCs/>
          <w:color w:val="000000" w:themeColor="text1"/>
          <w:sz w:val="24"/>
          <w:szCs w:val="24"/>
        </w:rPr>
        <w:t>7.64</w:t>
      </w:r>
      <w:r w:rsidRPr="00B524C4">
        <w:rPr>
          <w:rFonts w:ascii="Arial" w:eastAsia="Arial" w:hAnsi="Arial" w:cs="Arial"/>
          <w:bCs/>
          <w:color w:val="000000" w:themeColor="text1"/>
          <w:sz w:val="24"/>
          <w:szCs w:val="24"/>
        </w:rPr>
        <w:t xml:space="preserve"> KT in </w:t>
      </w:r>
      <w:r w:rsidR="00C50B3F">
        <w:rPr>
          <w:rFonts w:ascii="Arial" w:eastAsia="Arial" w:hAnsi="Arial" w:cs="Arial"/>
          <w:bCs/>
          <w:color w:val="000000" w:themeColor="text1"/>
          <w:sz w:val="24"/>
          <w:szCs w:val="24"/>
        </w:rPr>
        <w:t xml:space="preserve">FY </w:t>
      </w:r>
      <w:r w:rsidRPr="00B524C4">
        <w:rPr>
          <w:rFonts w:ascii="Arial" w:eastAsia="Arial" w:hAnsi="Arial" w:cs="Arial"/>
          <w:bCs/>
          <w:color w:val="000000" w:themeColor="text1"/>
          <w:sz w:val="24"/>
          <w:szCs w:val="24"/>
        </w:rPr>
        <w:t>202</w:t>
      </w:r>
      <w:r w:rsidR="00BD6D70">
        <w:rPr>
          <w:rFonts w:ascii="Arial" w:eastAsia="Arial" w:hAnsi="Arial" w:cs="Arial"/>
          <w:bCs/>
          <w:color w:val="000000" w:themeColor="text1"/>
          <w:sz w:val="24"/>
          <w:szCs w:val="24"/>
        </w:rPr>
        <w:t>2</w:t>
      </w:r>
      <w:r w:rsidRPr="00B524C4">
        <w:rPr>
          <w:rFonts w:ascii="Arial" w:eastAsia="Arial" w:hAnsi="Arial" w:cs="Arial"/>
          <w:bCs/>
          <w:color w:val="000000" w:themeColor="text1"/>
          <w:sz w:val="24"/>
          <w:szCs w:val="24"/>
        </w:rPr>
        <w:t xml:space="preserve"> and the resin demand is anticipated to grow at a CAGR of 11.</w:t>
      </w:r>
      <w:r w:rsidR="00BD6D70">
        <w:rPr>
          <w:rFonts w:ascii="Arial" w:eastAsia="Arial" w:hAnsi="Arial" w:cs="Arial"/>
          <w:bCs/>
          <w:color w:val="000000" w:themeColor="text1"/>
          <w:sz w:val="24"/>
          <w:szCs w:val="24"/>
        </w:rPr>
        <w:t>86</w:t>
      </w:r>
      <w:r w:rsidRPr="00B524C4">
        <w:rPr>
          <w:rFonts w:ascii="Arial" w:eastAsia="Arial" w:hAnsi="Arial" w:cs="Arial"/>
          <w:bCs/>
          <w:color w:val="000000" w:themeColor="text1"/>
          <w:sz w:val="24"/>
          <w:szCs w:val="24"/>
        </w:rPr>
        <w:t xml:space="preserve">% (by volume) between </w:t>
      </w:r>
      <w:r w:rsidR="00C50B3F">
        <w:rPr>
          <w:rFonts w:ascii="Arial" w:eastAsia="Arial" w:hAnsi="Arial" w:cs="Arial"/>
          <w:bCs/>
          <w:color w:val="000000" w:themeColor="text1"/>
          <w:sz w:val="24"/>
          <w:szCs w:val="24"/>
        </w:rPr>
        <w:t>FY</w:t>
      </w:r>
      <w:r w:rsidRPr="00B524C4">
        <w:rPr>
          <w:rFonts w:ascii="Arial" w:eastAsia="Arial" w:hAnsi="Arial" w:cs="Arial"/>
          <w:bCs/>
          <w:color w:val="000000" w:themeColor="text1"/>
          <w:sz w:val="24"/>
          <w:szCs w:val="24"/>
        </w:rPr>
        <w:t>202</w:t>
      </w:r>
      <w:r w:rsidR="00BD6D70">
        <w:rPr>
          <w:rFonts w:ascii="Arial" w:eastAsia="Arial" w:hAnsi="Arial" w:cs="Arial"/>
          <w:bCs/>
          <w:color w:val="000000" w:themeColor="text1"/>
          <w:sz w:val="24"/>
          <w:szCs w:val="24"/>
        </w:rPr>
        <w:t>3</w:t>
      </w:r>
      <w:r w:rsidRPr="00B524C4">
        <w:rPr>
          <w:rFonts w:ascii="Arial" w:eastAsia="Arial" w:hAnsi="Arial" w:cs="Arial"/>
          <w:bCs/>
          <w:color w:val="000000" w:themeColor="text1"/>
          <w:sz w:val="24"/>
          <w:szCs w:val="24"/>
        </w:rPr>
        <w:t>-</w:t>
      </w:r>
      <w:r w:rsidR="00C50B3F">
        <w:rPr>
          <w:rFonts w:ascii="Arial" w:eastAsia="Arial" w:hAnsi="Arial" w:cs="Arial"/>
          <w:bCs/>
          <w:color w:val="000000" w:themeColor="text1"/>
          <w:sz w:val="24"/>
          <w:szCs w:val="24"/>
        </w:rPr>
        <w:t>FY</w:t>
      </w:r>
      <w:r w:rsidRPr="00B524C4">
        <w:rPr>
          <w:rFonts w:ascii="Arial" w:eastAsia="Arial" w:hAnsi="Arial" w:cs="Arial"/>
          <w:bCs/>
          <w:color w:val="000000" w:themeColor="text1"/>
          <w:sz w:val="24"/>
          <w:szCs w:val="24"/>
        </w:rPr>
        <w:t xml:space="preserve">2030. Vinyl ester resins finds varied applications due to their high chemical and electrical resistivity that serve several critical industries. Because of their varied applications, </w:t>
      </w:r>
      <w:r w:rsidR="00BD6D70">
        <w:rPr>
          <w:rFonts w:ascii="Arial" w:eastAsia="Arial" w:hAnsi="Arial" w:cs="Arial"/>
          <w:bCs/>
          <w:color w:val="000000" w:themeColor="text1"/>
          <w:sz w:val="24"/>
          <w:szCs w:val="24"/>
        </w:rPr>
        <w:t xml:space="preserve">vinyl ester </w:t>
      </w:r>
      <w:r w:rsidRPr="00B524C4">
        <w:rPr>
          <w:rFonts w:ascii="Arial" w:eastAsia="Arial" w:hAnsi="Arial" w:cs="Arial"/>
          <w:bCs/>
          <w:color w:val="000000" w:themeColor="text1"/>
          <w:sz w:val="24"/>
          <w:szCs w:val="24"/>
        </w:rPr>
        <w:t xml:space="preserve">resins find high utility in end user products which relates the demand growth of </w:t>
      </w:r>
      <w:r w:rsidR="00BD6D70">
        <w:rPr>
          <w:rFonts w:ascii="Arial" w:eastAsia="Arial" w:hAnsi="Arial" w:cs="Arial"/>
          <w:bCs/>
          <w:color w:val="000000" w:themeColor="text1"/>
          <w:sz w:val="24"/>
          <w:szCs w:val="24"/>
        </w:rPr>
        <w:t>vinyl ester</w:t>
      </w:r>
      <w:commentRangeStart w:id="175"/>
      <w:r w:rsidRPr="00B524C4">
        <w:rPr>
          <w:rFonts w:ascii="Arial" w:eastAsia="Arial" w:hAnsi="Arial" w:cs="Arial"/>
          <w:bCs/>
          <w:color w:val="000000" w:themeColor="text1"/>
          <w:sz w:val="24"/>
          <w:szCs w:val="24"/>
        </w:rPr>
        <w:t xml:space="preserve"> </w:t>
      </w:r>
      <w:commentRangeEnd w:id="175"/>
      <w:r w:rsidR="00BC56C3">
        <w:rPr>
          <w:rStyle w:val="CommentReference"/>
        </w:rPr>
        <w:commentReference w:id="175"/>
      </w:r>
      <w:r w:rsidR="00BD6D70">
        <w:rPr>
          <w:rFonts w:ascii="Arial" w:eastAsia="Arial" w:hAnsi="Arial" w:cs="Arial"/>
          <w:bCs/>
          <w:color w:val="000000" w:themeColor="text1"/>
          <w:sz w:val="24"/>
          <w:szCs w:val="24"/>
        </w:rPr>
        <w:t>r</w:t>
      </w:r>
      <w:r w:rsidRPr="00B524C4">
        <w:rPr>
          <w:rFonts w:ascii="Arial" w:eastAsia="Arial" w:hAnsi="Arial" w:cs="Arial"/>
          <w:bCs/>
          <w:color w:val="000000" w:themeColor="text1"/>
          <w:sz w:val="24"/>
          <w:szCs w:val="24"/>
        </w:rPr>
        <w:t xml:space="preserve">esins to India’s overall GDP.  </w:t>
      </w:r>
    </w:p>
    <w:p w14:paraId="3D9CF369" w14:textId="43368F2C"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Trade dynamics of the country show that Saudi Arabia, </w:t>
      </w:r>
      <w:proofErr w:type="gramStart"/>
      <w:r w:rsidRPr="00B524C4">
        <w:rPr>
          <w:rFonts w:ascii="Arial" w:eastAsia="Arial" w:hAnsi="Arial" w:cs="Arial"/>
          <w:bCs/>
          <w:color w:val="000000" w:themeColor="text1"/>
          <w:sz w:val="24"/>
          <w:szCs w:val="24"/>
        </w:rPr>
        <w:t>Qatar</w:t>
      </w:r>
      <w:proofErr w:type="gramEnd"/>
      <w:r w:rsidRPr="00B524C4">
        <w:rPr>
          <w:rFonts w:ascii="Arial" w:eastAsia="Arial" w:hAnsi="Arial" w:cs="Arial"/>
          <w:bCs/>
          <w:color w:val="000000" w:themeColor="text1"/>
          <w:sz w:val="24"/>
          <w:szCs w:val="24"/>
        </w:rPr>
        <w:t xml:space="preserve"> and Bangladesh are the key importers of Indian VER while Spain, United Kingdom and China are the top three exporters of VER to India.   </w:t>
      </w:r>
    </w:p>
    <w:p w14:paraId="4932CD79" w14:textId="77777777"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By type, Bisphenol A, F and S-based vinyl ester resin dominate the Indian VER industry with around 50.71% demand share as of 2020. Due to their desirable characteristics, BPA-based VERs have portrayed strong growth projections in the forecast years as well. </w:t>
      </w:r>
      <w:proofErr w:type="spellStart"/>
      <w:r w:rsidRPr="00B524C4">
        <w:rPr>
          <w:rFonts w:ascii="Arial" w:eastAsia="Arial" w:hAnsi="Arial" w:cs="Arial"/>
          <w:bCs/>
          <w:color w:val="000000" w:themeColor="text1"/>
          <w:sz w:val="24"/>
          <w:szCs w:val="24"/>
        </w:rPr>
        <w:t>Novolac</w:t>
      </w:r>
      <w:proofErr w:type="spellEnd"/>
      <w:r w:rsidRPr="00B524C4">
        <w:rPr>
          <w:rFonts w:ascii="Arial" w:eastAsia="Arial" w:hAnsi="Arial" w:cs="Arial"/>
          <w:bCs/>
          <w:color w:val="000000" w:themeColor="text1"/>
          <w:sz w:val="24"/>
          <w:szCs w:val="24"/>
        </w:rPr>
        <w:t xml:space="preserve"> VER resin holds nearly 30% demand share in the Indian VER market </w:t>
      </w:r>
    </w:p>
    <w:p w14:paraId="4854E967" w14:textId="3D017BFD" w:rsidR="000C07D2"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Based on application, Pipes and Tanks dominate the Indian VER demand, holding more than 60% share of the country’s total demand. Demand for Marine components is around 20% of the total while others hold more than 10% share of the resin demand.</w:t>
      </w:r>
    </w:p>
    <w:p w14:paraId="7C8AF6A5" w14:textId="77777777" w:rsidR="000C07D2" w:rsidRPr="002B5730" w:rsidRDefault="000C07D2" w:rsidP="00B524C4">
      <w:pPr>
        <w:tabs>
          <w:tab w:val="left" w:pos="1530"/>
        </w:tabs>
        <w:spacing w:line="480" w:lineRule="auto"/>
        <w:jc w:val="both"/>
        <w:rPr>
          <w:rFonts w:ascii="Arial" w:eastAsia="Arial" w:hAnsi="Arial" w:cs="Arial"/>
          <w:b/>
          <w:color w:val="000000" w:themeColor="text1"/>
          <w:sz w:val="24"/>
          <w:szCs w:val="24"/>
        </w:rPr>
      </w:pPr>
    </w:p>
    <w:p w14:paraId="7A251D29" w14:textId="77777777" w:rsidR="000C07D2" w:rsidRPr="002B5730" w:rsidRDefault="000C07D2" w:rsidP="000C07D2">
      <w:pPr>
        <w:tabs>
          <w:tab w:val="left" w:pos="1530"/>
        </w:tabs>
        <w:spacing w:line="480" w:lineRule="auto"/>
        <w:rPr>
          <w:rFonts w:ascii="Arial" w:eastAsia="Arial" w:hAnsi="Arial" w:cs="Arial"/>
          <w:b/>
          <w:color w:val="000000" w:themeColor="text1"/>
          <w:sz w:val="24"/>
          <w:szCs w:val="24"/>
        </w:rPr>
      </w:pPr>
    </w:p>
    <w:p w14:paraId="7CDCAC98" w14:textId="77777777"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ab/>
      </w:r>
    </w:p>
    <w:p w14:paraId="38D6496B"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0FCB4DA3" w14:textId="6B7FEB0E" w:rsidR="000C07D2" w:rsidRDefault="000C07D2" w:rsidP="000C07D2">
      <w:pPr>
        <w:tabs>
          <w:tab w:val="left" w:pos="1530"/>
        </w:tabs>
        <w:spacing w:line="480" w:lineRule="auto"/>
        <w:rPr>
          <w:rFonts w:ascii="Arial" w:eastAsia="Arial" w:hAnsi="Arial" w:cs="Arial"/>
          <w:b/>
          <w:color w:val="000000" w:themeColor="text1"/>
          <w:sz w:val="24"/>
          <w:szCs w:val="24"/>
        </w:rPr>
      </w:pPr>
    </w:p>
    <w:p w14:paraId="25697751" w14:textId="5A132262" w:rsidR="003B4B95" w:rsidRDefault="003B4B95" w:rsidP="000C07D2">
      <w:pPr>
        <w:tabs>
          <w:tab w:val="left" w:pos="1530"/>
        </w:tabs>
        <w:spacing w:line="480" w:lineRule="auto"/>
        <w:rPr>
          <w:rFonts w:ascii="Arial" w:eastAsia="Arial" w:hAnsi="Arial" w:cs="Arial"/>
          <w:b/>
          <w:color w:val="000000" w:themeColor="text1"/>
          <w:sz w:val="24"/>
          <w:szCs w:val="24"/>
        </w:rPr>
      </w:pPr>
    </w:p>
    <w:p w14:paraId="0ABBADF4" w14:textId="77777777" w:rsidR="000C07D2" w:rsidRDefault="000C07D2" w:rsidP="00A14586">
      <w:pPr>
        <w:tabs>
          <w:tab w:val="left" w:pos="1095"/>
        </w:tabs>
        <w:rPr>
          <w:rFonts w:ascii="Arial" w:hAnsi="Arial" w:cs="Arial"/>
          <w:b/>
          <w:bCs/>
          <w:sz w:val="24"/>
          <w:szCs w:val="24"/>
        </w:rPr>
      </w:pPr>
    </w:p>
    <w:p w14:paraId="4AF765A1" w14:textId="392FB4DB" w:rsidR="00A14586" w:rsidRPr="00051677" w:rsidRDefault="004C5239" w:rsidP="00A14586">
      <w:pPr>
        <w:tabs>
          <w:tab w:val="left" w:pos="1095"/>
        </w:tabs>
        <w:rPr>
          <w:rFonts w:ascii="Arial" w:hAnsi="Arial" w:cs="Arial"/>
          <w:b/>
          <w:bCs/>
          <w:sz w:val="24"/>
          <w:szCs w:val="24"/>
        </w:rPr>
      </w:pPr>
      <w:r w:rsidRPr="00051677">
        <w:rPr>
          <w:rFonts w:ascii="Arial" w:hAnsi="Arial" w:cs="Arial"/>
          <w:b/>
          <w:bCs/>
          <w:sz w:val="24"/>
          <w:szCs w:val="24"/>
        </w:rPr>
        <w:t>3.</w:t>
      </w:r>
      <w:r w:rsidR="00D16404">
        <w:rPr>
          <w:rFonts w:ascii="Arial" w:hAnsi="Arial" w:cs="Arial"/>
          <w:b/>
          <w:bCs/>
          <w:sz w:val="24"/>
          <w:szCs w:val="24"/>
        </w:rPr>
        <w:t>8</w:t>
      </w:r>
      <w:r w:rsidRPr="00051677">
        <w:rPr>
          <w:rFonts w:ascii="Arial" w:hAnsi="Arial" w:cs="Arial"/>
          <w:b/>
          <w:bCs/>
          <w:sz w:val="24"/>
          <w:szCs w:val="24"/>
        </w:rPr>
        <w:t xml:space="preserve">. </w:t>
      </w:r>
      <w:r w:rsidR="00A14586" w:rsidRPr="00051677">
        <w:rPr>
          <w:rFonts w:ascii="Arial" w:hAnsi="Arial" w:cs="Arial"/>
          <w:b/>
          <w:bCs/>
          <w:sz w:val="24"/>
          <w:szCs w:val="24"/>
        </w:rPr>
        <w:t>MARKET DYNAMI</w:t>
      </w:r>
      <w:r w:rsidR="00AC430F">
        <w:rPr>
          <w:rFonts w:ascii="Arial" w:hAnsi="Arial" w:cs="Arial"/>
          <w:b/>
          <w:bCs/>
          <w:sz w:val="24"/>
          <w:szCs w:val="24"/>
        </w:rPr>
        <w:t>C</w:t>
      </w:r>
      <w:r w:rsidR="00A14586" w:rsidRPr="00051677">
        <w:rPr>
          <w:rFonts w:ascii="Arial" w:hAnsi="Arial" w:cs="Arial"/>
          <w:b/>
          <w:bCs/>
          <w:sz w:val="24"/>
          <w:szCs w:val="24"/>
        </w:rPr>
        <w:t>S</w:t>
      </w:r>
    </w:p>
    <w:p w14:paraId="50F8FF79" w14:textId="77777777" w:rsidR="008D6F84" w:rsidRDefault="008D6F84" w:rsidP="00A14586">
      <w:pPr>
        <w:tabs>
          <w:tab w:val="left" w:pos="1095"/>
        </w:tabs>
        <w:rPr>
          <w:rFonts w:ascii="Verdana" w:eastAsia="Verdana" w:hAnsi="Verdana" w:cs="Verdana"/>
          <w:b/>
          <w:bCs/>
          <w:color w:val="000000" w:themeColor="text1"/>
          <w:kern w:val="24"/>
          <w:sz w:val="20"/>
          <w:szCs w:val="20"/>
          <w:lang w:val="en-US"/>
        </w:rPr>
      </w:pPr>
    </w:p>
    <w:p w14:paraId="1B561297" w14:textId="6195F123" w:rsidR="00A93F5E" w:rsidRDefault="00132F25" w:rsidP="00B36DA0">
      <w:pPr>
        <w:tabs>
          <w:tab w:val="left" w:pos="1095"/>
        </w:tabs>
        <w:ind w:left="4320"/>
        <w:rPr>
          <w:rFonts w:ascii="Verdana" w:eastAsia="Verdana" w:hAnsi="Verdana" w:cs="Verdana"/>
          <w:b/>
          <w:bCs/>
          <w:color w:val="000000" w:themeColor="text1"/>
          <w:kern w:val="24"/>
          <w:sz w:val="20"/>
          <w:szCs w:val="20"/>
          <w:lang w:val="en-US"/>
        </w:rPr>
      </w:pP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1840" behindDoc="0" locked="0" layoutInCell="1" allowOverlap="1" wp14:anchorId="01CDB3F3" wp14:editId="4071816B">
                <wp:simplePos x="0" y="0"/>
                <wp:positionH relativeFrom="column">
                  <wp:posOffset>0</wp:posOffset>
                </wp:positionH>
                <wp:positionV relativeFrom="paragraph">
                  <wp:posOffset>1276350</wp:posOffset>
                </wp:positionV>
                <wp:extent cx="3523615" cy="457200"/>
                <wp:effectExtent l="0" t="0" r="635" b="0"/>
                <wp:wrapNone/>
                <wp:docPr id="1131" name="Rectangle: Rounded Corners 2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8D85C"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wps:txbx>
                      <wps:bodyPr rtlCol="0" anchor="ctr"/>
                    </wps:wsp>
                  </a:graphicData>
                </a:graphic>
              </wp:anchor>
            </w:drawing>
          </mc:Choice>
          <mc:Fallback>
            <w:pict>
              <v:roundrect w14:anchorId="01CDB3F3" id="Rectangle: Rounded Corners 23" o:spid="_x0000_s1156" style="position:absolute;left:0;text-align:left;margin-left:0;margin-top:100.5pt;width:277.45pt;height:36pt;z-index:25245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" fillcolor="#b68c0b" stroked="f" strokeweight="1pt">
                <v:stroke joinstyle="miter"/>
                <v:textbox>
                  <w:txbxContent>
                    <w:p w14:paraId="0978D85C"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2864" behindDoc="0" locked="0" layoutInCell="1" allowOverlap="1" wp14:anchorId="19C15FC2" wp14:editId="5F18408E">
                <wp:simplePos x="0" y="0"/>
                <wp:positionH relativeFrom="column">
                  <wp:posOffset>0</wp:posOffset>
                </wp:positionH>
                <wp:positionV relativeFrom="paragraph">
                  <wp:posOffset>1839595</wp:posOffset>
                </wp:positionV>
                <wp:extent cx="3523615" cy="457200"/>
                <wp:effectExtent l="0" t="0" r="635" b="0"/>
                <wp:wrapNone/>
                <wp:docPr id="1132" name="Rectangle: Rounded Corners 24"/>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10740"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wps:txbx>
                      <wps:bodyPr rtlCol="0" anchor="ctr"/>
                    </wps:wsp>
                  </a:graphicData>
                </a:graphic>
              </wp:anchor>
            </w:drawing>
          </mc:Choice>
          <mc:Fallback>
            <w:pict>
              <v:roundrect w14:anchorId="19C15FC2" id="Rectangle: Rounded Corners 24" o:spid="_x0000_s1157" style="position:absolute;left:0;text-align:left;margin-left:0;margin-top:144.85pt;width:277.45pt;height:36pt;z-index:252452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" fillcolor="#b68c0b" stroked="f" strokeweight="1pt">
                <v:stroke joinstyle="miter"/>
                <v:textbox>
                  <w:txbxContent>
                    <w:p w14:paraId="7C110740"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3888" behindDoc="0" locked="0" layoutInCell="1" allowOverlap="1" wp14:anchorId="0AA95DC5" wp14:editId="323CBC80">
                <wp:simplePos x="0" y="0"/>
                <wp:positionH relativeFrom="column">
                  <wp:posOffset>0</wp:posOffset>
                </wp:positionH>
                <wp:positionV relativeFrom="paragraph">
                  <wp:posOffset>2376805</wp:posOffset>
                </wp:positionV>
                <wp:extent cx="3523615" cy="457200"/>
                <wp:effectExtent l="0" t="0" r="635" b="0"/>
                <wp:wrapNone/>
                <wp:docPr id="1133" name="Rectangle: Rounded Corners 25"/>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02D8B"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wps:txbx>
                      <wps:bodyPr rtlCol="0" anchor="ctr"/>
                    </wps:wsp>
                  </a:graphicData>
                </a:graphic>
              </wp:anchor>
            </w:drawing>
          </mc:Choice>
          <mc:Fallback>
            <w:pict>
              <v:roundrect w14:anchorId="0AA95DC5" id="Rectangle: Rounded Corners 25" o:spid="_x0000_s1158" style="position:absolute;left:0;text-align:left;margin-left:0;margin-top:187.15pt;width:277.45pt;height:36pt;z-index:25245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" fillcolor="#b68c0b" stroked="f" strokeweight="1pt">
                <v:stroke joinstyle="miter"/>
                <v:textbox>
                  <w:txbxContent>
                    <w:p w14:paraId="34502D8B"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4912" behindDoc="0" locked="0" layoutInCell="1" allowOverlap="1" wp14:anchorId="0CC2AC0A" wp14:editId="78500E2D">
                <wp:simplePos x="0" y="0"/>
                <wp:positionH relativeFrom="column">
                  <wp:posOffset>0</wp:posOffset>
                </wp:positionH>
                <wp:positionV relativeFrom="paragraph">
                  <wp:posOffset>2921635</wp:posOffset>
                </wp:positionV>
                <wp:extent cx="3523615" cy="457200"/>
                <wp:effectExtent l="0" t="0" r="635" b="0"/>
                <wp:wrapNone/>
                <wp:docPr id="1134" name="Rectangle: Rounded Corners 27"/>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FFAC0"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wps:txbx>
                      <wps:bodyPr rtlCol="0" anchor="ctr"/>
                    </wps:wsp>
                  </a:graphicData>
                </a:graphic>
              </wp:anchor>
            </w:drawing>
          </mc:Choice>
          <mc:Fallback>
            <w:pict>
              <v:roundrect w14:anchorId="0CC2AC0A" id="Rectangle: Rounded Corners 27" o:spid="_x0000_s1159" style="position:absolute;left:0;text-align:left;margin-left:0;margin-top:230.05pt;width:277.45pt;height:36pt;z-index:25245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" fillcolor="#b68c0b" stroked="f" strokeweight="1pt">
                <v:stroke joinstyle="miter"/>
                <v:textbox>
                  <w:txbxContent>
                    <w:p w14:paraId="02EFFAC0"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5936" behindDoc="0" locked="0" layoutInCell="1" allowOverlap="1" wp14:anchorId="1B1108D3" wp14:editId="5C3BAC5B">
                <wp:simplePos x="0" y="0"/>
                <wp:positionH relativeFrom="column">
                  <wp:posOffset>0</wp:posOffset>
                </wp:positionH>
                <wp:positionV relativeFrom="paragraph">
                  <wp:posOffset>4439920</wp:posOffset>
                </wp:positionV>
                <wp:extent cx="3523615" cy="457200"/>
                <wp:effectExtent l="0" t="0" r="635" b="0"/>
                <wp:wrapNone/>
                <wp:docPr id="1135" name="Rectangle: Rounded Corners 2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55A4"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wps:txbx>
                      <wps:bodyPr rtlCol="0" anchor="ctr"/>
                    </wps:wsp>
                  </a:graphicData>
                </a:graphic>
              </wp:anchor>
            </w:drawing>
          </mc:Choice>
          <mc:Fallback>
            <w:pict>
              <v:roundrect w14:anchorId="1B1108D3" id="Rectangle: Rounded Corners 29" o:spid="_x0000_s1160" style="position:absolute;left:0;text-align:left;margin-left:0;margin-top:349.6pt;width:277.45pt;height:36pt;z-index:25245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" fillcolor="#b68c0b" stroked="f" strokeweight="1pt">
                <v:stroke joinstyle="miter"/>
                <v:textbox>
                  <w:txbxContent>
                    <w:p w14:paraId="4B7355A4"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6960" behindDoc="0" locked="0" layoutInCell="1" allowOverlap="1" wp14:anchorId="5928FAF6" wp14:editId="1AF24B33">
                <wp:simplePos x="0" y="0"/>
                <wp:positionH relativeFrom="column">
                  <wp:posOffset>0</wp:posOffset>
                </wp:positionH>
                <wp:positionV relativeFrom="paragraph">
                  <wp:posOffset>718820</wp:posOffset>
                </wp:positionV>
                <wp:extent cx="3523615" cy="457200"/>
                <wp:effectExtent l="0" t="0" r="635" b="0"/>
                <wp:wrapNone/>
                <wp:docPr id="1136" name="Rectangle: Rounded Corners 3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A94FC5"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wps:txbx>
                      <wps:bodyPr rtlCol="0" anchor="ctr"/>
                    </wps:wsp>
                  </a:graphicData>
                </a:graphic>
              </wp:anchor>
            </w:drawing>
          </mc:Choice>
          <mc:Fallback>
            <w:pict>
              <v:roundrect w14:anchorId="5928FAF6" id="Rectangle: Rounded Corners 33" o:spid="_x0000_s1161" style="position:absolute;left:0;text-align:left;margin-left:0;margin-top:56.6pt;width:277.45pt;height:36pt;z-index:25245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" fillcolor="#b68c0b" stroked="f" strokeweight="1pt">
                <v:stroke joinstyle="miter"/>
                <v:textbox>
                  <w:txbxContent>
                    <w:p w14:paraId="22A94FC5"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7984" behindDoc="0" locked="0" layoutInCell="1" allowOverlap="1" wp14:anchorId="27512DCE" wp14:editId="39F8DAE5">
                <wp:simplePos x="0" y="0"/>
                <wp:positionH relativeFrom="column">
                  <wp:posOffset>0</wp:posOffset>
                </wp:positionH>
                <wp:positionV relativeFrom="paragraph">
                  <wp:posOffset>3451860</wp:posOffset>
                </wp:positionV>
                <wp:extent cx="3523615" cy="457200"/>
                <wp:effectExtent l="0" t="0" r="635" b="0"/>
                <wp:wrapNone/>
                <wp:docPr id="1137" name="Rectangle: Rounded Corners 66"/>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660538"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anchor>
            </w:drawing>
          </mc:Choice>
          <mc:Fallback>
            <w:pict>
              <v:roundrect w14:anchorId="27512DCE" id="Rectangle: Rounded Corners 66" o:spid="_x0000_s1162" style="position:absolute;left:0;text-align:left;margin-left:0;margin-top:271.8pt;width:277.45pt;height:36pt;z-index:25245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" fillcolor="#b68c0b" stroked="f" strokeweight="1pt">
                <v:stroke joinstyle="miter"/>
                <v:textbox>
                  <w:txbxContent>
                    <w:p w14:paraId="54660538"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9008" behindDoc="0" locked="0" layoutInCell="1" allowOverlap="1" wp14:anchorId="53379A98" wp14:editId="13F1AFFB">
                <wp:simplePos x="0" y="0"/>
                <wp:positionH relativeFrom="column">
                  <wp:posOffset>0</wp:posOffset>
                </wp:positionH>
                <wp:positionV relativeFrom="paragraph">
                  <wp:posOffset>3943350</wp:posOffset>
                </wp:positionV>
                <wp:extent cx="3523615" cy="457200"/>
                <wp:effectExtent l="0" t="0" r="635" b="0"/>
                <wp:wrapNone/>
                <wp:docPr id="1138" name="Rectangle: Rounded Corners 6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E30836"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wps:txbx>
                      <wps:bodyPr rtlCol="0" anchor="ctr"/>
                    </wps:wsp>
                  </a:graphicData>
                </a:graphic>
              </wp:anchor>
            </w:drawing>
          </mc:Choice>
          <mc:Fallback>
            <w:pict>
              <v:roundrect w14:anchorId="53379A98" id="Rectangle: Rounded Corners 69" o:spid="_x0000_s1163" style="position:absolute;left:0;text-align:left;margin-left:0;margin-top:310.5pt;width:277.45pt;height:36pt;z-index:252459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" fillcolor="#b68c0b" stroked="f" strokeweight="1pt">
                <v:stroke joinstyle="miter"/>
                <v:textbox>
                  <w:txbxContent>
                    <w:p w14:paraId="68E30836" w14:textId="77777777" w:rsidR="004D08D3" w:rsidRDefault="004D08D3"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v:textbox>
              </v:roundrect>
            </w:pict>
          </mc:Fallback>
        </mc:AlternateContent>
      </w:r>
      <w:r>
        <w:rPr>
          <w:rFonts w:ascii="Verdana" w:eastAsia="Verdana" w:hAnsi="Verdana" w:cs="Verdana"/>
          <w:b/>
          <w:bCs/>
          <w:color w:val="000000" w:themeColor="text1"/>
          <w:kern w:val="24"/>
          <w:sz w:val="20"/>
          <w:szCs w:val="20"/>
          <w:lang w:val="en-US"/>
        </w:rPr>
        <w:t xml:space="preserve">                                                             </w:t>
      </w:r>
      <w:r>
        <w:rPr>
          <w:rFonts w:ascii="Verdana" w:eastAsia="Verdana" w:hAnsi="Verdana" w:cs="Verdana"/>
          <w:b/>
          <w:bCs/>
          <w:noProof/>
          <w:color w:val="000000" w:themeColor="text1"/>
          <w:kern w:val="24"/>
          <w:sz w:val="20"/>
          <w:szCs w:val="20"/>
          <w:lang w:val="en-US"/>
        </w:rPr>
        <w:drawing>
          <wp:inline distT="0" distB="0" distL="0" distR="0" wp14:anchorId="334017C3" wp14:editId="7249B183">
            <wp:extent cx="3914140" cy="607187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14140" cy="6071870"/>
                    </a:xfrm>
                    <a:prstGeom prst="rect">
                      <a:avLst/>
                    </a:prstGeom>
                    <a:noFill/>
                  </pic:spPr>
                </pic:pic>
              </a:graphicData>
            </a:graphic>
          </wp:inline>
        </w:drawing>
      </w:r>
    </w:p>
    <w:p w14:paraId="3DA7BA11" w14:textId="0EA61A55" w:rsidR="00B36DA0" w:rsidRPr="00051A2F" w:rsidRDefault="00051A2F" w:rsidP="00B36DA0">
      <w:pPr>
        <w:tabs>
          <w:tab w:val="left" w:pos="1095"/>
        </w:tabs>
        <w:rPr>
          <w:rFonts w:ascii="Arial" w:eastAsia="Verdana" w:hAnsi="Arial" w:cs="Arial"/>
          <w:i/>
          <w:iCs/>
          <w:color w:val="000000" w:themeColor="text1"/>
          <w:kern w:val="24"/>
          <w:sz w:val="20"/>
          <w:szCs w:val="20"/>
          <w:lang w:val="en-US"/>
        </w:rPr>
      </w:pPr>
      <w:r w:rsidRPr="00051A2F">
        <w:rPr>
          <w:rFonts w:ascii="Arial" w:eastAsia="Verdana" w:hAnsi="Arial" w:cs="Arial"/>
          <w:i/>
          <w:iCs/>
          <w:color w:val="000000" w:themeColor="text1"/>
          <w:kern w:val="24"/>
          <w:sz w:val="16"/>
          <w:szCs w:val="16"/>
          <w:lang w:val="en-US"/>
        </w:rPr>
        <w:t>*Green color denotes market drivers                                                                                                   *Red color denotes market challenges</w:t>
      </w:r>
      <w:r w:rsidRPr="00051A2F">
        <w:rPr>
          <w:rFonts w:ascii="Verdana" w:eastAsia="Verdana" w:hAnsi="Verdana" w:cs="Verdana"/>
          <w:color w:val="000000" w:themeColor="text1"/>
          <w:kern w:val="24"/>
          <w:sz w:val="20"/>
          <w:szCs w:val="20"/>
          <w:lang w:val="en-US"/>
        </w:rPr>
        <w:tab/>
      </w:r>
    </w:p>
    <w:p w14:paraId="29FF5E1B" w14:textId="52A33370"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59F93D4E" w14:textId="357438C5"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6B2A054" w14:textId="69DB922D"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2783C4F5" w14:textId="5A56449F"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49AC96F" w14:textId="77777777" w:rsidR="00636524" w:rsidRDefault="00636524" w:rsidP="00A14586">
      <w:pPr>
        <w:tabs>
          <w:tab w:val="left" w:pos="1095"/>
        </w:tabs>
        <w:rPr>
          <w:rFonts w:ascii="Verdana" w:eastAsia="Verdana" w:hAnsi="Verdana" w:cs="Verdana"/>
          <w:b/>
          <w:bCs/>
          <w:color w:val="000000" w:themeColor="text1"/>
          <w:kern w:val="24"/>
          <w:sz w:val="20"/>
          <w:szCs w:val="20"/>
          <w:lang w:val="en-US"/>
        </w:rPr>
      </w:pPr>
    </w:p>
    <w:p w14:paraId="4F63C5E2" w14:textId="77777777" w:rsidR="00B524C4" w:rsidRDefault="00B524C4" w:rsidP="00A14586">
      <w:pPr>
        <w:tabs>
          <w:tab w:val="left" w:pos="1095"/>
        </w:tabs>
        <w:rPr>
          <w:rFonts w:ascii="Arial" w:hAnsi="Arial" w:cs="Arial"/>
          <w:b/>
          <w:bCs/>
          <w:sz w:val="24"/>
          <w:szCs w:val="24"/>
        </w:rPr>
      </w:pPr>
    </w:p>
    <w:p w14:paraId="1002A809" w14:textId="2035EA21" w:rsidR="00A14586" w:rsidRPr="00073AC3" w:rsidRDefault="00A14586" w:rsidP="00A14586">
      <w:pPr>
        <w:tabs>
          <w:tab w:val="left" w:pos="1095"/>
        </w:tabs>
        <w:rPr>
          <w:rFonts w:ascii="Arial" w:hAnsi="Arial" w:cs="Arial"/>
          <w:b/>
          <w:bCs/>
          <w:sz w:val="24"/>
          <w:szCs w:val="24"/>
        </w:rPr>
      </w:pPr>
      <w:r w:rsidRPr="00073AC3">
        <w:rPr>
          <w:rFonts w:ascii="Arial" w:hAnsi="Arial" w:cs="Arial"/>
          <w:b/>
          <w:bCs/>
          <w:sz w:val="24"/>
          <w:szCs w:val="24"/>
        </w:rPr>
        <w:t>Market Drivers</w:t>
      </w:r>
    </w:p>
    <w:p w14:paraId="50F50CE1" w14:textId="31C8F30C" w:rsidR="00A14586" w:rsidRPr="00073AC3" w:rsidRDefault="00A14586" w:rsidP="00A14586">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Government support in India to increase per capita consumption of FRP composites</w:t>
      </w:r>
    </w:p>
    <w:p w14:paraId="51326B51" w14:textId="4FD60EF3" w:rsidR="00A14586" w:rsidRPr="002B5730" w:rsidRDefault="00A14586" w:rsidP="00B524C4">
      <w:pPr>
        <w:tabs>
          <w:tab w:val="left" w:pos="1095"/>
        </w:tabs>
        <w:spacing w:line="360" w:lineRule="auto"/>
        <w:jc w:val="both"/>
        <w:rPr>
          <w:rFonts w:ascii="Arial" w:eastAsia="Arial" w:hAnsi="Arial" w:cs="Arial"/>
          <w:b/>
          <w:bCs/>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xml:space="preserve">, aerospace, pipes and tanks, construction and marine, the composite industry, also known as </w:t>
      </w:r>
      <w:r w:rsidR="00CD321F" w:rsidRPr="002B5730">
        <w:rPr>
          <w:rFonts w:ascii="Arial" w:eastAsia="Arial" w:hAnsi="Arial" w:cs="Arial"/>
          <w:color w:val="000000" w:themeColor="text1"/>
          <w:sz w:val="24"/>
          <w:szCs w:val="24"/>
        </w:rPr>
        <w:t>fibre</w:t>
      </w:r>
      <w:r w:rsidRPr="002B5730">
        <w:rPr>
          <w:rFonts w:ascii="Arial" w:eastAsia="Arial" w:hAnsi="Arial" w:cs="Arial"/>
          <w:color w:val="000000" w:themeColor="text1"/>
          <w:sz w:val="24"/>
          <w:szCs w:val="24"/>
        </w:rPr>
        <w:t xml:space="preserve">-reinforced plastics (FRP) industry, will also be 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164BF60B" w14:textId="2FC60F88" w:rsidR="00A14586" w:rsidRPr="00073AC3" w:rsidRDefault="00A14586" w:rsidP="000304B9">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Growing usage as Lining System in Industrial Applications</w:t>
      </w:r>
    </w:p>
    <w:p w14:paraId="6C4114EC" w14:textId="1E486281" w:rsidR="009E2A18" w:rsidRPr="002B5730" w:rsidRDefault="009D1165" w:rsidP="00B524C4">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w:t>
      </w:r>
      <w:r w:rsidR="006D4425">
        <w:rPr>
          <w:rFonts w:ascii="Arial" w:eastAsia="Arial" w:hAnsi="Arial" w:cs="Arial"/>
          <w:color w:val="000000" w:themeColor="text1"/>
          <w:sz w:val="24"/>
          <w:szCs w:val="24"/>
        </w:rPr>
        <w:t xml:space="preserve"> several</w:t>
      </w:r>
      <w:r w:rsidRPr="002B5730">
        <w:rPr>
          <w:rFonts w:ascii="Arial" w:eastAsia="Arial" w:hAnsi="Arial" w:cs="Arial"/>
          <w:color w:val="000000" w:themeColor="text1"/>
          <w:sz w:val="24"/>
          <w:szCs w:val="24"/>
        </w:rPr>
        <w:t xml:space="preserve">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stacks &amp; chimneys, scrubbers, </w:t>
      </w:r>
      <w:proofErr w:type="gramStart"/>
      <w:r w:rsidR="00A14586" w:rsidRPr="002B5730">
        <w:rPr>
          <w:rFonts w:ascii="Arial" w:eastAsia="Arial" w:hAnsi="Arial" w:cs="Arial"/>
          <w:color w:val="000000" w:themeColor="text1"/>
          <w:sz w:val="24"/>
          <w:szCs w:val="24"/>
        </w:rPr>
        <w:t>pipes</w:t>
      </w:r>
      <w:proofErr w:type="gramEnd"/>
      <w:r w:rsidR="00A14586" w:rsidRPr="002B5730">
        <w:rPr>
          <w:rFonts w:ascii="Arial" w:eastAsia="Arial" w:hAnsi="Arial" w:cs="Arial"/>
          <w:color w:val="000000" w:themeColor="text1"/>
          <w:sz w:val="24"/>
          <w:szCs w:val="24"/>
        </w:rPr>
        <w:t xml:space="preserve">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exceptional </w:t>
      </w:r>
      <w:r w:rsidR="006D4425" w:rsidRPr="002B5730">
        <w:rPr>
          <w:rFonts w:ascii="Arial" w:eastAsia="Arial" w:hAnsi="Arial" w:cs="Arial"/>
          <w:color w:val="000000" w:themeColor="text1"/>
          <w:sz w:val="24"/>
          <w:szCs w:val="24"/>
        </w:rPr>
        <w:t>durability,</w:t>
      </w:r>
      <w:r w:rsidR="00A14586" w:rsidRPr="002B5730">
        <w:rPr>
          <w:rFonts w:ascii="Arial" w:eastAsia="Arial" w:hAnsi="Arial" w:cs="Arial"/>
          <w:color w:val="000000" w:themeColor="text1"/>
          <w:sz w:val="24"/>
          <w:szCs w:val="24"/>
        </w:rPr>
        <w:t xml:space="preserve"> and minimal maintenance requirements.</w:t>
      </w:r>
    </w:p>
    <w:p w14:paraId="4C86C505" w14:textId="115678D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years owing to their varied Types including </w:t>
      </w:r>
      <w:r w:rsidR="00560A96" w:rsidRPr="002B5730">
        <w:rPr>
          <w:rFonts w:ascii="Arial" w:eastAsia="Arial" w:hAnsi="Arial" w:cs="Arial"/>
          <w:color w:val="000000" w:themeColor="text1"/>
          <w:sz w:val="24"/>
          <w:szCs w:val="24"/>
        </w:rPr>
        <w:t xml:space="preserve">Bisphenol, </w:t>
      </w:r>
      <w:proofErr w:type="spellStart"/>
      <w:r w:rsidR="00560A96" w:rsidRPr="002B5730">
        <w:rPr>
          <w:rFonts w:ascii="Arial" w:eastAsia="Arial" w:hAnsi="Arial" w:cs="Arial"/>
          <w:color w:val="000000" w:themeColor="text1"/>
          <w:sz w:val="24"/>
          <w:szCs w:val="24"/>
        </w:rPr>
        <w:t>Novolac</w:t>
      </w:r>
      <w:proofErr w:type="spellEnd"/>
      <w:r w:rsidR="00560A96" w:rsidRPr="002B5730">
        <w:rPr>
          <w:rFonts w:ascii="Arial" w:eastAsia="Arial" w:hAnsi="Arial" w:cs="Arial"/>
          <w:color w:val="000000" w:themeColor="text1"/>
          <w:sz w:val="24"/>
          <w:szCs w:val="24"/>
        </w:rPr>
        <w:t xml:space="preserve">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95FEDB" w14:textId="77777777" w:rsidR="00D03E35" w:rsidRDefault="00D03E35" w:rsidP="00A14586">
      <w:pPr>
        <w:tabs>
          <w:tab w:val="left" w:pos="990"/>
        </w:tabs>
        <w:rPr>
          <w:rFonts w:ascii="Verdana" w:eastAsia="Verdana" w:hAnsi="Verdana" w:cs="Verdana"/>
          <w:b/>
          <w:bCs/>
          <w:i/>
          <w:iCs/>
          <w:color w:val="000000" w:themeColor="text1"/>
          <w:kern w:val="24"/>
          <w:sz w:val="20"/>
          <w:szCs w:val="20"/>
          <w:u w:val="single"/>
          <w:lang w:val="en-US"/>
        </w:rPr>
      </w:pPr>
    </w:p>
    <w:p w14:paraId="63ACBD92" w14:textId="5262A66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aging infrastructure is driving opportunities for building materials including VER based FRP tanks. Most of the infrastructure such as roads, water supply 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587A515C" w14:textId="77777777" w:rsidR="008D1421" w:rsidRDefault="008D1421" w:rsidP="008D1421">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p>
    <w:p w14:paraId="3ACAD830" w14:textId="288A3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Europe Percentage of Infrastructure that is minimum 50 years old, 2018, 2023 &amp; 2033</w:t>
      </w: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E80F8C">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E80F8C">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2A74BFA9" w:rsidR="004D08D3" w:rsidRPr="00687E98" w:rsidRDefault="004D08D3"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Pr>
                                <w:rFonts w:ascii="Verdana" w:eastAsia="Verdana" w:hAnsi="Verdana" w:cs="Verdana"/>
                                <w:i/>
                                <w:iCs/>
                                <w:color w:val="000000" w:themeColor="text1"/>
                                <w:kern w:val="24"/>
                                <w:sz w:val="12"/>
                                <w:szCs w:val="12"/>
                              </w:rPr>
                              <w:t>Eurostat</w:t>
                            </w:r>
                          </w:p>
                        </w:txbxContent>
                      </wps:txbx>
                      <wps:bodyPr wrap="square" rtlCol="0">
                        <a:spAutoFit/>
                      </wps:bodyPr>
                    </wps:wsp>
                  </a:graphicData>
                </a:graphic>
                <wp14:sizeRelH relativeFrom="margin">
                  <wp14:pctWidth>0</wp14:pctWidth>
                </wp14:sizeRelH>
              </wp:anchor>
            </w:drawing>
          </mc:Choice>
          <mc:Fallback>
            <w:pict>
              <v:shape w14:anchorId="7DA539ED" id="_x0000_s1164"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" filled="f" stroked="f">
                <v:textbox style="mso-fit-shape-to-text:t">
                  <w:txbxContent>
                    <w:p w14:paraId="086DA282" w14:textId="2A74BFA9" w:rsidR="004D08D3" w:rsidRPr="00687E98" w:rsidRDefault="004D08D3"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Pr>
                          <w:rFonts w:ascii="Verdana" w:eastAsia="Verdana" w:hAnsi="Verdana" w:cs="Verdana"/>
                          <w:i/>
                          <w:iCs/>
                          <w:color w:val="000000" w:themeColor="text1"/>
                          <w:kern w:val="24"/>
                          <w:sz w:val="12"/>
                          <w:szCs w:val="12"/>
                        </w:rPr>
                        <w:t>Eurostat</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073AC3" w:rsidRDefault="00A14586" w:rsidP="00A14586">
      <w:pPr>
        <w:tabs>
          <w:tab w:val="left" w:pos="945"/>
        </w:tabs>
        <w:rPr>
          <w:rFonts w:ascii="Arial" w:hAnsi="Arial" w:cs="Arial"/>
          <w:b/>
          <w:bCs/>
          <w:sz w:val="24"/>
          <w:szCs w:val="24"/>
        </w:rPr>
      </w:pPr>
      <w:r w:rsidRPr="00073AC3">
        <w:rPr>
          <w:rFonts w:ascii="Arial" w:hAnsi="Arial" w:cs="Arial"/>
          <w:b/>
          <w:bCs/>
          <w:sz w:val="24"/>
          <w:szCs w:val="24"/>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073AC3" w:rsidRDefault="00A14586" w:rsidP="000304B9">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Also, the lack of awareness among end- user industries is the major challenge for the 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073AC3" w:rsidRDefault="00A14586" w:rsidP="00073AC3">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High Volatility in Raw Material Prices</w:t>
      </w:r>
    </w:p>
    <w:p w14:paraId="46EF7576" w14:textId="16146D13"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the years, raw materials used in sealants industry have observed price </w:t>
      </w:r>
      <w:r w:rsidRPr="002B5730">
        <w:rPr>
          <w:rFonts w:ascii="Arial" w:eastAsia="Arial" w:hAnsi="Arial" w:cs="Arial"/>
          <w:color w:val="000000" w:themeColor="text1"/>
          <w:sz w:val="24"/>
          <w:szCs w:val="24"/>
        </w:rPr>
        <w:lastRenderedPageBreak/>
        <w:t>fluctuations globally. Diligently working on product selling prices to react to changes in raw material cost and simultaneously maintaining market share is a key challenge for construction sealants producers</w:t>
      </w:r>
    </w:p>
    <w:p w14:paraId="7F39DE60" w14:textId="1FEE0961" w:rsidR="00073AC3" w:rsidRPr="00073AC3" w:rsidRDefault="00073AC3" w:rsidP="00073AC3">
      <w:pPr>
        <w:tabs>
          <w:tab w:val="left" w:pos="945"/>
        </w:tabs>
        <w:rPr>
          <w:rFonts w:ascii="Arial" w:hAnsi="Arial" w:cs="Arial"/>
          <w:b/>
          <w:bCs/>
          <w:sz w:val="24"/>
          <w:szCs w:val="24"/>
        </w:rPr>
      </w:pPr>
      <w:r w:rsidRPr="00073AC3">
        <w:rPr>
          <w:rFonts w:ascii="Arial" w:hAnsi="Arial" w:cs="Arial"/>
          <w:b/>
          <w:bCs/>
          <w:sz w:val="24"/>
          <w:szCs w:val="24"/>
        </w:rPr>
        <w:t>India Styrene Monomer, Methacrylic Acid</w:t>
      </w:r>
      <w:r w:rsidR="007A1707">
        <w:rPr>
          <w:rFonts w:ascii="Arial" w:hAnsi="Arial" w:cs="Arial"/>
          <w:b/>
          <w:bCs/>
          <w:sz w:val="24"/>
          <w:szCs w:val="24"/>
        </w:rPr>
        <w:t>,</w:t>
      </w:r>
      <w:r w:rsidRPr="00073AC3">
        <w:rPr>
          <w:rFonts w:ascii="Arial" w:hAnsi="Arial" w:cs="Arial"/>
          <w:b/>
          <w:bCs/>
          <w:sz w:val="24"/>
          <w:szCs w:val="24"/>
        </w:rPr>
        <w:t xml:space="preserve"> Epoxy Resin</w:t>
      </w:r>
      <w:r w:rsidR="00890CED">
        <w:rPr>
          <w:rFonts w:ascii="Arial" w:hAnsi="Arial" w:cs="Arial"/>
          <w:b/>
          <w:bCs/>
          <w:sz w:val="24"/>
          <w:szCs w:val="24"/>
        </w:rPr>
        <w:t>, Maleic Anhydride</w:t>
      </w:r>
      <w:r w:rsidR="007A1707">
        <w:rPr>
          <w:rFonts w:ascii="Arial" w:hAnsi="Arial" w:cs="Arial"/>
          <w:b/>
          <w:bCs/>
          <w:sz w:val="24"/>
          <w:szCs w:val="24"/>
        </w:rPr>
        <w:t xml:space="preserve"> and Bisphenol A</w:t>
      </w:r>
      <w:r w:rsidRPr="00073AC3">
        <w:rPr>
          <w:rFonts w:ascii="Arial" w:hAnsi="Arial" w:cs="Arial"/>
          <w:b/>
          <w:bCs/>
          <w:sz w:val="24"/>
          <w:szCs w:val="24"/>
        </w:rPr>
        <w:t xml:space="preserve"> Prices, </w:t>
      </w:r>
      <w:r w:rsidR="00BD6D70">
        <w:rPr>
          <w:rFonts w:ascii="Arial" w:hAnsi="Arial" w:cs="Arial"/>
          <w:b/>
          <w:bCs/>
          <w:sz w:val="24"/>
          <w:szCs w:val="24"/>
        </w:rPr>
        <w:t>FY</w:t>
      </w:r>
      <w:r w:rsidRPr="00073AC3">
        <w:rPr>
          <w:rFonts w:ascii="Arial" w:hAnsi="Arial" w:cs="Arial"/>
          <w:b/>
          <w:bCs/>
          <w:sz w:val="24"/>
          <w:szCs w:val="24"/>
        </w:rPr>
        <w:t>2017-</w:t>
      </w:r>
      <w:r w:rsidR="00BD6D70">
        <w:rPr>
          <w:rFonts w:ascii="Arial" w:hAnsi="Arial" w:cs="Arial"/>
          <w:b/>
          <w:bCs/>
          <w:sz w:val="24"/>
          <w:szCs w:val="24"/>
        </w:rPr>
        <w:t>FY</w:t>
      </w:r>
      <w:r w:rsidRPr="00073AC3">
        <w:rPr>
          <w:rFonts w:ascii="Arial" w:hAnsi="Arial" w:cs="Arial"/>
          <w:b/>
          <w:bCs/>
          <w:sz w:val="24"/>
          <w:szCs w:val="24"/>
        </w:rPr>
        <w:t>202</w:t>
      </w:r>
      <w:r w:rsidR="00E830EE">
        <w:rPr>
          <w:rFonts w:ascii="Arial" w:hAnsi="Arial" w:cs="Arial"/>
          <w:b/>
          <w:bCs/>
          <w:sz w:val="24"/>
          <w:szCs w:val="24"/>
        </w:rPr>
        <w:t>3E</w:t>
      </w:r>
      <w:r w:rsidRPr="00073AC3">
        <w:rPr>
          <w:rFonts w:ascii="Arial" w:hAnsi="Arial" w:cs="Arial"/>
          <w:b/>
          <w:bCs/>
          <w:sz w:val="24"/>
          <w:szCs w:val="24"/>
        </w:rPr>
        <w:t xml:space="preserve"> (USD per </w:t>
      </w:r>
      <w:commentRangeStart w:id="176"/>
      <w:r w:rsidRPr="00073AC3">
        <w:rPr>
          <w:rFonts w:ascii="Arial" w:hAnsi="Arial" w:cs="Arial"/>
          <w:b/>
          <w:bCs/>
          <w:sz w:val="24"/>
          <w:szCs w:val="24"/>
        </w:rPr>
        <w:t>Ton</w:t>
      </w:r>
      <w:commentRangeEnd w:id="176"/>
      <w:r w:rsidR="00A930A2">
        <w:rPr>
          <w:rStyle w:val="CommentReference"/>
        </w:rPr>
        <w:commentReference w:id="176"/>
      </w:r>
      <w:r w:rsidRPr="00073AC3">
        <w:rPr>
          <w:rFonts w:ascii="Arial" w:hAnsi="Arial" w:cs="Arial"/>
          <w:b/>
          <w:bCs/>
          <w:sz w:val="24"/>
          <w:szCs w:val="24"/>
        </w:rPr>
        <w:t>)</w:t>
      </w:r>
    </w:p>
    <w:p w14:paraId="6A7F23BA" w14:textId="5AE66196"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55EA065C" wp14:editId="27DF5A29">
            <wp:extent cx="6486525" cy="2847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410803B" w14:textId="533AAC28" w:rsidR="000304B9" w:rsidRPr="002B5730" w:rsidRDefault="00E830EE" w:rsidP="004C5239">
      <w:pPr>
        <w:tabs>
          <w:tab w:val="left" w:pos="1095"/>
        </w:tabs>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4249C445">
                <wp:simplePos x="0" y="0"/>
                <wp:positionH relativeFrom="column">
                  <wp:posOffset>3086100</wp:posOffset>
                </wp:positionH>
                <wp:positionV relativeFrom="paragraph">
                  <wp:posOffset>13335</wp:posOffset>
                </wp:positionV>
                <wp:extent cx="3359785" cy="342900"/>
                <wp:effectExtent l="0" t="0" r="0" b="0"/>
                <wp:wrapNone/>
                <wp:docPr id="222" name="TextBox 4"/>
                <wp:cNvGraphicFramePr/>
                <a:graphic xmlns:a="http://schemas.openxmlformats.org/drawingml/2006/main">
                  <a:graphicData uri="http://schemas.microsoft.com/office/word/2010/wordprocessingShape">
                    <wps:wsp>
                      <wps:cNvSpPr txBox="1"/>
                      <wps:spPr>
                        <a:xfrm>
                          <a:off x="0" y="0"/>
                          <a:ext cx="3359785" cy="342900"/>
                        </a:xfrm>
                        <a:prstGeom prst="rect">
                          <a:avLst/>
                        </a:prstGeom>
                        <a:noFill/>
                      </wps:spPr>
                      <wps:txbx>
                        <w:txbxContent>
                          <w:p w14:paraId="4D4691A8"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9703BBE" w14:textId="56CB3895" w:rsidR="004D08D3" w:rsidRPr="00687E98" w:rsidRDefault="004D08D3" w:rsidP="004644A7">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3B7B60" id="_x0000_s1165" type="#_x0000_t202" style="position:absolute;margin-left:243pt;margin-top:1.05pt;width:264.55pt;height:27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" filled="f" stroked="f">
                <v:textbox>
                  <w:txbxContent>
                    <w:p w14:paraId="4D4691A8"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5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9703BBE" w14:textId="56CB3895" w:rsidR="004D08D3" w:rsidRPr="00687E98" w:rsidRDefault="004D08D3" w:rsidP="004644A7">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52F46B14" w:rsidR="00A14586" w:rsidRPr="00073AC3" w:rsidRDefault="004C5239" w:rsidP="004C5239">
      <w:pPr>
        <w:tabs>
          <w:tab w:val="left" w:pos="1095"/>
        </w:tabs>
        <w:rPr>
          <w:rFonts w:ascii="Arial" w:hAnsi="Arial" w:cs="Arial"/>
          <w:b/>
          <w:bCs/>
          <w:sz w:val="24"/>
          <w:szCs w:val="24"/>
        </w:rPr>
      </w:pPr>
      <w:r w:rsidRPr="00073AC3">
        <w:rPr>
          <w:rFonts w:ascii="Arial" w:hAnsi="Arial" w:cs="Arial"/>
          <w:b/>
          <w:bCs/>
          <w:sz w:val="24"/>
          <w:szCs w:val="24"/>
        </w:rPr>
        <w:t>3.</w:t>
      </w:r>
      <w:r w:rsidR="00D16404">
        <w:rPr>
          <w:rFonts w:ascii="Arial" w:hAnsi="Arial" w:cs="Arial"/>
          <w:b/>
          <w:bCs/>
          <w:sz w:val="24"/>
          <w:szCs w:val="24"/>
        </w:rPr>
        <w:t>9</w:t>
      </w:r>
      <w:r w:rsidRPr="00073AC3">
        <w:rPr>
          <w:rFonts w:ascii="Arial" w:hAnsi="Arial" w:cs="Arial"/>
          <w:b/>
          <w:bCs/>
          <w:sz w:val="24"/>
          <w:szCs w:val="24"/>
        </w:rPr>
        <w:t xml:space="preserve">. </w:t>
      </w:r>
      <w:r w:rsidR="00A14586" w:rsidRPr="00073AC3">
        <w:rPr>
          <w:rFonts w:ascii="Arial" w:hAnsi="Arial" w:cs="Arial"/>
          <w:b/>
          <w:bCs/>
          <w:sz w:val="24"/>
          <w:szCs w:val="24"/>
        </w:rPr>
        <w:t xml:space="preserve">MARKET TRENDS &amp; DEVELOPMENTS </w:t>
      </w:r>
    </w:p>
    <w:p w14:paraId="090F03B7" w14:textId="2CB9C6B8" w:rsidR="00A14586" w:rsidRPr="00073AC3" w:rsidRDefault="00A14586" w:rsidP="00A14586">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 xml:space="preserve">Capacity Expansion by </w:t>
      </w:r>
      <w:r w:rsidR="009230A7" w:rsidRPr="00073AC3">
        <w:rPr>
          <w:rFonts w:ascii="Arial" w:eastAsia="Verdana" w:hAnsi="Arial" w:cs="Arial"/>
          <w:b/>
          <w:bCs/>
          <w:i/>
          <w:iCs/>
          <w:color w:val="000000" w:themeColor="text1"/>
          <w:kern w:val="24"/>
          <w:sz w:val="20"/>
          <w:szCs w:val="20"/>
          <w:u w:val="single"/>
          <w:lang w:val="en-US"/>
        </w:rPr>
        <w:t>E</w:t>
      </w:r>
      <w:r w:rsidRPr="00073AC3">
        <w:rPr>
          <w:rFonts w:ascii="Arial" w:eastAsia="Verdana" w:hAnsi="Arial" w:cs="Arial"/>
          <w:b/>
          <w:bCs/>
          <w:i/>
          <w:iCs/>
          <w:color w:val="000000" w:themeColor="text1"/>
          <w:kern w:val="24"/>
          <w:sz w:val="20"/>
          <w:szCs w:val="20"/>
          <w:u w:val="single"/>
          <w:lang w:val="en-US"/>
        </w:rPr>
        <w:t xml:space="preserve">xisting </w:t>
      </w:r>
      <w:r w:rsidR="009230A7" w:rsidRPr="00073AC3">
        <w:rPr>
          <w:rFonts w:ascii="Arial" w:eastAsia="Verdana" w:hAnsi="Arial" w:cs="Arial"/>
          <w:b/>
          <w:bCs/>
          <w:i/>
          <w:iCs/>
          <w:color w:val="000000" w:themeColor="text1"/>
          <w:kern w:val="24"/>
          <w:sz w:val="20"/>
          <w:szCs w:val="20"/>
          <w:u w:val="single"/>
          <w:lang w:val="en-US"/>
        </w:rPr>
        <w:t>P</w:t>
      </w:r>
      <w:r w:rsidRPr="00073AC3">
        <w:rPr>
          <w:rFonts w:ascii="Arial" w:eastAsia="Verdana" w:hAnsi="Arial" w:cs="Arial"/>
          <w:b/>
          <w:bCs/>
          <w:i/>
          <w:iCs/>
          <w:color w:val="000000" w:themeColor="text1"/>
          <w:kern w:val="24"/>
          <w:sz w:val="20"/>
          <w:szCs w:val="20"/>
          <w:u w:val="single"/>
          <w:lang w:val="en-US"/>
        </w:rPr>
        <w:t xml:space="preserve">layers in APAC </w:t>
      </w:r>
      <w:r w:rsidR="005B0E7E" w:rsidRPr="00073AC3">
        <w:rPr>
          <w:rFonts w:ascii="Arial" w:eastAsia="Verdana" w:hAnsi="Arial" w:cs="Arial"/>
          <w:b/>
          <w:bCs/>
          <w:i/>
          <w:iCs/>
          <w:color w:val="000000" w:themeColor="text1"/>
          <w:kern w:val="24"/>
          <w:sz w:val="20"/>
          <w:szCs w:val="20"/>
          <w:u w:val="single"/>
          <w:lang w:val="en-US"/>
        </w:rPr>
        <w:t>R</w:t>
      </w:r>
      <w:r w:rsidRPr="00073AC3">
        <w:rPr>
          <w:rFonts w:ascii="Arial" w:eastAsia="Verdana" w:hAnsi="Arial" w:cs="Arial"/>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33C01506"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aerospace, pipes and tanks, construction and marine, companies have started investing in expanding manufacturing facilities. Moreover, companies are 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w:t>
      </w:r>
      <w:r w:rsidR="00CD321F" w:rsidRPr="002B5730">
        <w:rPr>
          <w:rFonts w:ascii="Arial" w:eastAsia="Arial" w:hAnsi="Arial" w:cs="Arial"/>
          <w:color w:val="000000" w:themeColor="text1"/>
          <w:sz w:val="24"/>
          <w:szCs w:val="24"/>
        </w:rPr>
        <w:t>labour</w:t>
      </w:r>
      <w:r w:rsidRPr="002B5730">
        <w:rPr>
          <w:rFonts w:ascii="Arial" w:eastAsia="Arial" w:hAnsi="Arial" w:cs="Arial"/>
          <w:color w:val="000000" w:themeColor="text1"/>
          <w:sz w:val="24"/>
          <w:szCs w:val="24"/>
        </w:rPr>
        <w:t xml:space="preserve">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r instance, Showa Denko Group completes expansion of lines to produce vinyl ester in Shanghai due to increasing demand of the product in electronic parts such as Liquid Crystal Displays (LCDs) and touch panels on account of the progress in telecommunication technologies.</w:t>
      </w:r>
    </w:p>
    <w:p w14:paraId="6952EAB1" w14:textId="4898584D" w:rsidR="000304B9"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Emerging applications</w:t>
      </w:r>
    </w:p>
    <w:p w14:paraId="62183321" w14:textId="653FB60D"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w:t>
      </w:r>
      <w:r w:rsidRPr="002B5730">
        <w:rPr>
          <w:rFonts w:ascii="Arial" w:eastAsia="Arial" w:hAnsi="Arial" w:cs="Arial"/>
          <w:color w:val="000000" w:themeColor="text1"/>
          <w:sz w:val="24"/>
          <w:szCs w:val="24"/>
        </w:rPr>
        <w:lastRenderedPageBreak/>
        <w:t xml:space="preserve">rapidly increasing in APAC region mainly in China. Moreover, its application in pipes and tanks, marine industry, </w:t>
      </w:r>
      <w:r w:rsidR="006D4425"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etc. has 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3EC363C" w14:textId="1F19C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Electrical &amp; Electronics Industry Market Share in Vinyl Ester Resin Applications, 2020, 2025F and 2030F</w:t>
      </w:r>
    </w:p>
    <w:p w14:paraId="591D155F" w14:textId="24FC1E36" w:rsidR="00395063" w:rsidRPr="002B5730" w:rsidRDefault="00395063" w:rsidP="009E2A18">
      <w:pPr>
        <w:spacing w:line="360" w:lineRule="auto"/>
        <w:jc w:val="both"/>
        <w:rPr>
          <w:rFonts w:ascii="Arial" w:eastAsia="Arial" w:hAnsi="Arial" w:cs="Arial"/>
          <w:color w:val="000000" w:themeColor="text1"/>
          <w:sz w:val="24"/>
          <w:szCs w:val="24"/>
        </w:rPr>
      </w:pPr>
    </w:p>
    <w:p w14:paraId="5101E868" w14:textId="00FD8F48" w:rsidR="00395063" w:rsidRPr="002B5730" w:rsidRDefault="001D6E1B"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18B95F2E">
            <wp:simplePos x="0" y="0"/>
            <wp:positionH relativeFrom="page">
              <wp:posOffset>1078024</wp:posOffset>
            </wp:positionH>
            <wp:positionV relativeFrom="paragraph">
              <wp:posOffset>2573</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margin">
              <wp14:pctWidth>0</wp14:pctWidth>
            </wp14:sizeRelH>
            <wp14:sizeRelV relativeFrom="margin">
              <wp14:pctHeight>0</wp14:pctHeight>
            </wp14:sizeRelV>
          </wp:anchor>
        </w:drawing>
      </w:r>
      <w:r w:rsidR="008D6F90"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9DF87C" id="_x0000_t32" coordsize="21600,21600" o:spt="32" o:oned="t" path="m,l21600,21600e" filled="f">
                <v:path arrowok="t" fillok="f" o:connecttype="none"/>
                <o:lock v:ext="edit" shapetype="t"/>
              </v:shapetype>
              <v:shape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s to 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E7D0C" w14:textId="77777777" w:rsidR="00927B78" w:rsidRDefault="00927B78" w:rsidP="009E2A18">
      <w:pPr>
        <w:spacing w:line="360" w:lineRule="auto"/>
        <w:jc w:val="both"/>
        <w:rPr>
          <w:rFonts w:ascii="Arial" w:eastAsia="Arial" w:hAnsi="Arial" w:cs="Arial"/>
          <w:color w:val="000000" w:themeColor="text1"/>
          <w:sz w:val="24"/>
          <w:szCs w:val="24"/>
        </w:rPr>
      </w:pPr>
    </w:p>
    <w:p w14:paraId="188210E5" w14:textId="1E61510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4D08D3" w:rsidRDefault="004D08D3"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166"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" fillcolor="#8eaadb [1940]" strokecolor="#70ad47 [3209]" strokeweight="1pt">
                <v:stroke joinstyle="miter"/>
                <v:textbox>
                  <w:txbxContent>
                    <w:p w14:paraId="005E4EA5" w14:textId="71423A42" w:rsidR="004D08D3" w:rsidRDefault="004D08D3"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4D08D3" w:rsidRDefault="004D08D3"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4D08D3" w:rsidRDefault="004D08D3"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167"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" fillcolor="#002060" strokecolor="#1f3763 [1604]" strokeweight="1pt">
                <v:textbox>
                  <w:txbxContent>
                    <w:p w14:paraId="0DE346CC" w14:textId="77777777" w:rsidR="004D08D3" w:rsidRDefault="004D08D3"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4D08D3" w:rsidRDefault="004D08D3"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4D08D3" w:rsidRDefault="004D08D3"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168"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" fillcolor="#002060" strokecolor="#1f3763 [1604]" strokeweight="1pt">
                <v:textbox>
                  <w:txbxContent>
                    <w:p w14:paraId="271C1A87" w14:textId="77777777" w:rsidR="004D08D3" w:rsidRDefault="004D08D3"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4D08D3" w:rsidRDefault="004D08D3"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169"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" fillcolor="#002060" strokecolor="#1f3763 [1604]" strokeweight="1pt">
                <v:textbox>
                  <w:txbxContent>
                    <w:p w14:paraId="2708CDE9" w14:textId="77777777" w:rsidR="004D08D3" w:rsidRDefault="004D08D3"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4D08D3" w:rsidRDefault="004D08D3"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170"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" fillcolor="#002060" strokecolor="#1f3763 [1604]" strokeweight="1pt">
                <v:textbox>
                  <w:txbxContent>
                    <w:p w14:paraId="36CF9BE8" w14:textId="77777777" w:rsidR="004D08D3" w:rsidRDefault="004D08D3"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EDEA3DA"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02BCEAFE"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3EEC5F3D" w14:textId="491321DB" w:rsidR="00A14586"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Mergers and Acquisitions</w:t>
      </w:r>
    </w:p>
    <w:p w14:paraId="398320FC" w14:textId="2A7DC4BF" w:rsidR="006439A1" w:rsidRDefault="00A14586"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w:t>
      </w:r>
      <w:proofErr w:type="spellStart"/>
      <w:r w:rsidRPr="002B5730">
        <w:rPr>
          <w:rFonts w:ascii="Arial" w:eastAsia="Arial" w:hAnsi="Arial" w:cs="Arial"/>
          <w:color w:val="000000" w:themeColor="text1"/>
          <w:sz w:val="24"/>
          <w:szCs w:val="24"/>
        </w:rPr>
        <w:t>Polynt</w:t>
      </w:r>
      <w:proofErr w:type="spellEnd"/>
      <w:r w:rsidRPr="002B5730">
        <w:rPr>
          <w:rFonts w:ascii="Arial" w:eastAsia="Arial" w:hAnsi="Arial" w:cs="Arial"/>
          <w:color w:val="000000" w:themeColor="text1"/>
          <w:sz w:val="24"/>
          <w:szCs w:val="24"/>
        </w:rPr>
        <w:t xml:space="preserve"> and </w:t>
      </w:r>
      <w:proofErr w:type="spellStart"/>
      <w:r w:rsidRPr="002B5730">
        <w:rPr>
          <w:rFonts w:ascii="Arial" w:eastAsia="Arial" w:hAnsi="Arial" w:cs="Arial"/>
          <w:color w:val="000000" w:themeColor="text1"/>
          <w:sz w:val="24"/>
          <w:szCs w:val="24"/>
        </w:rPr>
        <w:t>Reichhold</w:t>
      </w:r>
      <w:proofErr w:type="spellEnd"/>
      <w:r w:rsidRPr="002B5730">
        <w:rPr>
          <w:rFonts w:ascii="Arial" w:eastAsia="Arial" w:hAnsi="Arial" w:cs="Arial"/>
          <w:color w:val="000000" w:themeColor="text1"/>
          <w:sz w:val="24"/>
          <w:szCs w:val="24"/>
        </w:rPr>
        <w:t xml:space="preserve"> also had a merger in the same year to expand and increase </w:t>
      </w:r>
      <w:r w:rsidR="000308F6" w:rsidRPr="002B5730">
        <w:rPr>
          <w:rFonts w:ascii="Arial" w:eastAsia="Arial" w:hAnsi="Arial" w:cs="Arial"/>
          <w:color w:val="000000" w:themeColor="text1"/>
          <w:sz w:val="24"/>
          <w:szCs w:val="24"/>
        </w:rPr>
        <w:t>their</w:t>
      </w:r>
      <w:r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 xml:space="preserve">a prominent </w:t>
      </w:r>
      <w:r w:rsidR="00884E69" w:rsidRPr="002B5730">
        <w:rPr>
          <w:rFonts w:ascii="Arial" w:eastAsia="Arial" w:hAnsi="Arial" w:cs="Arial"/>
          <w:color w:val="000000" w:themeColor="text1"/>
          <w:sz w:val="24"/>
          <w:szCs w:val="24"/>
        </w:rPr>
        <w:t>player</w:t>
      </w:r>
      <w:r w:rsidRPr="002B5730">
        <w:rPr>
          <w:rFonts w:ascii="Arial" w:eastAsia="Arial" w:hAnsi="Arial" w:cs="Arial"/>
          <w:color w:val="000000" w:themeColor="text1"/>
          <w:sz w:val="24"/>
          <w:szCs w:val="24"/>
        </w:rPr>
        <w:t xml:space="preserve"> in the vinyl ester resin</w:t>
      </w:r>
      <w:r w:rsidR="00BB2DD7"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proofErr w:type="spellStart"/>
            <w:r w:rsidRPr="002B5730">
              <w:rPr>
                <w:rFonts w:ascii="Verdana" w:hAnsi="Verdana"/>
                <w:b/>
                <w:bCs/>
                <w:color w:val="000000" w:themeColor="text1"/>
                <w:sz w:val="20"/>
                <w:szCs w:val="20"/>
              </w:rPr>
              <w:t>S.No</w:t>
            </w:r>
            <w:proofErr w:type="spellEnd"/>
            <w:r w:rsidRPr="002B5730">
              <w:rPr>
                <w:rFonts w:ascii="Verdana" w:hAnsi="Verdana"/>
                <w:b/>
                <w:bCs/>
                <w:color w:val="000000" w:themeColor="text1"/>
                <w:sz w:val="20"/>
                <w:szCs w:val="20"/>
              </w:rPr>
              <w:t>.</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Aliancys</w:t>
            </w:r>
            <w:proofErr w:type="spellEnd"/>
            <w:r w:rsidRPr="002B5730">
              <w:rPr>
                <w:rFonts w:ascii="Verdana" w:hAnsi="Verdana"/>
                <w:color w:val="000000" w:themeColor="text1"/>
                <w:sz w:val="20"/>
                <w:szCs w:val="20"/>
              </w:rPr>
              <w:t xml:space="preserve">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Polynt</w:t>
            </w:r>
            <w:proofErr w:type="spellEnd"/>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Reichhold</w:t>
            </w:r>
            <w:proofErr w:type="spellEnd"/>
            <w:r w:rsidRPr="002B5730">
              <w:rPr>
                <w:rFonts w:ascii="Verdana" w:hAnsi="Verdana"/>
                <w:color w:val="000000" w:themeColor="text1"/>
                <w:sz w:val="20"/>
                <w:szCs w:val="20"/>
              </w:rPr>
              <w:t xml:space="preserve">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Kemrock</w:t>
            </w:r>
            <w:proofErr w:type="spellEnd"/>
            <w:r w:rsidRPr="002B5730">
              <w:rPr>
                <w:rFonts w:ascii="Verdana" w:hAnsi="Verdana"/>
                <w:color w:val="000000" w:themeColor="text1"/>
                <w:sz w:val="20"/>
                <w:szCs w:val="20"/>
              </w:rPr>
              <w:t xml:space="preserve">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4D7C57FC" w:rsidR="00A14586" w:rsidRPr="002B5730" w:rsidRDefault="009E10C0" w:rsidP="00F25B3D">
      <w:pPr>
        <w:rPr>
          <w:rFonts w:ascii="Calibri" w:hAnsi="Calibri" w:cs="Calibri"/>
          <w:color w:val="000000" w:themeColor="text1"/>
        </w:rPr>
      </w:pPr>
      <w:r w:rsidRPr="002B5730">
        <w:rPr>
          <w:noProof/>
          <w:color w:val="000000" w:themeColor="text1"/>
        </w:rPr>
        <mc:AlternateContent>
          <mc:Choice Requires="wps">
            <w:drawing>
              <wp:anchor distT="0" distB="0" distL="114300" distR="114300" simplePos="0" relativeHeight="252224512" behindDoc="0" locked="0" layoutInCell="1" allowOverlap="1" wp14:anchorId="5C3B0A4B" wp14:editId="46769BAC">
                <wp:simplePos x="0" y="0"/>
                <wp:positionH relativeFrom="column">
                  <wp:posOffset>3200400</wp:posOffset>
                </wp:positionH>
                <wp:positionV relativeFrom="paragraph">
                  <wp:posOffset>38100</wp:posOffset>
                </wp:positionV>
                <wp:extent cx="3350260" cy="2762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3350260" cy="276225"/>
                        </a:xfrm>
                        <a:prstGeom prst="rect">
                          <a:avLst/>
                        </a:prstGeom>
                        <a:noFill/>
                      </wps:spPr>
                      <wps:txbx>
                        <w:txbxContent>
                          <w:p w14:paraId="68D10BFF"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7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CE43E3E" w14:textId="3B3484A2" w:rsidR="004D08D3" w:rsidRPr="00687E98" w:rsidRDefault="004D08D3" w:rsidP="00EC0757">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3B0A4B" id="_x0000_s1171" type="#_x0000_t202" style="position:absolute;margin-left:252pt;margin-top:3pt;width:263.8pt;height:21.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" filled="f" stroked="f">
                <v:textbox>
                  <w:txbxContent>
                    <w:p w14:paraId="68D10BFF"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6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CE43E3E" w14:textId="3B3484A2" w:rsidR="004D08D3" w:rsidRPr="00687E98" w:rsidRDefault="004D08D3" w:rsidP="00EC0757">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0C54CD94" w14:textId="3069F0B6" w:rsidR="00927B78" w:rsidRPr="00927B78" w:rsidRDefault="00927B78" w:rsidP="00927B78">
      <w:pPr>
        <w:spacing w:line="240" w:lineRule="auto"/>
        <w:rPr>
          <w:rFonts w:ascii="Arial" w:hAnsi="Arial" w:cs="Arial"/>
          <w:b/>
          <w:bCs/>
          <w:color w:val="000000"/>
          <w:sz w:val="24"/>
          <w:szCs w:val="24"/>
        </w:rPr>
      </w:pPr>
      <w:r w:rsidRPr="00073AC3">
        <w:rPr>
          <w:rFonts w:ascii="Arial" w:hAnsi="Arial" w:cs="Arial"/>
          <w:b/>
          <w:bCs/>
          <w:sz w:val="24"/>
          <w:szCs w:val="24"/>
        </w:rPr>
        <w:t>3.</w:t>
      </w:r>
      <w:r w:rsidR="00D16404">
        <w:rPr>
          <w:rFonts w:ascii="Arial" w:hAnsi="Arial" w:cs="Arial"/>
          <w:b/>
          <w:bCs/>
          <w:sz w:val="24"/>
          <w:szCs w:val="24"/>
        </w:rPr>
        <w:t>10.</w:t>
      </w:r>
      <w:r w:rsidRPr="00073AC3">
        <w:rPr>
          <w:rFonts w:ascii="Arial" w:hAnsi="Arial" w:cs="Arial"/>
          <w:b/>
          <w:bCs/>
          <w:sz w:val="24"/>
          <w:szCs w:val="24"/>
        </w:rPr>
        <w:t xml:space="preserve"> Technology Evaluation</w:t>
      </w:r>
      <w:r w:rsidRPr="00927B78">
        <w:rPr>
          <w:rFonts w:ascii="Arial" w:hAnsi="Arial" w:cs="Arial"/>
          <w:b/>
          <w:bCs/>
          <w:color w:val="000000"/>
          <w:sz w:val="24"/>
          <w:szCs w:val="24"/>
        </w:rPr>
        <w:t>:</w:t>
      </w:r>
    </w:p>
    <w:p w14:paraId="647D14C8" w14:textId="6AB5C02C" w:rsidR="00A03ADD" w:rsidRDefault="00A03ADD" w:rsidP="00927B78">
      <w:pPr>
        <w:spacing w:before="240" w:line="360" w:lineRule="auto"/>
        <w:jc w:val="both"/>
        <w:rPr>
          <w:rFonts w:ascii="Arial" w:hAnsi="Arial" w:cs="Arial"/>
          <w:sz w:val="24"/>
          <w:szCs w:val="24"/>
        </w:rPr>
      </w:pPr>
      <w:r w:rsidRPr="00A03ADD">
        <w:rPr>
          <w:rFonts w:ascii="Arial" w:hAnsi="Arial" w:cs="Arial"/>
          <w:sz w:val="24"/>
          <w:szCs w:val="24"/>
        </w:rPr>
        <w:t xml:space="preserve">Vinyl Ester Resins are downstream products of Epoxy Resin. Most manufacturing companies have their in-house technologies and R&amp;D facilities to make formulations. Key reactions are carried out with the help of a batch reactor and blender which can be outsourced. Conventionally, manufacturing process involves charging batch reactor with a feedstock and then blending it with an organic solvent such as styrene monomer.  There is no technology licensor for the product. </w:t>
      </w:r>
      <w:r w:rsidRPr="00A03ADD">
        <w:rPr>
          <w:rFonts w:ascii="Arial" w:hAnsi="Arial" w:cs="Arial"/>
          <w:sz w:val="24"/>
          <w:szCs w:val="24"/>
        </w:rPr>
        <w:lastRenderedPageBreak/>
        <w:t>Indian manufacturing compan</w:t>
      </w:r>
      <w:r w:rsidR="00051A2F">
        <w:rPr>
          <w:rFonts w:ascii="Arial" w:hAnsi="Arial" w:cs="Arial"/>
          <w:sz w:val="24"/>
          <w:szCs w:val="24"/>
        </w:rPr>
        <w:t>ies</w:t>
      </w:r>
      <w:r w:rsidRPr="00A03ADD">
        <w:rPr>
          <w:rFonts w:ascii="Arial" w:hAnsi="Arial" w:cs="Arial"/>
          <w:sz w:val="24"/>
          <w:szCs w:val="24"/>
        </w:rPr>
        <w:t xml:space="preserve"> such as Innovative Resins, </w:t>
      </w:r>
      <w:proofErr w:type="spellStart"/>
      <w:r w:rsidRPr="00A03ADD">
        <w:rPr>
          <w:rFonts w:ascii="Arial" w:hAnsi="Arial" w:cs="Arial"/>
          <w:sz w:val="24"/>
          <w:szCs w:val="24"/>
        </w:rPr>
        <w:t>Satyen</w:t>
      </w:r>
      <w:proofErr w:type="spellEnd"/>
      <w:r w:rsidRPr="00A03ADD">
        <w:rPr>
          <w:rFonts w:ascii="Arial" w:hAnsi="Arial" w:cs="Arial"/>
          <w:sz w:val="24"/>
          <w:szCs w:val="24"/>
        </w:rPr>
        <w:t xml:space="preserve"> Polymers, </w:t>
      </w:r>
      <w:proofErr w:type="spellStart"/>
      <w:r w:rsidRPr="00A03ADD">
        <w:rPr>
          <w:rFonts w:ascii="Arial" w:hAnsi="Arial" w:cs="Arial"/>
          <w:sz w:val="24"/>
          <w:szCs w:val="24"/>
        </w:rPr>
        <w:t>Mechemco</w:t>
      </w:r>
      <w:proofErr w:type="spellEnd"/>
      <w:r w:rsidRPr="00A03ADD">
        <w:rPr>
          <w:rFonts w:ascii="Arial" w:hAnsi="Arial" w:cs="Arial"/>
          <w:sz w:val="24"/>
          <w:szCs w:val="24"/>
        </w:rPr>
        <w:t xml:space="preserve"> Resins among others have In-house batch reactor set up. However, they depend on domestic or international market for feedstocks Epoxy resin, Bisphenol-A, and other additives.</w:t>
      </w:r>
    </w:p>
    <w:p w14:paraId="79571D6F" w14:textId="58F8C152" w:rsidR="00927B78" w:rsidRPr="00051A2F" w:rsidRDefault="00927B78" w:rsidP="00051A2F">
      <w:pPr>
        <w:rPr>
          <w:b/>
          <w:bCs/>
        </w:rPr>
      </w:pPr>
      <w:r w:rsidRPr="00051A2F">
        <w:t xml:space="preserve">                 </w:t>
      </w: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654CEC" w14:textId="3F8CCDD1" w:rsidR="004C5239" w:rsidRPr="00927B78" w:rsidRDefault="004C5239" w:rsidP="007A7901">
      <w:pPr>
        <w:spacing w:line="480" w:lineRule="auto"/>
        <w:rPr>
          <w:rFonts w:ascii="Arial" w:eastAsia="Verdana" w:hAnsi="Arial" w:cs="Arial"/>
          <w:b/>
          <w:bCs/>
          <w:color w:val="000000" w:themeColor="text1"/>
          <w:kern w:val="24"/>
          <w:sz w:val="24"/>
          <w:szCs w:val="24"/>
          <w:lang w:val="en-US"/>
          <w14:textOutline w14:w="9525" w14:cap="rnd" w14:cmpd="sng" w14:algn="ctr">
            <w14:noFill/>
            <w14:prstDash w14:val="solid"/>
            <w14:bevel/>
          </w14:textOutline>
        </w:rPr>
      </w:pPr>
      <w:bookmarkStart w:id="179" w:name="_Hlk85477119"/>
      <w:r w:rsidRPr="00927B78">
        <w:rPr>
          <w:rFonts w:ascii="Arial" w:eastAsia="Verdana" w:hAnsi="Arial" w:cs="Arial"/>
          <w:b/>
          <w:bCs/>
          <w:color w:val="000000" w:themeColor="text1"/>
          <w:kern w:val="24"/>
          <w:sz w:val="24"/>
          <w:szCs w:val="24"/>
          <w:lang w:val="en-US"/>
        </w:rPr>
        <w:t>3.</w:t>
      </w:r>
      <w:r w:rsidR="00D16404">
        <w:rPr>
          <w:rFonts w:ascii="Arial" w:eastAsia="Verdana" w:hAnsi="Arial" w:cs="Arial"/>
          <w:b/>
          <w:bCs/>
          <w:color w:val="000000" w:themeColor="text1"/>
          <w:kern w:val="24"/>
          <w:sz w:val="24"/>
          <w:szCs w:val="24"/>
          <w:lang w:val="en-US"/>
        </w:rPr>
        <w:t>11</w:t>
      </w:r>
      <w:r w:rsidRPr="00927B78">
        <w:rPr>
          <w:rFonts w:ascii="Arial" w:eastAsia="Verdana" w:hAnsi="Arial" w:cs="Arial"/>
          <w:b/>
          <w:bCs/>
          <w:color w:val="000000" w:themeColor="text1"/>
          <w:kern w:val="24"/>
          <w:sz w:val="24"/>
          <w:szCs w:val="24"/>
          <w:lang w:val="en-US"/>
        </w:rPr>
        <w:t>. Pricing Analysis</w:t>
      </w:r>
    </w:p>
    <w:p w14:paraId="4B11E754" w14:textId="52E719B2" w:rsidR="00040724" w:rsidRPr="002B5730" w:rsidRDefault="007A7901" w:rsidP="00E33B0C">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w:t>
      </w:r>
      <w:r w:rsidR="006D4425">
        <w:rPr>
          <w:rFonts w:ascii="Arial" w:eastAsia="Arial" w:hAnsi="Arial" w:cs="Arial"/>
          <w:color w:val="000000" w:themeColor="text1"/>
          <w:sz w:val="24"/>
          <w:szCs w:val="24"/>
        </w:rPr>
        <w:t>st</w:t>
      </w:r>
      <w:r w:rsidRPr="002B5730">
        <w:rPr>
          <w:rFonts w:ascii="Arial" w:eastAsia="Arial" w:hAnsi="Arial" w:cs="Arial"/>
          <w:color w:val="000000" w:themeColor="text1"/>
          <w:sz w:val="24"/>
          <w:szCs w:val="24"/>
        </w:rPr>
        <w:t>er Resin</w:t>
      </w:r>
      <w:r w:rsidR="00545715">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remained firm since the beginning of 2021 following the pickup in </w:t>
      </w:r>
      <w:r w:rsidR="006D4425">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 xml:space="preserve">repercussions. However, the increment has been marginal yet consistent due to constraint fluctuations in base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costs. </w:t>
      </w:r>
      <w:r w:rsidR="00A03ADD" w:rsidRPr="00A03ADD">
        <w:rPr>
          <w:rFonts w:ascii="Arial" w:eastAsia="Arial" w:hAnsi="Arial" w:cs="Arial"/>
          <w:color w:val="000000" w:themeColor="text1"/>
          <w:sz w:val="24"/>
          <w:szCs w:val="24"/>
        </w:rPr>
        <w:t xml:space="preserve">There has been little to no adverse impact of the second wave of Covid in India, as demand for the material remained </w:t>
      </w:r>
      <w:r w:rsidRPr="002B5730">
        <w:rPr>
          <w:rFonts w:ascii="Arial" w:eastAsia="Arial" w:hAnsi="Arial" w:cs="Arial"/>
          <w:color w:val="000000" w:themeColor="text1"/>
          <w:sz w:val="24"/>
          <w:szCs w:val="24"/>
        </w:rPr>
        <w:t xml:space="preserve">consistent from packaging sector amidst </w:t>
      </w:r>
      <w:r w:rsidR="00E33B0C"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consumer sentiments. Thus, after showcasing a marginal dullness in May</w:t>
      </w:r>
      <w:r w:rsidR="006D4425">
        <w:rPr>
          <w:rFonts w:ascii="Arial" w:eastAsia="Arial" w:hAnsi="Arial" w:cs="Arial"/>
          <w:color w:val="000000" w:themeColor="text1"/>
          <w:sz w:val="24"/>
          <w:szCs w:val="24"/>
        </w:rPr>
        <w:t xml:space="preserve"> 2021</w:t>
      </w:r>
      <w:r w:rsidRPr="002B5730">
        <w:rPr>
          <w:rFonts w:ascii="Arial" w:eastAsia="Arial" w:hAnsi="Arial" w:cs="Arial"/>
          <w:color w:val="000000" w:themeColor="text1"/>
          <w:sz w:val="24"/>
          <w:szCs w:val="24"/>
        </w:rPr>
        <w:t xml:space="preserve">,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6D4425">
        <w:rPr>
          <w:rFonts w:ascii="Arial" w:eastAsia="Arial" w:hAnsi="Arial" w:cs="Arial"/>
          <w:color w:val="000000" w:themeColor="text1"/>
          <w:sz w:val="24"/>
          <w:szCs w:val="24"/>
        </w:rPr>
        <w:t xml:space="preserve"> 2021</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w:t>
      </w:r>
      <w:r w:rsidR="006D4425">
        <w:rPr>
          <w:rFonts w:ascii="Arial" w:eastAsia="Arial" w:hAnsi="Arial" w:cs="Arial"/>
          <w:color w:val="000000" w:themeColor="text1"/>
          <w:sz w:val="24"/>
          <w:szCs w:val="24"/>
        </w:rPr>
        <w:t xml:space="preserve">of </w:t>
      </w:r>
      <w:r w:rsidRPr="002B5730">
        <w:rPr>
          <w:rFonts w:ascii="Arial" w:eastAsia="Arial" w:hAnsi="Arial" w:cs="Arial"/>
          <w:color w:val="000000" w:themeColor="text1"/>
          <w:sz w:val="24"/>
          <w:szCs w:val="24"/>
        </w:rPr>
        <w:t>202</w:t>
      </w:r>
      <w:r w:rsidR="006D4425">
        <w:rPr>
          <w:rFonts w:ascii="Arial" w:eastAsia="Arial" w:hAnsi="Arial" w:cs="Arial"/>
          <w:color w:val="000000" w:themeColor="text1"/>
          <w:sz w:val="24"/>
          <w:szCs w:val="24"/>
        </w:rPr>
        <w:t>1</w:t>
      </w:r>
      <w:r w:rsidRPr="002B5730">
        <w:rPr>
          <w:rFonts w:ascii="Arial" w:eastAsia="Arial" w:hAnsi="Arial" w:cs="Arial"/>
          <w:color w:val="000000" w:themeColor="text1"/>
          <w:sz w:val="24"/>
          <w:szCs w:val="24"/>
        </w:rPr>
        <w:t xml:space="preserve">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4AD760" w14:textId="521EA49D" w:rsidR="007A7901" w:rsidRPr="00CA5DDE" w:rsidRDefault="00884E69" w:rsidP="007A7901">
      <w:pPr>
        <w:spacing w:line="480" w:lineRule="auto"/>
        <w:rPr>
          <w:rFonts w:ascii="Arial" w:eastAsia="Verdana" w:hAnsi="Arial" w:cs="Arial"/>
          <w:b/>
          <w:bCs/>
          <w:color w:val="000000" w:themeColor="text1"/>
          <w:kern w:val="24"/>
          <w:sz w:val="24"/>
          <w:szCs w:val="24"/>
          <w:lang w:val="en-US"/>
        </w:rPr>
      </w:pPr>
      <w:r w:rsidRPr="00CA5DDE">
        <w:rPr>
          <w:rFonts w:ascii="Arial" w:eastAsia="Verdana" w:hAnsi="Arial" w:cs="Arial"/>
          <w:b/>
          <w:bCs/>
          <w:color w:val="000000" w:themeColor="text1"/>
          <w:kern w:val="24"/>
          <w:sz w:val="24"/>
          <w:szCs w:val="24"/>
          <w:lang w:val="en-US"/>
        </w:rPr>
        <w:t>Global</w:t>
      </w:r>
      <w:r w:rsidR="007A7901" w:rsidRPr="00CA5DDE">
        <w:rPr>
          <w:rFonts w:ascii="Arial" w:eastAsia="Verdana" w:hAnsi="Arial" w:cs="Arial"/>
          <w:b/>
          <w:bCs/>
          <w:color w:val="000000" w:themeColor="text1"/>
          <w:kern w:val="24"/>
          <w:sz w:val="24"/>
          <w:szCs w:val="24"/>
          <w:lang w:val="en-US"/>
        </w:rPr>
        <w:t xml:space="preserve"> Vinyl E</w:t>
      </w:r>
      <w:r w:rsidR="0026260F" w:rsidRPr="00CA5DDE">
        <w:rPr>
          <w:rFonts w:ascii="Arial" w:eastAsia="Verdana" w:hAnsi="Arial" w:cs="Arial"/>
          <w:b/>
          <w:bCs/>
          <w:color w:val="000000" w:themeColor="text1"/>
          <w:kern w:val="24"/>
          <w:sz w:val="24"/>
          <w:szCs w:val="24"/>
          <w:lang w:val="en-US"/>
        </w:rPr>
        <w:t>st</w:t>
      </w:r>
      <w:r w:rsidR="007A7901" w:rsidRPr="00CA5DDE">
        <w:rPr>
          <w:rFonts w:ascii="Arial" w:eastAsia="Verdana" w:hAnsi="Arial" w:cs="Arial"/>
          <w:b/>
          <w:bCs/>
          <w:color w:val="000000" w:themeColor="text1"/>
          <w:kern w:val="24"/>
          <w:sz w:val="24"/>
          <w:szCs w:val="24"/>
          <w:lang w:val="en-US"/>
        </w:rPr>
        <w:t>er Resin Yearly Prices, 201</w:t>
      </w:r>
      <w:r w:rsidRPr="00CA5DDE">
        <w:rPr>
          <w:rFonts w:ascii="Arial" w:eastAsia="Verdana" w:hAnsi="Arial" w:cs="Arial"/>
          <w:b/>
          <w:bCs/>
          <w:color w:val="000000" w:themeColor="text1"/>
          <w:kern w:val="24"/>
          <w:sz w:val="24"/>
          <w:szCs w:val="24"/>
          <w:lang w:val="en-US"/>
        </w:rPr>
        <w:t>5-2030</w:t>
      </w:r>
      <w:r w:rsidR="007A7901" w:rsidRPr="00CA5DDE">
        <w:rPr>
          <w:rFonts w:ascii="Arial" w:eastAsia="Verdana" w:hAnsi="Arial" w:cs="Arial"/>
          <w:b/>
          <w:bCs/>
          <w:color w:val="000000" w:themeColor="text1"/>
          <w:kern w:val="24"/>
          <w:sz w:val="24"/>
          <w:szCs w:val="24"/>
          <w:lang w:val="en-US"/>
        </w:rPr>
        <w:t xml:space="preserve"> (</w:t>
      </w:r>
      <w:r w:rsidRPr="00CA5DDE">
        <w:rPr>
          <w:rFonts w:ascii="Arial" w:eastAsia="Verdana" w:hAnsi="Arial" w:cs="Arial"/>
          <w:b/>
          <w:bCs/>
          <w:color w:val="000000" w:themeColor="text1"/>
          <w:kern w:val="24"/>
          <w:sz w:val="24"/>
          <w:szCs w:val="24"/>
          <w:lang w:val="en-US"/>
        </w:rPr>
        <w:t>USD</w:t>
      </w:r>
      <w:r w:rsidR="007A7901" w:rsidRPr="00CA5DDE">
        <w:rPr>
          <w:rFonts w:ascii="Arial" w:eastAsia="Verdana" w:hAnsi="Arial" w:cs="Arial"/>
          <w:b/>
          <w:bCs/>
          <w:color w:val="000000" w:themeColor="text1"/>
          <w:kern w:val="24"/>
          <w:sz w:val="24"/>
          <w:szCs w:val="24"/>
          <w:lang w:val="en-US"/>
        </w:rPr>
        <w:t>/</w:t>
      </w:r>
      <w:commentRangeStart w:id="180"/>
      <w:proofErr w:type="spellStart"/>
      <w:r w:rsidR="007A7901" w:rsidRPr="00CA5DDE">
        <w:rPr>
          <w:rFonts w:ascii="Arial" w:eastAsia="Verdana" w:hAnsi="Arial" w:cs="Arial"/>
          <w:b/>
          <w:bCs/>
          <w:color w:val="000000" w:themeColor="text1"/>
          <w:kern w:val="24"/>
          <w:sz w:val="24"/>
          <w:szCs w:val="24"/>
          <w:lang w:val="en-US"/>
        </w:rPr>
        <w:t>Tonne</w:t>
      </w:r>
      <w:commentRangeEnd w:id="180"/>
      <w:proofErr w:type="spellEnd"/>
      <w:r w:rsidR="00BC56C3">
        <w:rPr>
          <w:rStyle w:val="CommentReference"/>
        </w:rPr>
        <w:commentReference w:id="180"/>
      </w:r>
      <w:r w:rsidR="007A7901" w:rsidRPr="00CA5DDE">
        <w:rPr>
          <w:rFonts w:ascii="Arial" w:eastAsia="Verdana" w:hAnsi="Arial" w:cs="Arial"/>
          <w:b/>
          <w:bCs/>
          <w:color w:val="000000" w:themeColor="text1"/>
          <w:kern w:val="24"/>
          <w:sz w:val="24"/>
          <w:szCs w:val="24"/>
          <w:lang w:val="en-US"/>
        </w:rPr>
        <w:t>)</w:t>
      </w:r>
    </w:p>
    <w:p w14:paraId="58B13EE2" w14:textId="3486E129" w:rsidR="007A7901" w:rsidRPr="002B5730" w:rsidRDefault="002107B2"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drawing>
          <wp:inline distT="0" distB="0" distL="0" distR="0" wp14:anchorId="3578B045" wp14:editId="78B056DC">
            <wp:extent cx="6172200" cy="281940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A9D55E" w14:textId="117B3743" w:rsidR="002107B2" w:rsidRDefault="002107B2" w:rsidP="00905DCB">
      <w:pPr>
        <w:spacing w:line="360" w:lineRule="auto"/>
        <w:jc w:val="both"/>
        <w:rPr>
          <w:rFonts w:ascii="Arial" w:eastAsia="Arial" w:hAnsi="Arial" w:cs="Arial"/>
          <w:color w:val="000000" w:themeColor="text1"/>
          <w:sz w:val="24"/>
          <w:szCs w:val="24"/>
        </w:rPr>
      </w:pPr>
      <w:r w:rsidRPr="002B5730">
        <w:rPr>
          <w:rFonts w:ascii="Arial" w:eastAsia="Arial" w:hAnsi="Arial" w:cs="Arial"/>
          <w:b/>
          <w:bCs/>
          <w:noProof/>
          <w:color w:val="000000" w:themeColor="text1"/>
          <w:sz w:val="24"/>
          <w:szCs w:val="24"/>
        </w:rPr>
        <w:lastRenderedPageBreak/>
        <w:drawing>
          <wp:inline distT="0" distB="0" distL="0" distR="0" wp14:anchorId="3F03AE53" wp14:editId="200140EB">
            <wp:extent cx="6070600" cy="2796363"/>
            <wp:effectExtent l="0" t="0" r="6350" b="4445"/>
            <wp:docPr id="35" name="Chart 35">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1C683E98" w14:textId="77777777" w:rsidR="002107B2" w:rsidRDefault="00BC56C3" w:rsidP="00905DCB">
      <w:pPr>
        <w:spacing w:line="360" w:lineRule="auto"/>
        <w:jc w:val="both"/>
        <w:rPr>
          <w:rFonts w:ascii="Arial" w:eastAsia="Arial" w:hAnsi="Arial" w:cs="Arial"/>
          <w:color w:val="000000" w:themeColor="text1"/>
          <w:sz w:val="24"/>
          <w:szCs w:val="24"/>
        </w:rPr>
      </w:pPr>
      <w:commentRangeStart w:id="181"/>
      <w:commentRangeEnd w:id="181"/>
      <w:r>
        <w:rPr>
          <w:rStyle w:val="CommentReference"/>
        </w:rPr>
        <w:commentReference w:id="181"/>
      </w:r>
    </w:p>
    <w:bookmarkEnd w:id="179"/>
    <w:p w14:paraId="6C4A1704" w14:textId="77777777" w:rsidR="002107B2" w:rsidRPr="002107B2" w:rsidRDefault="002107B2" w:rsidP="002107B2">
      <w:pPr>
        <w:spacing w:line="360" w:lineRule="auto"/>
        <w:jc w:val="both"/>
        <w:rPr>
          <w:rFonts w:ascii="Arial" w:eastAsia="Arial" w:hAnsi="Arial" w:cs="Arial"/>
          <w:color w:val="000000" w:themeColor="text1"/>
          <w:sz w:val="24"/>
          <w:szCs w:val="24"/>
        </w:rPr>
      </w:pPr>
      <w:r w:rsidRPr="002107B2">
        <w:rPr>
          <w:rFonts w:ascii="Arial" w:eastAsia="Arial" w:hAnsi="Arial" w:cs="Arial"/>
          <w:color w:val="000000" w:themeColor="text1"/>
          <w:sz w:val="24"/>
          <w:szCs w:val="24"/>
        </w:rPr>
        <w:t>Vinyl Ester Resin market which faced dullness earlier under COVID-19 repercussion has witnessed a significant rebound across the global market since January 2021. Global freight cost hike has also impacted the overall market fundamentals for VER across international market. Some major players like AOC frequently revised their offers for Epoxy based VER to tackle rising freight charges, and feedstock cost since January. Meanwhile, countries like UK were heard struggling to procure enough raw materials to satisfy the domestic consumption, which impacted the price trend across Europe. However, during May-July 2021, while India was battling with second wave of pandemic, other countries witnessed mixed sentiments that varied with rate of economic recovery and ongoing pandemic related restrictions. Some factors like freight cost and raw material scarcity remained common behind any significant increase in prices of VER across the globe.</w:t>
      </w:r>
    </w:p>
    <w:p w14:paraId="15497138" w14:textId="77777777" w:rsidR="00CD6836" w:rsidRDefault="002107B2" w:rsidP="002107B2">
      <w:pPr>
        <w:spacing w:line="360" w:lineRule="auto"/>
        <w:jc w:val="both"/>
        <w:rPr>
          <w:rFonts w:ascii="Arial" w:eastAsia="Arial" w:hAnsi="Arial" w:cs="Arial"/>
          <w:color w:val="000000" w:themeColor="text1"/>
          <w:sz w:val="24"/>
          <w:szCs w:val="24"/>
        </w:rPr>
      </w:pPr>
      <w:r w:rsidRPr="002107B2">
        <w:rPr>
          <w:rFonts w:ascii="Arial" w:eastAsia="Arial" w:hAnsi="Arial" w:cs="Arial"/>
          <w:color w:val="000000" w:themeColor="text1"/>
          <w:sz w:val="24"/>
          <w:szCs w:val="24"/>
        </w:rPr>
        <w:t xml:space="preserve">As per the analysis, it was observed that demand for both Epoxy and </w:t>
      </w:r>
      <w:proofErr w:type="spellStart"/>
      <w:r w:rsidRPr="002107B2">
        <w:rPr>
          <w:rFonts w:ascii="Arial" w:eastAsia="Arial" w:hAnsi="Arial" w:cs="Arial"/>
          <w:color w:val="000000" w:themeColor="text1"/>
          <w:sz w:val="24"/>
          <w:szCs w:val="24"/>
        </w:rPr>
        <w:t>Novolac</w:t>
      </w:r>
      <w:proofErr w:type="spellEnd"/>
      <w:r w:rsidRPr="002107B2">
        <w:rPr>
          <w:rFonts w:ascii="Arial" w:eastAsia="Arial" w:hAnsi="Arial" w:cs="Arial"/>
          <w:color w:val="000000" w:themeColor="text1"/>
          <w:sz w:val="24"/>
          <w:szCs w:val="24"/>
        </w:rPr>
        <w:t xml:space="preserve"> based VER runs parallelly across the global market. However, fluctuations in prices of VER primarily emerge after considerable revisions in prices of raw materials. Therefore, due to differences in raw materials, hike in prices may differ, but both </w:t>
      </w:r>
      <w:proofErr w:type="spellStart"/>
      <w:r w:rsidRPr="002107B2">
        <w:rPr>
          <w:rFonts w:ascii="Arial" w:eastAsia="Arial" w:hAnsi="Arial" w:cs="Arial"/>
          <w:color w:val="000000" w:themeColor="text1"/>
          <w:sz w:val="24"/>
          <w:szCs w:val="24"/>
        </w:rPr>
        <w:t>Novolac</w:t>
      </w:r>
      <w:proofErr w:type="spellEnd"/>
      <w:r w:rsidRPr="002107B2">
        <w:rPr>
          <w:rFonts w:ascii="Arial" w:eastAsia="Arial" w:hAnsi="Arial" w:cs="Arial"/>
          <w:color w:val="000000" w:themeColor="text1"/>
          <w:sz w:val="24"/>
          <w:szCs w:val="24"/>
        </w:rPr>
        <w:t xml:space="preserve"> and Epoxy based VER shares the similar market dynamics. Epoxy based VER usually varies with Bisphenol A (BPA) and Epichlorohydrin (ECH) price trend, while </w:t>
      </w:r>
      <w:proofErr w:type="spellStart"/>
      <w:r w:rsidRPr="002107B2">
        <w:rPr>
          <w:rFonts w:ascii="Arial" w:eastAsia="Arial" w:hAnsi="Arial" w:cs="Arial"/>
          <w:color w:val="000000" w:themeColor="text1"/>
          <w:sz w:val="24"/>
          <w:szCs w:val="24"/>
        </w:rPr>
        <w:t>Novolac</w:t>
      </w:r>
      <w:proofErr w:type="spellEnd"/>
      <w:r w:rsidRPr="002107B2">
        <w:rPr>
          <w:rFonts w:ascii="Arial" w:eastAsia="Arial" w:hAnsi="Arial" w:cs="Arial"/>
          <w:color w:val="000000" w:themeColor="text1"/>
          <w:sz w:val="24"/>
          <w:szCs w:val="24"/>
        </w:rPr>
        <w:t xml:space="preserve"> based Epoxy fluctuates with phenol and formaldehyde price dynamics.</w:t>
      </w:r>
    </w:p>
    <w:p w14:paraId="522DF443" w14:textId="77777777" w:rsidR="00A82BAF" w:rsidRDefault="00A82BAF" w:rsidP="002107B2">
      <w:pPr>
        <w:spacing w:line="360" w:lineRule="auto"/>
        <w:jc w:val="both"/>
        <w:rPr>
          <w:rFonts w:ascii="Arial" w:eastAsia="Arial" w:hAnsi="Arial" w:cs="Arial"/>
          <w:color w:val="000000" w:themeColor="text1"/>
          <w:sz w:val="24"/>
          <w:szCs w:val="24"/>
        </w:rPr>
      </w:pPr>
    </w:p>
    <w:p w14:paraId="10E15950" w14:textId="77777777" w:rsidR="00A82BAF" w:rsidRDefault="00A82BAF" w:rsidP="00A82BAF">
      <w:pPr>
        <w:jc w:val="both"/>
        <w:rPr>
          <w:rFonts w:ascii="Arial" w:hAnsi="Arial" w:cs="Arial"/>
          <w:b/>
          <w:bCs/>
          <w:sz w:val="24"/>
          <w:szCs w:val="24"/>
        </w:rPr>
      </w:pPr>
    </w:p>
    <w:p w14:paraId="4800858E" w14:textId="025BA54E" w:rsidR="00A82BAF" w:rsidRPr="001E53A9" w:rsidRDefault="00A82BAF" w:rsidP="00A82BAF">
      <w:pPr>
        <w:jc w:val="both"/>
        <w:rPr>
          <w:rFonts w:ascii="Arial" w:hAnsi="Arial" w:cs="Arial"/>
          <w:b/>
          <w:bCs/>
          <w:sz w:val="24"/>
          <w:szCs w:val="24"/>
        </w:rPr>
      </w:pPr>
      <w:r w:rsidRPr="001E53A9">
        <w:rPr>
          <w:rFonts w:ascii="Arial" w:hAnsi="Arial" w:cs="Arial"/>
          <w:b/>
          <w:bCs/>
          <w:sz w:val="24"/>
          <w:szCs w:val="24"/>
        </w:rPr>
        <w:lastRenderedPageBreak/>
        <w:t>Basis for Price Forecasting</w:t>
      </w:r>
    </w:p>
    <w:p w14:paraId="571082E8" w14:textId="057CCEFC" w:rsidR="00A82BAF" w:rsidRDefault="00A82BAF" w:rsidP="00A82BAF">
      <w:pPr>
        <w:jc w:val="both"/>
        <w:rPr>
          <w:rFonts w:ascii="Times New Roman" w:hAnsi="Times New Roman" w:cs="Times New Roman"/>
          <w:sz w:val="24"/>
          <w:szCs w:val="24"/>
          <w:lang w:val="en-US"/>
        </w:rPr>
      </w:pPr>
      <w:r>
        <w:rPr>
          <w:rFonts w:ascii="Arial" w:hAnsi="Arial" w:cs="Arial"/>
          <w:sz w:val="24"/>
          <w:szCs w:val="24"/>
        </w:rPr>
        <w:t>The price of vinyl ester resin has been forecasted by using annual average delta method, wherein:</w:t>
      </w:r>
    </w:p>
    <w:p w14:paraId="2F7AF4D2" w14:textId="77777777" w:rsidR="00A82BAF" w:rsidRDefault="00A82BAF" w:rsidP="00A82BAF">
      <w:pPr>
        <w:jc w:val="both"/>
        <w:rPr>
          <w:rFonts w:ascii="Times New Roman" w:hAnsi="Times New Roman" w:cs="Times New Roman"/>
          <w:sz w:val="24"/>
          <w:szCs w:val="24"/>
        </w:rPr>
      </w:pPr>
      <w:r>
        <w:rPr>
          <w:rFonts w:ascii="Arial" w:hAnsi="Arial" w:cs="Arial"/>
          <w:sz w:val="24"/>
          <w:szCs w:val="24"/>
        </w:rPr>
        <w:t> </w:t>
      </w:r>
    </w:p>
    <w:p w14:paraId="1B0EDD68"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 price during last ten years is considered.  </w:t>
      </w:r>
    </w:p>
    <w:p w14:paraId="24508C57"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these prices, if available monthly or quarterly are </w:t>
      </w:r>
    </w:p>
    <w:p w14:paraId="4124A9DE" w14:textId="77777777" w:rsidR="00A82BAF" w:rsidRDefault="00A82BAF" w:rsidP="00A82BAF">
      <w:pPr>
        <w:ind w:left="1440"/>
        <w:jc w:val="both"/>
        <w:rPr>
          <w:rFonts w:ascii="Times New Roman" w:hAnsi="Times New Roman" w:cs="Times New Roman"/>
          <w:sz w:val="24"/>
          <w:szCs w:val="24"/>
        </w:rPr>
      </w:pPr>
      <w:r>
        <w:rPr>
          <w:rFonts w:ascii="Arial" w:hAnsi="Arial" w:cs="Arial"/>
          <w:sz w:val="24"/>
          <w:szCs w:val="24"/>
        </w:rPr>
        <w:t>          averaged on annual basis.</w:t>
      </w:r>
    </w:p>
    <w:p w14:paraId="36956F55" w14:textId="77777777" w:rsidR="00A82BAF" w:rsidRDefault="00A82BAF" w:rsidP="00A82BAF">
      <w:pPr>
        <w:jc w:val="both"/>
        <w:rPr>
          <w:rFonts w:ascii="Times New Roman" w:hAnsi="Times New Roman" w:cs="Times New Roman"/>
          <w:sz w:val="24"/>
          <w:szCs w:val="24"/>
        </w:rPr>
      </w:pPr>
      <w:r>
        <w:rPr>
          <w:rFonts w:ascii="Arial" w:hAnsi="Arial" w:cs="Arial"/>
          <w:sz w:val="24"/>
          <w:szCs w:val="24"/>
        </w:rPr>
        <w:t> </w:t>
      </w:r>
      <w:r>
        <w:rPr>
          <w:rFonts w:ascii="Arial" w:hAnsi="Arial" w:cs="Arial"/>
          <w:sz w:val="24"/>
          <w:szCs w:val="24"/>
        </w:rPr>
        <w:tab/>
      </w:r>
      <w:r>
        <w:rPr>
          <w:rFonts w:ascii="Arial" w:hAnsi="Arial" w:cs="Arial"/>
          <w:sz w:val="24"/>
          <w:szCs w:val="24"/>
        </w:rPr>
        <w:tab/>
      </w: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annual delta for last ten years is worked out.</w:t>
      </w:r>
    </w:p>
    <w:p w14:paraId="1DDCE6E0"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average annual delta is computed.</w:t>
      </w:r>
    </w:p>
    <w:p w14:paraId="3E91CE6E" w14:textId="77777777" w:rsidR="00A82BAF" w:rsidRPr="001E53A9" w:rsidRDefault="00A82BAF" w:rsidP="00A82BAF">
      <w:pPr>
        <w:jc w:val="both"/>
        <w:rPr>
          <w:rFonts w:ascii="Arial" w:hAnsi="Arial" w:cs="Arial"/>
          <w:sz w:val="24"/>
          <w:szCs w:val="24"/>
        </w:rPr>
      </w:pPr>
      <w:r>
        <w:rPr>
          <w:rFonts w:ascii="Arial" w:hAnsi="Arial" w:cs="Arial"/>
          <w:sz w:val="24"/>
          <w:szCs w:val="24"/>
        </w:rPr>
        <w:t>T</w:t>
      </w:r>
      <w:r w:rsidRPr="001E53A9">
        <w:rPr>
          <w:rFonts w:ascii="Arial" w:hAnsi="Arial" w:cs="Arial"/>
          <w:sz w:val="24"/>
          <w:szCs w:val="24"/>
        </w:rPr>
        <w:t>he delta takes into consideration the anomalies of price fluctuation due to many factors such as:</w:t>
      </w:r>
    </w:p>
    <w:p w14:paraId="7AA92E7E"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Exchange rate</w:t>
      </w:r>
    </w:p>
    <w:p w14:paraId="4769A47D"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Conversion rate</w:t>
      </w:r>
    </w:p>
    <w:p w14:paraId="3AD82E0C"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Demand / availability scenario</w:t>
      </w:r>
    </w:p>
    <w:p w14:paraId="126B45A6"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Feedstock price changes</w:t>
      </w:r>
    </w:p>
    <w:p w14:paraId="385BA921"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Geo-political scenario</w:t>
      </w:r>
    </w:p>
    <w:p w14:paraId="2F7416D4"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Global economy, etc.</w:t>
      </w:r>
    </w:p>
    <w:p w14:paraId="139C9391"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Inflation</w:t>
      </w:r>
    </w:p>
    <w:p w14:paraId="78D5DF44"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Taxation.</w:t>
      </w:r>
    </w:p>
    <w:p w14:paraId="3FE31962" w14:textId="77777777" w:rsidR="00A82BAF" w:rsidRDefault="00A82BAF" w:rsidP="00A82BAF">
      <w:pPr>
        <w:spacing w:line="360" w:lineRule="auto"/>
        <w:jc w:val="both"/>
        <w:rPr>
          <w:rFonts w:ascii="Times New Roman" w:hAnsi="Times New Roman" w:cs="Times New Roman"/>
          <w:sz w:val="24"/>
          <w:szCs w:val="24"/>
        </w:rPr>
      </w:pPr>
      <w:r>
        <w:rPr>
          <w:rFonts w:ascii="Arial" w:hAnsi="Arial" w:cs="Arial"/>
          <w:sz w:val="24"/>
          <w:szCs w:val="24"/>
        </w:rPr>
        <w:t>The annual average delta is used to forecast the price taking current price as a base. The above factors are in- built in annual average delta.</w:t>
      </w:r>
    </w:p>
    <w:p w14:paraId="06518AD0"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t>Presently, crude oil price fluctuations are showing considerable volatility due to several socio-political factors worldwide. Various influencing factors for price forecast include raw-materials / feedstock prices and demand – supply balances in the region which built the relationship of product to substitute products having comparable properties and common end-uses as well as their prices.</w:t>
      </w:r>
    </w:p>
    <w:p w14:paraId="0147089C"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t>Feedstock prices directly affect the price of product. Increased feedstock prices, if passed on to end-users, increase the inflation and if not, they squeeze the margins of producers leading to making the industry unattractive for further investments. This leads to supply crunch and shortage of product in the market. The shortage leads to further increase in prices of product.</w:t>
      </w:r>
    </w:p>
    <w:p w14:paraId="1D22013F"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lastRenderedPageBreak/>
        <w:t>The uncertainty over development of economic environment renders the forecasting exercise futile. Therefore, the forecasting exercise is always done with set of assumptions. The assumptions in this exercise are as under:</w:t>
      </w:r>
    </w:p>
    <w:p w14:paraId="3C9686AF"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crude oil prices will remain within average limits during the next ten years.</w:t>
      </w:r>
    </w:p>
    <w:p w14:paraId="75B9C0C6"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The technologies in exploration and production activities will continuously evolve leading to lower cost of production, better </w:t>
      </w:r>
      <w:proofErr w:type="gramStart"/>
      <w:r>
        <w:rPr>
          <w:rFonts w:ascii="Arial" w:hAnsi="Arial" w:cs="Arial"/>
          <w:sz w:val="24"/>
          <w:szCs w:val="24"/>
        </w:rPr>
        <w:t>margins</w:t>
      </w:r>
      <w:proofErr w:type="gramEnd"/>
      <w:r>
        <w:rPr>
          <w:rFonts w:ascii="Arial" w:hAnsi="Arial" w:cs="Arial"/>
          <w:sz w:val="24"/>
          <w:szCs w:val="24"/>
        </w:rPr>
        <w:t xml:space="preserve"> and extra investment in E&amp;P activities.</w:t>
      </w:r>
    </w:p>
    <w:p w14:paraId="72256250"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No technological innovations of substantial magnitude will take place which may lead to sea-change in technologies / processes used today.</w:t>
      </w:r>
    </w:p>
    <w:p w14:paraId="1F3996F8"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Current Exchange Rate will change during the forecast period. </w:t>
      </w:r>
    </w:p>
    <w:p w14:paraId="72314E65" w14:textId="494EB26F" w:rsidR="00E1022E" w:rsidRDefault="00E1022E" w:rsidP="00E1022E">
      <w:pPr>
        <w:tabs>
          <w:tab w:val="left" w:pos="3705"/>
        </w:tabs>
        <w:rPr>
          <w:rFonts w:ascii="Arial" w:hAnsi="Arial" w:cs="Arial"/>
          <w:b/>
          <w:bCs/>
          <w:u w:val="single"/>
        </w:rPr>
      </w:pPr>
    </w:p>
    <w:p w14:paraId="1A51EE7A" w14:textId="302BF97A" w:rsidR="002107B2" w:rsidRDefault="002107B2" w:rsidP="00E1022E">
      <w:pPr>
        <w:tabs>
          <w:tab w:val="left" w:pos="3705"/>
        </w:tabs>
        <w:rPr>
          <w:rFonts w:ascii="Arial" w:hAnsi="Arial" w:cs="Arial"/>
          <w:b/>
          <w:bCs/>
          <w:u w:val="single"/>
        </w:rPr>
      </w:pPr>
    </w:p>
    <w:p w14:paraId="220E9CA2" w14:textId="259BA821" w:rsidR="00A82BAF" w:rsidRDefault="00A82BAF" w:rsidP="00E1022E">
      <w:pPr>
        <w:tabs>
          <w:tab w:val="left" w:pos="3705"/>
        </w:tabs>
        <w:rPr>
          <w:rFonts w:ascii="Arial" w:hAnsi="Arial" w:cs="Arial"/>
          <w:b/>
          <w:bCs/>
          <w:u w:val="single"/>
        </w:rPr>
      </w:pPr>
    </w:p>
    <w:p w14:paraId="5F8DB315" w14:textId="5A1C1634" w:rsidR="00A82BAF" w:rsidRDefault="00A82BAF" w:rsidP="00E1022E">
      <w:pPr>
        <w:tabs>
          <w:tab w:val="left" w:pos="3705"/>
        </w:tabs>
        <w:rPr>
          <w:rFonts w:ascii="Arial" w:hAnsi="Arial" w:cs="Arial"/>
          <w:b/>
          <w:bCs/>
          <w:u w:val="single"/>
        </w:rPr>
      </w:pPr>
    </w:p>
    <w:p w14:paraId="028CA01C" w14:textId="67E71621" w:rsidR="00A82BAF" w:rsidRDefault="00A82BAF" w:rsidP="00E1022E">
      <w:pPr>
        <w:tabs>
          <w:tab w:val="left" w:pos="3705"/>
        </w:tabs>
        <w:rPr>
          <w:rFonts w:ascii="Arial" w:hAnsi="Arial" w:cs="Arial"/>
          <w:b/>
          <w:bCs/>
          <w:u w:val="single"/>
        </w:rPr>
      </w:pPr>
    </w:p>
    <w:p w14:paraId="2748E687" w14:textId="32C0A129" w:rsidR="00A82BAF" w:rsidRDefault="00A82BAF" w:rsidP="00E1022E">
      <w:pPr>
        <w:tabs>
          <w:tab w:val="left" w:pos="3705"/>
        </w:tabs>
        <w:rPr>
          <w:rFonts w:ascii="Arial" w:hAnsi="Arial" w:cs="Arial"/>
          <w:b/>
          <w:bCs/>
          <w:u w:val="single"/>
        </w:rPr>
      </w:pPr>
    </w:p>
    <w:p w14:paraId="22F36CC0" w14:textId="6F9FC6D5" w:rsidR="00A82BAF" w:rsidRDefault="00A82BAF" w:rsidP="00E1022E">
      <w:pPr>
        <w:tabs>
          <w:tab w:val="left" w:pos="3705"/>
        </w:tabs>
        <w:rPr>
          <w:rFonts w:ascii="Arial" w:hAnsi="Arial" w:cs="Arial"/>
          <w:b/>
          <w:bCs/>
          <w:u w:val="single"/>
        </w:rPr>
      </w:pPr>
    </w:p>
    <w:p w14:paraId="5F9BC559" w14:textId="75EEDDCA" w:rsidR="00A82BAF" w:rsidRDefault="00A82BAF" w:rsidP="00E1022E">
      <w:pPr>
        <w:tabs>
          <w:tab w:val="left" w:pos="3705"/>
        </w:tabs>
        <w:rPr>
          <w:rFonts w:ascii="Arial" w:hAnsi="Arial" w:cs="Arial"/>
          <w:b/>
          <w:bCs/>
          <w:u w:val="single"/>
        </w:rPr>
      </w:pPr>
    </w:p>
    <w:p w14:paraId="67BF9540" w14:textId="3BCDB6A8" w:rsidR="00A82BAF" w:rsidRDefault="00A82BAF" w:rsidP="00E1022E">
      <w:pPr>
        <w:tabs>
          <w:tab w:val="left" w:pos="3705"/>
        </w:tabs>
        <w:rPr>
          <w:rFonts w:ascii="Arial" w:hAnsi="Arial" w:cs="Arial"/>
          <w:b/>
          <w:bCs/>
          <w:u w:val="single"/>
        </w:rPr>
      </w:pPr>
    </w:p>
    <w:p w14:paraId="5DE50EEA" w14:textId="377A1694" w:rsidR="00A82BAF" w:rsidRDefault="00A82BAF" w:rsidP="00E1022E">
      <w:pPr>
        <w:tabs>
          <w:tab w:val="left" w:pos="3705"/>
        </w:tabs>
        <w:rPr>
          <w:rFonts w:ascii="Arial" w:hAnsi="Arial" w:cs="Arial"/>
          <w:b/>
          <w:bCs/>
          <w:u w:val="single"/>
        </w:rPr>
      </w:pPr>
    </w:p>
    <w:p w14:paraId="61C0F0FF" w14:textId="41EA608C" w:rsidR="00A82BAF" w:rsidRDefault="00A82BAF" w:rsidP="00E1022E">
      <w:pPr>
        <w:tabs>
          <w:tab w:val="left" w:pos="3705"/>
        </w:tabs>
        <w:rPr>
          <w:rFonts w:ascii="Arial" w:hAnsi="Arial" w:cs="Arial"/>
          <w:b/>
          <w:bCs/>
          <w:u w:val="single"/>
        </w:rPr>
      </w:pPr>
    </w:p>
    <w:p w14:paraId="5786A2A4" w14:textId="631A47DD" w:rsidR="00A82BAF" w:rsidRDefault="00A82BAF" w:rsidP="00E1022E">
      <w:pPr>
        <w:tabs>
          <w:tab w:val="left" w:pos="3705"/>
        </w:tabs>
        <w:rPr>
          <w:rFonts w:ascii="Arial" w:hAnsi="Arial" w:cs="Arial"/>
          <w:b/>
          <w:bCs/>
          <w:u w:val="single"/>
        </w:rPr>
      </w:pPr>
    </w:p>
    <w:p w14:paraId="0243E4C5" w14:textId="01AC1A3C" w:rsidR="00A82BAF" w:rsidRDefault="00A82BAF" w:rsidP="00E1022E">
      <w:pPr>
        <w:tabs>
          <w:tab w:val="left" w:pos="3705"/>
        </w:tabs>
        <w:rPr>
          <w:rFonts w:ascii="Arial" w:hAnsi="Arial" w:cs="Arial"/>
          <w:b/>
          <w:bCs/>
          <w:u w:val="single"/>
        </w:rPr>
      </w:pPr>
    </w:p>
    <w:p w14:paraId="427719E9" w14:textId="6E29CD43" w:rsidR="00A82BAF" w:rsidRDefault="00A82BAF" w:rsidP="00E1022E">
      <w:pPr>
        <w:tabs>
          <w:tab w:val="left" w:pos="3705"/>
        </w:tabs>
        <w:rPr>
          <w:rFonts w:ascii="Arial" w:hAnsi="Arial" w:cs="Arial"/>
          <w:b/>
          <w:bCs/>
          <w:u w:val="single"/>
        </w:rPr>
      </w:pPr>
    </w:p>
    <w:p w14:paraId="54B482CB" w14:textId="2C0A7E8A" w:rsidR="00A82BAF" w:rsidRDefault="00A82BAF" w:rsidP="00E1022E">
      <w:pPr>
        <w:tabs>
          <w:tab w:val="left" w:pos="3705"/>
        </w:tabs>
        <w:rPr>
          <w:rFonts w:ascii="Arial" w:hAnsi="Arial" w:cs="Arial"/>
          <w:b/>
          <w:bCs/>
          <w:u w:val="single"/>
        </w:rPr>
      </w:pPr>
    </w:p>
    <w:p w14:paraId="29A530FA" w14:textId="4154AD2E" w:rsidR="00A82BAF" w:rsidRDefault="00A82BAF" w:rsidP="00E1022E">
      <w:pPr>
        <w:tabs>
          <w:tab w:val="left" w:pos="3705"/>
        </w:tabs>
        <w:rPr>
          <w:rFonts w:ascii="Arial" w:hAnsi="Arial" w:cs="Arial"/>
          <w:b/>
          <w:bCs/>
          <w:u w:val="single"/>
        </w:rPr>
      </w:pPr>
    </w:p>
    <w:p w14:paraId="688486B0" w14:textId="3F300AFE" w:rsidR="00A82BAF" w:rsidRDefault="00A82BAF" w:rsidP="00E1022E">
      <w:pPr>
        <w:tabs>
          <w:tab w:val="left" w:pos="3705"/>
        </w:tabs>
        <w:rPr>
          <w:rFonts w:ascii="Arial" w:hAnsi="Arial" w:cs="Arial"/>
          <w:b/>
          <w:bCs/>
          <w:u w:val="single"/>
        </w:rPr>
      </w:pPr>
    </w:p>
    <w:p w14:paraId="3122922F" w14:textId="164EDBBC" w:rsidR="00A82BAF" w:rsidRDefault="00A82BAF" w:rsidP="00E1022E">
      <w:pPr>
        <w:tabs>
          <w:tab w:val="left" w:pos="3705"/>
        </w:tabs>
        <w:rPr>
          <w:rFonts w:ascii="Arial" w:hAnsi="Arial" w:cs="Arial"/>
          <w:b/>
          <w:bCs/>
          <w:u w:val="single"/>
        </w:rPr>
      </w:pPr>
    </w:p>
    <w:p w14:paraId="6A5079C9" w14:textId="2C5D0098" w:rsidR="00A82BAF" w:rsidRDefault="00A82BAF" w:rsidP="00E1022E">
      <w:pPr>
        <w:tabs>
          <w:tab w:val="left" w:pos="3705"/>
        </w:tabs>
        <w:rPr>
          <w:rFonts w:ascii="Arial" w:hAnsi="Arial" w:cs="Arial"/>
          <w:b/>
          <w:bCs/>
          <w:u w:val="single"/>
        </w:rPr>
      </w:pPr>
    </w:p>
    <w:p w14:paraId="06EC8244" w14:textId="3A4E2346" w:rsidR="00A82BAF" w:rsidRDefault="00A82BAF" w:rsidP="00E1022E">
      <w:pPr>
        <w:tabs>
          <w:tab w:val="left" w:pos="3705"/>
        </w:tabs>
        <w:rPr>
          <w:rFonts w:ascii="Arial" w:hAnsi="Arial" w:cs="Arial"/>
          <w:b/>
          <w:bCs/>
          <w:u w:val="single"/>
        </w:rPr>
      </w:pPr>
    </w:p>
    <w:p w14:paraId="62AC1396" w14:textId="7E78558D" w:rsidR="00A82BAF" w:rsidRDefault="00A82BAF" w:rsidP="00E1022E">
      <w:pPr>
        <w:tabs>
          <w:tab w:val="left" w:pos="3705"/>
        </w:tabs>
        <w:rPr>
          <w:rFonts w:ascii="Arial" w:hAnsi="Arial" w:cs="Arial"/>
          <w:b/>
          <w:bCs/>
          <w:u w:val="single"/>
        </w:rPr>
      </w:pPr>
    </w:p>
    <w:p w14:paraId="22D2C7F4" w14:textId="77777777" w:rsidR="00A82BAF" w:rsidRDefault="00A82BAF" w:rsidP="00E1022E">
      <w:pPr>
        <w:tabs>
          <w:tab w:val="left" w:pos="3705"/>
        </w:tabs>
        <w:rPr>
          <w:rFonts w:ascii="Arial" w:hAnsi="Arial" w:cs="Arial"/>
          <w:b/>
          <w:bCs/>
          <w:u w:val="single"/>
        </w:rPr>
      </w:pPr>
    </w:p>
    <w:p w14:paraId="00A8FC1E" w14:textId="4FC25372" w:rsidR="00E1022E" w:rsidRPr="00613BA5" w:rsidRDefault="00E1022E" w:rsidP="00E1022E">
      <w:pPr>
        <w:tabs>
          <w:tab w:val="left" w:pos="3705"/>
        </w:tabs>
        <w:rPr>
          <w:rFonts w:ascii="Arial" w:hAnsi="Arial" w:cs="Arial"/>
          <w:b/>
          <w:bCs/>
          <w:sz w:val="24"/>
          <w:szCs w:val="24"/>
        </w:rPr>
      </w:pPr>
      <w:r w:rsidRPr="00613BA5">
        <w:rPr>
          <w:rFonts w:ascii="Arial" w:hAnsi="Arial" w:cs="Arial"/>
          <w:b/>
          <w:bCs/>
          <w:sz w:val="24"/>
          <w:szCs w:val="24"/>
        </w:rPr>
        <w:t>3.</w:t>
      </w:r>
      <w:r w:rsidR="00D16404">
        <w:rPr>
          <w:rFonts w:ascii="Arial" w:hAnsi="Arial" w:cs="Arial"/>
          <w:b/>
          <w:bCs/>
          <w:sz w:val="24"/>
          <w:szCs w:val="24"/>
        </w:rPr>
        <w:t>12.</w:t>
      </w:r>
      <w:r w:rsidRPr="00613BA5">
        <w:rPr>
          <w:rFonts w:ascii="Arial" w:hAnsi="Arial" w:cs="Arial"/>
          <w:b/>
          <w:bCs/>
          <w:sz w:val="24"/>
          <w:szCs w:val="24"/>
        </w:rPr>
        <w:t xml:space="preserve"> Value Chain Analysis for Captive Vinyl Ester Resin Manufacturer </w:t>
      </w:r>
    </w:p>
    <w:bookmarkStart w:id="182" w:name="_Hlk81219624"/>
    <w:p w14:paraId="60815712" w14:textId="082188A1"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1280" behindDoc="0" locked="0" layoutInCell="1" allowOverlap="1" wp14:anchorId="0216EF3E" wp14:editId="3AFF82B2">
                <wp:simplePos x="0" y="0"/>
                <wp:positionH relativeFrom="column">
                  <wp:posOffset>-233695</wp:posOffset>
                </wp:positionH>
                <wp:positionV relativeFrom="paragraph">
                  <wp:posOffset>278293</wp:posOffset>
                </wp:positionV>
                <wp:extent cx="2047875" cy="428625"/>
                <wp:effectExtent l="0" t="0" r="28575" b="28575"/>
                <wp:wrapNone/>
                <wp:docPr id="56" name="Text Box 56"/>
                <wp:cNvGraphicFramePr/>
                <a:graphic xmlns:a="http://schemas.openxmlformats.org/drawingml/2006/main">
                  <a:graphicData uri="http://schemas.microsoft.com/office/word/2010/wordprocessingShape">
                    <wps:wsp>
                      <wps:cNvSpPr txBox="1"/>
                      <wps:spPr>
                        <a:xfrm>
                          <a:off x="0" y="0"/>
                          <a:ext cx="2047875" cy="428625"/>
                        </a:xfrm>
                        <a:prstGeom prst="rect">
                          <a:avLst/>
                        </a:prstGeom>
                        <a:solidFill>
                          <a:schemeClr val="lt1"/>
                        </a:solidFill>
                        <a:ln w="6350">
                          <a:solidFill>
                            <a:prstClr val="black"/>
                          </a:solidFill>
                        </a:ln>
                      </wps:spPr>
                      <wps:txbx>
                        <w:txbxContent>
                          <w:p w14:paraId="1211186B" w14:textId="22B57D0E" w:rsidR="004D08D3" w:rsidRPr="00E1022E" w:rsidRDefault="004D08D3" w:rsidP="00E1022E">
                            <w:pPr>
                              <w:rPr>
                                <w:rFonts w:ascii="Arial" w:hAnsi="Arial" w:cs="Arial"/>
                                <w:sz w:val="20"/>
                                <w:szCs w:val="20"/>
                              </w:rPr>
                            </w:pPr>
                            <w:r w:rsidRPr="00E1022E">
                              <w:rPr>
                                <w:rFonts w:ascii="Arial" w:hAnsi="Arial" w:cs="Arial"/>
                                <w:sz w:val="20"/>
                                <w:szCs w:val="20"/>
                              </w:rPr>
                              <w:t xml:space="preserve">Epoxy Resin (Inhouse production) (USD </w:t>
                            </w:r>
                            <w:r>
                              <w:rPr>
                                <w:rFonts w:ascii="Arial" w:hAnsi="Arial" w:cs="Arial"/>
                                <w:sz w:val="20"/>
                                <w:szCs w:val="20"/>
                              </w:rPr>
                              <w:t>3.28</w:t>
                            </w:r>
                            <w:r w:rsidRPr="00E1022E">
                              <w:rPr>
                                <w:rFonts w:ascii="Arial" w:hAnsi="Arial" w:cs="Arial"/>
                                <w:sz w:val="20"/>
                                <w:szCs w:val="20"/>
                              </w:rPr>
                              <w:t xml:space="preserve"> /Kg</w:t>
                            </w:r>
                            <w:r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6EF3E" id="Text Box 56" o:spid="_x0000_s1172" type="#_x0000_t202" style="position:absolute;left:0;text-align:left;margin-left:-18.4pt;margin-top:21.9pt;width:161.25pt;height:33.7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" fillcolor="white [3201]" strokeweight=".5pt">
                <v:textbox>
                  <w:txbxContent>
                    <w:p w14:paraId="1211186B" w14:textId="22B57D0E" w:rsidR="004D08D3" w:rsidRPr="00E1022E" w:rsidRDefault="004D08D3" w:rsidP="00E1022E">
                      <w:pPr>
                        <w:rPr>
                          <w:rFonts w:ascii="Arial" w:hAnsi="Arial" w:cs="Arial"/>
                          <w:sz w:val="20"/>
                          <w:szCs w:val="20"/>
                        </w:rPr>
                      </w:pPr>
                      <w:r w:rsidRPr="00E1022E">
                        <w:rPr>
                          <w:rFonts w:ascii="Arial" w:hAnsi="Arial" w:cs="Arial"/>
                          <w:sz w:val="20"/>
                          <w:szCs w:val="20"/>
                        </w:rPr>
                        <w:t xml:space="preserve">Epoxy Resin (Inhouse production) (USD </w:t>
                      </w:r>
                      <w:r>
                        <w:rPr>
                          <w:rFonts w:ascii="Arial" w:hAnsi="Arial" w:cs="Arial"/>
                          <w:sz w:val="20"/>
                          <w:szCs w:val="20"/>
                        </w:rPr>
                        <w:t>3.28</w:t>
                      </w:r>
                      <w:r w:rsidRPr="00E1022E">
                        <w:rPr>
                          <w:rFonts w:ascii="Arial" w:hAnsi="Arial" w:cs="Arial"/>
                          <w:sz w:val="20"/>
                          <w:szCs w:val="20"/>
                        </w:rPr>
                        <w:t xml:space="preserve"> /Kg</w:t>
                      </w:r>
                      <w:r w:rsidRPr="00E1022E">
                        <w:rPr>
                          <w:rFonts w:ascii="Arial" w:hAnsi="Arial" w:cs="Arial"/>
                          <w:b/>
                          <w:bCs/>
                          <w:sz w:val="20"/>
                          <w:szCs w:val="20"/>
                        </w:rPr>
                        <w:t>)</w:t>
                      </w:r>
                    </w:p>
                  </w:txbxContent>
                </v:textbox>
              </v:shape>
            </w:pict>
          </mc:Fallback>
        </mc:AlternateContent>
      </w:r>
      <w:r w:rsidRPr="00E1022E">
        <w:rPr>
          <w:rFonts w:ascii="Arial" w:hAnsi="Arial" w:cs="Arial"/>
          <w:b/>
          <w:bCs/>
          <w:sz w:val="24"/>
          <w:szCs w:val="24"/>
        </w:rPr>
        <w:t>Value Flow</w:t>
      </w:r>
      <w:r w:rsidR="00D50BB5">
        <w:rPr>
          <w:rFonts w:ascii="Arial" w:hAnsi="Arial" w:cs="Arial"/>
          <w:b/>
          <w:bCs/>
          <w:sz w:val="24"/>
          <w:szCs w:val="24"/>
        </w:rPr>
        <w:t xml:space="preserve"> Analysis</w:t>
      </w:r>
      <w:r w:rsidRPr="00E1022E">
        <w:rPr>
          <w:rFonts w:ascii="Arial" w:hAnsi="Arial" w:cs="Arial"/>
          <w:b/>
          <w:bCs/>
          <w:sz w:val="24"/>
          <w:szCs w:val="24"/>
        </w:rPr>
        <w:t xml:space="preserve"> for Captive Vinyl Ester Resin </w:t>
      </w:r>
      <w:commentRangeStart w:id="183"/>
      <w:r w:rsidRPr="00E1022E">
        <w:rPr>
          <w:rFonts w:ascii="Arial" w:hAnsi="Arial" w:cs="Arial"/>
          <w:b/>
          <w:bCs/>
          <w:sz w:val="24"/>
          <w:szCs w:val="24"/>
        </w:rPr>
        <w:t>Manufacturer</w:t>
      </w:r>
      <w:commentRangeEnd w:id="183"/>
      <w:r w:rsidR="00F96281">
        <w:rPr>
          <w:rStyle w:val="CommentReference"/>
        </w:rPr>
        <w:commentReference w:id="183"/>
      </w:r>
    </w:p>
    <w:p w14:paraId="5CF62727" w14:textId="074CA26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4896" behindDoc="0" locked="0" layoutInCell="1" allowOverlap="1" wp14:anchorId="1B12C914" wp14:editId="3AB8D09E">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34E26BBB" w14:textId="77777777" w:rsidR="004D08D3" w:rsidRPr="00494982" w:rsidRDefault="004D08D3"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1B12C914" id="TextBox 38" o:spid="_x0000_s1173" type="#_x0000_t202" style="position:absolute;left:0;text-align:left;margin-left:213pt;margin-top:366.65pt;width:128.25pt;height:55.7pt;z-index:25262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" filled="f" stroked="f">
                <v:textbox style="mso-fit-shape-to-text:t">
                  <w:txbxContent>
                    <w:p w14:paraId="34E26BBB" w14:textId="77777777" w:rsidR="004D08D3" w:rsidRPr="00494982" w:rsidRDefault="004D08D3"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15680" behindDoc="0" locked="0" layoutInCell="1" allowOverlap="1" wp14:anchorId="5F281AC2" wp14:editId="4FAC263A">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D4BBAE0" w14:textId="77777777" w:rsidR="004D08D3" w:rsidRPr="00494982" w:rsidRDefault="004D08D3"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5F281AC2" id="_x0000_s1174" style="position:absolute;left:0;text-align:left;margin-left:218pt;margin-top:341.8pt;width:90.65pt;height:19.35pt;z-index:25261568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" filled="f" stroked="f">
                <v:textbox style="mso-fit-shape-to-text:t">
                  <w:txbxContent>
                    <w:p w14:paraId="6D4BBAE0" w14:textId="77777777" w:rsidR="004D08D3" w:rsidRPr="00494982" w:rsidRDefault="004D08D3"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40256" behindDoc="0" locked="0" layoutInCell="1" allowOverlap="1" wp14:anchorId="6BE745A1" wp14:editId="21A753F6">
                <wp:simplePos x="0" y="0"/>
                <wp:positionH relativeFrom="column">
                  <wp:posOffset>4533900</wp:posOffset>
                </wp:positionH>
                <wp:positionV relativeFrom="paragraph">
                  <wp:posOffset>4437380</wp:posOffset>
                </wp:positionV>
                <wp:extent cx="1295400" cy="1081405"/>
                <wp:effectExtent l="0" t="0" r="0" b="0"/>
                <wp:wrapNone/>
                <wp:docPr id="62"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D4D0A54" w14:textId="027FB1AA"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w:t>
                            </w:r>
                            <w:r>
                              <w:rPr>
                                <w:rFonts w:ascii="Arial" w:eastAsia="Verdana" w:hAnsi="Arial" w:cs="Arial"/>
                                <w:b/>
                                <w:bCs/>
                                <w:color w:val="538135" w:themeColor="accent6" w:themeShade="BF"/>
                                <w:kern w:val="24"/>
                                <w:sz w:val="20"/>
                                <w:szCs w:val="20"/>
                                <w:lang w:val="en-US"/>
                              </w:rPr>
                              <w:t>7</w:t>
                            </w:r>
                            <w:r w:rsidRPr="00494982">
                              <w:rPr>
                                <w:rFonts w:ascii="Arial" w:eastAsia="Verdana" w:hAnsi="Arial" w:cs="Arial"/>
                                <w:b/>
                                <w:bCs/>
                                <w:color w:val="538135" w:themeColor="accent6" w:themeShade="BF"/>
                                <w:kern w:val="24"/>
                                <w:sz w:val="20"/>
                                <w:szCs w:val="20"/>
                                <w:lang w:val="en-US"/>
                              </w:rPr>
                              <w:t>.7%</w:t>
                            </w:r>
                          </w:p>
                          <w:p w14:paraId="5F92022B" w14:textId="77777777"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E745A1" id="TextBox 20" o:spid="_x0000_s1175" type="#_x0000_t202" style="position:absolute;left:0;text-align:left;margin-left:357pt;margin-top:349.4pt;width:102pt;height:85.1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" filled="f" stroked="f">
                <v:textbox>
                  <w:txbxContent>
                    <w:p w14:paraId="0D4D0A54" w14:textId="027FB1AA"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w:t>
                      </w:r>
                      <w:r>
                        <w:rPr>
                          <w:rFonts w:ascii="Arial" w:eastAsia="Verdana" w:hAnsi="Arial" w:cs="Arial"/>
                          <w:b/>
                          <w:bCs/>
                          <w:color w:val="538135" w:themeColor="accent6" w:themeShade="BF"/>
                          <w:kern w:val="24"/>
                          <w:sz w:val="20"/>
                          <w:szCs w:val="20"/>
                          <w:lang w:val="en-US"/>
                        </w:rPr>
                        <w:t>7</w:t>
                      </w:r>
                      <w:r w:rsidRPr="00494982">
                        <w:rPr>
                          <w:rFonts w:ascii="Arial" w:eastAsia="Verdana" w:hAnsi="Arial" w:cs="Arial"/>
                          <w:b/>
                          <w:bCs/>
                          <w:color w:val="538135" w:themeColor="accent6" w:themeShade="BF"/>
                          <w:kern w:val="24"/>
                          <w:sz w:val="20"/>
                          <w:szCs w:val="20"/>
                          <w:lang w:val="en-US"/>
                        </w:rPr>
                        <w:t>.7%</w:t>
                      </w:r>
                    </w:p>
                    <w:p w14:paraId="5F92022B" w14:textId="77777777"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7184" behindDoc="0" locked="0" layoutInCell="1" allowOverlap="1" wp14:anchorId="67105CEA" wp14:editId="79C96CF3">
                <wp:simplePos x="0" y="0"/>
                <wp:positionH relativeFrom="column">
                  <wp:posOffset>2056765</wp:posOffset>
                </wp:positionH>
                <wp:positionV relativeFrom="paragraph">
                  <wp:posOffset>2303780</wp:posOffset>
                </wp:positionV>
                <wp:extent cx="1038225" cy="533400"/>
                <wp:effectExtent l="38100" t="0" r="9525" b="95250"/>
                <wp:wrapTopAndBottom/>
                <wp:docPr id="2230" name="Connector: Elbow 2230"/>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A4A36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30" o:spid="_x0000_s1026" type="#_x0000_t34" style="position:absolute;margin-left:161.95pt;margin-top:181.4pt;width:81.75pt;height:42pt;flip:x;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C8rTa7dAQAACQ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617728" behindDoc="0" locked="0" layoutInCell="1" allowOverlap="1" wp14:anchorId="10C3C187" wp14:editId="6EF4446F">
                <wp:simplePos x="0" y="0"/>
                <wp:positionH relativeFrom="column">
                  <wp:posOffset>4676774</wp:posOffset>
                </wp:positionH>
                <wp:positionV relativeFrom="paragraph">
                  <wp:posOffset>3627755</wp:posOffset>
                </wp:positionV>
                <wp:extent cx="1278255" cy="2276475"/>
                <wp:effectExtent l="0" t="19050" r="112395" b="47625"/>
                <wp:wrapNone/>
                <wp:docPr id="109"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37CC3D"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M2aBEsYAgAAlg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34112" behindDoc="0" locked="0" layoutInCell="1" allowOverlap="1" wp14:anchorId="0A2A2181" wp14:editId="0D541860">
                <wp:simplePos x="0" y="0"/>
                <wp:positionH relativeFrom="column">
                  <wp:posOffset>4000500</wp:posOffset>
                </wp:positionH>
                <wp:positionV relativeFrom="paragraph">
                  <wp:posOffset>2008505</wp:posOffset>
                </wp:positionV>
                <wp:extent cx="1296000" cy="0"/>
                <wp:effectExtent l="38100" t="76200" r="0" b="95250"/>
                <wp:wrapNone/>
                <wp:docPr id="110" name="Straight Arrow Connector 110"/>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67D2C" id="Straight Arrow Connector 110" o:spid="_x0000_s1026" type="#_x0000_t32" style="position:absolute;margin-left:315pt;margin-top:158.15pt;width:102.05pt;height:0;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35136" behindDoc="0" locked="0" layoutInCell="1" allowOverlap="1" wp14:anchorId="6E37CB6D" wp14:editId="6D840969">
                <wp:simplePos x="0" y="0"/>
                <wp:positionH relativeFrom="column">
                  <wp:posOffset>2733675</wp:posOffset>
                </wp:positionH>
                <wp:positionV relativeFrom="paragraph">
                  <wp:posOffset>1665605</wp:posOffset>
                </wp:positionV>
                <wp:extent cx="1247775" cy="63817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6EFC03A7" w14:textId="3083C30E" w:rsidR="004D08D3" w:rsidRPr="00E1022E" w:rsidRDefault="004D08D3" w:rsidP="00E1022E">
                            <w:pPr>
                              <w:rPr>
                                <w:rFonts w:ascii="Arial" w:hAnsi="Arial" w:cs="Arial"/>
                                <w:sz w:val="20"/>
                                <w:szCs w:val="20"/>
                              </w:rPr>
                            </w:pPr>
                            <w:r w:rsidRPr="00E1022E">
                              <w:rPr>
                                <w:rFonts w:ascii="Arial" w:hAnsi="Arial" w:cs="Arial"/>
                                <w:sz w:val="20"/>
                                <w:szCs w:val="20"/>
                              </w:rPr>
                              <w:t xml:space="preserve">Current Selling Price (USD </w:t>
                            </w:r>
                            <w:r>
                              <w:rPr>
                                <w:rFonts w:ascii="Arial" w:hAnsi="Arial" w:cs="Arial"/>
                                <w:sz w:val="20"/>
                                <w:szCs w:val="20"/>
                              </w:rPr>
                              <w:t>3.37</w:t>
                            </w:r>
                            <w:r w:rsidRPr="00E1022E">
                              <w:rPr>
                                <w:rFonts w:ascii="Arial" w:hAnsi="Arial" w:cs="Arial"/>
                                <w:sz w:val="20"/>
                                <w:szCs w:val="20"/>
                              </w:rPr>
                              <w:t xml:space="preserve"> / Kg) Direct Sales</w:t>
                            </w:r>
                          </w:p>
                          <w:p w14:paraId="55251028" w14:textId="77777777" w:rsidR="004D08D3" w:rsidRPr="00E1022E" w:rsidRDefault="004D08D3"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7CB6D" id="Text Box 111" o:spid="_x0000_s1176" type="#_x0000_t202" style="position:absolute;left:0;text-align:left;margin-left:215.25pt;margin-top:131.15pt;width:98.25pt;height:50.2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" fillcolor="white [3201]" strokeweight=".5pt">
                <v:textbox>
                  <w:txbxContent>
                    <w:p w14:paraId="6EFC03A7" w14:textId="3083C30E" w:rsidR="004D08D3" w:rsidRPr="00E1022E" w:rsidRDefault="004D08D3" w:rsidP="00E1022E">
                      <w:pPr>
                        <w:rPr>
                          <w:rFonts w:ascii="Arial" w:hAnsi="Arial" w:cs="Arial"/>
                          <w:sz w:val="20"/>
                          <w:szCs w:val="20"/>
                        </w:rPr>
                      </w:pPr>
                      <w:r w:rsidRPr="00E1022E">
                        <w:rPr>
                          <w:rFonts w:ascii="Arial" w:hAnsi="Arial" w:cs="Arial"/>
                          <w:sz w:val="20"/>
                          <w:szCs w:val="20"/>
                        </w:rPr>
                        <w:t xml:space="preserve">Current Selling Price (USD </w:t>
                      </w:r>
                      <w:r>
                        <w:rPr>
                          <w:rFonts w:ascii="Arial" w:hAnsi="Arial" w:cs="Arial"/>
                          <w:sz w:val="20"/>
                          <w:szCs w:val="20"/>
                        </w:rPr>
                        <w:t>3.37</w:t>
                      </w:r>
                      <w:r w:rsidRPr="00E1022E">
                        <w:rPr>
                          <w:rFonts w:ascii="Arial" w:hAnsi="Arial" w:cs="Arial"/>
                          <w:sz w:val="20"/>
                          <w:szCs w:val="20"/>
                        </w:rPr>
                        <w:t xml:space="preserve"> / Kg) Direct Sales</w:t>
                      </w:r>
                    </w:p>
                    <w:p w14:paraId="55251028" w14:textId="77777777" w:rsidR="004D08D3" w:rsidRPr="00E1022E" w:rsidRDefault="004D08D3" w:rsidP="00E1022E">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0016" behindDoc="0" locked="0" layoutInCell="1" allowOverlap="1" wp14:anchorId="7D69E1E0" wp14:editId="620B3B65">
                <wp:simplePos x="0" y="0"/>
                <wp:positionH relativeFrom="column">
                  <wp:posOffset>2085975</wp:posOffset>
                </wp:positionH>
                <wp:positionV relativeFrom="paragraph">
                  <wp:posOffset>455930</wp:posOffset>
                </wp:positionV>
                <wp:extent cx="1261110" cy="485775"/>
                <wp:effectExtent l="0" t="0" r="15240" b="28575"/>
                <wp:wrapNone/>
                <wp:docPr id="116" name="Text Box 116"/>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9E9BD5B" w14:textId="45E4012F" w:rsidR="004D08D3" w:rsidRPr="00E1022E" w:rsidRDefault="004D08D3" w:rsidP="00E1022E">
                            <w:pPr>
                              <w:jc w:val="center"/>
                              <w:rPr>
                                <w:rFonts w:ascii="Arial" w:hAnsi="Arial" w:cs="Arial"/>
                                <w:sz w:val="20"/>
                                <w:szCs w:val="20"/>
                              </w:rPr>
                            </w:pPr>
                            <w:r w:rsidRPr="00E1022E">
                              <w:rPr>
                                <w:rFonts w:ascii="Arial" w:hAnsi="Arial" w:cs="Arial"/>
                                <w:sz w:val="20"/>
                                <w:szCs w:val="20"/>
                              </w:rPr>
                              <w:t xml:space="preserve">Raw Material Cost (USD </w:t>
                            </w:r>
                            <w:r>
                              <w:rPr>
                                <w:rFonts w:ascii="Arial" w:hAnsi="Arial" w:cs="Arial"/>
                                <w:sz w:val="20"/>
                                <w:szCs w:val="20"/>
                              </w:rPr>
                              <w:t>1.86</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9E1E0" id="Text Box 116" o:spid="_x0000_s1177" type="#_x0000_t202" style="position:absolute;left:0;text-align:left;margin-left:164.25pt;margin-top:35.9pt;width:99.3pt;height:38.25pt;z-index:25263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" fillcolor="white [3201]" strokeweight=".5pt">
                <v:textbox>
                  <w:txbxContent>
                    <w:p w14:paraId="09E9BD5B" w14:textId="45E4012F" w:rsidR="004D08D3" w:rsidRPr="00E1022E" w:rsidRDefault="004D08D3" w:rsidP="00E1022E">
                      <w:pPr>
                        <w:jc w:val="center"/>
                        <w:rPr>
                          <w:rFonts w:ascii="Arial" w:hAnsi="Arial" w:cs="Arial"/>
                          <w:sz w:val="20"/>
                          <w:szCs w:val="20"/>
                        </w:rPr>
                      </w:pPr>
                      <w:r w:rsidRPr="00E1022E">
                        <w:rPr>
                          <w:rFonts w:ascii="Arial" w:hAnsi="Arial" w:cs="Arial"/>
                          <w:sz w:val="20"/>
                          <w:szCs w:val="20"/>
                        </w:rPr>
                        <w:t xml:space="preserve">Raw Material Cost (USD </w:t>
                      </w:r>
                      <w:r>
                        <w:rPr>
                          <w:rFonts w:ascii="Arial" w:hAnsi="Arial" w:cs="Arial"/>
                          <w:sz w:val="20"/>
                          <w:szCs w:val="20"/>
                        </w:rPr>
                        <w:t>1.86</w:t>
                      </w:r>
                      <w:r w:rsidRPr="00E1022E">
                        <w:rPr>
                          <w:rFonts w:ascii="Arial" w:hAnsi="Arial" w:cs="Arial"/>
                          <w:sz w:val="20"/>
                          <w:szCs w:val="20"/>
                        </w:rPr>
                        <w:t>/Kg)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20800" behindDoc="0" locked="0" layoutInCell="1" allowOverlap="1" wp14:anchorId="63F2769E" wp14:editId="67BD7EF0">
                <wp:simplePos x="0" y="0"/>
                <wp:positionH relativeFrom="column">
                  <wp:posOffset>4678045</wp:posOffset>
                </wp:positionH>
                <wp:positionV relativeFrom="paragraph">
                  <wp:posOffset>3876040</wp:posOffset>
                </wp:positionV>
                <wp:extent cx="1431925" cy="245745"/>
                <wp:effectExtent l="0" t="0" r="0" b="0"/>
                <wp:wrapNone/>
                <wp:docPr id="12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711F1F8" w14:textId="77777777" w:rsidR="004D08D3" w:rsidRPr="00494982" w:rsidRDefault="004D08D3"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3F2769E" id="TextBox 18" o:spid="_x0000_s1178" type="#_x0000_t202" style="position:absolute;left:0;text-align:left;margin-left:368.35pt;margin-top:305.2pt;width:112.75pt;height:19.3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" filled="f" stroked="f">
                <v:textbox style="mso-fit-shape-to-text:t">
                  <w:txbxContent>
                    <w:p w14:paraId="6711F1F8" w14:textId="77777777" w:rsidR="004D08D3" w:rsidRPr="00494982" w:rsidRDefault="004D08D3"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1040" behindDoc="0" locked="0" layoutInCell="1" allowOverlap="1" wp14:anchorId="6BBB9A79" wp14:editId="1721F345">
                <wp:simplePos x="0" y="0"/>
                <wp:positionH relativeFrom="column">
                  <wp:posOffset>3347085</wp:posOffset>
                </wp:positionH>
                <wp:positionV relativeFrom="paragraph">
                  <wp:posOffset>694055</wp:posOffset>
                </wp:positionV>
                <wp:extent cx="648000" cy="0"/>
                <wp:effectExtent l="0" t="76200" r="19050" b="95250"/>
                <wp:wrapNone/>
                <wp:docPr id="123" name="Straight Arrow Connector 123"/>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7D337A6" id="Straight Arrow Connector 123" o:spid="_x0000_s1026" type="#_x0000_t32" style="position:absolute;margin-left:263.55pt;margin-top:54.65pt;width:51pt;height:0;z-index:25263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SE1QEAAAMEAAAOAAAAZHJzL2Uyb0RvYy54bWysU9uO0zAQfUfiHyy/06QFrV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VrKYLyfEkP&#10;hMoeBhJvEeModjEENjKiKDns2JjymoG7sMfLKqc9Fvkng758WZg4VZfPs8twIqF58+bNbdvyXejr&#10;UfOMS5jpA0Qvyk8n84XIzGBZTVbHj5m4MwOvgNLUhRJJWfcu9ILOiaUQWhUODgptTi8pTaE/Ea5/&#10;dHYwwb+AYSuY4tSmDiHsHIqj4vFRWkOg5VyJswvMWOdmYFv5/RF4yS9QqAP6N+AZUTvHQDPY2xDx&#10;d93pdKVspvyrA5PuYsFT7M/1Kqs1PGnVq8urKKP847rCn9/u9js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AYBrSE1QEA&#10;AAM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21824" behindDoc="0" locked="0" layoutInCell="1" allowOverlap="1" wp14:anchorId="0C7E5358" wp14:editId="65501010">
                <wp:simplePos x="0" y="0"/>
                <wp:positionH relativeFrom="column">
                  <wp:posOffset>952500</wp:posOffset>
                </wp:positionH>
                <wp:positionV relativeFrom="paragraph">
                  <wp:posOffset>2837180</wp:posOffset>
                </wp:positionV>
                <wp:extent cx="1104900" cy="612000"/>
                <wp:effectExtent l="95250" t="19050" r="0" b="55245"/>
                <wp:wrapNone/>
                <wp:docPr id="124"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3F4D0" id="Connector: Elbow 19" o:spid="_x0000_s1026" type="#_x0000_t33" style="position:absolute;margin-left:75pt;margin-top:223.4pt;width:87pt;height:48.2pt;rotation:180;flip: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" strokecolor="#525252 [1606]" strokeweight="3pt">
                <v:stroke endarrow="block"/>
                <o:lock v:ext="edit" shapetype="f"/>
              </v:shape>
            </w:pict>
          </mc:Fallback>
        </mc:AlternateContent>
      </w:r>
      <w:r w:rsidRPr="00E1022E">
        <w:rPr>
          <w:rFonts w:ascii="Arial" w:hAnsi="Arial" w:cs="Arial"/>
          <w:b/>
          <w:bCs/>
          <w:sz w:val="24"/>
          <w:szCs w:val="24"/>
        </w:rPr>
        <w:t xml:space="preserve">                                                                                              </w:t>
      </w:r>
    </w:p>
    <w:p w14:paraId="6A48E64C" w14:textId="6251F1DD"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5920" behindDoc="0" locked="0" layoutInCell="1" allowOverlap="1" wp14:anchorId="7BA58ED2" wp14:editId="35FD79DA">
                <wp:simplePos x="0" y="0"/>
                <wp:positionH relativeFrom="column">
                  <wp:posOffset>-238125</wp:posOffset>
                </wp:positionH>
                <wp:positionV relativeFrom="paragraph">
                  <wp:posOffset>114935</wp:posOffset>
                </wp:positionV>
                <wp:extent cx="2047875" cy="26670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047875" cy="266700"/>
                        </a:xfrm>
                        <a:prstGeom prst="rect">
                          <a:avLst/>
                        </a:prstGeom>
                        <a:solidFill>
                          <a:schemeClr val="lt1"/>
                        </a:solidFill>
                        <a:ln w="6350">
                          <a:solidFill>
                            <a:prstClr val="black"/>
                          </a:solidFill>
                        </a:ln>
                      </wps:spPr>
                      <wps:txbx>
                        <w:txbxContent>
                          <w:p w14:paraId="487ED4C5" w14:textId="77777777" w:rsidR="004D08D3" w:rsidRPr="00E1022E" w:rsidRDefault="004D08D3" w:rsidP="00E1022E">
                            <w:pPr>
                              <w:rPr>
                                <w:rFonts w:ascii="Arial" w:hAnsi="Arial" w:cs="Arial"/>
                                <w:sz w:val="20"/>
                                <w:szCs w:val="20"/>
                              </w:rPr>
                            </w:pPr>
                            <w:r w:rsidRPr="00E1022E">
                              <w:rPr>
                                <w:rFonts w:ascii="Arial" w:hAnsi="Arial" w:cs="Arial"/>
                                <w:sz w:val="20"/>
                                <w:szCs w:val="20"/>
                              </w:rPr>
                              <w:t>Bisphenol-</w:t>
                            </w:r>
                            <w:proofErr w:type="gramStart"/>
                            <w:r w:rsidRPr="00E1022E">
                              <w:rPr>
                                <w:rFonts w:ascii="Arial" w:hAnsi="Arial" w:cs="Arial"/>
                                <w:sz w:val="20"/>
                                <w:szCs w:val="20"/>
                              </w:rPr>
                              <w:t>A(</w:t>
                            </w:r>
                            <w:proofErr w:type="gramEnd"/>
                            <w:r w:rsidRPr="00E1022E">
                              <w:rPr>
                                <w:rFonts w:ascii="Arial" w:hAnsi="Arial" w:cs="Arial"/>
                                <w:sz w:val="20"/>
                                <w:szCs w:val="20"/>
                              </w:rPr>
                              <w:t>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8ED2" id="Text Box 117" o:spid="_x0000_s1179" type="#_x0000_t202" style="position:absolute;left:0;text-align:left;margin-left:-18.75pt;margin-top:9.05pt;width:161.25pt;height:21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" fillcolor="white [3201]" strokeweight=".5pt">
                <v:textbox>
                  <w:txbxContent>
                    <w:p w14:paraId="487ED4C5" w14:textId="77777777" w:rsidR="004D08D3" w:rsidRPr="00E1022E" w:rsidRDefault="004D08D3" w:rsidP="00E1022E">
                      <w:pPr>
                        <w:rPr>
                          <w:rFonts w:ascii="Arial" w:hAnsi="Arial" w:cs="Arial"/>
                          <w:sz w:val="20"/>
                          <w:szCs w:val="20"/>
                        </w:rPr>
                      </w:pPr>
                      <w:r w:rsidRPr="00E1022E">
                        <w:rPr>
                          <w:rFonts w:ascii="Arial" w:hAnsi="Arial" w:cs="Arial"/>
                          <w:sz w:val="20"/>
                          <w:szCs w:val="20"/>
                        </w:rPr>
                        <w:t>Bisphenol-A(USD 1.4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2064" behindDoc="0" locked="0" layoutInCell="1" allowOverlap="1" wp14:anchorId="5834E5DD" wp14:editId="5B739D43">
                <wp:simplePos x="0" y="0"/>
                <wp:positionH relativeFrom="column">
                  <wp:posOffset>4010025</wp:posOffset>
                </wp:positionH>
                <wp:positionV relativeFrom="paragraph">
                  <wp:posOffset>19685</wp:posOffset>
                </wp:positionV>
                <wp:extent cx="227647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61BDC6C1" w14:textId="52908B58" w:rsidR="004D08D3" w:rsidRPr="00E1022E" w:rsidRDefault="004D08D3" w:rsidP="00673CFE">
                            <w:pPr>
                              <w:jc w:val="center"/>
                              <w:rPr>
                                <w:rFonts w:ascii="Arial" w:hAnsi="Arial" w:cs="Arial"/>
                                <w:sz w:val="20"/>
                                <w:szCs w:val="20"/>
                              </w:rPr>
                            </w:pPr>
                            <w:r w:rsidRPr="00E1022E">
                              <w:rPr>
                                <w:rFonts w:ascii="Arial" w:hAnsi="Arial" w:cs="Arial"/>
                                <w:sz w:val="20"/>
                                <w:szCs w:val="20"/>
                              </w:rPr>
                              <w:t>Overhead &amp; Packaging cost (USD 0.</w:t>
                            </w:r>
                            <w:r>
                              <w:rPr>
                                <w:rFonts w:ascii="Arial" w:hAnsi="Arial" w:cs="Arial"/>
                                <w:sz w:val="20"/>
                                <w:szCs w:val="20"/>
                              </w:rPr>
                              <w:t>68</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4E5DD" id="Text Box 114" o:spid="_x0000_s1180" type="#_x0000_t202" style="position:absolute;left:0;text-align:left;margin-left:315.75pt;margin-top:1.55pt;width:179.25pt;height:51.7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" fillcolor="white [3201]" strokeweight=".5pt">
                <v:textbox>
                  <w:txbxContent>
                    <w:p w14:paraId="61BDC6C1" w14:textId="52908B58" w:rsidR="004D08D3" w:rsidRPr="00E1022E" w:rsidRDefault="004D08D3" w:rsidP="00673CFE">
                      <w:pPr>
                        <w:jc w:val="center"/>
                        <w:rPr>
                          <w:rFonts w:ascii="Arial" w:hAnsi="Arial" w:cs="Arial"/>
                          <w:sz w:val="20"/>
                          <w:szCs w:val="20"/>
                        </w:rPr>
                      </w:pPr>
                      <w:r w:rsidRPr="00E1022E">
                        <w:rPr>
                          <w:rFonts w:ascii="Arial" w:hAnsi="Arial" w:cs="Arial"/>
                          <w:sz w:val="20"/>
                          <w:szCs w:val="20"/>
                        </w:rPr>
                        <w:t>Overhead &amp; Packaging cost (USD 0.</w:t>
                      </w:r>
                      <w:r>
                        <w:rPr>
                          <w:rFonts w:ascii="Arial" w:hAnsi="Arial" w:cs="Arial"/>
                          <w:sz w:val="20"/>
                          <w:szCs w:val="20"/>
                        </w:rPr>
                        <w:t>68</w:t>
                      </w:r>
                      <w:r w:rsidRPr="00E1022E">
                        <w:rPr>
                          <w:rFonts w:ascii="Arial" w:hAnsi="Arial" w:cs="Arial"/>
                          <w:sz w:val="20"/>
                          <w:szCs w:val="20"/>
                        </w:rPr>
                        <w:t xml:space="preserve"> / Kg)</w:t>
                      </w:r>
                    </w:p>
                  </w:txbxContent>
                </v:textbox>
              </v:shape>
            </w:pict>
          </mc:Fallback>
        </mc:AlternateContent>
      </w:r>
      <w:r w:rsidR="00E1022E" w:rsidRPr="00E1022E">
        <w:rPr>
          <w:rFonts w:ascii="Arial" w:hAnsi="Arial" w:cs="Arial"/>
          <w:b/>
          <w:bCs/>
          <w:sz w:val="24"/>
          <w:szCs w:val="24"/>
        </w:rPr>
        <w:t xml:space="preserve">                                                                                           </w:t>
      </w:r>
    </w:p>
    <w:p w14:paraId="09B7D75E" w14:textId="09E67CC4"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6944" behindDoc="0" locked="0" layoutInCell="1" allowOverlap="1" wp14:anchorId="5551DFFD" wp14:editId="374F5066">
                <wp:simplePos x="0" y="0"/>
                <wp:positionH relativeFrom="column">
                  <wp:posOffset>-245272</wp:posOffset>
                </wp:positionH>
                <wp:positionV relativeFrom="paragraph">
                  <wp:posOffset>83820</wp:posOffset>
                </wp:positionV>
                <wp:extent cx="2047875" cy="3048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1E208C94" w14:textId="109E6CD1" w:rsidR="004D08D3" w:rsidRPr="00E1022E" w:rsidRDefault="004D08D3" w:rsidP="00E1022E">
                            <w:pPr>
                              <w:rPr>
                                <w:rFonts w:ascii="Arial" w:hAnsi="Arial" w:cs="Arial"/>
                                <w:sz w:val="20"/>
                                <w:szCs w:val="20"/>
                              </w:rPr>
                            </w:pPr>
                            <w:r w:rsidRPr="00E1022E">
                              <w:rPr>
                                <w:rFonts w:ascii="Arial" w:hAnsi="Arial" w:cs="Arial"/>
                                <w:sz w:val="20"/>
                                <w:szCs w:val="20"/>
                              </w:rPr>
                              <w:t>Methacrylic Acid (</w:t>
                            </w:r>
                            <w:r w:rsidRPr="00857223">
                              <w:rPr>
                                <w:rFonts w:ascii="Arial" w:hAnsi="Arial" w:cs="Arial"/>
                                <w:sz w:val="20"/>
                                <w:szCs w:val="20"/>
                              </w:rPr>
                              <w:t>USD 2.</w:t>
                            </w:r>
                            <w:r>
                              <w:rPr>
                                <w:rFonts w:ascii="Arial" w:hAnsi="Arial" w:cs="Arial"/>
                                <w:sz w:val="20"/>
                                <w:szCs w:val="20"/>
                              </w:rPr>
                              <w:t>68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1DFFD" id="Text Box 120" o:spid="_x0000_s1181" type="#_x0000_t202" style="position:absolute;left:0;text-align:left;margin-left:-19.3pt;margin-top:6.6pt;width:161.25pt;height:24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" fillcolor="white [3201]" strokeweight=".5pt">
                <v:textbox>
                  <w:txbxContent>
                    <w:p w14:paraId="1E208C94" w14:textId="109E6CD1" w:rsidR="004D08D3" w:rsidRPr="00E1022E" w:rsidRDefault="004D08D3" w:rsidP="00E1022E">
                      <w:pPr>
                        <w:rPr>
                          <w:rFonts w:ascii="Arial" w:hAnsi="Arial" w:cs="Arial"/>
                          <w:sz w:val="20"/>
                          <w:szCs w:val="20"/>
                        </w:rPr>
                      </w:pPr>
                      <w:r w:rsidRPr="00E1022E">
                        <w:rPr>
                          <w:rFonts w:ascii="Arial" w:hAnsi="Arial" w:cs="Arial"/>
                          <w:sz w:val="20"/>
                          <w:szCs w:val="20"/>
                        </w:rPr>
                        <w:t>Methacrylic Acid (</w:t>
                      </w:r>
                      <w:r w:rsidRPr="00857223">
                        <w:rPr>
                          <w:rFonts w:ascii="Arial" w:hAnsi="Arial" w:cs="Arial"/>
                          <w:sz w:val="20"/>
                          <w:szCs w:val="20"/>
                        </w:rPr>
                        <w:t>USD 2.</w:t>
                      </w:r>
                      <w:r>
                        <w:rPr>
                          <w:rFonts w:ascii="Arial" w:hAnsi="Arial" w:cs="Arial"/>
                          <w:sz w:val="20"/>
                          <w:szCs w:val="20"/>
                        </w:rPr>
                        <w:t>68</w:t>
                      </w:r>
                      <w:r w:rsidRPr="00E1022E">
                        <w:rPr>
                          <w:rFonts w:ascii="Arial" w:hAnsi="Arial" w:cs="Arial"/>
                          <w:sz w:val="20"/>
                          <w:szCs w:val="20"/>
                        </w:rPr>
                        <w:t xml:space="preserve">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6160" behindDoc="0" locked="0" layoutInCell="1" allowOverlap="1" wp14:anchorId="512E614A" wp14:editId="1C8A6BFD">
                <wp:simplePos x="0" y="0"/>
                <wp:positionH relativeFrom="column">
                  <wp:posOffset>5848350</wp:posOffset>
                </wp:positionH>
                <wp:positionV relativeFrom="paragraph">
                  <wp:posOffset>380365</wp:posOffset>
                </wp:positionV>
                <wp:extent cx="0" cy="548640"/>
                <wp:effectExtent l="76200" t="0" r="57150" b="60960"/>
                <wp:wrapNone/>
                <wp:docPr id="113" name="Straight Arrow Connector 113"/>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2A39FC1" id="Straight Arrow Connector 113" o:spid="_x0000_s1026" type="#_x0000_t32" style="position:absolute;margin-left:460.5pt;margin-top:29.95pt;width:0;height:43.2pt;z-index:25263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" strokecolor="#4472c4 [3204]" strokeweight=".5pt">
                <v:stroke endarrow="block" joinstyle="miter"/>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8992" behindDoc="0" locked="0" layoutInCell="1" allowOverlap="1" wp14:anchorId="5D64A2A4" wp14:editId="78C0561A">
                <wp:simplePos x="0" y="0"/>
                <wp:positionH relativeFrom="column">
                  <wp:posOffset>1590675</wp:posOffset>
                </wp:positionH>
                <wp:positionV relativeFrom="paragraph">
                  <wp:posOffset>37465</wp:posOffset>
                </wp:positionV>
                <wp:extent cx="503555" cy="0"/>
                <wp:effectExtent l="0" t="76200" r="10795" b="95250"/>
                <wp:wrapNone/>
                <wp:docPr id="118" name="Straight Arrow Connector 118"/>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549A4" id="Straight Arrow Connector 118" o:spid="_x0000_s1026" type="#_x0000_t32" style="position:absolute;margin-left:125.25pt;margin-top:2.95pt;width:39.65pt;height:0;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9nxzW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6CCDD7E2" w14:textId="6A4D2FFC"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7968" behindDoc="0" locked="0" layoutInCell="1" allowOverlap="1" wp14:anchorId="5642C863" wp14:editId="5A5B9A92">
                <wp:simplePos x="0" y="0"/>
                <wp:positionH relativeFrom="column">
                  <wp:posOffset>-245272</wp:posOffset>
                </wp:positionH>
                <wp:positionV relativeFrom="paragraph">
                  <wp:posOffset>78740</wp:posOffset>
                </wp:positionV>
                <wp:extent cx="2047875" cy="436880"/>
                <wp:effectExtent l="0" t="0" r="28575" b="20320"/>
                <wp:wrapNone/>
                <wp:docPr id="119" name="Text Box 119"/>
                <wp:cNvGraphicFramePr/>
                <a:graphic xmlns:a="http://schemas.openxmlformats.org/drawingml/2006/main">
                  <a:graphicData uri="http://schemas.microsoft.com/office/word/2010/wordprocessingShape">
                    <wps:wsp>
                      <wps:cNvSpPr txBox="1"/>
                      <wps:spPr>
                        <a:xfrm>
                          <a:off x="0" y="0"/>
                          <a:ext cx="2047875" cy="436880"/>
                        </a:xfrm>
                        <a:prstGeom prst="rect">
                          <a:avLst/>
                        </a:prstGeom>
                        <a:solidFill>
                          <a:schemeClr val="lt1"/>
                        </a:solidFill>
                        <a:ln w="6350">
                          <a:solidFill>
                            <a:prstClr val="black"/>
                          </a:solidFill>
                        </a:ln>
                      </wps:spPr>
                      <wps:txbx>
                        <w:txbxContent>
                          <w:p w14:paraId="44B570AB" w14:textId="36C310D8" w:rsidR="004D08D3" w:rsidRPr="00E1022E" w:rsidRDefault="004D08D3" w:rsidP="00E1022E">
                            <w:pPr>
                              <w:rPr>
                                <w:rFonts w:ascii="Arial" w:hAnsi="Arial" w:cs="Arial"/>
                                <w:sz w:val="20"/>
                                <w:szCs w:val="20"/>
                              </w:rPr>
                            </w:pPr>
                            <w:r w:rsidRPr="00E1022E">
                              <w:rPr>
                                <w:rFonts w:ascii="Arial" w:hAnsi="Arial" w:cs="Arial"/>
                                <w:sz w:val="20"/>
                                <w:szCs w:val="20"/>
                              </w:rPr>
                              <w:t xml:space="preserve">Styrene Monomer (USD </w:t>
                            </w:r>
                            <w:r>
                              <w:rPr>
                                <w:rFonts w:ascii="Arial" w:hAnsi="Arial" w:cs="Arial"/>
                                <w:sz w:val="20"/>
                                <w:szCs w:val="20"/>
                              </w:rPr>
                              <w:t>0.88</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2C863" id="Text Box 119" o:spid="_x0000_s1182" type="#_x0000_t202" style="position:absolute;left:0;text-align:left;margin-left:-19.3pt;margin-top:6.2pt;width:161.25pt;height:34.4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RxpPQIAAIUEAAAOAAAAZHJzL2Uyb0RvYy54bWysVEuP2jAQvlfqf7B8LwkssBQ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" fillcolor="white [3201]" strokeweight=".5pt">
                <v:textbox>
                  <w:txbxContent>
                    <w:p w14:paraId="44B570AB" w14:textId="36C310D8" w:rsidR="004D08D3" w:rsidRPr="00E1022E" w:rsidRDefault="004D08D3" w:rsidP="00E1022E">
                      <w:pPr>
                        <w:rPr>
                          <w:rFonts w:ascii="Arial" w:hAnsi="Arial" w:cs="Arial"/>
                          <w:sz w:val="20"/>
                          <w:szCs w:val="20"/>
                        </w:rPr>
                      </w:pPr>
                      <w:r w:rsidRPr="00E1022E">
                        <w:rPr>
                          <w:rFonts w:ascii="Arial" w:hAnsi="Arial" w:cs="Arial"/>
                          <w:sz w:val="20"/>
                          <w:szCs w:val="20"/>
                        </w:rPr>
                        <w:t xml:space="preserve">Styrene Monomer (USD </w:t>
                      </w:r>
                      <w:r>
                        <w:rPr>
                          <w:rFonts w:ascii="Arial" w:hAnsi="Arial" w:cs="Arial"/>
                          <w:sz w:val="20"/>
                          <w:szCs w:val="20"/>
                        </w:rPr>
                        <w:t>0.88</w:t>
                      </w:r>
                      <w:r w:rsidRPr="00E1022E">
                        <w:rPr>
                          <w:rFonts w:ascii="Arial" w:hAnsi="Arial" w:cs="Arial"/>
                          <w:sz w:val="20"/>
                          <w:szCs w:val="20"/>
                        </w:rPr>
                        <w:t>/Kg)</w:t>
                      </w:r>
                    </w:p>
                  </w:txbxContent>
                </v:textbox>
              </v:shape>
            </w:pict>
          </mc:Fallback>
        </mc:AlternateContent>
      </w:r>
    </w:p>
    <w:p w14:paraId="2FDFF5C9"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3088" behindDoc="0" locked="0" layoutInCell="1" allowOverlap="1" wp14:anchorId="05B40C33" wp14:editId="6744B19A">
                <wp:simplePos x="0" y="0"/>
                <wp:positionH relativeFrom="column">
                  <wp:posOffset>5314950</wp:posOffset>
                </wp:positionH>
                <wp:positionV relativeFrom="paragraph">
                  <wp:posOffset>207010</wp:posOffset>
                </wp:positionV>
                <wp:extent cx="876300" cy="819150"/>
                <wp:effectExtent l="0" t="0" r="19050" b="19050"/>
                <wp:wrapNone/>
                <wp:docPr id="112" name="Text Box 112"/>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7FB0278F" w14:textId="11047024" w:rsidR="004D08D3" w:rsidRPr="00E1022E" w:rsidRDefault="004D08D3" w:rsidP="00E1022E">
                            <w:pPr>
                              <w:rPr>
                                <w:rFonts w:ascii="Arial" w:hAnsi="Arial" w:cs="Arial"/>
                                <w:sz w:val="20"/>
                                <w:szCs w:val="20"/>
                              </w:rPr>
                            </w:pPr>
                            <w:r w:rsidRPr="00E1022E">
                              <w:rPr>
                                <w:rFonts w:ascii="Arial" w:hAnsi="Arial" w:cs="Arial"/>
                                <w:sz w:val="20"/>
                                <w:szCs w:val="20"/>
                              </w:rPr>
                              <w:t>Total Cost Incurred (USD 2</w:t>
                            </w:r>
                            <w:r>
                              <w:rPr>
                                <w:rFonts w:ascii="Arial" w:hAnsi="Arial" w:cs="Arial"/>
                                <w:sz w:val="20"/>
                                <w:szCs w:val="20"/>
                              </w:rPr>
                              <w:t>.54</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40C33" id="Text Box 112" o:spid="_x0000_s1183" type="#_x0000_t202" style="position:absolute;left:0;text-align:left;margin-left:418.5pt;margin-top:16.3pt;width:69pt;height:64.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" fillcolor="white [3201]" strokeweight=".5pt">
                <v:textbox>
                  <w:txbxContent>
                    <w:p w14:paraId="7FB0278F" w14:textId="11047024" w:rsidR="004D08D3" w:rsidRPr="00E1022E" w:rsidRDefault="004D08D3" w:rsidP="00E1022E">
                      <w:pPr>
                        <w:rPr>
                          <w:rFonts w:ascii="Arial" w:hAnsi="Arial" w:cs="Arial"/>
                          <w:sz w:val="20"/>
                          <w:szCs w:val="20"/>
                        </w:rPr>
                      </w:pPr>
                      <w:r w:rsidRPr="00E1022E">
                        <w:rPr>
                          <w:rFonts w:ascii="Arial" w:hAnsi="Arial" w:cs="Arial"/>
                          <w:sz w:val="20"/>
                          <w:szCs w:val="20"/>
                        </w:rPr>
                        <w:t>Total Cost Incurred (USD 2</w:t>
                      </w:r>
                      <w:r>
                        <w:rPr>
                          <w:rFonts w:ascii="Arial" w:hAnsi="Arial" w:cs="Arial"/>
                          <w:sz w:val="20"/>
                          <w:szCs w:val="20"/>
                        </w:rPr>
                        <w:t>.54</w:t>
                      </w:r>
                      <w:r w:rsidRPr="00E1022E">
                        <w:rPr>
                          <w:rFonts w:ascii="Arial" w:hAnsi="Arial" w:cs="Arial"/>
                          <w:sz w:val="20"/>
                          <w:szCs w:val="20"/>
                        </w:rPr>
                        <w:t xml:space="preserve"> / Kg)</w:t>
                      </w:r>
                    </w:p>
                  </w:txbxContent>
                </v:textbox>
              </v:shape>
            </w:pict>
          </mc:Fallback>
        </mc:AlternateContent>
      </w:r>
    </w:p>
    <w:p w14:paraId="3DE4DD16" w14:textId="5BE87D73"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9232" behindDoc="0" locked="0" layoutInCell="1" allowOverlap="1" wp14:anchorId="515E602C" wp14:editId="761D3F64">
                <wp:simplePos x="0" y="0"/>
                <wp:positionH relativeFrom="column">
                  <wp:posOffset>5829300</wp:posOffset>
                </wp:positionH>
                <wp:positionV relativeFrom="paragraph">
                  <wp:posOffset>658384</wp:posOffset>
                </wp:positionV>
                <wp:extent cx="0" cy="704088"/>
                <wp:effectExtent l="76200" t="0" r="57150" b="58420"/>
                <wp:wrapNone/>
                <wp:docPr id="128" name="Straight Arrow Connector 128"/>
                <wp:cNvGraphicFramePr/>
                <a:graphic xmlns:a="http://schemas.openxmlformats.org/drawingml/2006/main">
                  <a:graphicData uri="http://schemas.microsoft.com/office/word/2010/wordprocessingShape">
                    <wps:wsp>
                      <wps:cNvCnPr/>
                      <wps:spPr>
                        <a:xfrm>
                          <a:off x="0" y="0"/>
                          <a:ext cx="0" cy="704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4B49B71" id="Straight Arrow Connector 128" o:spid="_x0000_s1026" type="#_x0000_t32" style="position:absolute;margin-left:459pt;margin-top:51.85pt;width:0;height:55.45pt;z-index:25263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" strokecolor="#4472c4 [3204]" strokeweight=".5pt">
                <v:stroke endarrow="block" joinstyle="miter"/>
              </v:shape>
            </w:pict>
          </mc:Fallback>
        </mc:AlternateContent>
      </w:r>
      <w:r w:rsidR="0084129E">
        <w:rPr>
          <w:rFonts w:ascii="Arial" w:hAnsi="Arial" w:cs="Arial"/>
          <w:b/>
          <w:bCs/>
          <w:sz w:val="24"/>
          <w:szCs w:val="24"/>
        </w:rPr>
        <w:tab/>
      </w:r>
    </w:p>
    <w:p w14:paraId="10027042" w14:textId="6F9AB275" w:rsidR="00E1022E" w:rsidRPr="00E1022E" w:rsidRDefault="006D4425"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8208" behindDoc="0" locked="0" layoutInCell="1" allowOverlap="1" wp14:anchorId="3F658E5A" wp14:editId="2417D674">
                <wp:simplePos x="0" y="0"/>
                <wp:positionH relativeFrom="column">
                  <wp:posOffset>4627821</wp:posOffset>
                </wp:positionH>
                <wp:positionV relativeFrom="paragraph">
                  <wp:posOffset>997039</wp:posOffset>
                </wp:positionV>
                <wp:extent cx="1647825" cy="542260"/>
                <wp:effectExtent l="0" t="0" r="28575" b="10795"/>
                <wp:wrapNone/>
                <wp:docPr id="93" name="Text Box 93"/>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7F6A1AA9" w14:textId="7F4C44ED" w:rsidR="004D08D3" w:rsidRPr="00E1022E" w:rsidRDefault="004D08D3" w:rsidP="00E1022E">
                            <w:pPr>
                              <w:rPr>
                                <w:rFonts w:ascii="Arial" w:hAnsi="Arial" w:cs="Arial"/>
                                <w:sz w:val="20"/>
                                <w:szCs w:val="20"/>
                              </w:rPr>
                            </w:pPr>
                            <w:r w:rsidRPr="00E1022E">
                              <w:rPr>
                                <w:rFonts w:ascii="Arial" w:hAnsi="Arial" w:cs="Arial"/>
                                <w:sz w:val="20"/>
                                <w:szCs w:val="20"/>
                              </w:rPr>
                              <w:t>Current Selling Price (USD 3.</w:t>
                            </w:r>
                            <w:r>
                              <w:rPr>
                                <w:rFonts w:ascii="Arial" w:hAnsi="Arial" w:cs="Arial"/>
                                <w:sz w:val="20"/>
                                <w:szCs w:val="20"/>
                              </w:rPr>
                              <w:t>49</w:t>
                            </w:r>
                            <w:r w:rsidRPr="00E1022E">
                              <w:rPr>
                                <w:rFonts w:ascii="Arial" w:hAnsi="Arial" w:cs="Arial"/>
                                <w:sz w:val="20"/>
                                <w:szCs w:val="20"/>
                              </w:rPr>
                              <w:t>/ Kg) In-Direct Sales</w:t>
                            </w:r>
                          </w:p>
                          <w:p w14:paraId="248DCCF1" w14:textId="77777777" w:rsidR="004D08D3" w:rsidRPr="00E1022E" w:rsidRDefault="004D08D3"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58E5A" id="Text Box 93" o:spid="_x0000_s1184" type="#_x0000_t202" style="position:absolute;left:0;text-align:left;margin-left:364.4pt;margin-top:78.5pt;width:129.75pt;height:42.7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" fillcolor="white [3201]" strokeweight=".5pt">
                <v:textbox>
                  <w:txbxContent>
                    <w:p w14:paraId="7F6A1AA9" w14:textId="7F4C44ED" w:rsidR="004D08D3" w:rsidRPr="00E1022E" w:rsidRDefault="004D08D3" w:rsidP="00E1022E">
                      <w:pPr>
                        <w:rPr>
                          <w:rFonts w:ascii="Arial" w:hAnsi="Arial" w:cs="Arial"/>
                          <w:sz w:val="20"/>
                          <w:szCs w:val="20"/>
                        </w:rPr>
                      </w:pPr>
                      <w:r w:rsidRPr="00E1022E">
                        <w:rPr>
                          <w:rFonts w:ascii="Arial" w:hAnsi="Arial" w:cs="Arial"/>
                          <w:sz w:val="20"/>
                          <w:szCs w:val="20"/>
                        </w:rPr>
                        <w:t>Current Selling Price (USD 3.</w:t>
                      </w:r>
                      <w:r>
                        <w:rPr>
                          <w:rFonts w:ascii="Arial" w:hAnsi="Arial" w:cs="Arial"/>
                          <w:sz w:val="20"/>
                          <w:szCs w:val="20"/>
                        </w:rPr>
                        <w:t>49</w:t>
                      </w:r>
                      <w:r w:rsidRPr="00E1022E">
                        <w:rPr>
                          <w:rFonts w:ascii="Arial" w:hAnsi="Arial" w:cs="Arial"/>
                          <w:sz w:val="20"/>
                          <w:szCs w:val="20"/>
                        </w:rPr>
                        <w:t>/ Kg) In-Direct Sales</w:t>
                      </w:r>
                    </w:p>
                    <w:p w14:paraId="248DCCF1" w14:textId="77777777" w:rsidR="004D08D3" w:rsidRPr="00E1022E" w:rsidRDefault="004D08D3" w:rsidP="00E1022E">
                      <w:pPr>
                        <w:rPr>
                          <w:rFonts w:ascii="Arial" w:hAnsi="Arial" w:cs="Arial"/>
                          <w:sz w:val="20"/>
                          <w:szCs w:val="20"/>
                        </w:rPr>
                      </w:pP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19776" behindDoc="0" locked="0" layoutInCell="1" allowOverlap="1" wp14:anchorId="4B851F63" wp14:editId="053D67B8">
                <wp:simplePos x="0" y="0"/>
                <wp:positionH relativeFrom="column">
                  <wp:posOffset>1134470</wp:posOffset>
                </wp:positionH>
                <wp:positionV relativeFrom="paragraph">
                  <wp:posOffset>979265</wp:posOffset>
                </wp:positionV>
                <wp:extent cx="955343" cy="245745"/>
                <wp:effectExtent l="0" t="0" r="0" b="0"/>
                <wp:wrapNone/>
                <wp:docPr id="125"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367CB3DA" w14:textId="77777777" w:rsidR="004D08D3" w:rsidRPr="00E1022E" w:rsidRDefault="004D08D3" w:rsidP="00E1022E">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4B851F63" id="TextBox 17" o:spid="_x0000_s1185" type="#_x0000_t202" style="position:absolute;left:0;text-align:left;margin-left:89.35pt;margin-top:77.1pt;width:75.2pt;height:19.35pt;z-index:25261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" filled="f" stroked="f">
                <v:textbox style="mso-fit-shape-to-text:t">
                  <w:txbxContent>
                    <w:p w14:paraId="367CB3DA" w14:textId="77777777" w:rsidR="004D08D3" w:rsidRPr="00E1022E" w:rsidRDefault="004D08D3" w:rsidP="00E1022E">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3872" behindDoc="0" locked="0" layoutInCell="1" allowOverlap="1" wp14:anchorId="3192F287" wp14:editId="222C7178">
                <wp:simplePos x="0" y="0"/>
                <wp:positionH relativeFrom="column">
                  <wp:posOffset>6494244</wp:posOffset>
                </wp:positionH>
                <wp:positionV relativeFrom="paragraph">
                  <wp:posOffset>772160</wp:posOffset>
                </wp:positionV>
                <wp:extent cx="0" cy="1457685"/>
                <wp:effectExtent l="57150" t="0" r="57150" b="47625"/>
                <wp:wrapNone/>
                <wp:docPr id="127"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2162B" id="Straight Arrow Connector 30" o:spid="_x0000_s1026" type="#_x0000_t32" style="position:absolute;margin-left:511.35pt;margin-top:60.8pt;width:0;height:114.8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" strokecolor="#525252 [1606]" strokeweight="3pt">
                <v:stroke dashstyle="longDash" endarrow="block" joinstyle="miter"/>
                <o:lock v:ext="edit" shapetype="f"/>
              </v:shape>
            </w:pict>
          </mc:Fallback>
        </mc:AlternateContent>
      </w:r>
    </w:p>
    <w:p w14:paraId="48995098" w14:textId="649B6F28"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2848" behindDoc="0" locked="0" layoutInCell="1" allowOverlap="1" wp14:anchorId="066E8123" wp14:editId="68B219E1">
                <wp:simplePos x="0" y="0"/>
                <wp:positionH relativeFrom="column">
                  <wp:posOffset>545993</wp:posOffset>
                </wp:positionH>
                <wp:positionV relativeFrom="paragraph">
                  <wp:posOffset>318119</wp:posOffset>
                </wp:positionV>
                <wp:extent cx="1510665" cy="583565"/>
                <wp:effectExtent l="0" t="0" r="0" b="0"/>
                <wp:wrapNone/>
                <wp:docPr id="2231"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23EA982E" w14:textId="687539E9" w:rsidR="004D08D3" w:rsidRPr="00E1022E" w:rsidRDefault="004D08D3"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w:t>
                            </w:r>
                            <w:r>
                              <w:rPr>
                                <w:rFonts w:ascii="Arial" w:eastAsia="Verdana" w:hAnsi="Arial" w:cs="Arial"/>
                                <w:b/>
                                <w:bCs/>
                                <w:color w:val="538135" w:themeColor="accent6" w:themeShade="BF"/>
                                <w:kern w:val="24"/>
                                <w:sz w:val="24"/>
                                <w:szCs w:val="24"/>
                                <w:lang w:val="en-US"/>
                              </w:rPr>
                              <w:t>2</w:t>
                            </w:r>
                            <w:r w:rsidRPr="00E1022E">
                              <w:rPr>
                                <w:rFonts w:ascii="Arial" w:eastAsia="Verdana" w:hAnsi="Arial" w:cs="Arial"/>
                                <w:b/>
                                <w:bCs/>
                                <w:color w:val="538135" w:themeColor="accent6" w:themeShade="BF"/>
                                <w:kern w:val="24"/>
                                <w:sz w:val="24"/>
                                <w:szCs w:val="24"/>
                                <w:lang w:val="en-US"/>
                              </w:rPr>
                              <w:t>.7%</w:t>
                            </w:r>
                          </w:p>
                        </w:txbxContent>
                      </wps:txbx>
                      <wps:bodyPr wrap="square" rtlCol="0">
                        <a:noAutofit/>
                      </wps:bodyPr>
                    </wps:wsp>
                  </a:graphicData>
                </a:graphic>
                <wp14:sizeRelV relativeFrom="margin">
                  <wp14:pctHeight>0</wp14:pctHeight>
                </wp14:sizeRelV>
              </wp:anchor>
            </w:drawing>
          </mc:Choice>
          <mc:Fallback>
            <w:pict>
              <v:shape w14:anchorId="066E8123" id="_x0000_s1186" type="#_x0000_t202" style="position:absolute;left:0;text-align:left;margin-left:43pt;margin-top:25.05pt;width:118.95pt;height:45.95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" filled="f" stroked="f">
                <v:textbox>
                  <w:txbxContent>
                    <w:p w14:paraId="23EA982E" w14:textId="687539E9" w:rsidR="004D08D3" w:rsidRPr="00E1022E" w:rsidRDefault="004D08D3"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w:t>
                      </w:r>
                      <w:r>
                        <w:rPr>
                          <w:rFonts w:ascii="Arial" w:eastAsia="Verdana" w:hAnsi="Arial" w:cs="Arial"/>
                          <w:b/>
                          <w:bCs/>
                          <w:color w:val="538135" w:themeColor="accent6" w:themeShade="BF"/>
                          <w:kern w:val="24"/>
                          <w:sz w:val="24"/>
                          <w:szCs w:val="24"/>
                          <w:lang w:val="en-US"/>
                        </w:rPr>
                        <w:t>2</w:t>
                      </w:r>
                      <w:r w:rsidRPr="00E1022E">
                        <w:rPr>
                          <w:rFonts w:ascii="Arial" w:eastAsia="Verdana" w:hAnsi="Arial" w:cs="Arial"/>
                          <w:b/>
                          <w:bCs/>
                          <w:color w:val="538135" w:themeColor="accent6" w:themeShade="BF"/>
                          <w:kern w:val="24"/>
                          <w:sz w:val="24"/>
                          <w:szCs w:val="24"/>
                          <w:lang w:val="en-US"/>
                        </w:rPr>
                        <w:t>.7%</w:t>
                      </w:r>
                    </w:p>
                  </w:txbxContent>
                </v:textbox>
              </v:shape>
            </w:pict>
          </mc:Fallback>
        </mc:AlternateContent>
      </w:r>
    </w:p>
    <w:p w14:paraId="3CB5AF09" w14:textId="5B77402E" w:rsidR="00E1022E" w:rsidRPr="00E1022E" w:rsidRDefault="00E1022E" w:rsidP="00E1022E">
      <w:pPr>
        <w:spacing w:line="360" w:lineRule="auto"/>
        <w:jc w:val="both"/>
        <w:rPr>
          <w:rFonts w:ascii="Arial" w:hAnsi="Arial" w:cs="Arial"/>
          <w:b/>
          <w:bCs/>
          <w:sz w:val="24"/>
          <w:szCs w:val="24"/>
        </w:rPr>
      </w:pPr>
    </w:p>
    <w:p w14:paraId="2108C19D" w14:textId="1CEC0E7B"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3328" behindDoc="0" locked="0" layoutInCell="1" allowOverlap="1" wp14:anchorId="790CF8EC" wp14:editId="7A916E5E">
                <wp:simplePos x="0" y="0"/>
                <wp:positionH relativeFrom="column">
                  <wp:posOffset>1134110</wp:posOffset>
                </wp:positionH>
                <wp:positionV relativeFrom="paragraph">
                  <wp:posOffset>81915</wp:posOffset>
                </wp:positionV>
                <wp:extent cx="0" cy="1311550"/>
                <wp:effectExtent l="95250" t="0" r="95250" b="41275"/>
                <wp:wrapNone/>
                <wp:docPr id="13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50122" id="Straight Arrow Connector 21" o:spid="_x0000_s1026" type="#_x0000_t32" style="position:absolute;margin-left:89.3pt;margin-top:6.45pt;width:0;height:103.25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" strokecolor="#525252 [1606]" strokeweight="3pt">
                <v:stroke endarrow="block" joinstyle="miter"/>
                <o:lock v:ext="edit" shapetype="f"/>
              </v:shape>
            </w:pict>
          </mc:Fallback>
        </mc:AlternateContent>
      </w:r>
    </w:p>
    <w:p w14:paraId="67F8799A" w14:textId="77777777" w:rsidR="00E1022E" w:rsidRPr="00E1022E" w:rsidRDefault="00E1022E" w:rsidP="00E1022E">
      <w:pPr>
        <w:spacing w:line="360" w:lineRule="auto"/>
        <w:jc w:val="both"/>
        <w:rPr>
          <w:rFonts w:ascii="Arial" w:hAnsi="Arial" w:cs="Arial"/>
          <w:b/>
          <w:bCs/>
          <w:sz w:val="24"/>
          <w:szCs w:val="24"/>
        </w:rPr>
      </w:pPr>
    </w:p>
    <w:p w14:paraId="425DF36B" w14:textId="0C0E809D" w:rsidR="00E1022E" w:rsidRPr="00E1022E" w:rsidRDefault="00E1022E" w:rsidP="00E1022E">
      <w:pPr>
        <w:spacing w:line="360" w:lineRule="auto"/>
        <w:jc w:val="both"/>
        <w:rPr>
          <w:rFonts w:ascii="Arial" w:hAnsi="Arial" w:cs="Arial"/>
          <w:b/>
          <w:bCs/>
          <w:sz w:val="24"/>
          <w:szCs w:val="24"/>
        </w:rPr>
      </w:pPr>
    </w:p>
    <w:p w14:paraId="29502DFC" w14:textId="15848B7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8752" behindDoc="0" locked="0" layoutInCell="1" allowOverlap="1" wp14:anchorId="4437FF09" wp14:editId="03FBBAAE">
                <wp:simplePos x="0" y="0"/>
                <wp:positionH relativeFrom="column">
                  <wp:posOffset>30100</wp:posOffset>
                </wp:positionH>
                <wp:positionV relativeFrom="paragraph">
                  <wp:posOffset>227685</wp:posOffset>
                </wp:positionV>
                <wp:extent cx="2736850" cy="400050"/>
                <wp:effectExtent l="0" t="0" r="0" b="0"/>
                <wp:wrapNone/>
                <wp:docPr id="126"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690C763A" w14:textId="77777777" w:rsidR="004D08D3" w:rsidRPr="00494982" w:rsidRDefault="004D08D3"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4437FF09" id="Rectangle 15" o:spid="_x0000_s1187" style="position:absolute;left:0;text-align:left;margin-left:2.35pt;margin-top:17.95pt;width:215.5pt;height:31.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" filled="f" stroked="f">
                <v:textbox style="mso-fit-shape-to-text:t">
                  <w:txbxContent>
                    <w:p w14:paraId="690C763A" w14:textId="77777777" w:rsidR="004D08D3" w:rsidRPr="00494982" w:rsidRDefault="004D08D3"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0400D56C"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4352" behindDoc="0" locked="0" layoutInCell="1" allowOverlap="1" wp14:anchorId="4DA9A306" wp14:editId="7FDFF764">
                <wp:simplePos x="0" y="0"/>
                <wp:positionH relativeFrom="column">
                  <wp:posOffset>1590675</wp:posOffset>
                </wp:positionH>
                <wp:positionV relativeFrom="paragraph">
                  <wp:posOffset>268605</wp:posOffset>
                </wp:positionV>
                <wp:extent cx="0" cy="1260000"/>
                <wp:effectExtent l="95250" t="0" r="76200" b="54610"/>
                <wp:wrapNone/>
                <wp:docPr id="1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20083" id="Straight Arrow Connector 21" o:spid="_x0000_s1026" type="#_x0000_t32" style="position:absolute;margin-left:125.25pt;margin-top:21.15pt;width:0;height:99.2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" strokecolor="#525252 [1606]" strokeweight="3pt">
                <v:stroke endarrow="block" joinstyle="miter"/>
                <o:lock v:ext="edit" shapetype="f"/>
              </v:shape>
            </w:pict>
          </mc:Fallback>
        </mc:AlternateContent>
      </w:r>
    </w:p>
    <w:p w14:paraId="2F083E8B" w14:textId="6658FD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6704" behindDoc="0" locked="0" layoutInCell="1" allowOverlap="1" wp14:anchorId="729C43E2" wp14:editId="5C9F6130">
                <wp:simplePos x="0" y="0"/>
                <wp:positionH relativeFrom="column">
                  <wp:posOffset>4831459</wp:posOffset>
                </wp:positionH>
                <wp:positionV relativeFrom="paragraph">
                  <wp:posOffset>310077</wp:posOffset>
                </wp:positionV>
                <wp:extent cx="1826895" cy="245745"/>
                <wp:effectExtent l="0" t="0" r="0" b="0"/>
                <wp:wrapNone/>
                <wp:docPr id="223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79DCE0AB" w14:textId="77777777" w:rsidR="004D08D3" w:rsidRPr="00494982" w:rsidRDefault="004D08D3"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29C43E2" id="Rectangle 12" o:spid="_x0000_s1188" style="position:absolute;left:0;text-align:left;margin-left:380.45pt;margin-top:24.4pt;width:143.85pt;height:19.35pt;z-index:25261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" filled="f" stroked="f">
                <v:textbox style="mso-fit-shape-to-text:t">
                  <w:txbxContent>
                    <w:p w14:paraId="79DCE0AB" w14:textId="77777777" w:rsidR="004D08D3" w:rsidRPr="00494982" w:rsidRDefault="004D08D3"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6A5417B6" w14:textId="471406E3"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2304" behindDoc="0" locked="0" layoutInCell="1" allowOverlap="1" wp14:anchorId="4E22C2D8" wp14:editId="4DA8C401">
                <wp:simplePos x="0" y="0"/>
                <wp:positionH relativeFrom="column">
                  <wp:posOffset>3026970</wp:posOffset>
                </wp:positionH>
                <wp:positionV relativeFrom="paragraph">
                  <wp:posOffset>107323</wp:posOffset>
                </wp:positionV>
                <wp:extent cx="1895475" cy="694525"/>
                <wp:effectExtent l="95250" t="19050" r="9525" b="48895"/>
                <wp:wrapNone/>
                <wp:docPr id="13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6BE6C" id="Connector: Elbow 14" o:spid="_x0000_s1026" type="#_x0000_t33" style="position:absolute;margin-left:238.35pt;margin-top:8.45pt;width:149.25pt;height:54.7pt;flip:x;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" strokecolor="#525252 [1606]" strokeweight="3pt">
                <v:stroke dashstyle="dash" endarrow="block"/>
                <o:lock v:ext="edit" shapetype="f"/>
              </v:shape>
            </w:pict>
          </mc:Fallback>
        </mc:AlternateContent>
      </w:r>
    </w:p>
    <w:p w14:paraId="371E8A51" w14:textId="77777777" w:rsidR="00E1022E" w:rsidRPr="00E1022E" w:rsidRDefault="00E1022E" w:rsidP="00E1022E">
      <w:pPr>
        <w:spacing w:line="360" w:lineRule="auto"/>
        <w:jc w:val="both"/>
        <w:rPr>
          <w:rFonts w:ascii="Arial" w:hAnsi="Arial" w:cs="Arial"/>
          <w:b/>
          <w:bCs/>
          <w:sz w:val="24"/>
          <w:szCs w:val="24"/>
        </w:rPr>
      </w:pPr>
    </w:p>
    <w:p w14:paraId="29AD202A"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5376" behindDoc="0" locked="0" layoutInCell="1" allowOverlap="1" wp14:anchorId="46FB85EE" wp14:editId="3A4DC378">
                <wp:simplePos x="0" y="0"/>
                <wp:positionH relativeFrom="column">
                  <wp:posOffset>1129030</wp:posOffset>
                </wp:positionH>
                <wp:positionV relativeFrom="paragraph">
                  <wp:posOffset>221615</wp:posOffset>
                </wp:positionV>
                <wp:extent cx="2360930" cy="1404620"/>
                <wp:effectExtent l="0" t="0" r="22860" b="11430"/>
                <wp:wrapSquare wrapText="bothSides"/>
                <wp:docPr id="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A3F6A9" w14:textId="77777777" w:rsidR="004D08D3" w:rsidRPr="00613BA5" w:rsidRDefault="004D08D3"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FB85EE" id="_x0000_s1189" type="#_x0000_t202" style="position:absolute;left:0;text-align:left;margin-left:88.9pt;margin-top:17.45pt;width:185.9pt;height:110.6pt;z-index:25264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">
                <v:textbox style="mso-fit-shape-to-text:t">
                  <w:txbxContent>
                    <w:p w14:paraId="29A3F6A9" w14:textId="77777777" w:rsidR="004D08D3" w:rsidRPr="00613BA5" w:rsidRDefault="004D08D3"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71B7C3D2" w14:textId="77777777" w:rsidR="00E1022E" w:rsidRPr="00E1022E" w:rsidRDefault="00E1022E" w:rsidP="00E1022E">
      <w:pPr>
        <w:spacing w:line="360" w:lineRule="auto"/>
        <w:jc w:val="both"/>
        <w:rPr>
          <w:rFonts w:ascii="Arial" w:hAnsi="Arial" w:cs="Arial"/>
          <w:b/>
          <w:bCs/>
          <w:sz w:val="24"/>
          <w:szCs w:val="24"/>
        </w:rPr>
      </w:pPr>
    </w:p>
    <w:p w14:paraId="31E043F4" w14:textId="77777777" w:rsidR="00E1022E" w:rsidRPr="00E1022E" w:rsidRDefault="00E1022E" w:rsidP="00E1022E">
      <w:pPr>
        <w:spacing w:line="360" w:lineRule="auto"/>
        <w:jc w:val="both"/>
        <w:rPr>
          <w:rFonts w:ascii="Arial" w:hAnsi="Arial" w:cs="Arial"/>
          <w:b/>
          <w:bCs/>
          <w:sz w:val="24"/>
          <w:szCs w:val="24"/>
          <w:u w:val="single"/>
        </w:rPr>
      </w:pPr>
    </w:p>
    <w:p w14:paraId="039BBA71" w14:textId="00FD5C6A"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sz w:val="24"/>
          <w:szCs w:val="24"/>
        </w:rPr>
        <w:lastRenderedPageBreak/>
        <w:t>Value Flow Analysis for Non-Captive Vinyl Ester Resin Manufacturer</w:t>
      </w:r>
    </w:p>
    <w:p w14:paraId="084C2984" w14:textId="3312130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0320" behindDoc="0" locked="0" layoutInCell="1" allowOverlap="1" wp14:anchorId="54509B6C" wp14:editId="41E30454">
                <wp:simplePos x="0" y="0"/>
                <wp:positionH relativeFrom="column">
                  <wp:posOffset>-229870</wp:posOffset>
                </wp:positionH>
                <wp:positionV relativeFrom="paragraph">
                  <wp:posOffset>80645</wp:posOffset>
                </wp:positionV>
                <wp:extent cx="2057400" cy="343184"/>
                <wp:effectExtent l="0" t="0" r="19050" b="19050"/>
                <wp:wrapNone/>
                <wp:docPr id="2234" name="Text Box 2234"/>
                <wp:cNvGraphicFramePr/>
                <a:graphic xmlns:a="http://schemas.openxmlformats.org/drawingml/2006/main">
                  <a:graphicData uri="http://schemas.microsoft.com/office/word/2010/wordprocessingShape">
                    <wps:wsp>
                      <wps:cNvSpPr txBox="1"/>
                      <wps:spPr>
                        <a:xfrm>
                          <a:off x="0" y="0"/>
                          <a:ext cx="2057400" cy="343184"/>
                        </a:xfrm>
                        <a:prstGeom prst="rect">
                          <a:avLst/>
                        </a:prstGeom>
                        <a:solidFill>
                          <a:schemeClr val="lt1"/>
                        </a:solidFill>
                        <a:ln w="6350">
                          <a:solidFill>
                            <a:schemeClr val="tx1"/>
                          </a:solidFill>
                        </a:ln>
                      </wps:spPr>
                      <wps:txbx>
                        <w:txbxContent>
                          <w:p w14:paraId="123A72A9" w14:textId="23F688C7" w:rsidR="004D08D3" w:rsidRPr="00494982" w:rsidRDefault="004D08D3" w:rsidP="00E1022E">
                            <w:pPr>
                              <w:rPr>
                                <w:rFonts w:ascii="Arial" w:hAnsi="Arial" w:cs="Arial"/>
                                <w:sz w:val="20"/>
                                <w:szCs w:val="20"/>
                              </w:rPr>
                            </w:pPr>
                            <w:r w:rsidRPr="00494982">
                              <w:rPr>
                                <w:rFonts w:ascii="Arial" w:hAnsi="Arial" w:cs="Arial"/>
                                <w:sz w:val="20"/>
                                <w:szCs w:val="20"/>
                              </w:rPr>
                              <w:t xml:space="preserve">Epoxy Resin (USD </w:t>
                            </w:r>
                            <w:r>
                              <w:rPr>
                                <w:rFonts w:ascii="Arial" w:hAnsi="Arial" w:cs="Arial"/>
                                <w:sz w:val="20"/>
                                <w:szCs w:val="20"/>
                              </w:rPr>
                              <w:t>4.69</w:t>
                            </w:r>
                            <w:r w:rsidRPr="00E1022E">
                              <w:rPr>
                                <w:rFonts w:ascii="Arial" w:hAnsi="Arial" w:cs="Arial"/>
                                <w:sz w:val="20"/>
                                <w:szCs w:val="20"/>
                              </w:rPr>
                              <w:t xml:space="preserve"> </w:t>
                            </w:r>
                            <w:r w:rsidRPr="00494982">
                              <w:rPr>
                                <w:rFonts w:ascii="Arial" w:hAnsi="Arial" w:cs="Arial"/>
                                <w:sz w:val="20"/>
                                <w:szCs w:val="20"/>
                              </w:rPr>
                              <w:t>/Kg</w:t>
                            </w:r>
                            <w:r w:rsidRPr="00494982">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9B6C" id="Text Box 2234" o:spid="_x0000_s1190" type="#_x0000_t202" style="position:absolute;left:0;text-align:left;margin-left:-18.1pt;margin-top:6.35pt;width:162pt;height:27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" fillcolor="white [3201]" strokecolor="black [3213]" strokeweight=".5pt">
                <v:textbox>
                  <w:txbxContent>
                    <w:p w14:paraId="123A72A9" w14:textId="23F688C7" w:rsidR="004D08D3" w:rsidRPr="00494982" w:rsidRDefault="004D08D3" w:rsidP="00E1022E">
                      <w:pPr>
                        <w:rPr>
                          <w:rFonts w:ascii="Arial" w:hAnsi="Arial" w:cs="Arial"/>
                          <w:sz w:val="20"/>
                          <w:szCs w:val="20"/>
                        </w:rPr>
                      </w:pPr>
                      <w:r w:rsidRPr="00494982">
                        <w:rPr>
                          <w:rFonts w:ascii="Arial" w:hAnsi="Arial" w:cs="Arial"/>
                          <w:sz w:val="20"/>
                          <w:szCs w:val="20"/>
                        </w:rPr>
                        <w:t xml:space="preserve">Epoxy Resin (USD </w:t>
                      </w:r>
                      <w:r>
                        <w:rPr>
                          <w:rFonts w:ascii="Arial" w:hAnsi="Arial" w:cs="Arial"/>
                          <w:sz w:val="20"/>
                          <w:szCs w:val="20"/>
                        </w:rPr>
                        <w:t>4.69</w:t>
                      </w:r>
                      <w:r w:rsidRPr="00E1022E">
                        <w:rPr>
                          <w:rFonts w:ascii="Arial" w:hAnsi="Arial" w:cs="Arial"/>
                          <w:sz w:val="20"/>
                          <w:szCs w:val="20"/>
                        </w:rPr>
                        <w:t xml:space="preserve"> </w:t>
                      </w:r>
                      <w:r w:rsidRPr="00494982">
                        <w:rPr>
                          <w:rFonts w:ascii="Arial" w:hAnsi="Arial" w:cs="Arial"/>
                          <w:sz w:val="20"/>
                          <w:szCs w:val="20"/>
                        </w:rPr>
                        <w:t>/Kg</w:t>
                      </w:r>
                      <w:r w:rsidRPr="00494982">
                        <w:rPr>
                          <w:rFonts w:ascii="Arial" w:hAnsi="Arial" w:cs="Arial"/>
                          <w:b/>
                          <w:bCs/>
                          <w:sz w:val="20"/>
                          <w:szCs w:val="20"/>
                        </w:rPr>
                        <w:t>)</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5984" behindDoc="0" locked="0" layoutInCell="1" allowOverlap="1" wp14:anchorId="21DAFDD9" wp14:editId="694933BD">
                <wp:simplePos x="0" y="0"/>
                <wp:positionH relativeFrom="column">
                  <wp:posOffset>2768600</wp:posOffset>
                </wp:positionH>
                <wp:positionV relativeFrom="paragraph">
                  <wp:posOffset>4340860</wp:posOffset>
                </wp:positionV>
                <wp:extent cx="1151255" cy="245745"/>
                <wp:effectExtent l="0" t="0" r="0" b="0"/>
                <wp:wrapNone/>
                <wp:docPr id="2235"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74D78E3" w14:textId="77777777" w:rsidR="004D08D3" w:rsidRPr="00494982" w:rsidRDefault="004D08D3"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1DAFDD9" id="_x0000_s1191" style="position:absolute;left:0;text-align:left;margin-left:218pt;margin-top:341.8pt;width:90.65pt;height:19.35pt;z-index:252585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" filled="f" stroked="f">
                <v:textbox style="mso-fit-shape-to-text:t">
                  <w:txbxContent>
                    <w:p w14:paraId="674D78E3" w14:textId="77777777" w:rsidR="004D08D3" w:rsidRPr="00494982" w:rsidRDefault="004D08D3"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12608" behindDoc="0" locked="0" layoutInCell="1" allowOverlap="1" wp14:anchorId="3852C58F" wp14:editId="5A71C801">
                <wp:simplePos x="0" y="0"/>
                <wp:positionH relativeFrom="column">
                  <wp:posOffset>4533900</wp:posOffset>
                </wp:positionH>
                <wp:positionV relativeFrom="paragraph">
                  <wp:posOffset>4437380</wp:posOffset>
                </wp:positionV>
                <wp:extent cx="1295400" cy="108140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2237ED9" w14:textId="7EA6000F"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Pr>
                                <w:rFonts w:ascii="Arial" w:eastAsia="Verdana" w:hAnsi="Arial" w:cs="Arial"/>
                                <w:b/>
                                <w:bCs/>
                                <w:color w:val="538135" w:themeColor="accent6" w:themeShade="BF"/>
                                <w:kern w:val="24"/>
                                <w:sz w:val="20"/>
                                <w:szCs w:val="20"/>
                                <w:lang w:val="en-US"/>
                              </w:rPr>
                              <w:t>32.75</w:t>
                            </w:r>
                            <w:r w:rsidRPr="00494982">
                              <w:rPr>
                                <w:rFonts w:ascii="Arial" w:eastAsia="Verdana" w:hAnsi="Arial" w:cs="Arial"/>
                                <w:b/>
                                <w:bCs/>
                                <w:color w:val="538135" w:themeColor="accent6" w:themeShade="BF"/>
                                <w:kern w:val="24"/>
                                <w:sz w:val="20"/>
                                <w:szCs w:val="20"/>
                                <w:lang w:val="en-US"/>
                              </w:rPr>
                              <w:t>%</w:t>
                            </w:r>
                          </w:p>
                          <w:p w14:paraId="46C61144" w14:textId="77777777"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52C58F" id="_x0000_s1192" type="#_x0000_t202" style="position:absolute;left:0;text-align:left;margin-left:357pt;margin-top:349.4pt;width:102pt;height:85.1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" filled="f" stroked="f">
                <v:textbox>
                  <w:txbxContent>
                    <w:p w14:paraId="22237ED9" w14:textId="7EA6000F"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Pr>
                          <w:rFonts w:ascii="Arial" w:eastAsia="Verdana" w:hAnsi="Arial" w:cs="Arial"/>
                          <w:b/>
                          <w:bCs/>
                          <w:color w:val="538135" w:themeColor="accent6" w:themeShade="BF"/>
                          <w:kern w:val="24"/>
                          <w:sz w:val="20"/>
                          <w:szCs w:val="20"/>
                          <w:lang w:val="en-US"/>
                        </w:rPr>
                        <w:t>32.75</w:t>
                      </w:r>
                      <w:r w:rsidRPr="00494982">
                        <w:rPr>
                          <w:rFonts w:ascii="Arial" w:eastAsia="Verdana" w:hAnsi="Arial" w:cs="Arial"/>
                          <w:b/>
                          <w:bCs/>
                          <w:color w:val="538135" w:themeColor="accent6" w:themeShade="BF"/>
                          <w:kern w:val="24"/>
                          <w:sz w:val="20"/>
                          <w:szCs w:val="20"/>
                          <w:lang w:val="en-US"/>
                        </w:rPr>
                        <w:t>%</w:t>
                      </w:r>
                    </w:p>
                    <w:p w14:paraId="46C61144" w14:textId="77777777"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8032" behindDoc="0" locked="0" layoutInCell="1" allowOverlap="1" wp14:anchorId="4F7C1A20" wp14:editId="2B0AE1B9">
                <wp:simplePos x="0" y="0"/>
                <wp:positionH relativeFrom="column">
                  <wp:posOffset>4676774</wp:posOffset>
                </wp:positionH>
                <wp:positionV relativeFrom="paragraph">
                  <wp:posOffset>3627755</wp:posOffset>
                </wp:positionV>
                <wp:extent cx="1278255" cy="2276475"/>
                <wp:effectExtent l="0" t="19050" r="112395" b="47625"/>
                <wp:wrapNone/>
                <wp:docPr id="15" name="Connector: Elbow 14">
                  <a:extLst xmlns:a="http://schemas.openxmlformats.org/drawingml/2006/main">
                    <a:ext uri="{FF2B5EF4-FFF2-40B4-BE49-F238E27FC236}">
                      <a16:creationId xmlns:a16="http://schemas.microsoft.com/office/drawing/2014/main" id="{D03C2209-0746-4C61-9B04-FAA73480847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55900" id="Connector: Elbow 14" o:spid="_x0000_s1026" type="#_x0000_t33" style="position:absolute;margin-left:368.25pt;margin-top:285.65pt;width:100.65pt;height:179.2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FgIAAJU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91104" behindDoc="0" locked="0" layoutInCell="1" allowOverlap="1" wp14:anchorId="608E9EB5" wp14:editId="0C6FDEFB">
                <wp:simplePos x="0" y="0"/>
                <wp:positionH relativeFrom="column">
                  <wp:posOffset>4678045</wp:posOffset>
                </wp:positionH>
                <wp:positionV relativeFrom="paragraph">
                  <wp:posOffset>3876040</wp:posOffset>
                </wp:positionV>
                <wp:extent cx="1431925" cy="245745"/>
                <wp:effectExtent l="0" t="0" r="0" b="0"/>
                <wp:wrapNone/>
                <wp:docPr id="2236"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79F8E8C" w14:textId="77777777" w:rsidR="004D08D3" w:rsidRPr="00494982" w:rsidRDefault="004D08D3"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08E9EB5" id="_x0000_s1193" type="#_x0000_t202" style="position:absolute;left:0;text-align:left;margin-left:368.35pt;margin-top:305.2pt;width:112.75pt;height:19.3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" filled="f" stroked="f">
                <v:textbox style="mso-fit-shape-to-text:t">
                  <w:txbxContent>
                    <w:p w14:paraId="779F8E8C" w14:textId="77777777" w:rsidR="004D08D3" w:rsidRPr="00494982" w:rsidRDefault="004D08D3"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03392" behindDoc="0" locked="0" layoutInCell="1" allowOverlap="1" wp14:anchorId="64AF36D8" wp14:editId="30D7F4F4">
                <wp:simplePos x="0" y="0"/>
                <wp:positionH relativeFrom="column">
                  <wp:posOffset>3347085</wp:posOffset>
                </wp:positionH>
                <wp:positionV relativeFrom="paragraph">
                  <wp:posOffset>694055</wp:posOffset>
                </wp:positionV>
                <wp:extent cx="742950" cy="0"/>
                <wp:effectExtent l="0" t="76200" r="19050" b="95250"/>
                <wp:wrapNone/>
                <wp:docPr id="2237" name="Straight Arrow Connector 2237"/>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397471" id="Straight Arrow Connector 2237" o:spid="_x0000_s1026" type="#_x0000_t32" style="position:absolute;margin-left:263.55pt;margin-top:54.65pt;width:58.5pt;height:0;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UeRu3d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590080" behindDoc="0" locked="0" layoutInCell="1" allowOverlap="1" wp14:anchorId="67DD117A" wp14:editId="26F4512F">
                <wp:simplePos x="0" y="0"/>
                <wp:positionH relativeFrom="column">
                  <wp:posOffset>1132840</wp:posOffset>
                </wp:positionH>
                <wp:positionV relativeFrom="paragraph">
                  <wp:posOffset>3169285</wp:posOffset>
                </wp:positionV>
                <wp:extent cx="1431925" cy="245745"/>
                <wp:effectExtent l="0" t="0" r="0" b="0"/>
                <wp:wrapNone/>
                <wp:docPr id="223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2C8779" w14:textId="77777777" w:rsidR="004D08D3" w:rsidRPr="00494982" w:rsidRDefault="004D08D3"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7DD117A" id="_x0000_s1194" type="#_x0000_t202" style="position:absolute;left:0;text-align:left;margin-left:89.2pt;margin-top:249.55pt;width:112.75pt;height:19.3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" filled="f" stroked="f">
                <v:textbox style="mso-fit-shape-to-text:t">
                  <w:txbxContent>
                    <w:p w14:paraId="3F2C8779" w14:textId="77777777" w:rsidR="004D08D3" w:rsidRPr="00494982" w:rsidRDefault="004D08D3"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v:textbox>
              </v:shape>
            </w:pict>
          </mc:Fallback>
        </mc:AlternateContent>
      </w:r>
      <w:r w:rsidRPr="00E1022E">
        <w:rPr>
          <w:rFonts w:ascii="Arial" w:hAnsi="Arial" w:cs="Arial"/>
          <w:b/>
          <w:bCs/>
          <w:sz w:val="24"/>
          <w:szCs w:val="24"/>
        </w:rPr>
        <w:t xml:space="preserve">                                                                                              </w:t>
      </w:r>
    </w:p>
    <w:p w14:paraId="6CE163B9" w14:textId="11B5D0F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7248" behindDoc="0" locked="0" layoutInCell="1" allowOverlap="1" wp14:anchorId="31526896" wp14:editId="428FD3C1">
                <wp:simplePos x="0" y="0"/>
                <wp:positionH relativeFrom="column">
                  <wp:posOffset>-229870</wp:posOffset>
                </wp:positionH>
                <wp:positionV relativeFrom="paragraph">
                  <wp:posOffset>96520</wp:posOffset>
                </wp:positionV>
                <wp:extent cx="2061210" cy="272415"/>
                <wp:effectExtent l="0" t="0" r="15240" b="13335"/>
                <wp:wrapNone/>
                <wp:docPr id="2239" name="Text Box 2239"/>
                <wp:cNvGraphicFramePr/>
                <a:graphic xmlns:a="http://schemas.openxmlformats.org/drawingml/2006/main">
                  <a:graphicData uri="http://schemas.microsoft.com/office/word/2010/wordprocessingShape">
                    <wps:wsp>
                      <wps:cNvSpPr txBox="1"/>
                      <wps:spPr>
                        <a:xfrm>
                          <a:off x="0" y="0"/>
                          <a:ext cx="2061210" cy="272415"/>
                        </a:xfrm>
                        <a:prstGeom prst="rect">
                          <a:avLst/>
                        </a:prstGeom>
                        <a:solidFill>
                          <a:schemeClr val="lt1"/>
                        </a:solidFill>
                        <a:ln w="6350">
                          <a:solidFill>
                            <a:prstClr val="black"/>
                          </a:solidFill>
                        </a:ln>
                      </wps:spPr>
                      <wps:txbx>
                        <w:txbxContent>
                          <w:p w14:paraId="3EA9304D" w14:textId="77777777" w:rsidR="004D08D3" w:rsidRPr="00494982" w:rsidRDefault="004D08D3" w:rsidP="00E1022E">
                            <w:pPr>
                              <w:rPr>
                                <w:rFonts w:ascii="Arial" w:hAnsi="Arial" w:cs="Arial"/>
                                <w:sz w:val="20"/>
                                <w:szCs w:val="20"/>
                              </w:rPr>
                            </w:pPr>
                            <w:r w:rsidRPr="00494982">
                              <w:rPr>
                                <w:rFonts w:ascii="Arial" w:hAnsi="Arial" w:cs="Arial"/>
                                <w:sz w:val="20"/>
                                <w:szCs w:val="20"/>
                              </w:rPr>
                              <w:t>Bisphenol-A (USD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6896" id="Text Box 2239" o:spid="_x0000_s1195" type="#_x0000_t202" style="position:absolute;left:0;text-align:left;margin-left:-18.1pt;margin-top:7.6pt;width:162.3pt;height:21.4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" fillcolor="white [3201]" strokeweight=".5pt">
                <v:textbox>
                  <w:txbxContent>
                    <w:p w14:paraId="3EA9304D" w14:textId="77777777" w:rsidR="004D08D3" w:rsidRPr="00494982" w:rsidRDefault="004D08D3" w:rsidP="00E1022E">
                      <w:pPr>
                        <w:rPr>
                          <w:rFonts w:ascii="Arial" w:hAnsi="Arial" w:cs="Arial"/>
                          <w:sz w:val="20"/>
                          <w:szCs w:val="20"/>
                        </w:rPr>
                      </w:pPr>
                      <w:r w:rsidRPr="00494982">
                        <w:rPr>
                          <w:rFonts w:ascii="Arial" w:hAnsi="Arial" w:cs="Arial"/>
                          <w:sz w:val="20"/>
                          <w:szCs w:val="20"/>
                        </w:rPr>
                        <w:t>Bisphenol-A (USD 1.4 /Kg)</w:t>
                      </w:r>
                    </w:p>
                  </w:txbxContent>
                </v:textbox>
              </v:shape>
            </w:pict>
          </mc:Fallback>
        </mc:AlternateContent>
      </w:r>
      <w:r w:rsidR="00494982" w:rsidRPr="00E1022E">
        <w:rPr>
          <w:rFonts w:ascii="Arial" w:hAnsi="Arial" w:cs="Arial"/>
          <w:noProof/>
          <w:sz w:val="24"/>
          <w:szCs w:val="24"/>
        </w:rPr>
        <mc:AlternateContent>
          <mc:Choice Requires="wps">
            <w:drawing>
              <wp:anchor distT="0" distB="0" distL="114300" distR="114300" simplePos="0" relativeHeight="252602368" behindDoc="0" locked="0" layoutInCell="1" allowOverlap="1" wp14:anchorId="7875FD46" wp14:editId="3FD25BF2">
                <wp:simplePos x="0" y="0"/>
                <wp:positionH relativeFrom="column">
                  <wp:posOffset>2103461</wp:posOffset>
                </wp:positionH>
                <wp:positionV relativeFrom="paragraph">
                  <wp:posOffset>98264</wp:posOffset>
                </wp:positionV>
                <wp:extent cx="1248505" cy="696036"/>
                <wp:effectExtent l="0" t="0" r="27940" b="27940"/>
                <wp:wrapNone/>
                <wp:docPr id="48" name="Text Box 48"/>
                <wp:cNvGraphicFramePr/>
                <a:graphic xmlns:a="http://schemas.openxmlformats.org/drawingml/2006/main">
                  <a:graphicData uri="http://schemas.microsoft.com/office/word/2010/wordprocessingShape">
                    <wps:wsp>
                      <wps:cNvSpPr txBox="1"/>
                      <wps:spPr>
                        <a:xfrm>
                          <a:off x="0" y="0"/>
                          <a:ext cx="1248505" cy="696036"/>
                        </a:xfrm>
                        <a:prstGeom prst="rect">
                          <a:avLst/>
                        </a:prstGeom>
                        <a:solidFill>
                          <a:schemeClr val="lt1"/>
                        </a:solidFill>
                        <a:ln w="6350">
                          <a:solidFill>
                            <a:prstClr val="black"/>
                          </a:solidFill>
                        </a:ln>
                      </wps:spPr>
                      <wps:txbx>
                        <w:txbxContent>
                          <w:p w14:paraId="78412E71" w14:textId="188C4440" w:rsidR="004D08D3" w:rsidRPr="00113DAD" w:rsidRDefault="004D08D3" w:rsidP="00E1022E">
                            <w:pPr>
                              <w:jc w:val="center"/>
                              <w:rPr>
                                <w:rFonts w:ascii="Arial" w:hAnsi="Arial" w:cs="Arial"/>
                                <w:sz w:val="20"/>
                                <w:szCs w:val="20"/>
                              </w:rPr>
                            </w:pPr>
                            <w:r w:rsidRPr="00113DAD">
                              <w:rPr>
                                <w:rFonts w:ascii="Arial" w:hAnsi="Arial" w:cs="Arial"/>
                                <w:sz w:val="20"/>
                                <w:szCs w:val="20"/>
                              </w:rPr>
                              <w:t>Raw Material Cost (USD 2.</w:t>
                            </w:r>
                            <w:r>
                              <w:rPr>
                                <w:rFonts w:ascii="Arial" w:hAnsi="Arial" w:cs="Arial"/>
                                <w:sz w:val="20"/>
                                <w:szCs w:val="20"/>
                              </w:rPr>
                              <w:t>29</w:t>
                            </w:r>
                            <w:r w:rsidRPr="00113DAD">
                              <w:rPr>
                                <w:rFonts w:ascii="Arial" w:hAnsi="Arial" w:cs="Arial"/>
                                <w:sz w:val="20"/>
                                <w:szCs w:val="20"/>
                              </w:rPr>
                              <w:t xml:space="preserve"> /Kg</w:t>
                            </w:r>
                            <w:r w:rsidRPr="00113DAD">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FD46" id="Text Box 48" o:spid="_x0000_s1196" type="#_x0000_t202" style="position:absolute;left:0;text-align:left;margin-left:165.65pt;margin-top:7.75pt;width:98.3pt;height:54.8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" fillcolor="white [3201]" strokeweight=".5pt">
                <v:textbox>
                  <w:txbxContent>
                    <w:p w14:paraId="78412E71" w14:textId="188C4440" w:rsidR="004D08D3" w:rsidRPr="00113DAD" w:rsidRDefault="004D08D3" w:rsidP="00E1022E">
                      <w:pPr>
                        <w:jc w:val="center"/>
                        <w:rPr>
                          <w:rFonts w:ascii="Arial" w:hAnsi="Arial" w:cs="Arial"/>
                          <w:sz w:val="20"/>
                          <w:szCs w:val="20"/>
                        </w:rPr>
                      </w:pPr>
                      <w:r w:rsidRPr="00113DAD">
                        <w:rPr>
                          <w:rFonts w:ascii="Arial" w:hAnsi="Arial" w:cs="Arial"/>
                          <w:sz w:val="20"/>
                          <w:szCs w:val="20"/>
                        </w:rPr>
                        <w:t>Raw Material Cost (USD 2.</w:t>
                      </w:r>
                      <w:r>
                        <w:rPr>
                          <w:rFonts w:ascii="Arial" w:hAnsi="Arial" w:cs="Arial"/>
                          <w:sz w:val="20"/>
                          <w:szCs w:val="20"/>
                        </w:rPr>
                        <w:t>29</w:t>
                      </w:r>
                      <w:r w:rsidRPr="00113DAD">
                        <w:rPr>
                          <w:rFonts w:ascii="Arial" w:hAnsi="Arial" w:cs="Arial"/>
                          <w:sz w:val="20"/>
                          <w:szCs w:val="20"/>
                        </w:rPr>
                        <w:t xml:space="preserve"> /Kg</w:t>
                      </w:r>
                      <w:r w:rsidRPr="00113DAD">
                        <w:rPr>
                          <w:rFonts w:ascii="Arial" w:hAnsi="Arial" w:cs="Arial"/>
                          <w:b/>
                          <w:bCs/>
                          <w:sz w:val="20"/>
                          <w:szCs w:val="20"/>
                        </w:rPr>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4416" behindDoc="0" locked="0" layoutInCell="1" allowOverlap="1" wp14:anchorId="5D1C6379" wp14:editId="09727B19">
                <wp:simplePos x="0" y="0"/>
                <wp:positionH relativeFrom="column">
                  <wp:posOffset>4105275</wp:posOffset>
                </wp:positionH>
                <wp:positionV relativeFrom="paragraph">
                  <wp:posOffset>58420</wp:posOffset>
                </wp:positionV>
                <wp:extent cx="2190750" cy="6953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2190750" cy="695325"/>
                        </a:xfrm>
                        <a:prstGeom prst="rect">
                          <a:avLst/>
                        </a:prstGeom>
                        <a:solidFill>
                          <a:schemeClr val="lt1"/>
                        </a:solidFill>
                        <a:ln w="6350">
                          <a:solidFill>
                            <a:prstClr val="black"/>
                          </a:solidFill>
                        </a:ln>
                      </wps:spPr>
                      <wps:txbx>
                        <w:txbxContent>
                          <w:p w14:paraId="7BAEE0D9" w14:textId="2838CB3D" w:rsidR="004D08D3" w:rsidRPr="00113DAD" w:rsidRDefault="004D08D3" w:rsidP="00E1022E">
                            <w:pPr>
                              <w:rPr>
                                <w:rFonts w:ascii="Arial" w:hAnsi="Arial" w:cs="Arial"/>
                                <w:sz w:val="20"/>
                                <w:szCs w:val="20"/>
                              </w:rPr>
                            </w:pPr>
                            <w:r w:rsidRPr="00113DAD">
                              <w:rPr>
                                <w:rFonts w:ascii="Arial" w:hAnsi="Arial" w:cs="Arial"/>
                                <w:sz w:val="20"/>
                                <w:szCs w:val="20"/>
                              </w:rPr>
                              <w:t>Overhead &amp; packaging Cost (USD 0.</w:t>
                            </w:r>
                            <w:r>
                              <w:rPr>
                                <w:rFonts w:ascii="Arial" w:hAnsi="Arial" w:cs="Arial"/>
                                <w:sz w:val="20"/>
                                <w:szCs w:val="20"/>
                              </w:rPr>
                              <w:t>68</w:t>
                            </w:r>
                            <w:r w:rsidRPr="00113DAD">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6379" id="Text Box 52" o:spid="_x0000_s1197" type="#_x0000_t202" style="position:absolute;left:0;text-align:left;margin-left:323.25pt;margin-top:4.6pt;width:172.5pt;height:54.75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" fillcolor="white [3201]" strokeweight=".5pt">
                <v:textbox>
                  <w:txbxContent>
                    <w:p w14:paraId="7BAEE0D9" w14:textId="2838CB3D" w:rsidR="004D08D3" w:rsidRPr="00113DAD" w:rsidRDefault="004D08D3" w:rsidP="00E1022E">
                      <w:pPr>
                        <w:rPr>
                          <w:rFonts w:ascii="Arial" w:hAnsi="Arial" w:cs="Arial"/>
                          <w:sz w:val="20"/>
                          <w:szCs w:val="20"/>
                        </w:rPr>
                      </w:pPr>
                      <w:r w:rsidRPr="00113DAD">
                        <w:rPr>
                          <w:rFonts w:ascii="Arial" w:hAnsi="Arial" w:cs="Arial"/>
                          <w:sz w:val="20"/>
                          <w:szCs w:val="20"/>
                        </w:rPr>
                        <w:t>Overhead &amp; packaging Cost (USD 0.</w:t>
                      </w:r>
                      <w:r>
                        <w:rPr>
                          <w:rFonts w:ascii="Arial" w:hAnsi="Arial" w:cs="Arial"/>
                          <w:sz w:val="20"/>
                          <w:szCs w:val="20"/>
                        </w:rPr>
                        <w:t>68</w:t>
                      </w:r>
                      <w:r w:rsidRPr="00113DAD">
                        <w:rPr>
                          <w:rFonts w:ascii="Arial" w:hAnsi="Arial" w:cs="Arial"/>
                          <w:sz w:val="20"/>
                          <w:szCs w:val="20"/>
                        </w:rPr>
                        <w:t xml:space="preserve"> /Kg)</w:t>
                      </w:r>
                    </w:p>
                  </w:txbxContent>
                </v:textbox>
              </v:shape>
            </w:pict>
          </mc:Fallback>
        </mc:AlternateContent>
      </w:r>
      <w:r w:rsidR="00E1022E" w:rsidRPr="00E1022E">
        <w:rPr>
          <w:rFonts w:ascii="Arial" w:hAnsi="Arial" w:cs="Arial"/>
          <w:b/>
          <w:bCs/>
          <w:sz w:val="24"/>
          <w:szCs w:val="24"/>
        </w:rPr>
        <w:t xml:space="preserve">                                                                                           </w:t>
      </w:r>
    </w:p>
    <w:p w14:paraId="1DBBA7F2" w14:textId="071EC59D"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8272" behindDoc="0" locked="0" layoutInCell="1" allowOverlap="1" wp14:anchorId="7E5C9344" wp14:editId="33A60793">
                <wp:simplePos x="0" y="0"/>
                <wp:positionH relativeFrom="column">
                  <wp:posOffset>-228600</wp:posOffset>
                </wp:positionH>
                <wp:positionV relativeFrom="paragraph">
                  <wp:posOffset>84455</wp:posOffset>
                </wp:positionV>
                <wp:extent cx="2057400" cy="29527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2057400" cy="295275"/>
                        </a:xfrm>
                        <a:prstGeom prst="rect">
                          <a:avLst/>
                        </a:prstGeom>
                        <a:solidFill>
                          <a:schemeClr val="lt1"/>
                        </a:solidFill>
                        <a:ln w="6350">
                          <a:solidFill>
                            <a:prstClr val="black"/>
                          </a:solidFill>
                        </a:ln>
                      </wps:spPr>
                      <wps:txbx>
                        <w:txbxContent>
                          <w:p w14:paraId="7EF4CDBA" w14:textId="524D55A3" w:rsidR="004D08D3" w:rsidRPr="00494982" w:rsidRDefault="004D08D3" w:rsidP="00E1022E">
                            <w:pPr>
                              <w:rPr>
                                <w:rFonts w:ascii="Arial" w:hAnsi="Arial" w:cs="Arial"/>
                                <w:sz w:val="20"/>
                                <w:szCs w:val="20"/>
                              </w:rPr>
                            </w:pPr>
                            <w:bookmarkStart w:id="184" w:name="_Hlk89879948"/>
                            <w:r w:rsidRPr="00494982">
                              <w:rPr>
                                <w:rFonts w:ascii="Arial" w:hAnsi="Arial" w:cs="Arial"/>
                                <w:sz w:val="20"/>
                                <w:szCs w:val="20"/>
                              </w:rPr>
                              <w:t xml:space="preserve">Methacrylic Acid </w:t>
                            </w:r>
                            <w:bookmarkEnd w:id="184"/>
                            <w:r w:rsidRPr="00494982">
                              <w:rPr>
                                <w:rFonts w:ascii="Arial" w:hAnsi="Arial" w:cs="Arial"/>
                                <w:sz w:val="20"/>
                                <w:szCs w:val="20"/>
                              </w:rPr>
                              <w:t xml:space="preserve">(USD </w:t>
                            </w:r>
                            <w:r w:rsidRPr="00857223">
                              <w:rPr>
                                <w:rFonts w:ascii="Arial" w:hAnsi="Arial" w:cs="Arial"/>
                                <w:sz w:val="20"/>
                                <w:szCs w:val="20"/>
                              </w:rPr>
                              <w:t>2.</w:t>
                            </w:r>
                            <w:r>
                              <w:rPr>
                                <w:rFonts w:ascii="Arial" w:hAnsi="Arial" w:cs="Arial"/>
                                <w:sz w:val="20"/>
                                <w:szCs w:val="20"/>
                              </w:rPr>
                              <w:t>68</w:t>
                            </w:r>
                            <w:r w:rsidRPr="00494982">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C9344" id="Text Box 42" o:spid="_x0000_s1198" type="#_x0000_t202" style="position:absolute;left:0;text-align:left;margin-left:-18pt;margin-top:6.65pt;width:162pt;height:23.2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" fillcolor="white [3201]" strokeweight=".5pt">
                <v:textbox>
                  <w:txbxContent>
                    <w:p w14:paraId="7EF4CDBA" w14:textId="524D55A3" w:rsidR="004D08D3" w:rsidRPr="00494982" w:rsidRDefault="004D08D3" w:rsidP="00E1022E">
                      <w:pPr>
                        <w:rPr>
                          <w:rFonts w:ascii="Arial" w:hAnsi="Arial" w:cs="Arial"/>
                          <w:sz w:val="20"/>
                          <w:szCs w:val="20"/>
                        </w:rPr>
                      </w:pPr>
                      <w:bookmarkStart w:id="267" w:name="_Hlk89879948"/>
                      <w:r w:rsidRPr="00494982">
                        <w:rPr>
                          <w:rFonts w:ascii="Arial" w:hAnsi="Arial" w:cs="Arial"/>
                          <w:sz w:val="20"/>
                          <w:szCs w:val="20"/>
                        </w:rPr>
                        <w:t xml:space="preserve">Methacrylic Acid </w:t>
                      </w:r>
                      <w:bookmarkEnd w:id="267"/>
                      <w:r w:rsidRPr="00494982">
                        <w:rPr>
                          <w:rFonts w:ascii="Arial" w:hAnsi="Arial" w:cs="Arial"/>
                          <w:sz w:val="20"/>
                          <w:szCs w:val="20"/>
                        </w:rPr>
                        <w:t xml:space="preserve">(USD </w:t>
                      </w:r>
                      <w:r w:rsidRPr="00857223">
                        <w:rPr>
                          <w:rFonts w:ascii="Arial" w:hAnsi="Arial" w:cs="Arial"/>
                          <w:sz w:val="20"/>
                          <w:szCs w:val="20"/>
                        </w:rPr>
                        <w:t>2.</w:t>
                      </w:r>
                      <w:r>
                        <w:rPr>
                          <w:rFonts w:ascii="Arial" w:hAnsi="Arial" w:cs="Arial"/>
                          <w:sz w:val="20"/>
                          <w:szCs w:val="20"/>
                        </w:rPr>
                        <w:t>68</w:t>
                      </w:r>
                      <w:r w:rsidRPr="00494982">
                        <w:rPr>
                          <w:rFonts w:ascii="Arial" w:hAnsi="Arial" w:cs="Arial"/>
                          <w:sz w:val="20"/>
                          <w:szCs w:val="20"/>
                        </w:rPr>
                        <w:t xml:space="preserve">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1344" behindDoc="0" locked="0" layoutInCell="1" allowOverlap="1" wp14:anchorId="1842F378" wp14:editId="4AD610AA">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C6753" id="Straight Arrow Connector 47" o:spid="_x0000_s1026" type="#_x0000_t32" style="position:absolute;margin-left:126pt;margin-top:2.95pt;width:39.65pt;height:0;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p>
    <w:p w14:paraId="4326AC95" w14:textId="413FE236"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9296" behindDoc="0" locked="0" layoutInCell="1" allowOverlap="1" wp14:anchorId="1FC1934E" wp14:editId="68D483B1">
                <wp:simplePos x="0" y="0"/>
                <wp:positionH relativeFrom="column">
                  <wp:posOffset>-231259</wp:posOffset>
                </wp:positionH>
                <wp:positionV relativeFrom="paragraph">
                  <wp:posOffset>74841</wp:posOffset>
                </wp:positionV>
                <wp:extent cx="2058995" cy="436245"/>
                <wp:effectExtent l="0" t="0" r="17780" b="20955"/>
                <wp:wrapNone/>
                <wp:docPr id="2240" name="Text Box 2240"/>
                <wp:cNvGraphicFramePr/>
                <a:graphic xmlns:a="http://schemas.openxmlformats.org/drawingml/2006/main">
                  <a:graphicData uri="http://schemas.microsoft.com/office/word/2010/wordprocessingShape">
                    <wps:wsp>
                      <wps:cNvSpPr txBox="1"/>
                      <wps:spPr>
                        <a:xfrm>
                          <a:off x="0" y="0"/>
                          <a:ext cx="2058995" cy="436245"/>
                        </a:xfrm>
                        <a:prstGeom prst="rect">
                          <a:avLst/>
                        </a:prstGeom>
                        <a:solidFill>
                          <a:schemeClr val="lt1"/>
                        </a:solidFill>
                        <a:ln w="6350">
                          <a:solidFill>
                            <a:prstClr val="black"/>
                          </a:solidFill>
                        </a:ln>
                      </wps:spPr>
                      <wps:txbx>
                        <w:txbxContent>
                          <w:p w14:paraId="1085642A" w14:textId="1419A72F" w:rsidR="004D08D3" w:rsidRDefault="004D08D3" w:rsidP="00E1022E">
                            <w:r w:rsidRPr="00494982">
                              <w:rPr>
                                <w:rFonts w:ascii="Arial" w:hAnsi="Arial" w:cs="Arial"/>
                                <w:sz w:val="20"/>
                                <w:szCs w:val="20"/>
                              </w:rPr>
                              <w:t xml:space="preserve">Styrene Monomer (USD </w:t>
                            </w:r>
                            <w:r>
                              <w:rPr>
                                <w:rFonts w:ascii="Arial" w:hAnsi="Arial" w:cs="Arial"/>
                                <w:sz w:val="20"/>
                                <w:szCs w:val="20"/>
                              </w:rPr>
                              <w:t>0.88</w:t>
                            </w:r>
                            <w:r w:rsidRPr="00613BA5">
                              <w:t>/</w:t>
                            </w:r>
                            <w:r>
                              <w:t>K</w:t>
                            </w:r>
                            <w:r w:rsidRPr="00613BA5">
                              <w:t>g</w:t>
                            </w:r>
                            <w:r w:rsidRPr="005A638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934E" id="Text Box 2240" o:spid="_x0000_s1199" type="#_x0000_t202" style="position:absolute;left:0;text-align:left;margin-left:-18.2pt;margin-top:5.9pt;width:162.15pt;height:34.35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" fillcolor="white [3201]" strokeweight=".5pt">
                <v:textbox>
                  <w:txbxContent>
                    <w:p w14:paraId="1085642A" w14:textId="1419A72F" w:rsidR="004D08D3" w:rsidRDefault="004D08D3" w:rsidP="00E1022E">
                      <w:r w:rsidRPr="00494982">
                        <w:rPr>
                          <w:rFonts w:ascii="Arial" w:hAnsi="Arial" w:cs="Arial"/>
                          <w:sz w:val="20"/>
                          <w:szCs w:val="20"/>
                        </w:rPr>
                        <w:t xml:space="preserve">Styrene Monomer (USD </w:t>
                      </w:r>
                      <w:r>
                        <w:rPr>
                          <w:rFonts w:ascii="Arial" w:hAnsi="Arial" w:cs="Arial"/>
                          <w:sz w:val="20"/>
                          <w:szCs w:val="20"/>
                        </w:rPr>
                        <w:t>0.88</w:t>
                      </w:r>
                      <w:r w:rsidRPr="00613BA5">
                        <w:t>/</w:t>
                      </w:r>
                      <w:r>
                        <w:t>K</w:t>
                      </w:r>
                      <w:r w:rsidRPr="00613BA5">
                        <w:t>g</w:t>
                      </w:r>
                      <w:r w:rsidRPr="005A6382">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8512" behindDoc="0" locked="0" layoutInCell="1" allowOverlap="1" wp14:anchorId="4B60341D" wp14:editId="44BC2117">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C022813" id="Straight Arrow Connector 61" o:spid="_x0000_s1026" type="#_x0000_t32" style="position:absolute;margin-left:460.5pt;margin-top:5.2pt;width:0;height:45.35pt;z-index:25260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3DB7966A" w14:textId="57705B6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7488" behindDoc="0" locked="0" layoutInCell="1" allowOverlap="1" wp14:anchorId="7DC774F7" wp14:editId="12E483C1">
                <wp:simplePos x="0" y="0"/>
                <wp:positionH relativeFrom="column">
                  <wp:posOffset>2733675</wp:posOffset>
                </wp:positionH>
                <wp:positionV relativeFrom="paragraph">
                  <wp:posOffset>340995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5791323D" w14:textId="182B066D" w:rsidR="004D08D3" w:rsidRPr="00113DAD" w:rsidRDefault="004D08D3" w:rsidP="00E1022E">
                            <w:pPr>
                              <w:rPr>
                                <w:rFonts w:ascii="Arial" w:hAnsi="Arial" w:cs="Arial"/>
                                <w:sz w:val="20"/>
                                <w:szCs w:val="20"/>
                              </w:rPr>
                            </w:pPr>
                            <w:r w:rsidRPr="00113DAD">
                              <w:rPr>
                                <w:rFonts w:ascii="Arial" w:hAnsi="Arial" w:cs="Arial"/>
                                <w:sz w:val="20"/>
                                <w:szCs w:val="20"/>
                              </w:rPr>
                              <w:t xml:space="preserve">Current Selling Price (USD </w:t>
                            </w:r>
                            <w:r>
                              <w:rPr>
                                <w:rFonts w:ascii="Arial" w:hAnsi="Arial" w:cs="Arial"/>
                                <w:sz w:val="20"/>
                                <w:szCs w:val="20"/>
                              </w:rPr>
                              <w:t>3.77</w:t>
                            </w:r>
                            <w:r w:rsidRPr="00113DAD">
                              <w:rPr>
                                <w:rFonts w:ascii="Arial" w:hAnsi="Arial" w:cs="Arial"/>
                                <w:sz w:val="20"/>
                                <w:szCs w:val="20"/>
                              </w:rPr>
                              <w:t>/ 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774F7" id="Text Box 58" o:spid="_x0000_s1200" type="#_x0000_t202" style="position:absolute;left:0;text-align:left;margin-left:215.25pt;margin-top:26.85pt;width:98.25pt;height:50.2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" fillcolor="white [3201]" strokeweight=".5pt">
                <v:textbox>
                  <w:txbxContent>
                    <w:p w14:paraId="5791323D" w14:textId="182B066D" w:rsidR="004D08D3" w:rsidRPr="00113DAD" w:rsidRDefault="004D08D3" w:rsidP="00E1022E">
                      <w:pPr>
                        <w:rPr>
                          <w:rFonts w:ascii="Arial" w:hAnsi="Arial" w:cs="Arial"/>
                          <w:sz w:val="20"/>
                          <w:szCs w:val="20"/>
                        </w:rPr>
                      </w:pPr>
                      <w:r w:rsidRPr="00113DAD">
                        <w:rPr>
                          <w:rFonts w:ascii="Arial" w:hAnsi="Arial" w:cs="Arial"/>
                          <w:sz w:val="20"/>
                          <w:szCs w:val="20"/>
                        </w:rPr>
                        <w:t xml:space="preserve">Current Selling Price (USD </w:t>
                      </w:r>
                      <w:r>
                        <w:rPr>
                          <w:rFonts w:ascii="Arial" w:hAnsi="Arial" w:cs="Arial"/>
                          <w:sz w:val="20"/>
                          <w:szCs w:val="20"/>
                        </w:rPr>
                        <w:t>3.77</w:t>
                      </w:r>
                      <w:r w:rsidRPr="00113DAD">
                        <w:rPr>
                          <w:rFonts w:ascii="Arial" w:hAnsi="Arial" w:cs="Arial"/>
                          <w:sz w:val="20"/>
                          <w:szCs w:val="20"/>
                        </w:rPr>
                        <w:t>/ Kg) 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5440" behindDoc="0" locked="0" layoutInCell="1" allowOverlap="1" wp14:anchorId="004E400F" wp14:editId="46BB8562">
                <wp:simplePos x="0" y="0"/>
                <wp:positionH relativeFrom="column">
                  <wp:posOffset>5187855</wp:posOffset>
                </wp:positionH>
                <wp:positionV relativeFrom="paragraph">
                  <wp:posOffset>301331</wp:posOffset>
                </wp:positionV>
                <wp:extent cx="1367335" cy="638175"/>
                <wp:effectExtent l="0" t="0" r="23495" b="28575"/>
                <wp:wrapNone/>
                <wp:docPr id="55" name="Text Box 55"/>
                <wp:cNvGraphicFramePr/>
                <a:graphic xmlns:a="http://schemas.openxmlformats.org/drawingml/2006/main">
                  <a:graphicData uri="http://schemas.microsoft.com/office/word/2010/wordprocessingShape">
                    <wps:wsp>
                      <wps:cNvSpPr txBox="1"/>
                      <wps:spPr>
                        <a:xfrm>
                          <a:off x="0" y="0"/>
                          <a:ext cx="1367335" cy="638175"/>
                        </a:xfrm>
                        <a:prstGeom prst="rect">
                          <a:avLst/>
                        </a:prstGeom>
                        <a:solidFill>
                          <a:schemeClr val="lt1"/>
                        </a:solidFill>
                        <a:ln w="6350">
                          <a:solidFill>
                            <a:prstClr val="black"/>
                          </a:solidFill>
                        </a:ln>
                      </wps:spPr>
                      <wps:txbx>
                        <w:txbxContent>
                          <w:p w14:paraId="68606204" w14:textId="285AB28B" w:rsidR="004D08D3" w:rsidRPr="00494982" w:rsidRDefault="004D08D3" w:rsidP="00E1022E">
                            <w:pPr>
                              <w:rPr>
                                <w:rFonts w:ascii="Arial" w:hAnsi="Arial" w:cs="Arial"/>
                              </w:rPr>
                            </w:pPr>
                            <w:r w:rsidRPr="00494982">
                              <w:rPr>
                                <w:rFonts w:ascii="Arial" w:hAnsi="Arial" w:cs="Arial"/>
                              </w:rPr>
                              <w:t xml:space="preserve">Total Cost Incurred (USD </w:t>
                            </w:r>
                            <w:r>
                              <w:rPr>
                                <w:rFonts w:ascii="Arial" w:hAnsi="Arial" w:cs="Arial"/>
                              </w:rPr>
                              <w:t>2.97</w:t>
                            </w:r>
                            <w:r w:rsidRPr="00494982">
                              <w:rPr>
                                <w:rFonts w:ascii="Arial" w:hAnsi="Arial" w:cs="Arial"/>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400F" id="Text Box 55" o:spid="_x0000_s1201" type="#_x0000_t202" style="position:absolute;left:0;text-align:left;margin-left:408.5pt;margin-top:23.75pt;width:107.65pt;height:50.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" fillcolor="white [3201]" strokeweight=".5pt">
                <v:textbox>
                  <w:txbxContent>
                    <w:p w14:paraId="68606204" w14:textId="285AB28B" w:rsidR="004D08D3" w:rsidRPr="00494982" w:rsidRDefault="004D08D3" w:rsidP="00E1022E">
                      <w:pPr>
                        <w:rPr>
                          <w:rFonts w:ascii="Arial" w:hAnsi="Arial" w:cs="Arial"/>
                        </w:rPr>
                      </w:pPr>
                      <w:r w:rsidRPr="00494982">
                        <w:rPr>
                          <w:rFonts w:ascii="Arial" w:hAnsi="Arial" w:cs="Arial"/>
                        </w:rPr>
                        <w:t xml:space="preserve">Total Cost Incurred (USD </w:t>
                      </w:r>
                      <w:r>
                        <w:rPr>
                          <w:rFonts w:ascii="Arial" w:hAnsi="Arial" w:cs="Arial"/>
                        </w:rPr>
                        <w:t>2.97</w:t>
                      </w:r>
                      <w:r w:rsidRPr="00494982">
                        <w:rPr>
                          <w:rFonts w:ascii="Arial" w:hAnsi="Arial" w:cs="Arial"/>
                        </w:rPr>
                        <w:t xml:space="preserve"> /Kg)</w:t>
                      </w:r>
                    </w:p>
                  </w:txbxContent>
                </v:textbox>
              </v:shape>
            </w:pict>
          </mc:Fallback>
        </mc:AlternateContent>
      </w:r>
    </w:p>
    <w:p w14:paraId="4712228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6464" behindDoc="0" locked="0" layoutInCell="1" allowOverlap="1" wp14:anchorId="68157878" wp14:editId="1ABB8F3A">
                <wp:simplePos x="0" y="0"/>
                <wp:positionH relativeFrom="column">
                  <wp:posOffset>3981450</wp:posOffset>
                </wp:positionH>
                <wp:positionV relativeFrom="paragraph">
                  <wp:posOffset>297180</wp:posOffset>
                </wp:positionV>
                <wp:extent cx="120967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flipV="1">
                          <a:off x="0" y="0"/>
                          <a:ext cx="1209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B069D" id="Straight Arrow Connector 57" o:spid="_x0000_s1026" type="#_x0000_t32" style="position:absolute;margin-left:313.5pt;margin-top:23.4pt;width:95.25pt;height:0;flip:x 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" strokecolor="#4472c4 [3204]" strokeweight=".5pt">
                <v:stroke endarrow="block" joinstyle="miter"/>
              </v:shape>
            </w:pict>
          </mc:Fallback>
        </mc:AlternateContent>
      </w:r>
    </w:p>
    <w:p w14:paraId="1DC32322" w14:textId="79441A00"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5200" behindDoc="0" locked="0" layoutInCell="1" allowOverlap="1" wp14:anchorId="7AA244DF" wp14:editId="69CE862E">
                <wp:simplePos x="0" y="0"/>
                <wp:positionH relativeFrom="column">
                  <wp:posOffset>6628130</wp:posOffset>
                </wp:positionH>
                <wp:positionV relativeFrom="paragraph">
                  <wp:posOffset>779780</wp:posOffset>
                </wp:positionV>
                <wp:extent cx="0" cy="1457685"/>
                <wp:effectExtent l="57150" t="0" r="57150" b="47625"/>
                <wp:wrapNone/>
                <wp:docPr id="1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808C3" id="Straight Arrow Connector 30" o:spid="_x0000_s1026" type="#_x0000_t32" style="position:absolute;margin-left:521.9pt;margin-top:61.4pt;width:0;height:114.8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" strokecolor="#525252 [1606]" strokeweight="3pt">
                <v:stroke dashstyle="longDash" endarrow="block" joinstyle="miter"/>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09536" behindDoc="0" locked="0" layoutInCell="1" allowOverlap="1" wp14:anchorId="287272AC" wp14:editId="49A5F8B7">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61D1E" id="Connector: Elbow 63" o:spid="_x0000_s1026" type="#_x0000_t34" style="position:absolute;margin-left:159.7pt;margin-top:19.55pt;width:81.75pt;height:42pt;flip:x;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592128" behindDoc="0" locked="0" layoutInCell="1" allowOverlap="1" wp14:anchorId="7F436236" wp14:editId="571BBABC">
                <wp:simplePos x="0" y="0"/>
                <wp:positionH relativeFrom="column">
                  <wp:posOffset>933450</wp:posOffset>
                </wp:positionH>
                <wp:positionV relativeFrom="paragraph">
                  <wp:posOffset>781685</wp:posOffset>
                </wp:positionV>
                <wp:extent cx="1005840" cy="827405"/>
                <wp:effectExtent l="95250" t="19050" r="3810" b="48895"/>
                <wp:wrapNone/>
                <wp:docPr id="224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00584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E2185" id="Connector: Elbow 19" o:spid="_x0000_s1026" type="#_x0000_t33" style="position:absolute;margin-left:73.5pt;margin-top:61.55pt;width:79.2pt;height:65.15pt;rotation:180;flip:y;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" strokecolor="#525252 [1606]" strokeweight="3pt">
                <v:stroke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11584" behindDoc="0" locked="0" layoutInCell="1" allowOverlap="1" wp14:anchorId="5DD7A7B8" wp14:editId="34BE3994">
                <wp:simplePos x="0" y="0"/>
                <wp:positionH relativeFrom="column">
                  <wp:posOffset>5829300</wp:posOffset>
                </wp:positionH>
                <wp:positionV relativeFrom="paragraph">
                  <wp:posOffset>220345</wp:posOffset>
                </wp:positionV>
                <wp:extent cx="0" cy="731520"/>
                <wp:effectExtent l="76200" t="0" r="57150" b="49530"/>
                <wp:wrapNone/>
                <wp:docPr id="2242" name="Straight Arrow Connector 2242"/>
                <wp:cNvGraphicFramePr/>
                <a:graphic xmlns:a="http://schemas.openxmlformats.org/drawingml/2006/main">
                  <a:graphicData uri="http://schemas.microsoft.com/office/word/2010/wordprocessingShape">
                    <wps:wsp>
                      <wps:cNvCnPr/>
                      <wps:spPr>
                        <a:xfrm>
                          <a:off x="0" y="0"/>
                          <a:ext cx="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FB68B0" id="Straight Arrow Connector 2242" o:spid="_x0000_s1026" type="#_x0000_t32" style="position:absolute;margin-left:459pt;margin-top:17.35pt;width:0;height:57.6pt;z-index:25261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" strokecolor="#4472c4 [3204]" strokeweight=".5pt">
                <v:stroke endarrow="block" joinstyle="miter"/>
              </v:shape>
            </w:pict>
          </mc:Fallback>
        </mc:AlternateContent>
      </w:r>
      <w:commentRangeStart w:id="185"/>
      <w:commentRangeEnd w:id="185"/>
      <w:r w:rsidR="00F96281">
        <w:rPr>
          <w:rStyle w:val="CommentReference"/>
        </w:rPr>
        <w:commentReference w:id="185"/>
      </w:r>
    </w:p>
    <w:p w14:paraId="62278885" w14:textId="3B1AD699"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0560" behindDoc="0" locked="0" layoutInCell="1" allowOverlap="1" wp14:anchorId="5A12AC06" wp14:editId="788E072E">
                <wp:simplePos x="0" y="0"/>
                <wp:positionH relativeFrom="column">
                  <wp:posOffset>4628297</wp:posOffset>
                </wp:positionH>
                <wp:positionV relativeFrom="paragraph">
                  <wp:posOffset>627228</wp:posOffset>
                </wp:positionV>
                <wp:extent cx="1926713" cy="457200"/>
                <wp:effectExtent l="0" t="0" r="16510" b="19050"/>
                <wp:wrapNone/>
                <wp:docPr id="64" name="Text Box 64"/>
                <wp:cNvGraphicFramePr/>
                <a:graphic xmlns:a="http://schemas.openxmlformats.org/drawingml/2006/main">
                  <a:graphicData uri="http://schemas.microsoft.com/office/word/2010/wordprocessingShape">
                    <wps:wsp>
                      <wps:cNvSpPr txBox="1"/>
                      <wps:spPr>
                        <a:xfrm>
                          <a:off x="0" y="0"/>
                          <a:ext cx="1926713" cy="457200"/>
                        </a:xfrm>
                        <a:prstGeom prst="rect">
                          <a:avLst/>
                        </a:prstGeom>
                        <a:solidFill>
                          <a:schemeClr val="lt1"/>
                        </a:solidFill>
                        <a:ln w="6350">
                          <a:solidFill>
                            <a:prstClr val="black"/>
                          </a:solidFill>
                        </a:ln>
                      </wps:spPr>
                      <wps:txbx>
                        <w:txbxContent>
                          <w:p w14:paraId="37912DA7" w14:textId="4DBE905F" w:rsidR="004D08D3" w:rsidRPr="00113DAD" w:rsidRDefault="004D08D3" w:rsidP="00E1022E">
                            <w:pPr>
                              <w:rPr>
                                <w:sz w:val="20"/>
                                <w:szCs w:val="20"/>
                              </w:rPr>
                            </w:pPr>
                            <w:r w:rsidRPr="00113DAD">
                              <w:rPr>
                                <w:rFonts w:ascii="Arial" w:hAnsi="Arial" w:cs="Arial"/>
                                <w:sz w:val="20"/>
                                <w:szCs w:val="20"/>
                              </w:rPr>
                              <w:t>Current Selling Price (USD 3.</w:t>
                            </w:r>
                            <w:r>
                              <w:rPr>
                                <w:rFonts w:ascii="Arial" w:hAnsi="Arial" w:cs="Arial"/>
                                <w:sz w:val="20"/>
                                <w:szCs w:val="20"/>
                              </w:rPr>
                              <w:t>94</w:t>
                            </w:r>
                            <w:r w:rsidRPr="00113DAD">
                              <w:rPr>
                                <w:rFonts w:ascii="Arial" w:hAnsi="Arial" w:cs="Arial"/>
                                <w:sz w:val="20"/>
                                <w:szCs w:val="20"/>
                              </w:rPr>
                              <w:t xml:space="preserve"> / Kg) In-Direct</w:t>
                            </w:r>
                            <w:r w:rsidRPr="00113DAD">
                              <w:rPr>
                                <w:sz w:val="20"/>
                                <w:szCs w:val="20"/>
                              </w:rP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AC06" id="Text Box 64" o:spid="_x0000_s1202" type="#_x0000_t202" style="position:absolute;left:0;text-align:left;margin-left:364.45pt;margin-top:49.4pt;width:151.7pt;height:36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" fillcolor="white [3201]" strokeweight=".5pt">
                <v:textbox>
                  <w:txbxContent>
                    <w:p w14:paraId="37912DA7" w14:textId="4DBE905F" w:rsidR="004D08D3" w:rsidRPr="00113DAD" w:rsidRDefault="004D08D3" w:rsidP="00E1022E">
                      <w:pPr>
                        <w:rPr>
                          <w:sz w:val="20"/>
                          <w:szCs w:val="20"/>
                        </w:rPr>
                      </w:pPr>
                      <w:r w:rsidRPr="00113DAD">
                        <w:rPr>
                          <w:rFonts w:ascii="Arial" w:hAnsi="Arial" w:cs="Arial"/>
                          <w:sz w:val="20"/>
                          <w:szCs w:val="20"/>
                        </w:rPr>
                        <w:t>Current Selling Price (USD 3.</w:t>
                      </w:r>
                      <w:r>
                        <w:rPr>
                          <w:rFonts w:ascii="Arial" w:hAnsi="Arial" w:cs="Arial"/>
                          <w:sz w:val="20"/>
                          <w:szCs w:val="20"/>
                        </w:rPr>
                        <w:t>94</w:t>
                      </w:r>
                      <w:r w:rsidRPr="00113DAD">
                        <w:rPr>
                          <w:rFonts w:ascii="Arial" w:hAnsi="Arial" w:cs="Arial"/>
                          <w:sz w:val="20"/>
                          <w:szCs w:val="20"/>
                        </w:rPr>
                        <w:t xml:space="preserve"> / Kg) In-Direct</w:t>
                      </w:r>
                      <w:r w:rsidRPr="00113DAD">
                        <w:rPr>
                          <w:sz w:val="20"/>
                          <w:szCs w:val="20"/>
                        </w:rPr>
                        <w:t xml:space="preserve"> Sales</w:t>
                      </w:r>
                    </w:p>
                  </w:txbxContent>
                </v:textbox>
              </v:shape>
            </w:pict>
          </mc:Fallback>
        </mc:AlternateContent>
      </w:r>
    </w:p>
    <w:p w14:paraId="21AD46DC" w14:textId="77777777" w:rsidR="00E1022E" w:rsidRPr="00E1022E" w:rsidRDefault="00E1022E" w:rsidP="00E1022E">
      <w:pPr>
        <w:spacing w:line="360" w:lineRule="auto"/>
        <w:jc w:val="both"/>
        <w:rPr>
          <w:rFonts w:ascii="Arial" w:hAnsi="Arial" w:cs="Arial"/>
          <w:b/>
          <w:bCs/>
          <w:sz w:val="24"/>
          <w:szCs w:val="24"/>
        </w:rPr>
      </w:pPr>
    </w:p>
    <w:p w14:paraId="0F84390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3152" behindDoc="0" locked="0" layoutInCell="1" allowOverlap="1" wp14:anchorId="79BFE09C" wp14:editId="5118B675">
                <wp:simplePos x="0" y="0"/>
                <wp:positionH relativeFrom="column">
                  <wp:posOffset>459105</wp:posOffset>
                </wp:positionH>
                <wp:positionV relativeFrom="paragraph">
                  <wp:posOffset>6350</wp:posOffset>
                </wp:positionV>
                <wp:extent cx="1510665" cy="400050"/>
                <wp:effectExtent l="0" t="0" r="0" b="0"/>
                <wp:wrapNone/>
                <wp:docPr id="21" name="TextBox 20">
                  <a:extLst xmlns:a="http://schemas.openxmlformats.org/drawingml/2006/main">
                    <a:ext uri="{FF2B5EF4-FFF2-40B4-BE49-F238E27FC236}">
                      <a16:creationId xmlns:a16="http://schemas.microsoft.com/office/drawing/2014/main" id="{6760AAF1-FFC5-4AD3-989C-46BCBF5E113B}"/>
                    </a:ext>
                  </a:extLst>
                </wp:docPr>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49D2D96" w14:textId="3CEBE271"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Pr>
                                <w:rFonts w:ascii="Arial" w:eastAsia="Verdana" w:hAnsi="Arial" w:cs="Arial"/>
                                <w:b/>
                                <w:bCs/>
                                <w:color w:val="538135" w:themeColor="accent6" w:themeShade="BF"/>
                                <w:kern w:val="24"/>
                                <w:sz w:val="20"/>
                                <w:szCs w:val="20"/>
                                <w:lang w:val="en-US"/>
                              </w:rPr>
                              <w:t>27</w:t>
                            </w:r>
                            <w:r w:rsidRPr="00494982">
                              <w:rPr>
                                <w:rFonts w:ascii="Arial" w:eastAsia="Verdana" w:hAnsi="Arial" w:cs="Arial"/>
                                <w:b/>
                                <w:bCs/>
                                <w:color w:val="538135" w:themeColor="accent6" w:themeShade="BF"/>
                                <w:kern w:val="24"/>
                                <w:sz w:val="20"/>
                                <w:szCs w:val="20"/>
                                <w:lang w:val="en-US"/>
                              </w:rPr>
                              <w:t>%</w:t>
                            </w:r>
                          </w:p>
                        </w:txbxContent>
                      </wps:txbx>
                      <wps:bodyPr wrap="square" rtlCol="0">
                        <a:spAutoFit/>
                      </wps:bodyPr>
                    </wps:wsp>
                  </a:graphicData>
                </a:graphic>
              </wp:anchor>
            </w:drawing>
          </mc:Choice>
          <mc:Fallback>
            <w:pict>
              <v:shape w14:anchorId="79BFE09C" id="_x0000_s1203" type="#_x0000_t202" style="position:absolute;left:0;text-align:left;margin-left:36.15pt;margin-top:.5pt;width:118.95pt;height:31.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" filled="f" stroked="f">
                <v:textbox style="mso-fit-shape-to-text:t">
                  <w:txbxContent>
                    <w:p w14:paraId="549D2D96" w14:textId="3CEBE271" w:rsidR="004D08D3" w:rsidRPr="00494982" w:rsidRDefault="004D08D3"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Pr>
                          <w:rFonts w:ascii="Arial" w:eastAsia="Verdana" w:hAnsi="Arial" w:cs="Arial"/>
                          <w:b/>
                          <w:bCs/>
                          <w:color w:val="538135" w:themeColor="accent6" w:themeShade="BF"/>
                          <w:kern w:val="24"/>
                          <w:sz w:val="20"/>
                          <w:szCs w:val="20"/>
                          <w:lang w:val="en-US"/>
                        </w:rPr>
                        <w:t>27</w:t>
                      </w:r>
                      <w:r w:rsidRPr="00494982">
                        <w:rPr>
                          <w:rFonts w:ascii="Arial" w:eastAsia="Verdana" w:hAnsi="Arial" w:cs="Arial"/>
                          <w:b/>
                          <w:bCs/>
                          <w:color w:val="538135" w:themeColor="accent6" w:themeShade="BF"/>
                          <w:kern w:val="24"/>
                          <w:sz w:val="20"/>
                          <w:szCs w:val="20"/>
                          <w:lang w:val="en-US"/>
                        </w:rPr>
                        <w:t>%</w:t>
                      </w:r>
                    </w:p>
                  </w:txbxContent>
                </v:textbox>
              </v:shape>
            </w:pict>
          </mc:Fallback>
        </mc:AlternateContent>
      </w:r>
    </w:p>
    <w:p w14:paraId="5E8C3926"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4656" behindDoc="0" locked="0" layoutInCell="1" allowOverlap="1" wp14:anchorId="3C1C9506" wp14:editId="2F8DDDF3">
                <wp:simplePos x="0" y="0"/>
                <wp:positionH relativeFrom="column">
                  <wp:posOffset>1003300</wp:posOffset>
                </wp:positionH>
                <wp:positionV relativeFrom="paragraph">
                  <wp:posOffset>48260</wp:posOffset>
                </wp:positionV>
                <wp:extent cx="0" cy="933450"/>
                <wp:effectExtent l="95250" t="0" r="57150"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E2880" id="Straight Arrow Connector 21" o:spid="_x0000_s1026" type="#_x0000_t32" style="position:absolute;margin-left:79pt;margin-top:3.8pt;width:0;height:73.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" strokecolor="#525252 [1606]" strokeweight="3pt">
                <v:stroke endarrow="block" joinstyle="miter"/>
                <o:lock v:ext="edit" shapetype="f"/>
              </v:shape>
            </w:pict>
          </mc:Fallback>
        </mc:AlternateContent>
      </w:r>
    </w:p>
    <w:p w14:paraId="447959D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6224" behindDoc="0" locked="0" layoutInCell="1" allowOverlap="1" wp14:anchorId="708873CA" wp14:editId="3DCEF548">
                <wp:simplePos x="0" y="0"/>
                <wp:positionH relativeFrom="column">
                  <wp:posOffset>2686050</wp:posOffset>
                </wp:positionH>
                <wp:positionV relativeFrom="paragraph">
                  <wp:posOffset>277495</wp:posOffset>
                </wp:positionV>
                <wp:extent cx="1628775" cy="707390"/>
                <wp:effectExtent l="0" t="0" r="0" b="0"/>
                <wp:wrapNone/>
                <wp:docPr id="2243"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CEAB02E" w14:textId="77777777" w:rsidR="004D08D3" w:rsidRPr="00494982" w:rsidRDefault="004D08D3"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708873CA" id="_x0000_s1204" type="#_x0000_t202" style="position:absolute;left:0;text-align:left;margin-left:211.5pt;margin-top:21.85pt;width:128.25pt;height:55.7pt;z-index:25259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" filled="f" stroked="f">
                <v:textbox style="mso-fit-shape-to-text:t">
                  <w:txbxContent>
                    <w:p w14:paraId="2CEAB02E" w14:textId="77777777" w:rsidR="004D08D3" w:rsidRPr="00494982" w:rsidRDefault="004D08D3"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v:textbox>
              </v:shape>
            </w:pict>
          </mc:Fallback>
        </mc:AlternateContent>
      </w:r>
    </w:p>
    <w:p w14:paraId="7E77A028" w14:textId="2DCA0E01"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89056" behindDoc="0" locked="0" layoutInCell="1" allowOverlap="1" wp14:anchorId="05DB4614" wp14:editId="5A915934">
                <wp:simplePos x="0" y="0"/>
                <wp:positionH relativeFrom="column">
                  <wp:posOffset>0</wp:posOffset>
                </wp:positionH>
                <wp:positionV relativeFrom="paragraph">
                  <wp:posOffset>237091</wp:posOffset>
                </wp:positionV>
                <wp:extent cx="2736850" cy="400050"/>
                <wp:effectExtent l="0" t="0" r="0" b="0"/>
                <wp:wrapNone/>
                <wp:docPr id="16" name="Rectangle 15">
                  <a:extLst xmlns:a="http://schemas.openxmlformats.org/drawingml/2006/main">
                    <a:ext uri="{FF2B5EF4-FFF2-40B4-BE49-F238E27FC236}">
                      <a16:creationId xmlns:a16="http://schemas.microsoft.com/office/drawing/2014/main" id="{4D5B9265-E57B-4B97-955E-A23513A3C67A}"/>
                    </a:ext>
                  </a:extLst>
                </wp:docPr>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A55F51D" w14:textId="77777777" w:rsidR="004D08D3" w:rsidRPr="00494982" w:rsidRDefault="004D08D3"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05DB4614" id="_x0000_s1205" style="position:absolute;left:0;text-align:left;margin-left:0;margin-top:18.65pt;width:215.5pt;height:31.5pt;z-index:25258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" filled="f" stroked="f">
                <v:textbox style="mso-fit-shape-to-text:t">
                  <w:txbxContent>
                    <w:p w14:paraId="2A55F51D" w14:textId="77777777" w:rsidR="004D08D3" w:rsidRPr="00494982" w:rsidRDefault="004D08D3"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4E481AB0"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4176" behindDoc="0" locked="0" layoutInCell="1" allowOverlap="1" wp14:anchorId="47A4B062" wp14:editId="140F88A7">
                <wp:simplePos x="0" y="0"/>
                <wp:positionH relativeFrom="column">
                  <wp:posOffset>1710055</wp:posOffset>
                </wp:positionH>
                <wp:positionV relativeFrom="paragraph">
                  <wp:posOffset>245110</wp:posOffset>
                </wp:positionV>
                <wp:extent cx="0" cy="1463040"/>
                <wp:effectExtent l="95250" t="0" r="57150" b="41910"/>
                <wp:wrapNone/>
                <wp:docPr id="224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304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89592" id="Straight Arrow Connector 21" o:spid="_x0000_s1026" type="#_x0000_t32" style="position:absolute;margin-left:134.65pt;margin-top:19.3pt;width:0;height:115.2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" strokecolor="#525252 [1606]" strokeweight="3pt">
                <v:stroke endarrow="block" joinstyle="miter"/>
                <o:lock v:ext="edit" shapetype="f"/>
              </v:shape>
            </w:pict>
          </mc:Fallback>
        </mc:AlternateContent>
      </w:r>
    </w:p>
    <w:p w14:paraId="3F34AB07" w14:textId="77777777" w:rsidR="00E1022E" w:rsidRPr="00E1022E" w:rsidRDefault="00E1022E" w:rsidP="00E1022E">
      <w:pPr>
        <w:spacing w:line="360" w:lineRule="auto"/>
        <w:jc w:val="both"/>
        <w:rPr>
          <w:rFonts w:ascii="Arial" w:hAnsi="Arial" w:cs="Arial"/>
          <w:b/>
          <w:bCs/>
          <w:sz w:val="24"/>
          <w:szCs w:val="24"/>
        </w:rPr>
      </w:pPr>
    </w:p>
    <w:p w14:paraId="6292044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3632" behindDoc="0" locked="0" layoutInCell="1" allowOverlap="1" wp14:anchorId="32FA3B78" wp14:editId="44C84B67">
                <wp:simplePos x="0" y="0"/>
                <wp:positionH relativeFrom="column">
                  <wp:posOffset>2637790</wp:posOffset>
                </wp:positionH>
                <wp:positionV relativeFrom="paragraph">
                  <wp:posOffset>335915</wp:posOffset>
                </wp:positionV>
                <wp:extent cx="1895475" cy="723900"/>
                <wp:effectExtent l="57150" t="19050" r="9525" b="38100"/>
                <wp:wrapNone/>
                <wp:docPr id="2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3841E" id="Connector: Elbow 14" o:spid="_x0000_s1026" type="#_x0000_t33" style="position:absolute;margin-left:207.7pt;margin-top:26.45pt;width:149.25pt;height:57pt;flip:x;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&#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D3aO11IAIAAJ4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87008" behindDoc="0" locked="0" layoutInCell="1" allowOverlap="1" wp14:anchorId="53017BF8" wp14:editId="7AFDB2DB">
                <wp:simplePos x="0" y="0"/>
                <wp:positionH relativeFrom="column">
                  <wp:posOffset>4438015</wp:posOffset>
                </wp:positionH>
                <wp:positionV relativeFrom="paragraph">
                  <wp:posOffset>226695</wp:posOffset>
                </wp:positionV>
                <wp:extent cx="1826895" cy="245745"/>
                <wp:effectExtent l="0" t="0" r="0" b="0"/>
                <wp:wrapNone/>
                <wp:docPr id="2245"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275A2A3" w14:textId="77777777" w:rsidR="004D08D3" w:rsidRPr="00494982" w:rsidRDefault="004D08D3"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53017BF8" id="_x0000_s1206" style="position:absolute;left:0;text-align:left;margin-left:349.45pt;margin-top:17.85pt;width:143.85pt;height:19.3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" filled="f" stroked="f">
                <v:textbox style="mso-fit-shape-to-text:t">
                  <w:txbxContent>
                    <w:p w14:paraId="4275A2A3" w14:textId="77777777" w:rsidR="004D08D3" w:rsidRPr="00494982" w:rsidRDefault="004D08D3"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16BA3437" w14:textId="77777777" w:rsidR="00E1022E" w:rsidRPr="00E1022E" w:rsidRDefault="00E1022E" w:rsidP="00E1022E">
      <w:pPr>
        <w:spacing w:line="360" w:lineRule="auto"/>
        <w:jc w:val="both"/>
        <w:rPr>
          <w:rFonts w:ascii="Arial" w:hAnsi="Arial" w:cs="Arial"/>
          <w:b/>
          <w:bCs/>
          <w:sz w:val="24"/>
          <w:szCs w:val="24"/>
        </w:rPr>
      </w:pPr>
    </w:p>
    <w:p w14:paraId="0071EC77" w14:textId="77777777" w:rsidR="00E1022E" w:rsidRPr="00E1022E" w:rsidRDefault="00E1022E" w:rsidP="00E1022E">
      <w:pPr>
        <w:spacing w:line="360" w:lineRule="auto"/>
        <w:jc w:val="both"/>
        <w:rPr>
          <w:rFonts w:ascii="Arial" w:hAnsi="Arial" w:cs="Arial"/>
          <w:b/>
          <w:bCs/>
          <w:sz w:val="24"/>
          <w:szCs w:val="24"/>
        </w:rPr>
      </w:pPr>
    </w:p>
    <w:bookmarkEnd w:id="182"/>
    <w:p w14:paraId="2D893379" w14:textId="77777777" w:rsidR="00E1022E" w:rsidRPr="00E1022E" w:rsidRDefault="00E1022E" w:rsidP="00E1022E">
      <w:pPr>
        <w:spacing w:line="360" w:lineRule="auto"/>
        <w:jc w:val="both"/>
        <w:rPr>
          <w:rFonts w:ascii="Arial" w:hAnsi="Arial" w:cs="Arial"/>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6400" behindDoc="0" locked="0" layoutInCell="1" allowOverlap="1" wp14:anchorId="71C36C9F" wp14:editId="712B13B5">
                <wp:simplePos x="0" y="0"/>
                <wp:positionH relativeFrom="column">
                  <wp:posOffset>1000125</wp:posOffset>
                </wp:positionH>
                <wp:positionV relativeFrom="paragraph">
                  <wp:posOffset>35560</wp:posOffset>
                </wp:positionV>
                <wp:extent cx="2360930" cy="1404620"/>
                <wp:effectExtent l="0" t="0" r="2286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5ED1D75" w14:textId="77777777" w:rsidR="004D08D3" w:rsidRPr="00613BA5" w:rsidRDefault="004D08D3"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C36C9F" id="_x0000_s1207" type="#_x0000_t202" style="position:absolute;left:0;text-align:left;margin-left:78.75pt;margin-top:2.8pt;width:185.9pt;height:110.6pt;z-index:252646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4QDFgIAACk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">
                <v:textbox style="mso-fit-shape-to-text:t">
                  <w:txbxContent>
                    <w:p w14:paraId="35ED1D75" w14:textId="77777777" w:rsidR="004D08D3" w:rsidRPr="00613BA5" w:rsidRDefault="004D08D3"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0388832D" w14:textId="77777777" w:rsidR="00E1022E" w:rsidRDefault="00E1022E" w:rsidP="00E1022E">
      <w:pPr>
        <w:spacing w:line="360" w:lineRule="auto"/>
        <w:jc w:val="both"/>
        <w:rPr>
          <w:rFonts w:ascii="Arial" w:hAnsi="Arial" w:cs="Arial"/>
          <w:b/>
          <w:bCs/>
        </w:rPr>
      </w:pPr>
    </w:p>
    <w:p w14:paraId="7DFAA61A" w14:textId="3159907B" w:rsidR="008E351C" w:rsidRDefault="00E1022E" w:rsidP="00587B7E">
      <w:pPr>
        <w:spacing w:line="360" w:lineRule="auto"/>
        <w:jc w:val="both"/>
        <w:rPr>
          <w:rFonts w:ascii="Arial" w:eastAsia="Arial" w:hAnsi="Arial" w:cs="Arial"/>
          <w:b/>
          <w:bCs/>
          <w:color w:val="000000" w:themeColor="text1"/>
          <w:sz w:val="24"/>
          <w:szCs w:val="24"/>
        </w:rPr>
      </w:pPr>
      <w:r>
        <w:rPr>
          <w:rFonts w:ascii="Arial" w:hAnsi="Arial" w:cs="Arial"/>
          <w:b/>
          <w:bCs/>
        </w:rPr>
        <w:t xml:space="preserve"> </w:t>
      </w:r>
    </w:p>
    <w:p w14:paraId="7C3C1295" w14:textId="27A1CA41" w:rsidR="00BE331C" w:rsidRDefault="00BE331C" w:rsidP="007A7901">
      <w:pPr>
        <w:spacing w:line="480" w:lineRule="auto"/>
        <w:rPr>
          <w:rFonts w:ascii="Arial" w:eastAsia="Arial" w:hAnsi="Arial" w:cs="Arial"/>
          <w:b/>
          <w:bCs/>
          <w:color w:val="000000" w:themeColor="text1"/>
          <w:sz w:val="24"/>
          <w:szCs w:val="24"/>
        </w:rPr>
      </w:pPr>
    </w:p>
    <w:p w14:paraId="1CBA80A6" w14:textId="531D99B6" w:rsidR="004046A9" w:rsidRPr="00E1022E" w:rsidRDefault="00063D24" w:rsidP="004046A9">
      <w:pPr>
        <w:spacing w:line="360" w:lineRule="auto"/>
        <w:jc w:val="both"/>
        <w:rPr>
          <w:rFonts w:ascii="Arial" w:hAnsi="Arial" w:cs="Arial"/>
          <w:b/>
          <w:bCs/>
          <w:sz w:val="24"/>
          <w:szCs w:val="24"/>
        </w:rPr>
      </w:pPr>
      <w:r w:rsidRPr="00E1022E">
        <w:rPr>
          <w:rFonts w:ascii="Arial" w:hAnsi="Arial" w:cs="Arial"/>
          <w:noProof/>
          <w:sz w:val="24"/>
          <w:szCs w:val="24"/>
        </w:rPr>
        <w:lastRenderedPageBreak/>
        <mc:AlternateContent>
          <mc:Choice Requires="wps">
            <w:drawing>
              <wp:anchor distT="0" distB="0" distL="114300" distR="114300" simplePos="0" relativeHeight="252979200" behindDoc="0" locked="0" layoutInCell="1" allowOverlap="1" wp14:anchorId="26610DFE" wp14:editId="78F39D99">
                <wp:simplePos x="0" y="0"/>
                <wp:positionH relativeFrom="column">
                  <wp:posOffset>-226443</wp:posOffset>
                </wp:positionH>
                <wp:positionV relativeFrom="paragraph">
                  <wp:posOffset>243996</wp:posOffset>
                </wp:positionV>
                <wp:extent cx="2078462" cy="428625"/>
                <wp:effectExtent l="0" t="0" r="17145" b="28575"/>
                <wp:wrapNone/>
                <wp:docPr id="88" name="Text Box 88"/>
                <wp:cNvGraphicFramePr/>
                <a:graphic xmlns:a="http://schemas.openxmlformats.org/drawingml/2006/main">
                  <a:graphicData uri="http://schemas.microsoft.com/office/word/2010/wordprocessingShape">
                    <wps:wsp>
                      <wps:cNvSpPr txBox="1"/>
                      <wps:spPr>
                        <a:xfrm>
                          <a:off x="0" y="0"/>
                          <a:ext cx="2078462" cy="428625"/>
                        </a:xfrm>
                        <a:prstGeom prst="rect">
                          <a:avLst/>
                        </a:prstGeom>
                        <a:solidFill>
                          <a:schemeClr val="lt1"/>
                        </a:solidFill>
                        <a:ln w="6350">
                          <a:solidFill>
                            <a:prstClr val="black"/>
                          </a:solidFill>
                        </a:ln>
                      </wps:spPr>
                      <wps:txbx>
                        <w:txbxContent>
                          <w:p w14:paraId="3EC86387" w14:textId="4A680C9C" w:rsidR="004D08D3" w:rsidRPr="00E1022E" w:rsidRDefault="004D08D3" w:rsidP="004046A9">
                            <w:pPr>
                              <w:rPr>
                                <w:rFonts w:ascii="Arial" w:hAnsi="Arial" w:cs="Arial"/>
                                <w:sz w:val="20"/>
                                <w:szCs w:val="20"/>
                              </w:rPr>
                            </w:pPr>
                            <w:proofErr w:type="spellStart"/>
                            <w:r>
                              <w:rPr>
                                <w:rFonts w:ascii="Arial" w:hAnsi="Arial" w:cs="Arial"/>
                                <w:sz w:val="20"/>
                                <w:szCs w:val="20"/>
                              </w:rPr>
                              <w:t>Novolac</w:t>
                            </w:r>
                            <w:proofErr w:type="spellEnd"/>
                            <w:r>
                              <w:rPr>
                                <w:rFonts w:ascii="Arial" w:hAnsi="Arial" w:cs="Arial"/>
                                <w:sz w:val="20"/>
                                <w:szCs w:val="20"/>
                              </w:rPr>
                              <w:t xml:space="preserve"> </w:t>
                            </w:r>
                            <w:r w:rsidRPr="00E1022E">
                              <w:rPr>
                                <w:rFonts w:ascii="Arial" w:hAnsi="Arial" w:cs="Arial"/>
                                <w:sz w:val="20"/>
                                <w:szCs w:val="20"/>
                              </w:rPr>
                              <w:t>Epoxy Resin (Inhouse production) (USD</w:t>
                            </w:r>
                            <w:r>
                              <w:rPr>
                                <w:rFonts w:ascii="Arial" w:hAnsi="Arial" w:cs="Arial"/>
                                <w:sz w:val="20"/>
                                <w:szCs w:val="20"/>
                              </w:rPr>
                              <w:t xml:space="preserve"> 2.97</w:t>
                            </w:r>
                            <w:r w:rsidRPr="00E1022E">
                              <w:rPr>
                                <w:rFonts w:ascii="Arial" w:hAnsi="Arial" w:cs="Arial"/>
                                <w:sz w:val="20"/>
                                <w:szCs w:val="20"/>
                              </w:rPr>
                              <w:t xml:space="preserve"> /Kg</w:t>
                            </w:r>
                            <w:r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10DFE" id="Text Box 88" o:spid="_x0000_s1208" type="#_x0000_t202" style="position:absolute;left:0;text-align:left;margin-left:-17.85pt;margin-top:19.2pt;width:163.65pt;height:33.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" fillcolor="white [3201]" strokeweight=".5pt">
                <v:textbox>
                  <w:txbxContent>
                    <w:p w14:paraId="3EC86387" w14:textId="4A680C9C" w:rsidR="004D08D3" w:rsidRPr="00E1022E" w:rsidRDefault="004D08D3" w:rsidP="004046A9">
                      <w:pPr>
                        <w:rPr>
                          <w:rFonts w:ascii="Arial" w:hAnsi="Arial" w:cs="Arial"/>
                          <w:sz w:val="20"/>
                          <w:szCs w:val="20"/>
                        </w:rPr>
                      </w:pPr>
                      <w:r>
                        <w:rPr>
                          <w:rFonts w:ascii="Arial" w:hAnsi="Arial" w:cs="Arial"/>
                          <w:sz w:val="20"/>
                          <w:szCs w:val="20"/>
                        </w:rPr>
                        <w:t xml:space="preserve">Novolac </w:t>
                      </w:r>
                      <w:r w:rsidRPr="00E1022E">
                        <w:rPr>
                          <w:rFonts w:ascii="Arial" w:hAnsi="Arial" w:cs="Arial"/>
                          <w:sz w:val="20"/>
                          <w:szCs w:val="20"/>
                        </w:rPr>
                        <w:t>Epoxy Resin (Inhouse production) (USD</w:t>
                      </w:r>
                      <w:r>
                        <w:rPr>
                          <w:rFonts w:ascii="Arial" w:hAnsi="Arial" w:cs="Arial"/>
                          <w:sz w:val="20"/>
                          <w:szCs w:val="20"/>
                        </w:rPr>
                        <w:t xml:space="preserve"> 2.97</w:t>
                      </w:r>
                      <w:r w:rsidRPr="00E1022E">
                        <w:rPr>
                          <w:rFonts w:ascii="Arial" w:hAnsi="Arial" w:cs="Arial"/>
                          <w:sz w:val="20"/>
                          <w:szCs w:val="20"/>
                        </w:rPr>
                        <w:t xml:space="preserve"> /Kg</w:t>
                      </w:r>
                      <w:r w:rsidRPr="00E1022E">
                        <w:rPr>
                          <w:rFonts w:ascii="Arial" w:hAnsi="Arial" w:cs="Arial"/>
                          <w:b/>
                          <w:bCs/>
                          <w:sz w:val="20"/>
                          <w:szCs w:val="20"/>
                        </w:rPr>
                        <w:t>)</w:t>
                      </w:r>
                    </w:p>
                  </w:txbxContent>
                </v:textbox>
              </v:shape>
            </w:pict>
          </mc:Fallback>
        </mc:AlternateContent>
      </w:r>
      <w:r w:rsidR="004046A9" w:rsidRPr="00E1022E">
        <w:rPr>
          <w:rFonts w:ascii="Arial" w:hAnsi="Arial" w:cs="Arial"/>
          <w:b/>
          <w:bCs/>
          <w:sz w:val="24"/>
          <w:szCs w:val="24"/>
        </w:rPr>
        <w:t>Value Flow</w:t>
      </w:r>
      <w:r w:rsidR="004046A9">
        <w:rPr>
          <w:rFonts w:ascii="Arial" w:hAnsi="Arial" w:cs="Arial"/>
          <w:b/>
          <w:bCs/>
          <w:sz w:val="24"/>
          <w:szCs w:val="24"/>
        </w:rPr>
        <w:t xml:space="preserve"> Analysis</w:t>
      </w:r>
      <w:r w:rsidR="004046A9" w:rsidRPr="00E1022E">
        <w:rPr>
          <w:rFonts w:ascii="Arial" w:hAnsi="Arial" w:cs="Arial"/>
          <w:b/>
          <w:bCs/>
          <w:sz w:val="24"/>
          <w:szCs w:val="24"/>
        </w:rPr>
        <w:t xml:space="preserve"> for Captive </w:t>
      </w:r>
      <w:proofErr w:type="spellStart"/>
      <w:r w:rsidR="004046A9">
        <w:rPr>
          <w:rFonts w:ascii="Arial" w:hAnsi="Arial" w:cs="Arial"/>
          <w:b/>
          <w:bCs/>
          <w:sz w:val="24"/>
          <w:szCs w:val="24"/>
        </w:rPr>
        <w:t>Novolac</w:t>
      </w:r>
      <w:proofErr w:type="spellEnd"/>
      <w:r w:rsidR="000530C9">
        <w:rPr>
          <w:rFonts w:ascii="Arial" w:hAnsi="Arial" w:cs="Arial"/>
          <w:b/>
          <w:bCs/>
          <w:sz w:val="24"/>
          <w:szCs w:val="24"/>
        </w:rPr>
        <w:t xml:space="preserve"> </w:t>
      </w:r>
      <w:r w:rsidR="004046A9" w:rsidRPr="00E1022E">
        <w:rPr>
          <w:rFonts w:ascii="Arial" w:hAnsi="Arial" w:cs="Arial"/>
          <w:b/>
          <w:bCs/>
          <w:sz w:val="24"/>
          <w:szCs w:val="24"/>
        </w:rPr>
        <w:t>Vinyl Ester Resin Manufacturer</w:t>
      </w:r>
    </w:p>
    <w:p w14:paraId="39E6101C" w14:textId="4F2F6ED6" w:rsidR="004046A9" w:rsidRPr="00E1022E" w:rsidRDefault="00063D24"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3840" behindDoc="0" locked="0" layoutInCell="1" allowOverlap="1" wp14:anchorId="0B6B3233" wp14:editId="4311E2AD">
                <wp:simplePos x="0" y="0"/>
                <wp:positionH relativeFrom="column">
                  <wp:posOffset>-235071</wp:posOffset>
                </wp:positionH>
                <wp:positionV relativeFrom="paragraph">
                  <wp:posOffset>362585</wp:posOffset>
                </wp:positionV>
                <wp:extent cx="2087089" cy="310551"/>
                <wp:effectExtent l="0" t="0" r="27940" b="13335"/>
                <wp:wrapNone/>
                <wp:docPr id="101" name="Text Box 101"/>
                <wp:cNvGraphicFramePr/>
                <a:graphic xmlns:a="http://schemas.openxmlformats.org/drawingml/2006/main">
                  <a:graphicData uri="http://schemas.microsoft.com/office/word/2010/wordprocessingShape">
                    <wps:wsp>
                      <wps:cNvSpPr txBox="1"/>
                      <wps:spPr>
                        <a:xfrm>
                          <a:off x="0" y="0"/>
                          <a:ext cx="2087089" cy="310551"/>
                        </a:xfrm>
                        <a:prstGeom prst="rect">
                          <a:avLst/>
                        </a:prstGeom>
                        <a:solidFill>
                          <a:schemeClr val="lt1"/>
                        </a:solidFill>
                        <a:ln w="6350">
                          <a:solidFill>
                            <a:prstClr val="black"/>
                          </a:solidFill>
                        </a:ln>
                      </wps:spPr>
                      <wps:txbx>
                        <w:txbxContent>
                          <w:p w14:paraId="7E121553" w14:textId="7F4C16D8" w:rsidR="004D08D3" w:rsidRPr="00E1022E" w:rsidRDefault="004D08D3" w:rsidP="004046A9">
                            <w:pPr>
                              <w:rPr>
                                <w:rFonts w:ascii="Arial" w:hAnsi="Arial" w:cs="Arial"/>
                                <w:sz w:val="20"/>
                                <w:szCs w:val="20"/>
                              </w:rPr>
                            </w:pPr>
                            <w:r>
                              <w:rPr>
                                <w:rFonts w:ascii="Arial" w:hAnsi="Arial" w:cs="Arial"/>
                                <w:sz w:val="20"/>
                                <w:szCs w:val="20"/>
                              </w:rPr>
                              <w:t xml:space="preserve">Maleic Anhydride </w:t>
                            </w:r>
                            <w:r w:rsidRPr="00E1022E">
                              <w:rPr>
                                <w:rFonts w:ascii="Arial" w:hAnsi="Arial" w:cs="Arial"/>
                                <w:sz w:val="20"/>
                                <w:szCs w:val="20"/>
                              </w:rPr>
                              <w:t>(USD 1.</w:t>
                            </w:r>
                            <w:r>
                              <w:rPr>
                                <w:rFonts w:ascii="Arial" w:hAnsi="Arial" w:cs="Arial"/>
                                <w:sz w:val="20"/>
                                <w:szCs w:val="20"/>
                              </w:rPr>
                              <w:t xml:space="preserve">15 </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B3233" id="Text Box 101" o:spid="_x0000_s1209" type="#_x0000_t202" style="position:absolute;left:0;text-align:left;margin-left:-18.5pt;margin-top:28.55pt;width:164.35pt;height:24.4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" fillcolor="white [3201]" strokeweight=".5pt">
                <v:textbox>
                  <w:txbxContent>
                    <w:p w14:paraId="7E121553" w14:textId="7F4C16D8" w:rsidR="004D08D3" w:rsidRPr="00E1022E" w:rsidRDefault="004D08D3" w:rsidP="004046A9">
                      <w:pPr>
                        <w:rPr>
                          <w:rFonts w:ascii="Arial" w:hAnsi="Arial" w:cs="Arial"/>
                          <w:sz w:val="20"/>
                          <w:szCs w:val="20"/>
                        </w:rPr>
                      </w:pPr>
                      <w:r>
                        <w:rPr>
                          <w:rFonts w:ascii="Arial" w:hAnsi="Arial" w:cs="Arial"/>
                          <w:sz w:val="20"/>
                          <w:szCs w:val="20"/>
                        </w:rPr>
                        <w:t xml:space="preserve">Maleic Anhydride </w:t>
                      </w:r>
                      <w:r w:rsidRPr="00E1022E">
                        <w:rPr>
                          <w:rFonts w:ascii="Arial" w:hAnsi="Arial" w:cs="Arial"/>
                          <w:sz w:val="20"/>
                          <w:szCs w:val="20"/>
                        </w:rPr>
                        <w:t>(USD 1.</w:t>
                      </w:r>
                      <w:r>
                        <w:rPr>
                          <w:rFonts w:ascii="Arial" w:hAnsi="Arial" w:cs="Arial"/>
                          <w:sz w:val="20"/>
                          <w:szCs w:val="20"/>
                        </w:rPr>
                        <w:t xml:space="preserve">15 </w:t>
                      </w:r>
                      <w:r w:rsidRPr="00E1022E">
                        <w:rPr>
                          <w:rFonts w:ascii="Arial" w:hAnsi="Arial" w:cs="Arial"/>
                          <w:sz w:val="20"/>
                          <w:szCs w:val="20"/>
                        </w:rPr>
                        <w:t>/Kg)</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62816" behindDoc="0" locked="0" layoutInCell="1" allowOverlap="1" wp14:anchorId="02611787" wp14:editId="61D04DB7">
                <wp:simplePos x="0" y="0"/>
                <wp:positionH relativeFrom="column">
                  <wp:posOffset>2705100</wp:posOffset>
                </wp:positionH>
                <wp:positionV relativeFrom="paragraph">
                  <wp:posOffset>4656455</wp:posOffset>
                </wp:positionV>
                <wp:extent cx="1628775" cy="707390"/>
                <wp:effectExtent l="0" t="0" r="0" b="0"/>
                <wp:wrapNone/>
                <wp:docPr id="8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7A2A1CAA" w14:textId="77777777" w:rsidR="004D08D3" w:rsidRPr="00494982" w:rsidRDefault="004D08D3" w:rsidP="004046A9">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02611787" id="_x0000_s1210" type="#_x0000_t202" style="position:absolute;left:0;text-align:left;margin-left:213pt;margin-top:366.65pt;width:128.25pt;height:55.7pt;z-index:25296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" filled="f" stroked="f">
                <v:textbox style="mso-fit-shape-to-text:t">
                  <w:txbxContent>
                    <w:p w14:paraId="7A2A1CAA" w14:textId="77777777" w:rsidR="004D08D3" w:rsidRPr="00494982" w:rsidRDefault="004D08D3" w:rsidP="004046A9">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53600" behindDoc="0" locked="0" layoutInCell="1" allowOverlap="1" wp14:anchorId="0F423DC0" wp14:editId="7B47B82D">
                <wp:simplePos x="0" y="0"/>
                <wp:positionH relativeFrom="column">
                  <wp:posOffset>2768600</wp:posOffset>
                </wp:positionH>
                <wp:positionV relativeFrom="paragraph">
                  <wp:posOffset>4340860</wp:posOffset>
                </wp:positionV>
                <wp:extent cx="1151255" cy="245745"/>
                <wp:effectExtent l="0" t="0" r="0" b="0"/>
                <wp:wrapNone/>
                <wp:docPr id="9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392E37B" w14:textId="77777777" w:rsidR="004D08D3" w:rsidRPr="00494982" w:rsidRDefault="004D08D3" w:rsidP="004046A9">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0F423DC0" id="_x0000_s1211" style="position:absolute;left:0;text-align:left;margin-left:218pt;margin-top:341.8pt;width:90.65pt;height:19.35pt;z-index:25295360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" filled="f" stroked="f">
                <v:textbox style="mso-fit-shape-to-text:t">
                  <w:txbxContent>
                    <w:p w14:paraId="1392E37B" w14:textId="77777777" w:rsidR="004D08D3" w:rsidRPr="00494982" w:rsidRDefault="004D08D3" w:rsidP="004046A9">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78176" behindDoc="0" locked="0" layoutInCell="1" allowOverlap="1" wp14:anchorId="097196DA" wp14:editId="65B4F073">
                <wp:simplePos x="0" y="0"/>
                <wp:positionH relativeFrom="column">
                  <wp:posOffset>4533900</wp:posOffset>
                </wp:positionH>
                <wp:positionV relativeFrom="paragraph">
                  <wp:posOffset>4437380</wp:posOffset>
                </wp:positionV>
                <wp:extent cx="1295400" cy="1081405"/>
                <wp:effectExtent l="0" t="0" r="0" b="0"/>
                <wp:wrapNone/>
                <wp:docPr id="91"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122EE06" w14:textId="29FA954D" w:rsidR="004D08D3" w:rsidRPr="00494982" w:rsidRDefault="004D08D3" w:rsidP="004046A9">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w:t>
                            </w:r>
                            <w:r>
                              <w:rPr>
                                <w:rFonts w:ascii="Arial" w:eastAsia="Verdana" w:hAnsi="Arial" w:cs="Arial"/>
                                <w:b/>
                                <w:bCs/>
                                <w:color w:val="538135" w:themeColor="accent6" w:themeShade="BF"/>
                                <w:kern w:val="24"/>
                                <w:sz w:val="20"/>
                                <w:szCs w:val="20"/>
                                <w:lang w:val="en-US"/>
                              </w:rPr>
                              <w:t>7.7</w:t>
                            </w:r>
                            <w:r w:rsidRPr="00494982">
                              <w:rPr>
                                <w:rFonts w:ascii="Arial" w:eastAsia="Verdana" w:hAnsi="Arial" w:cs="Arial"/>
                                <w:b/>
                                <w:bCs/>
                                <w:color w:val="538135" w:themeColor="accent6" w:themeShade="BF"/>
                                <w:kern w:val="24"/>
                                <w:sz w:val="20"/>
                                <w:szCs w:val="20"/>
                                <w:lang w:val="en-US"/>
                              </w:rPr>
                              <w:t>%</w:t>
                            </w:r>
                          </w:p>
                          <w:p w14:paraId="74123724" w14:textId="77777777" w:rsidR="004D08D3" w:rsidRPr="00494982" w:rsidRDefault="004D08D3" w:rsidP="004046A9">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97196DA" id="_x0000_s1212" type="#_x0000_t202" style="position:absolute;left:0;text-align:left;margin-left:357pt;margin-top:349.4pt;width:102pt;height:85.1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" filled="f" stroked="f">
                <v:textbox>
                  <w:txbxContent>
                    <w:p w14:paraId="4122EE06" w14:textId="29FA954D" w:rsidR="004D08D3" w:rsidRPr="00494982" w:rsidRDefault="004D08D3" w:rsidP="004046A9">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w:t>
                      </w:r>
                      <w:r>
                        <w:rPr>
                          <w:rFonts w:ascii="Arial" w:eastAsia="Verdana" w:hAnsi="Arial" w:cs="Arial"/>
                          <w:b/>
                          <w:bCs/>
                          <w:color w:val="538135" w:themeColor="accent6" w:themeShade="BF"/>
                          <w:kern w:val="24"/>
                          <w:sz w:val="20"/>
                          <w:szCs w:val="20"/>
                          <w:lang w:val="en-US"/>
                        </w:rPr>
                        <w:t>7.7</w:t>
                      </w:r>
                      <w:r w:rsidRPr="00494982">
                        <w:rPr>
                          <w:rFonts w:ascii="Arial" w:eastAsia="Verdana" w:hAnsi="Arial" w:cs="Arial"/>
                          <w:b/>
                          <w:bCs/>
                          <w:color w:val="538135" w:themeColor="accent6" w:themeShade="BF"/>
                          <w:kern w:val="24"/>
                          <w:sz w:val="20"/>
                          <w:szCs w:val="20"/>
                          <w:lang w:val="en-US"/>
                        </w:rPr>
                        <w:t>%</w:t>
                      </w:r>
                    </w:p>
                    <w:p w14:paraId="74123724" w14:textId="77777777" w:rsidR="004D08D3" w:rsidRPr="00494982" w:rsidRDefault="004D08D3" w:rsidP="004046A9">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75104" behindDoc="0" locked="0" layoutInCell="1" allowOverlap="1" wp14:anchorId="69796203" wp14:editId="70B1FF0E">
                <wp:simplePos x="0" y="0"/>
                <wp:positionH relativeFrom="column">
                  <wp:posOffset>2056765</wp:posOffset>
                </wp:positionH>
                <wp:positionV relativeFrom="paragraph">
                  <wp:posOffset>2303780</wp:posOffset>
                </wp:positionV>
                <wp:extent cx="1038225" cy="533400"/>
                <wp:effectExtent l="38100" t="0" r="9525" b="95250"/>
                <wp:wrapTopAndBottom/>
                <wp:docPr id="92" name="Connector: Elbow 92"/>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660E6" id="Connector: Elbow 92" o:spid="_x0000_s1026" type="#_x0000_t34" style="position:absolute;margin-left:161.95pt;margin-top:181.4pt;width:81.75pt;height:42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GMjPCzdAQAABQ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55648" behindDoc="0" locked="0" layoutInCell="1" allowOverlap="1" wp14:anchorId="7792A07D" wp14:editId="4F23C489">
                <wp:simplePos x="0" y="0"/>
                <wp:positionH relativeFrom="column">
                  <wp:posOffset>4676774</wp:posOffset>
                </wp:positionH>
                <wp:positionV relativeFrom="paragraph">
                  <wp:posOffset>3627755</wp:posOffset>
                </wp:positionV>
                <wp:extent cx="1278255" cy="2276475"/>
                <wp:effectExtent l="0" t="19050" r="112395" b="47625"/>
                <wp:wrapNone/>
                <wp:docPr id="94"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CE6E6" id="Connector: Elbow 14" o:spid="_x0000_s1026" type="#_x0000_t33" style="position:absolute;margin-left:368.25pt;margin-top:285.65pt;width:100.65pt;height:179.25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AIcJqsYAgAAlQ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72032" behindDoc="0" locked="0" layoutInCell="1" allowOverlap="1" wp14:anchorId="2A378F9E" wp14:editId="308D5DB1">
                <wp:simplePos x="0" y="0"/>
                <wp:positionH relativeFrom="column">
                  <wp:posOffset>4000500</wp:posOffset>
                </wp:positionH>
                <wp:positionV relativeFrom="paragraph">
                  <wp:posOffset>2008505</wp:posOffset>
                </wp:positionV>
                <wp:extent cx="1296000" cy="0"/>
                <wp:effectExtent l="38100" t="76200" r="0" b="95250"/>
                <wp:wrapNone/>
                <wp:docPr id="95" name="Straight Arrow Connector 95"/>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96F53" id="Straight Arrow Connector 95" o:spid="_x0000_s1026" type="#_x0000_t32" style="position:absolute;margin-left:315pt;margin-top:158.15pt;width:102.05pt;height:0;flip:x;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" strokecolor="#4472c4 [3204]" strokeweight=".5pt">
                <v:stroke endarrow="block" joinstyle="miter"/>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73056" behindDoc="0" locked="0" layoutInCell="1" allowOverlap="1" wp14:anchorId="3A50191B" wp14:editId="2DDFF76D">
                <wp:simplePos x="0" y="0"/>
                <wp:positionH relativeFrom="column">
                  <wp:posOffset>2733675</wp:posOffset>
                </wp:positionH>
                <wp:positionV relativeFrom="paragraph">
                  <wp:posOffset>1665605</wp:posOffset>
                </wp:positionV>
                <wp:extent cx="1247775" cy="638175"/>
                <wp:effectExtent l="0" t="0" r="28575" b="28575"/>
                <wp:wrapNone/>
                <wp:docPr id="96" name="Text Box 96"/>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46DDDC3C" w14:textId="5C139053" w:rsidR="004D08D3" w:rsidRPr="00E1022E" w:rsidRDefault="004D08D3" w:rsidP="004046A9">
                            <w:pPr>
                              <w:rPr>
                                <w:rFonts w:ascii="Arial" w:hAnsi="Arial" w:cs="Arial"/>
                                <w:sz w:val="20"/>
                                <w:szCs w:val="20"/>
                              </w:rPr>
                            </w:pPr>
                            <w:r w:rsidRPr="00E1022E">
                              <w:rPr>
                                <w:rFonts w:ascii="Arial" w:hAnsi="Arial" w:cs="Arial"/>
                                <w:sz w:val="20"/>
                                <w:szCs w:val="20"/>
                              </w:rPr>
                              <w:t xml:space="preserve">Current Selling Price (USD </w:t>
                            </w:r>
                            <w:r>
                              <w:rPr>
                                <w:rFonts w:ascii="Arial" w:hAnsi="Arial" w:cs="Arial"/>
                                <w:sz w:val="20"/>
                                <w:szCs w:val="20"/>
                              </w:rPr>
                              <w:t>3.49</w:t>
                            </w:r>
                            <w:r w:rsidRPr="00E1022E">
                              <w:rPr>
                                <w:rFonts w:ascii="Arial" w:hAnsi="Arial" w:cs="Arial"/>
                                <w:sz w:val="20"/>
                                <w:szCs w:val="20"/>
                              </w:rPr>
                              <w:t xml:space="preserve"> / Kg) Direct Sales</w:t>
                            </w:r>
                          </w:p>
                          <w:p w14:paraId="4856C4AF" w14:textId="77777777" w:rsidR="004D08D3" w:rsidRPr="00E1022E" w:rsidRDefault="004D08D3" w:rsidP="004046A9">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0191B" id="Text Box 96" o:spid="_x0000_s1213" type="#_x0000_t202" style="position:absolute;left:0;text-align:left;margin-left:215.25pt;margin-top:131.15pt;width:98.25pt;height:50.2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" fillcolor="white [3201]" strokeweight=".5pt">
                <v:textbox>
                  <w:txbxContent>
                    <w:p w14:paraId="46DDDC3C" w14:textId="5C139053" w:rsidR="004D08D3" w:rsidRPr="00E1022E" w:rsidRDefault="004D08D3" w:rsidP="004046A9">
                      <w:pPr>
                        <w:rPr>
                          <w:rFonts w:ascii="Arial" w:hAnsi="Arial" w:cs="Arial"/>
                          <w:sz w:val="20"/>
                          <w:szCs w:val="20"/>
                        </w:rPr>
                      </w:pPr>
                      <w:r w:rsidRPr="00E1022E">
                        <w:rPr>
                          <w:rFonts w:ascii="Arial" w:hAnsi="Arial" w:cs="Arial"/>
                          <w:sz w:val="20"/>
                          <w:szCs w:val="20"/>
                        </w:rPr>
                        <w:t xml:space="preserve">Current Selling Price (USD </w:t>
                      </w:r>
                      <w:r>
                        <w:rPr>
                          <w:rFonts w:ascii="Arial" w:hAnsi="Arial" w:cs="Arial"/>
                          <w:sz w:val="20"/>
                          <w:szCs w:val="20"/>
                        </w:rPr>
                        <w:t>3.49</w:t>
                      </w:r>
                      <w:r w:rsidRPr="00E1022E">
                        <w:rPr>
                          <w:rFonts w:ascii="Arial" w:hAnsi="Arial" w:cs="Arial"/>
                          <w:sz w:val="20"/>
                          <w:szCs w:val="20"/>
                        </w:rPr>
                        <w:t xml:space="preserve"> / Kg) Direct Sales</w:t>
                      </w:r>
                    </w:p>
                    <w:p w14:paraId="4856C4AF" w14:textId="77777777" w:rsidR="004D08D3" w:rsidRPr="00E1022E" w:rsidRDefault="004D08D3" w:rsidP="004046A9">
                      <w:pPr>
                        <w:rPr>
                          <w:rFonts w:ascii="Arial" w:hAnsi="Arial" w:cs="Arial"/>
                          <w:sz w:val="20"/>
                          <w:szCs w:val="20"/>
                        </w:rPr>
                      </w:pP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67936" behindDoc="0" locked="0" layoutInCell="1" allowOverlap="1" wp14:anchorId="0423E98B" wp14:editId="70C31DE9">
                <wp:simplePos x="0" y="0"/>
                <wp:positionH relativeFrom="column">
                  <wp:posOffset>2085975</wp:posOffset>
                </wp:positionH>
                <wp:positionV relativeFrom="paragraph">
                  <wp:posOffset>455930</wp:posOffset>
                </wp:positionV>
                <wp:extent cx="1261110" cy="485775"/>
                <wp:effectExtent l="0" t="0" r="15240" b="28575"/>
                <wp:wrapNone/>
                <wp:docPr id="97" name="Text Box 97"/>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5DDA4952" w14:textId="0B8BC9A3" w:rsidR="004D08D3" w:rsidRPr="00E1022E" w:rsidRDefault="004D08D3" w:rsidP="004046A9">
                            <w:pPr>
                              <w:jc w:val="center"/>
                              <w:rPr>
                                <w:rFonts w:ascii="Arial" w:hAnsi="Arial" w:cs="Arial"/>
                                <w:sz w:val="20"/>
                                <w:szCs w:val="20"/>
                              </w:rPr>
                            </w:pPr>
                            <w:r w:rsidRPr="00E1022E">
                              <w:rPr>
                                <w:rFonts w:ascii="Arial" w:hAnsi="Arial" w:cs="Arial"/>
                                <w:sz w:val="20"/>
                                <w:szCs w:val="20"/>
                              </w:rPr>
                              <w:t xml:space="preserve">Raw Material Cost (USD </w:t>
                            </w:r>
                            <w:r>
                              <w:rPr>
                                <w:rFonts w:ascii="Arial" w:hAnsi="Arial" w:cs="Arial"/>
                                <w:sz w:val="20"/>
                                <w:szCs w:val="20"/>
                              </w:rPr>
                              <w:t>1.93</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3E98B" id="Text Box 97" o:spid="_x0000_s1214" type="#_x0000_t202" style="position:absolute;left:0;text-align:left;margin-left:164.25pt;margin-top:35.9pt;width:99.3pt;height:38.25pt;z-index:25296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" fillcolor="white [3201]" strokeweight=".5pt">
                <v:textbox>
                  <w:txbxContent>
                    <w:p w14:paraId="5DDA4952" w14:textId="0B8BC9A3" w:rsidR="004D08D3" w:rsidRPr="00E1022E" w:rsidRDefault="004D08D3" w:rsidP="004046A9">
                      <w:pPr>
                        <w:jc w:val="center"/>
                        <w:rPr>
                          <w:rFonts w:ascii="Arial" w:hAnsi="Arial" w:cs="Arial"/>
                          <w:sz w:val="20"/>
                          <w:szCs w:val="20"/>
                        </w:rPr>
                      </w:pPr>
                      <w:r w:rsidRPr="00E1022E">
                        <w:rPr>
                          <w:rFonts w:ascii="Arial" w:hAnsi="Arial" w:cs="Arial"/>
                          <w:sz w:val="20"/>
                          <w:szCs w:val="20"/>
                        </w:rPr>
                        <w:t xml:space="preserve">Raw Material Cost (USD </w:t>
                      </w:r>
                      <w:r>
                        <w:rPr>
                          <w:rFonts w:ascii="Arial" w:hAnsi="Arial" w:cs="Arial"/>
                          <w:sz w:val="20"/>
                          <w:szCs w:val="20"/>
                        </w:rPr>
                        <w:t>1.93</w:t>
                      </w:r>
                      <w:r w:rsidRPr="00E1022E">
                        <w:rPr>
                          <w:rFonts w:ascii="Arial" w:hAnsi="Arial" w:cs="Arial"/>
                          <w:sz w:val="20"/>
                          <w:szCs w:val="20"/>
                        </w:rPr>
                        <w:t>/Kg)</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58720" behindDoc="0" locked="0" layoutInCell="1" allowOverlap="1" wp14:anchorId="085F5821" wp14:editId="4CC48D6E">
                <wp:simplePos x="0" y="0"/>
                <wp:positionH relativeFrom="column">
                  <wp:posOffset>4678045</wp:posOffset>
                </wp:positionH>
                <wp:positionV relativeFrom="paragraph">
                  <wp:posOffset>3876040</wp:posOffset>
                </wp:positionV>
                <wp:extent cx="1431925" cy="245745"/>
                <wp:effectExtent l="0" t="0" r="0" b="0"/>
                <wp:wrapNone/>
                <wp:docPr id="98"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028C62F1" w14:textId="77777777" w:rsidR="004D08D3" w:rsidRPr="00494982" w:rsidRDefault="004D08D3" w:rsidP="004046A9">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085F5821" id="_x0000_s1215" type="#_x0000_t202" style="position:absolute;left:0;text-align:left;margin-left:368.35pt;margin-top:305.2pt;width:112.75pt;height:19.35pt;z-index:25295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" filled="f" stroked="f">
                <v:textbox style="mso-fit-shape-to-text:t">
                  <w:txbxContent>
                    <w:p w14:paraId="028C62F1" w14:textId="77777777" w:rsidR="004D08D3" w:rsidRPr="00494982" w:rsidRDefault="004D08D3" w:rsidP="004046A9">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68960" behindDoc="0" locked="0" layoutInCell="1" allowOverlap="1" wp14:anchorId="2B728B94" wp14:editId="646185B4">
                <wp:simplePos x="0" y="0"/>
                <wp:positionH relativeFrom="column">
                  <wp:posOffset>3347085</wp:posOffset>
                </wp:positionH>
                <wp:positionV relativeFrom="paragraph">
                  <wp:posOffset>694055</wp:posOffset>
                </wp:positionV>
                <wp:extent cx="648000" cy="0"/>
                <wp:effectExtent l="0" t="76200" r="19050" b="95250"/>
                <wp:wrapNone/>
                <wp:docPr id="99" name="Straight Arrow Connector 99"/>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4D0401" id="Straight Arrow Connector 99" o:spid="_x0000_s1026" type="#_x0000_t32" style="position:absolute;margin-left:263.55pt;margin-top:54.65pt;width:51pt;height:0;z-index:25296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" strokecolor="#4472c4 [3204]" strokeweight=".5pt">
                <v:stroke endarrow="block" joinstyle="miter"/>
              </v:shape>
            </w:pict>
          </mc:Fallback>
        </mc:AlternateContent>
      </w:r>
      <w:r w:rsidR="004046A9" w:rsidRPr="00E1022E">
        <w:rPr>
          <w:rFonts w:ascii="Arial" w:hAnsi="Arial" w:cs="Arial"/>
          <w:noProof/>
          <w:sz w:val="24"/>
          <w:szCs w:val="24"/>
        </w:rPr>
        <mc:AlternateContent>
          <mc:Choice Requires="wps">
            <w:drawing>
              <wp:anchor distT="0" distB="0" distL="114300" distR="114300" simplePos="0" relativeHeight="252959744" behindDoc="0" locked="0" layoutInCell="1" allowOverlap="1" wp14:anchorId="0C533B89" wp14:editId="701FB4E2">
                <wp:simplePos x="0" y="0"/>
                <wp:positionH relativeFrom="column">
                  <wp:posOffset>952500</wp:posOffset>
                </wp:positionH>
                <wp:positionV relativeFrom="paragraph">
                  <wp:posOffset>2837180</wp:posOffset>
                </wp:positionV>
                <wp:extent cx="1104900" cy="612000"/>
                <wp:effectExtent l="95250" t="19050" r="0" b="55245"/>
                <wp:wrapNone/>
                <wp:docPr id="100"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A5BC2" id="Connector: Elbow 19" o:spid="_x0000_s1026" type="#_x0000_t33" style="position:absolute;margin-left:75pt;margin-top:223.4pt;width:87pt;height:48.2pt;rotation:180;flip:y;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" strokecolor="#525252 [1606]" strokeweight="3pt">
                <v:stroke endarrow="block"/>
                <o:lock v:ext="edit" shapetype="f"/>
              </v:shape>
            </w:pict>
          </mc:Fallback>
        </mc:AlternateContent>
      </w:r>
      <w:r w:rsidR="004046A9" w:rsidRPr="00E1022E">
        <w:rPr>
          <w:rFonts w:ascii="Arial" w:hAnsi="Arial" w:cs="Arial"/>
          <w:b/>
          <w:bCs/>
          <w:sz w:val="24"/>
          <w:szCs w:val="24"/>
        </w:rPr>
        <w:t xml:space="preserve">                                                                                              </w:t>
      </w:r>
    </w:p>
    <w:p w14:paraId="4A04D7AA" w14:textId="0C3B04AF"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9984" behindDoc="0" locked="0" layoutInCell="1" allowOverlap="1" wp14:anchorId="5E0E439F" wp14:editId="64451B87">
                <wp:simplePos x="0" y="0"/>
                <wp:positionH relativeFrom="column">
                  <wp:posOffset>4010025</wp:posOffset>
                </wp:positionH>
                <wp:positionV relativeFrom="paragraph">
                  <wp:posOffset>19685</wp:posOffset>
                </wp:positionV>
                <wp:extent cx="2276475" cy="657225"/>
                <wp:effectExtent l="0" t="0" r="28575" b="28575"/>
                <wp:wrapNone/>
                <wp:docPr id="102" name="Text Box 102"/>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3ADF5F7A" w14:textId="1965650F" w:rsidR="004D08D3" w:rsidRPr="00E1022E" w:rsidRDefault="004D08D3" w:rsidP="004046A9">
                            <w:pPr>
                              <w:jc w:val="center"/>
                              <w:rPr>
                                <w:rFonts w:ascii="Arial" w:hAnsi="Arial" w:cs="Arial"/>
                                <w:sz w:val="20"/>
                                <w:szCs w:val="20"/>
                              </w:rPr>
                            </w:pPr>
                            <w:r w:rsidRPr="00E1022E">
                              <w:rPr>
                                <w:rFonts w:ascii="Arial" w:hAnsi="Arial" w:cs="Arial"/>
                                <w:sz w:val="20"/>
                                <w:szCs w:val="20"/>
                              </w:rPr>
                              <w:t>Overhead &amp; Packaging cost (USD 0.</w:t>
                            </w:r>
                            <w:r>
                              <w:rPr>
                                <w:rFonts w:ascii="Arial" w:hAnsi="Arial" w:cs="Arial"/>
                                <w:sz w:val="20"/>
                                <w:szCs w:val="20"/>
                              </w:rPr>
                              <w:t>70</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E439F" id="Text Box 102" o:spid="_x0000_s1216" type="#_x0000_t202" style="position:absolute;left:0;text-align:left;margin-left:315.75pt;margin-top:1.55pt;width:179.25pt;height:51.7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" fillcolor="white [3201]" strokeweight=".5pt">
                <v:textbox>
                  <w:txbxContent>
                    <w:p w14:paraId="3ADF5F7A" w14:textId="1965650F" w:rsidR="004D08D3" w:rsidRPr="00E1022E" w:rsidRDefault="004D08D3" w:rsidP="004046A9">
                      <w:pPr>
                        <w:jc w:val="center"/>
                        <w:rPr>
                          <w:rFonts w:ascii="Arial" w:hAnsi="Arial" w:cs="Arial"/>
                          <w:sz w:val="20"/>
                          <w:szCs w:val="20"/>
                        </w:rPr>
                      </w:pPr>
                      <w:r w:rsidRPr="00E1022E">
                        <w:rPr>
                          <w:rFonts w:ascii="Arial" w:hAnsi="Arial" w:cs="Arial"/>
                          <w:sz w:val="20"/>
                          <w:szCs w:val="20"/>
                        </w:rPr>
                        <w:t>Overhead &amp; Packaging cost (USD 0.</w:t>
                      </w:r>
                      <w:r>
                        <w:rPr>
                          <w:rFonts w:ascii="Arial" w:hAnsi="Arial" w:cs="Arial"/>
                          <w:sz w:val="20"/>
                          <w:szCs w:val="20"/>
                        </w:rPr>
                        <w:t>70</w:t>
                      </w:r>
                      <w:r w:rsidRPr="00E1022E">
                        <w:rPr>
                          <w:rFonts w:ascii="Arial" w:hAnsi="Arial" w:cs="Arial"/>
                          <w:sz w:val="20"/>
                          <w:szCs w:val="20"/>
                        </w:rPr>
                        <w:t xml:space="preserve"> / Kg)</w:t>
                      </w:r>
                    </w:p>
                  </w:txbxContent>
                </v:textbox>
              </v:shape>
            </w:pict>
          </mc:Fallback>
        </mc:AlternateContent>
      </w:r>
      <w:r w:rsidRPr="00E1022E">
        <w:rPr>
          <w:rFonts w:ascii="Arial" w:hAnsi="Arial" w:cs="Arial"/>
          <w:b/>
          <w:bCs/>
          <w:sz w:val="24"/>
          <w:szCs w:val="24"/>
        </w:rPr>
        <w:t xml:space="preserve">                                                                                           </w:t>
      </w:r>
    </w:p>
    <w:p w14:paraId="36D27843"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4864" behindDoc="0" locked="0" layoutInCell="1" allowOverlap="1" wp14:anchorId="4A3DF20B" wp14:editId="690A7581">
                <wp:simplePos x="0" y="0"/>
                <wp:positionH relativeFrom="column">
                  <wp:posOffset>-243696</wp:posOffset>
                </wp:positionH>
                <wp:positionV relativeFrom="paragraph">
                  <wp:posOffset>91440</wp:posOffset>
                </wp:positionV>
                <wp:extent cx="2113172" cy="304800"/>
                <wp:effectExtent l="0" t="0" r="20955" b="19050"/>
                <wp:wrapNone/>
                <wp:docPr id="103" name="Text Box 103"/>
                <wp:cNvGraphicFramePr/>
                <a:graphic xmlns:a="http://schemas.openxmlformats.org/drawingml/2006/main">
                  <a:graphicData uri="http://schemas.microsoft.com/office/word/2010/wordprocessingShape">
                    <wps:wsp>
                      <wps:cNvSpPr txBox="1"/>
                      <wps:spPr>
                        <a:xfrm>
                          <a:off x="0" y="0"/>
                          <a:ext cx="2113172" cy="304800"/>
                        </a:xfrm>
                        <a:prstGeom prst="rect">
                          <a:avLst/>
                        </a:prstGeom>
                        <a:solidFill>
                          <a:schemeClr val="lt1"/>
                        </a:solidFill>
                        <a:ln w="6350">
                          <a:solidFill>
                            <a:prstClr val="black"/>
                          </a:solidFill>
                        </a:ln>
                      </wps:spPr>
                      <wps:txbx>
                        <w:txbxContent>
                          <w:p w14:paraId="194EB7EC" w14:textId="29E70C6D" w:rsidR="004D08D3" w:rsidRPr="00E1022E" w:rsidRDefault="004D08D3" w:rsidP="004046A9">
                            <w:pPr>
                              <w:rPr>
                                <w:rFonts w:ascii="Arial" w:hAnsi="Arial" w:cs="Arial"/>
                                <w:sz w:val="20"/>
                                <w:szCs w:val="20"/>
                              </w:rPr>
                            </w:pPr>
                            <w:r w:rsidRPr="00E1022E">
                              <w:rPr>
                                <w:rFonts w:ascii="Arial" w:hAnsi="Arial" w:cs="Arial"/>
                                <w:sz w:val="20"/>
                                <w:szCs w:val="20"/>
                              </w:rPr>
                              <w:t>Methacrylic Acid (USD 2.</w:t>
                            </w:r>
                            <w:r>
                              <w:rPr>
                                <w:rFonts w:ascii="Arial" w:hAnsi="Arial" w:cs="Arial"/>
                                <w:sz w:val="20"/>
                                <w:szCs w:val="20"/>
                              </w:rPr>
                              <w:t>68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DF20B" id="Text Box 103" o:spid="_x0000_s1217" type="#_x0000_t202" style="position:absolute;left:0;text-align:left;margin-left:-19.2pt;margin-top:7.2pt;width:166.4pt;height:24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" fillcolor="white [3201]" strokeweight=".5pt">
                <v:textbox>
                  <w:txbxContent>
                    <w:p w14:paraId="194EB7EC" w14:textId="29E70C6D" w:rsidR="004D08D3" w:rsidRPr="00E1022E" w:rsidRDefault="004D08D3" w:rsidP="004046A9">
                      <w:pPr>
                        <w:rPr>
                          <w:rFonts w:ascii="Arial" w:hAnsi="Arial" w:cs="Arial"/>
                          <w:sz w:val="20"/>
                          <w:szCs w:val="20"/>
                        </w:rPr>
                      </w:pPr>
                      <w:r w:rsidRPr="00E1022E">
                        <w:rPr>
                          <w:rFonts w:ascii="Arial" w:hAnsi="Arial" w:cs="Arial"/>
                          <w:sz w:val="20"/>
                          <w:szCs w:val="20"/>
                        </w:rPr>
                        <w:t>Methacrylic Acid (USD 2.</w:t>
                      </w:r>
                      <w:r>
                        <w:rPr>
                          <w:rFonts w:ascii="Arial" w:hAnsi="Arial" w:cs="Arial"/>
                          <w:sz w:val="20"/>
                          <w:szCs w:val="20"/>
                        </w:rPr>
                        <w:t>68</w:t>
                      </w:r>
                      <w:r w:rsidRPr="00E1022E">
                        <w:rPr>
                          <w:rFonts w:ascii="Arial" w:hAnsi="Arial" w:cs="Arial"/>
                          <w:sz w:val="20"/>
                          <w:szCs w:val="20"/>
                        </w:rPr>
                        <w:t xml:space="preserve"> /Kg)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74080" behindDoc="0" locked="0" layoutInCell="1" allowOverlap="1" wp14:anchorId="2B4480A8" wp14:editId="7E087555">
                <wp:simplePos x="0" y="0"/>
                <wp:positionH relativeFrom="column">
                  <wp:posOffset>5848350</wp:posOffset>
                </wp:positionH>
                <wp:positionV relativeFrom="paragraph">
                  <wp:posOffset>380365</wp:posOffset>
                </wp:positionV>
                <wp:extent cx="0" cy="548640"/>
                <wp:effectExtent l="76200" t="0" r="57150" b="60960"/>
                <wp:wrapNone/>
                <wp:docPr id="104" name="Straight Arrow Connector 104"/>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5AA38C" id="Straight Arrow Connector 104" o:spid="_x0000_s1026" type="#_x0000_t32" style="position:absolute;margin-left:460.5pt;margin-top:29.95pt;width:0;height:43.2pt;z-index:25297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966912" behindDoc="0" locked="0" layoutInCell="1" allowOverlap="1" wp14:anchorId="258A48F3" wp14:editId="451D4A8C">
                <wp:simplePos x="0" y="0"/>
                <wp:positionH relativeFrom="column">
                  <wp:posOffset>1590675</wp:posOffset>
                </wp:positionH>
                <wp:positionV relativeFrom="paragraph">
                  <wp:posOffset>37465</wp:posOffset>
                </wp:positionV>
                <wp:extent cx="503555" cy="0"/>
                <wp:effectExtent l="0" t="76200" r="10795" b="95250"/>
                <wp:wrapNone/>
                <wp:docPr id="105" name="Straight Arrow Connector 105"/>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7CFFC" id="Straight Arrow Connector 105" o:spid="_x0000_s1026" type="#_x0000_t32" style="position:absolute;margin-left:125.25pt;margin-top:2.95pt;width:39.65pt;height:0;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" strokecolor="#4472c4 [3204]" strokeweight=".5pt">
                <v:stroke endarrow="block" joinstyle="miter"/>
              </v:shape>
            </w:pict>
          </mc:Fallback>
        </mc:AlternateContent>
      </w:r>
    </w:p>
    <w:p w14:paraId="435C8492"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5888" behindDoc="0" locked="0" layoutInCell="1" allowOverlap="1" wp14:anchorId="0FC1C683" wp14:editId="0C575D23">
                <wp:simplePos x="0" y="0"/>
                <wp:positionH relativeFrom="column">
                  <wp:posOffset>-260950</wp:posOffset>
                </wp:positionH>
                <wp:positionV relativeFrom="paragraph">
                  <wp:posOffset>141018</wp:posOffset>
                </wp:positionV>
                <wp:extent cx="2130533" cy="353683"/>
                <wp:effectExtent l="0" t="0" r="22225" b="27940"/>
                <wp:wrapNone/>
                <wp:docPr id="107" name="Text Box 107"/>
                <wp:cNvGraphicFramePr/>
                <a:graphic xmlns:a="http://schemas.openxmlformats.org/drawingml/2006/main">
                  <a:graphicData uri="http://schemas.microsoft.com/office/word/2010/wordprocessingShape">
                    <wps:wsp>
                      <wps:cNvSpPr txBox="1"/>
                      <wps:spPr>
                        <a:xfrm>
                          <a:off x="0" y="0"/>
                          <a:ext cx="2130533" cy="353683"/>
                        </a:xfrm>
                        <a:prstGeom prst="rect">
                          <a:avLst/>
                        </a:prstGeom>
                        <a:solidFill>
                          <a:schemeClr val="lt1"/>
                        </a:solidFill>
                        <a:ln w="6350">
                          <a:solidFill>
                            <a:prstClr val="black"/>
                          </a:solidFill>
                        </a:ln>
                      </wps:spPr>
                      <wps:txbx>
                        <w:txbxContent>
                          <w:p w14:paraId="22EB65F0" w14:textId="3C3470F9" w:rsidR="004D08D3" w:rsidRPr="00E1022E" w:rsidRDefault="004D08D3" w:rsidP="004046A9">
                            <w:pPr>
                              <w:rPr>
                                <w:rFonts w:ascii="Arial" w:hAnsi="Arial" w:cs="Arial"/>
                                <w:sz w:val="20"/>
                                <w:szCs w:val="20"/>
                              </w:rPr>
                            </w:pPr>
                            <w:r w:rsidRPr="00E1022E">
                              <w:rPr>
                                <w:rFonts w:ascii="Arial" w:hAnsi="Arial" w:cs="Arial"/>
                                <w:sz w:val="20"/>
                                <w:szCs w:val="20"/>
                              </w:rPr>
                              <w:t xml:space="preserve">Styrene Monomer (USD </w:t>
                            </w:r>
                            <w:r>
                              <w:rPr>
                                <w:rFonts w:ascii="Arial" w:hAnsi="Arial" w:cs="Arial"/>
                                <w:sz w:val="20"/>
                                <w:szCs w:val="20"/>
                              </w:rPr>
                              <w:t>0.88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1C683" id="Text Box 107" o:spid="_x0000_s1218" type="#_x0000_t202" style="position:absolute;left:0;text-align:left;margin-left:-20.55pt;margin-top:11.1pt;width:167.75pt;height:27.8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" fillcolor="white [3201]" strokeweight=".5pt">
                <v:textbox>
                  <w:txbxContent>
                    <w:p w14:paraId="22EB65F0" w14:textId="3C3470F9" w:rsidR="004D08D3" w:rsidRPr="00E1022E" w:rsidRDefault="004D08D3" w:rsidP="004046A9">
                      <w:pPr>
                        <w:rPr>
                          <w:rFonts w:ascii="Arial" w:hAnsi="Arial" w:cs="Arial"/>
                          <w:sz w:val="20"/>
                          <w:szCs w:val="20"/>
                        </w:rPr>
                      </w:pPr>
                      <w:r w:rsidRPr="00E1022E">
                        <w:rPr>
                          <w:rFonts w:ascii="Arial" w:hAnsi="Arial" w:cs="Arial"/>
                          <w:sz w:val="20"/>
                          <w:szCs w:val="20"/>
                        </w:rPr>
                        <w:t xml:space="preserve">Styrene Monomer (USD </w:t>
                      </w:r>
                      <w:r>
                        <w:rPr>
                          <w:rFonts w:ascii="Arial" w:hAnsi="Arial" w:cs="Arial"/>
                          <w:sz w:val="20"/>
                          <w:szCs w:val="20"/>
                        </w:rPr>
                        <w:t>0.88</w:t>
                      </w:r>
                      <w:r w:rsidRPr="00E1022E">
                        <w:rPr>
                          <w:rFonts w:ascii="Arial" w:hAnsi="Arial" w:cs="Arial"/>
                          <w:sz w:val="20"/>
                          <w:szCs w:val="20"/>
                        </w:rPr>
                        <w:t xml:space="preserve"> /Kg)</w:t>
                      </w:r>
                    </w:p>
                  </w:txbxContent>
                </v:textbox>
              </v:shape>
            </w:pict>
          </mc:Fallback>
        </mc:AlternateContent>
      </w:r>
    </w:p>
    <w:p w14:paraId="4F56B3E6"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71008" behindDoc="0" locked="0" layoutInCell="1" allowOverlap="1" wp14:anchorId="6B656D58" wp14:editId="2D20BFE2">
                <wp:simplePos x="0" y="0"/>
                <wp:positionH relativeFrom="column">
                  <wp:posOffset>5314950</wp:posOffset>
                </wp:positionH>
                <wp:positionV relativeFrom="paragraph">
                  <wp:posOffset>207010</wp:posOffset>
                </wp:positionV>
                <wp:extent cx="876300" cy="81915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477B7783" w14:textId="17032B2F" w:rsidR="004D08D3" w:rsidRPr="00E1022E" w:rsidRDefault="004D08D3" w:rsidP="004046A9">
                            <w:pPr>
                              <w:rPr>
                                <w:rFonts w:ascii="Arial" w:hAnsi="Arial" w:cs="Arial"/>
                                <w:sz w:val="20"/>
                                <w:szCs w:val="20"/>
                              </w:rPr>
                            </w:pPr>
                            <w:r w:rsidRPr="00E1022E">
                              <w:rPr>
                                <w:rFonts w:ascii="Arial" w:hAnsi="Arial" w:cs="Arial"/>
                                <w:sz w:val="20"/>
                                <w:szCs w:val="20"/>
                              </w:rPr>
                              <w:t>Total Cost Incurred (USD 2.</w:t>
                            </w:r>
                            <w:r>
                              <w:rPr>
                                <w:rFonts w:ascii="Arial" w:hAnsi="Arial" w:cs="Arial"/>
                                <w:sz w:val="20"/>
                                <w:szCs w:val="20"/>
                              </w:rPr>
                              <w:t>63</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56D58" id="Text Box 108" o:spid="_x0000_s1219" type="#_x0000_t202" style="position:absolute;left:0;text-align:left;margin-left:418.5pt;margin-top:16.3pt;width:69pt;height:64.5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" fillcolor="white [3201]" strokeweight=".5pt">
                <v:textbox>
                  <w:txbxContent>
                    <w:p w14:paraId="477B7783" w14:textId="17032B2F" w:rsidR="004D08D3" w:rsidRPr="00E1022E" w:rsidRDefault="004D08D3" w:rsidP="004046A9">
                      <w:pPr>
                        <w:rPr>
                          <w:rFonts w:ascii="Arial" w:hAnsi="Arial" w:cs="Arial"/>
                          <w:sz w:val="20"/>
                          <w:szCs w:val="20"/>
                        </w:rPr>
                      </w:pPr>
                      <w:r w:rsidRPr="00E1022E">
                        <w:rPr>
                          <w:rFonts w:ascii="Arial" w:hAnsi="Arial" w:cs="Arial"/>
                          <w:sz w:val="20"/>
                          <w:szCs w:val="20"/>
                        </w:rPr>
                        <w:t>Total Cost Incurred (USD 2.</w:t>
                      </w:r>
                      <w:r>
                        <w:rPr>
                          <w:rFonts w:ascii="Arial" w:hAnsi="Arial" w:cs="Arial"/>
                          <w:sz w:val="20"/>
                          <w:szCs w:val="20"/>
                        </w:rPr>
                        <w:t>63</w:t>
                      </w:r>
                      <w:r w:rsidRPr="00E1022E">
                        <w:rPr>
                          <w:rFonts w:ascii="Arial" w:hAnsi="Arial" w:cs="Arial"/>
                          <w:sz w:val="20"/>
                          <w:szCs w:val="20"/>
                        </w:rPr>
                        <w:t xml:space="preserve"> / Kg)</w:t>
                      </w:r>
                    </w:p>
                  </w:txbxContent>
                </v:textbox>
              </v:shape>
            </w:pict>
          </mc:Fallback>
        </mc:AlternateContent>
      </w:r>
    </w:p>
    <w:p w14:paraId="4C4056BF"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77152" behindDoc="0" locked="0" layoutInCell="1" allowOverlap="1" wp14:anchorId="5C6DFEC4" wp14:editId="02D391DA">
                <wp:simplePos x="0" y="0"/>
                <wp:positionH relativeFrom="column">
                  <wp:posOffset>5829300</wp:posOffset>
                </wp:positionH>
                <wp:positionV relativeFrom="paragraph">
                  <wp:posOffset>658384</wp:posOffset>
                </wp:positionV>
                <wp:extent cx="0" cy="704088"/>
                <wp:effectExtent l="76200" t="0" r="57150" b="58420"/>
                <wp:wrapNone/>
                <wp:docPr id="115" name="Straight Arrow Connector 115"/>
                <wp:cNvGraphicFramePr/>
                <a:graphic xmlns:a="http://schemas.openxmlformats.org/drawingml/2006/main">
                  <a:graphicData uri="http://schemas.microsoft.com/office/word/2010/wordprocessingShape">
                    <wps:wsp>
                      <wps:cNvCnPr/>
                      <wps:spPr>
                        <a:xfrm>
                          <a:off x="0" y="0"/>
                          <a:ext cx="0" cy="704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4788B85" id="Straight Arrow Connector 115" o:spid="_x0000_s1026" type="#_x0000_t32" style="position:absolute;margin-left:459pt;margin-top:51.85pt;width:0;height:55.45pt;z-index:25297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" strokecolor="#4472c4 [3204]" strokeweight=".5pt">
                <v:stroke endarrow="block" joinstyle="miter"/>
              </v:shape>
            </w:pict>
          </mc:Fallback>
        </mc:AlternateContent>
      </w:r>
    </w:p>
    <w:p w14:paraId="5B4CAF35"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76128" behindDoc="0" locked="0" layoutInCell="1" allowOverlap="1" wp14:anchorId="098F1A36" wp14:editId="51ED3E12">
                <wp:simplePos x="0" y="0"/>
                <wp:positionH relativeFrom="column">
                  <wp:posOffset>4627821</wp:posOffset>
                </wp:positionH>
                <wp:positionV relativeFrom="paragraph">
                  <wp:posOffset>997039</wp:posOffset>
                </wp:positionV>
                <wp:extent cx="1647825" cy="542260"/>
                <wp:effectExtent l="0" t="0" r="28575" b="10795"/>
                <wp:wrapNone/>
                <wp:docPr id="136" name="Text Box 136"/>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57E06CAB" w14:textId="25B4EDF4" w:rsidR="004D08D3" w:rsidRPr="00E1022E" w:rsidRDefault="004D08D3" w:rsidP="004046A9">
                            <w:pPr>
                              <w:rPr>
                                <w:rFonts w:ascii="Arial" w:hAnsi="Arial" w:cs="Arial"/>
                                <w:sz w:val="20"/>
                                <w:szCs w:val="20"/>
                              </w:rPr>
                            </w:pPr>
                            <w:r w:rsidRPr="00E1022E">
                              <w:rPr>
                                <w:rFonts w:ascii="Arial" w:hAnsi="Arial" w:cs="Arial"/>
                                <w:sz w:val="20"/>
                                <w:szCs w:val="20"/>
                              </w:rPr>
                              <w:t>Current Selling Price (USD 3.</w:t>
                            </w:r>
                            <w:r>
                              <w:rPr>
                                <w:rFonts w:ascii="Arial" w:hAnsi="Arial" w:cs="Arial"/>
                                <w:sz w:val="20"/>
                                <w:szCs w:val="20"/>
                              </w:rPr>
                              <w:t>62</w:t>
                            </w:r>
                            <w:r w:rsidRPr="00E1022E">
                              <w:rPr>
                                <w:rFonts w:ascii="Arial" w:hAnsi="Arial" w:cs="Arial"/>
                                <w:sz w:val="20"/>
                                <w:szCs w:val="20"/>
                              </w:rPr>
                              <w:t>/ Kg) In-Direct Sales</w:t>
                            </w:r>
                          </w:p>
                          <w:p w14:paraId="57B5B01D" w14:textId="77777777" w:rsidR="004D08D3" w:rsidRPr="00E1022E" w:rsidRDefault="004D08D3" w:rsidP="004046A9">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F1A36" id="Text Box 136" o:spid="_x0000_s1220" type="#_x0000_t202" style="position:absolute;left:0;text-align:left;margin-left:364.4pt;margin-top:78.5pt;width:129.75pt;height:42.7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" fillcolor="white [3201]" strokeweight=".5pt">
                <v:textbox>
                  <w:txbxContent>
                    <w:p w14:paraId="57E06CAB" w14:textId="25B4EDF4" w:rsidR="004D08D3" w:rsidRPr="00E1022E" w:rsidRDefault="004D08D3" w:rsidP="004046A9">
                      <w:pPr>
                        <w:rPr>
                          <w:rFonts w:ascii="Arial" w:hAnsi="Arial" w:cs="Arial"/>
                          <w:sz w:val="20"/>
                          <w:szCs w:val="20"/>
                        </w:rPr>
                      </w:pPr>
                      <w:r w:rsidRPr="00E1022E">
                        <w:rPr>
                          <w:rFonts w:ascii="Arial" w:hAnsi="Arial" w:cs="Arial"/>
                          <w:sz w:val="20"/>
                          <w:szCs w:val="20"/>
                        </w:rPr>
                        <w:t>Current Selling Price (USD 3.</w:t>
                      </w:r>
                      <w:r>
                        <w:rPr>
                          <w:rFonts w:ascii="Arial" w:hAnsi="Arial" w:cs="Arial"/>
                          <w:sz w:val="20"/>
                          <w:szCs w:val="20"/>
                        </w:rPr>
                        <w:t>62</w:t>
                      </w:r>
                      <w:r w:rsidRPr="00E1022E">
                        <w:rPr>
                          <w:rFonts w:ascii="Arial" w:hAnsi="Arial" w:cs="Arial"/>
                          <w:sz w:val="20"/>
                          <w:szCs w:val="20"/>
                        </w:rPr>
                        <w:t>/ Kg) In-Direct Sales</w:t>
                      </w:r>
                    </w:p>
                    <w:p w14:paraId="57B5B01D" w14:textId="77777777" w:rsidR="004D08D3" w:rsidRPr="00E1022E" w:rsidRDefault="004D08D3" w:rsidP="004046A9">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57696" behindDoc="0" locked="0" layoutInCell="1" allowOverlap="1" wp14:anchorId="157308B5" wp14:editId="7921B994">
                <wp:simplePos x="0" y="0"/>
                <wp:positionH relativeFrom="column">
                  <wp:posOffset>1134470</wp:posOffset>
                </wp:positionH>
                <wp:positionV relativeFrom="paragraph">
                  <wp:posOffset>979265</wp:posOffset>
                </wp:positionV>
                <wp:extent cx="955343" cy="245745"/>
                <wp:effectExtent l="0" t="0" r="0" b="0"/>
                <wp:wrapNone/>
                <wp:docPr id="144"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51ECC58D" w14:textId="77777777" w:rsidR="004D08D3" w:rsidRPr="00E1022E" w:rsidRDefault="004D08D3" w:rsidP="004046A9">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157308B5" id="_x0000_s1221" type="#_x0000_t202" style="position:absolute;left:0;text-align:left;margin-left:89.35pt;margin-top:77.1pt;width:75.2pt;height:19.35pt;z-index:25295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" filled="f" stroked="f">
                <v:textbox style="mso-fit-shape-to-text:t">
                  <w:txbxContent>
                    <w:p w14:paraId="51ECC58D" w14:textId="77777777" w:rsidR="004D08D3" w:rsidRPr="00E1022E" w:rsidRDefault="004D08D3" w:rsidP="004046A9">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61792" behindDoc="0" locked="0" layoutInCell="1" allowOverlap="1" wp14:anchorId="1DD95AF4" wp14:editId="3683039B">
                <wp:simplePos x="0" y="0"/>
                <wp:positionH relativeFrom="column">
                  <wp:posOffset>6494244</wp:posOffset>
                </wp:positionH>
                <wp:positionV relativeFrom="paragraph">
                  <wp:posOffset>772160</wp:posOffset>
                </wp:positionV>
                <wp:extent cx="0" cy="1457685"/>
                <wp:effectExtent l="57150" t="0" r="57150" b="47625"/>
                <wp:wrapNone/>
                <wp:docPr id="146"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C3E522" id="Straight Arrow Connector 30" o:spid="_x0000_s1026" type="#_x0000_t32" style="position:absolute;margin-left:511.35pt;margin-top:60.8pt;width:0;height:114.8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" strokecolor="#525252 [1606]" strokeweight="3pt">
                <v:stroke dashstyle="longDash" endarrow="block" joinstyle="miter"/>
                <o:lock v:ext="edit" shapetype="f"/>
              </v:shape>
            </w:pict>
          </mc:Fallback>
        </mc:AlternateContent>
      </w:r>
    </w:p>
    <w:p w14:paraId="27EA6B95"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60768" behindDoc="0" locked="0" layoutInCell="1" allowOverlap="1" wp14:anchorId="5B2E174A" wp14:editId="124064C0">
                <wp:simplePos x="0" y="0"/>
                <wp:positionH relativeFrom="column">
                  <wp:posOffset>545993</wp:posOffset>
                </wp:positionH>
                <wp:positionV relativeFrom="paragraph">
                  <wp:posOffset>318119</wp:posOffset>
                </wp:positionV>
                <wp:extent cx="1510665" cy="583565"/>
                <wp:effectExtent l="0" t="0" r="0" b="0"/>
                <wp:wrapNone/>
                <wp:docPr id="147"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1CA517A0" w14:textId="50AA5948" w:rsidR="004D08D3" w:rsidRPr="00E1022E" w:rsidRDefault="004D08D3" w:rsidP="004046A9">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 xml:space="preserve">Percentage Margin </w:t>
                            </w:r>
                            <w:r>
                              <w:rPr>
                                <w:rFonts w:ascii="Arial" w:eastAsia="Verdana" w:hAnsi="Arial" w:cs="Arial"/>
                                <w:b/>
                                <w:bCs/>
                                <w:color w:val="538135" w:themeColor="accent6" w:themeShade="BF"/>
                                <w:kern w:val="24"/>
                                <w:sz w:val="24"/>
                                <w:szCs w:val="24"/>
                                <w:lang w:val="en-US"/>
                              </w:rPr>
                              <w:t>32.7</w:t>
                            </w:r>
                            <w:r w:rsidRPr="00E1022E">
                              <w:rPr>
                                <w:rFonts w:ascii="Arial" w:eastAsia="Verdana" w:hAnsi="Arial" w:cs="Arial"/>
                                <w:b/>
                                <w:bCs/>
                                <w:color w:val="538135" w:themeColor="accent6" w:themeShade="BF"/>
                                <w:kern w:val="24"/>
                                <w:sz w:val="24"/>
                                <w:szCs w:val="24"/>
                                <w:lang w:val="en-US"/>
                              </w:rPr>
                              <w:t>%</w:t>
                            </w:r>
                          </w:p>
                        </w:txbxContent>
                      </wps:txbx>
                      <wps:bodyPr wrap="square" rtlCol="0">
                        <a:noAutofit/>
                      </wps:bodyPr>
                    </wps:wsp>
                  </a:graphicData>
                </a:graphic>
                <wp14:sizeRelV relativeFrom="margin">
                  <wp14:pctHeight>0</wp14:pctHeight>
                </wp14:sizeRelV>
              </wp:anchor>
            </w:drawing>
          </mc:Choice>
          <mc:Fallback>
            <w:pict>
              <v:shape w14:anchorId="5B2E174A" id="_x0000_s1222" type="#_x0000_t202" style="position:absolute;left:0;text-align:left;margin-left:43pt;margin-top:25.05pt;width:118.95pt;height:45.95pt;z-index:25296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" filled="f" stroked="f">
                <v:textbox>
                  <w:txbxContent>
                    <w:p w14:paraId="1CA517A0" w14:textId="50AA5948" w:rsidR="004D08D3" w:rsidRPr="00E1022E" w:rsidRDefault="004D08D3" w:rsidP="004046A9">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 xml:space="preserve">Percentage Margin </w:t>
                      </w:r>
                      <w:r>
                        <w:rPr>
                          <w:rFonts w:ascii="Arial" w:eastAsia="Verdana" w:hAnsi="Arial" w:cs="Arial"/>
                          <w:b/>
                          <w:bCs/>
                          <w:color w:val="538135" w:themeColor="accent6" w:themeShade="BF"/>
                          <w:kern w:val="24"/>
                          <w:sz w:val="24"/>
                          <w:szCs w:val="24"/>
                          <w:lang w:val="en-US"/>
                        </w:rPr>
                        <w:t>32.7</w:t>
                      </w:r>
                      <w:r w:rsidRPr="00E1022E">
                        <w:rPr>
                          <w:rFonts w:ascii="Arial" w:eastAsia="Verdana" w:hAnsi="Arial" w:cs="Arial"/>
                          <w:b/>
                          <w:bCs/>
                          <w:color w:val="538135" w:themeColor="accent6" w:themeShade="BF"/>
                          <w:kern w:val="24"/>
                          <w:sz w:val="24"/>
                          <w:szCs w:val="24"/>
                          <w:lang w:val="en-US"/>
                        </w:rPr>
                        <w:t>%</w:t>
                      </w:r>
                    </w:p>
                  </w:txbxContent>
                </v:textbox>
              </v:shape>
            </w:pict>
          </mc:Fallback>
        </mc:AlternateContent>
      </w:r>
    </w:p>
    <w:p w14:paraId="672DF91C" w14:textId="77777777" w:rsidR="004046A9" w:rsidRPr="00E1022E" w:rsidRDefault="004046A9" w:rsidP="004046A9">
      <w:pPr>
        <w:spacing w:line="360" w:lineRule="auto"/>
        <w:jc w:val="both"/>
        <w:rPr>
          <w:rFonts w:ascii="Arial" w:hAnsi="Arial" w:cs="Arial"/>
          <w:b/>
          <w:bCs/>
          <w:sz w:val="24"/>
          <w:szCs w:val="24"/>
        </w:rPr>
      </w:pPr>
    </w:p>
    <w:p w14:paraId="69BA9A09"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1248" behindDoc="0" locked="0" layoutInCell="1" allowOverlap="1" wp14:anchorId="4B65DEAF" wp14:editId="1E1CBD9D">
                <wp:simplePos x="0" y="0"/>
                <wp:positionH relativeFrom="column">
                  <wp:posOffset>1134110</wp:posOffset>
                </wp:positionH>
                <wp:positionV relativeFrom="paragraph">
                  <wp:posOffset>81915</wp:posOffset>
                </wp:positionV>
                <wp:extent cx="0" cy="1311550"/>
                <wp:effectExtent l="95250" t="0" r="95250" b="41275"/>
                <wp:wrapNone/>
                <wp:docPr id="148"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04A22" id="Straight Arrow Connector 21" o:spid="_x0000_s1026" type="#_x0000_t32" style="position:absolute;margin-left:89.3pt;margin-top:6.45pt;width:0;height:103.25pt;flip:x;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" strokecolor="#525252 [1606]" strokeweight="3pt">
                <v:stroke endarrow="block" joinstyle="miter"/>
                <o:lock v:ext="edit" shapetype="f"/>
              </v:shape>
            </w:pict>
          </mc:Fallback>
        </mc:AlternateContent>
      </w:r>
    </w:p>
    <w:p w14:paraId="36B43691" w14:textId="77777777" w:rsidR="004046A9" w:rsidRPr="00E1022E" w:rsidRDefault="004046A9" w:rsidP="004046A9">
      <w:pPr>
        <w:spacing w:line="360" w:lineRule="auto"/>
        <w:jc w:val="both"/>
        <w:rPr>
          <w:rFonts w:ascii="Arial" w:hAnsi="Arial" w:cs="Arial"/>
          <w:b/>
          <w:bCs/>
          <w:sz w:val="24"/>
          <w:szCs w:val="24"/>
        </w:rPr>
      </w:pPr>
    </w:p>
    <w:p w14:paraId="3A9E36B6" w14:textId="77777777" w:rsidR="004046A9" w:rsidRPr="00E1022E" w:rsidRDefault="004046A9" w:rsidP="004046A9">
      <w:pPr>
        <w:spacing w:line="360" w:lineRule="auto"/>
        <w:jc w:val="both"/>
        <w:rPr>
          <w:rFonts w:ascii="Arial" w:hAnsi="Arial" w:cs="Arial"/>
          <w:b/>
          <w:bCs/>
          <w:sz w:val="24"/>
          <w:szCs w:val="24"/>
        </w:rPr>
      </w:pPr>
    </w:p>
    <w:p w14:paraId="62A5BC62"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56672" behindDoc="0" locked="0" layoutInCell="1" allowOverlap="1" wp14:anchorId="4FA2E1F0" wp14:editId="36C28CFA">
                <wp:simplePos x="0" y="0"/>
                <wp:positionH relativeFrom="column">
                  <wp:posOffset>30100</wp:posOffset>
                </wp:positionH>
                <wp:positionV relativeFrom="paragraph">
                  <wp:posOffset>227685</wp:posOffset>
                </wp:positionV>
                <wp:extent cx="2736850" cy="400050"/>
                <wp:effectExtent l="0" t="0" r="0" b="0"/>
                <wp:wrapNone/>
                <wp:docPr id="150"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7431716C" w14:textId="77777777" w:rsidR="004D08D3" w:rsidRPr="00494982" w:rsidRDefault="004D08D3" w:rsidP="004046A9">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4FA2E1F0" id="_x0000_s1223" style="position:absolute;left:0;text-align:left;margin-left:2.35pt;margin-top:17.95pt;width:215.5pt;height:31.5pt;z-index:2529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" filled="f" stroked="f">
                <v:textbox style="mso-fit-shape-to-text:t">
                  <w:txbxContent>
                    <w:p w14:paraId="7431716C" w14:textId="77777777" w:rsidR="004D08D3" w:rsidRPr="00494982" w:rsidRDefault="004D08D3" w:rsidP="004046A9">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0B38D465"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2272" behindDoc="0" locked="0" layoutInCell="1" allowOverlap="1" wp14:anchorId="60A73606" wp14:editId="09D070E7">
                <wp:simplePos x="0" y="0"/>
                <wp:positionH relativeFrom="column">
                  <wp:posOffset>1590675</wp:posOffset>
                </wp:positionH>
                <wp:positionV relativeFrom="paragraph">
                  <wp:posOffset>268605</wp:posOffset>
                </wp:positionV>
                <wp:extent cx="0" cy="1260000"/>
                <wp:effectExtent l="95250" t="0" r="76200" b="54610"/>
                <wp:wrapNone/>
                <wp:docPr id="185"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32EBA" id="Straight Arrow Connector 21" o:spid="_x0000_s1026" type="#_x0000_t32" style="position:absolute;margin-left:125.25pt;margin-top:21.15pt;width:0;height:99.2pt;z-index:2529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" strokecolor="#525252 [1606]" strokeweight="3pt">
                <v:stroke endarrow="block" joinstyle="miter"/>
                <o:lock v:ext="edit" shapetype="f"/>
              </v:shape>
            </w:pict>
          </mc:Fallback>
        </mc:AlternateContent>
      </w:r>
    </w:p>
    <w:p w14:paraId="1E38E389"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54624" behindDoc="0" locked="0" layoutInCell="1" allowOverlap="1" wp14:anchorId="1C8816E7" wp14:editId="2BE34C40">
                <wp:simplePos x="0" y="0"/>
                <wp:positionH relativeFrom="column">
                  <wp:posOffset>4831459</wp:posOffset>
                </wp:positionH>
                <wp:positionV relativeFrom="paragraph">
                  <wp:posOffset>310077</wp:posOffset>
                </wp:positionV>
                <wp:extent cx="1826895" cy="245745"/>
                <wp:effectExtent l="0" t="0" r="0" b="0"/>
                <wp:wrapNone/>
                <wp:docPr id="243"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517802E3" w14:textId="77777777" w:rsidR="004D08D3" w:rsidRPr="00494982" w:rsidRDefault="004D08D3" w:rsidP="004046A9">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1C8816E7" id="_x0000_s1224" style="position:absolute;left:0;text-align:left;margin-left:380.45pt;margin-top:24.4pt;width:143.85pt;height:19.35pt;z-index:25295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" filled="f" stroked="f">
                <v:textbox style="mso-fit-shape-to-text:t">
                  <w:txbxContent>
                    <w:p w14:paraId="517802E3" w14:textId="77777777" w:rsidR="004D08D3" w:rsidRPr="00494982" w:rsidRDefault="004D08D3" w:rsidP="004046A9">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077DC522"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0224" behindDoc="0" locked="0" layoutInCell="1" allowOverlap="1" wp14:anchorId="49F0ECCB" wp14:editId="3AB914C4">
                <wp:simplePos x="0" y="0"/>
                <wp:positionH relativeFrom="column">
                  <wp:posOffset>3026970</wp:posOffset>
                </wp:positionH>
                <wp:positionV relativeFrom="paragraph">
                  <wp:posOffset>107323</wp:posOffset>
                </wp:positionV>
                <wp:extent cx="1895475" cy="694525"/>
                <wp:effectExtent l="95250" t="19050" r="9525" b="48895"/>
                <wp:wrapNone/>
                <wp:docPr id="2061"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B333C" id="Connector: Elbow 14" o:spid="_x0000_s1026" type="#_x0000_t33" style="position:absolute;margin-left:238.35pt;margin-top:8.45pt;width:149.25pt;height:54.7pt;flip:x;z-index:2529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" strokecolor="#525252 [1606]" strokeweight="3pt">
                <v:stroke dashstyle="dash" endarrow="block"/>
                <o:lock v:ext="edit" shapetype="f"/>
              </v:shape>
            </w:pict>
          </mc:Fallback>
        </mc:AlternateContent>
      </w:r>
    </w:p>
    <w:p w14:paraId="7F004BF7" w14:textId="77777777" w:rsidR="004046A9" w:rsidRPr="00E1022E" w:rsidRDefault="004046A9" w:rsidP="004046A9">
      <w:pPr>
        <w:spacing w:line="360" w:lineRule="auto"/>
        <w:jc w:val="both"/>
        <w:rPr>
          <w:rFonts w:ascii="Arial" w:hAnsi="Arial" w:cs="Arial"/>
          <w:b/>
          <w:bCs/>
          <w:sz w:val="24"/>
          <w:szCs w:val="24"/>
        </w:rPr>
      </w:pPr>
    </w:p>
    <w:p w14:paraId="496F3FC9" w14:textId="77777777" w:rsidR="004046A9" w:rsidRPr="00E1022E" w:rsidRDefault="004046A9" w:rsidP="004046A9">
      <w:pPr>
        <w:spacing w:line="360" w:lineRule="auto"/>
        <w:jc w:val="both"/>
        <w:rPr>
          <w:rFonts w:ascii="Arial" w:hAnsi="Arial" w:cs="Arial"/>
          <w:b/>
          <w:bCs/>
          <w:sz w:val="24"/>
          <w:szCs w:val="24"/>
        </w:rPr>
      </w:pPr>
      <w:r w:rsidRPr="00E1022E">
        <w:rPr>
          <w:rFonts w:ascii="Arial" w:hAnsi="Arial" w:cs="Arial"/>
          <w:b/>
          <w:bCs/>
          <w:noProof/>
          <w:sz w:val="24"/>
          <w:szCs w:val="24"/>
        </w:rPr>
        <mc:AlternateContent>
          <mc:Choice Requires="wps">
            <w:drawing>
              <wp:anchor distT="45720" distB="45720" distL="114300" distR="114300" simplePos="0" relativeHeight="252983296" behindDoc="0" locked="0" layoutInCell="1" allowOverlap="1" wp14:anchorId="695E880E" wp14:editId="6A966DA8">
                <wp:simplePos x="0" y="0"/>
                <wp:positionH relativeFrom="column">
                  <wp:posOffset>1129030</wp:posOffset>
                </wp:positionH>
                <wp:positionV relativeFrom="paragraph">
                  <wp:posOffset>221615</wp:posOffset>
                </wp:positionV>
                <wp:extent cx="2360930" cy="1404620"/>
                <wp:effectExtent l="0" t="0" r="22860" b="11430"/>
                <wp:wrapSquare wrapText="bothSides"/>
                <wp:docPr id="2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DA46711" w14:textId="77777777" w:rsidR="004D08D3" w:rsidRPr="00613BA5" w:rsidRDefault="004D08D3" w:rsidP="004046A9">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5E880E" id="_x0000_s1225" type="#_x0000_t202" style="position:absolute;left:0;text-align:left;margin-left:88.9pt;margin-top:17.45pt;width:185.9pt;height:110.6pt;z-index:25298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61FwIAACk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">
                <v:textbox style="mso-fit-shape-to-text:t">
                  <w:txbxContent>
                    <w:p w14:paraId="7DA46711" w14:textId="77777777" w:rsidR="004D08D3" w:rsidRPr="00613BA5" w:rsidRDefault="004D08D3" w:rsidP="004046A9">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4BEEE201" w14:textId="77777777" w:rsidR="004046A9" w:rsidRPr="00E1022E" w:rsidRDefault="004046A9" w:rsidP="004046A9">
      <w:pPr>
        <w:spacing w:line="360" w:lineRule="auto"/>
        <w:jc w:val="both"/>
        <w:rPr>
          <w:rFonts w:ascii="Arial" w:hAnsi="Arial" w:cs="Arial"/>
          <w:b/>
          <w:bCs/>
          <w:sz w:val="24"/>
          <w:szCs w:val="24"/>
        </w:rPr>
      </w:pPr>
    </w:p>
    <w:p w14:paraId="4A915041" w14:textId="77777777" w:rsidR="004046A9" w:rsidRDefault="004046A9" w:rsidP="007A7901">
      <w:pPr>
        <w:spacing w:line="480" w:lineRule="auto"/>
        <w:rPr>
          <w:rFonts w:ascii="Arial" w:eastAsia="Arial" w:hAnsi="Arial" w:cs="Arial"/>
          <w:b/>
          <w:bCs/>
          <w:color w:val="000000" w:themeColor="text1"/>
          <w:sz w:val="24"/>
          <w:szCs w:val="24"/>
        </w:rPr>
      </w:pPr>
    </w:p>
    <w:p w14:paraId="508EA2B1" w14:textId="77777777" w:rsidR="004046A9" w:rsidRDefault="004046A9" w:rsidP="007A7901">
      <w:pPr>
        <w:spacing w:line="480" w:lineRule="auto"/>
        <w:rPr>
          <w:rFonts w:ascii="Arial" w:eastAsia="Arial" w:hAnsi="Arial" w:cs="Arial"/>
          <w:b/>
          <w:bCs/>
          <w:color w:val="000000" w:themeColor="text1"/>
          <w:sz w:val="24"/>
          <w:szCs w:val="24"/>
        </w:rPr>
      </w:pPr>
    </w:p>
    <w:p w14:paraId="29F6D1FE" w14:textId="6B134D9D" w:rsidR="00D5017D" w:rsidRPr="00E1022E" w:rsidRDefault="00D5017D" w:rsidP="00D5017D">
      <w:pPr>
        <w:spacing w:line="360" w:lineRule="auto"/>
        <w:jc w:val="both"/>
        <w:rPr>
          <w:rFonts w:ascii="Arial" w:hAnsi="Arial" w:cs="Arial"/>
          <w:b/>
          <w:bCs/>
          <w:sz w:val="24"/>
          <w:szCs w:val="24"/>
        </w:rPr>
      </w:pPr>
      <w:r w:rsidRPr="00E1022E">
        <w:rPr>
          <w:rFonts w:ascii="Arial" w:hAnsi="Arial" w:cs="Arial"/>
          <w:b/>
          <w:bCs/>
          <w:sz w:val="24"/>
          <w:szCs w:val="24"/>
        </w:rPr>
        <w:lastRenderedPageBreak/>
        <w:t>Value Flow</w:t>
      </w:r>
      <w:r>
        <w:rPr>
          <w:rFonts w:ascii="Arial" w:hAnsi="Arial" w:cs="Arial"/>
          <w:b/>
          <w:bCs/>
          <w:sz w:val="24"/>
          <w:szCs w:val="24"/>
        </w:rPr>
        <w:t xml:space="preserve"> Analysis</w:t>
      </w:r>
      <w:r w:rsidRPr="00E1022E">
        <w:rPr>
          <w:rFonts w:ascii="Arial" w:hAnsi="Arial" w:cs="Arial"/>
          <w:b/>
          <w:bCs/>
          <w:sz w:val="24"/>
          <w:szCs w:val="24"/>
        </w:rPr>
        <w:t xml:space="preserve"> for</w:t>
      </w:r>
      <w:r>
        <w:rPr>
          <w:rFonts w:ascii="Arial" w:hAnsi="Arial" w:cs="Arial"/>
          <w:b/>
          <w:bCs/>
          <w:sz w:val="24"/>
          <w:szCs w:val="24"/>
        </w:rPr>
        <w:t xml:space="preserve"> Non-</w:t>
      </w:r>
      <w:r w:rsidRPr="00E1022E">
        <w:rPr>
          <w:rFonts w:ascii="Arial" w:hAnsi="Arial" w:cs="Arial"/>
          <w:b/>
          <w:bCs/>
          <w:sz w:val="24"/>
          <w:szCs w:val="24"/>
        </w:rPr>
        <w:t xml:space="preserve">Captive </w:t>
      </w:r>
      <w:proofErr w:type="spellStart"/>
      <w:r>
        <w:rPr>
          <w:rFonts w:ascii="Arial" w:hAnsi="Arial" w:cs="Arial"/>
          <w:b/>
          <w:bCs/>
          <w:sz w:val="24"/>
          <w:szCs w:val="24"/>
        </w:rPr>
        <w:t>Novolac</w:t>
      </w:r>
      <w:proofErr w:type="spellEnd"/>
      <w:r>
        <w:rPr>
          <w:rFonts w:ascii="Arial" w:hAnsi="Arial" w:cs="Arial"/>
          <w:b/>
          <w:bCs/>
          <w:sz w:val="24"/>
          <w:szCs w:val="24"/>
        </w:rPr>
        <w:t xml:space="preserve"> </w:t>
      </w:r>
      <w:r w:rsidRPr="00E1022E">
        <w:rPr>
          <w:rFonts w:ascii="Arial" w:hAnsi="Arial" w:cs="Arial"/>
          <w:b/>
          <w:bCs/>
          <w:sz w:val="24"/>
          <w:szCs w:val="24"/>
        </w:rPr>
        <w:t>Vinyl Ester Resin Manufacturer</w:t>
      </w:r>
    </w:p>
    <w:p w14:paraId="7CE2B970" w14:textId="40CB3BA5"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0944" behindDoc="0" locked="0" layoutInCell="1" allowOverlap="1" wp14:anchorId="70726B95" wp14:editId="7A229708">
                <wp:simplePos x="0" y="0"/>
                <wp:positionH relativeFrom="column">
                  <wp:posOffset>-224155</wp:posOffset>
                </wp:positionH>
                <wp:positionV relativeFrom="paragraph">
                  <wp:posOffset>3810</wp:posOffset>
                </wp:positionV>
                <wp:extent cx="2047875" cy="428625"/>
                <wp:effectExtent l="0" t="0" r="28575" b="28575"/>
                <wp:wrapNone/>
                <wp:docPr id="2103" name="Text Box 2103"/>
                <wp:cNvGraphicFramePr/>
                <a:graphic xmlns:a="http://schemas.openxmlformats.org/drawingml/2006/main">
                  <a:graphicData uri="http://schemas.microsoft.com/office/word/2010/wordprocessingShape">
                    <wps:wsp>
                      <wps:cNvSpPr txBox="1"/>
                      <wps:spPr>
                        <a:xfrm>
                          <a:off x="0" y="0"/>
                          <a:ext cx="2047875" cy="428625"/>
                        </a:xfrm>
                        <a:prstGeom prst="rect">
                          <a:avLst/>
                        </a:prstGeom>
                        <a:solidFill>
                          <a:schemeClr val="lt1"/>
                        </a:solidFill>
                        <a:ln w="6350">
                          <a:solidFill>
                            <a:prstClr val="black"/>
                          </a:solidFill>
                        </a:ln>
                      </wps:spPr>
                      <wps:txbx>
                        <w:txbxContent>
                          <w:p w14:paraId="2DEC46E3" w14:textId="138DBFFE" w:rsidR="004D08D3" w:rsidRPr="00E1022E" w:rsidRDefault="004D08D3" w:rsidP="00D5017D">
                            <w:pPr>
                              <w:rPr>
                                <w:rFonts w:ascii="Arial" w:hAnsi="Arial" w:cs="Arial"/>
                                <w:sz w:val="20"/>
                                <w:szCs w:val="20"/>
                              </w:rPr>
                            </w:pPr>
                            <w:r w:rsidRPr="00E1022E">
                              <w:rPr>
                                <w:rFonts w:ascii="Arial" w:hAnsi="Arial" w:cs="Arial"/>
                                <w:sz w:val="20"/>
                                <w:szCs w:val="20"/>
                              </w:rPr>
                              <w:t xml:space="preserve">Epoxy Resin (USD </w:t>
                            </w:r>
                            <w:r>
                              <w:rPr>
                                <w:rFonts w:ascii="Arial" w:hAnsi="Arial" w:cs="Arial"/>
                                <w:sz w:val="20"/>
                                <w:szCs w:val="20"/>
                              </w:rPr>
                              <w:t>4.25</w:t>
                            </w:r>
                            <w:r w:rsidRPr="00E1022E">
                              <w:rPr>
                                <w:rFonts w:ascii="Arial" w:hAnsi="Arial" w:cs="Arial"/>
                                <w:sz w:val="20"/>
                                <w:szCs w:val="20"/>
                              </w:rPr>
                              <w:t xml:space="preserve"> /Kg</w:t>
                            </w:r>
                            <w:r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26B95" id="Text Box 2103" o:spid="_x0000_s1226" type="#_x0000_t202" style="position:absolute;left:0;text-align:left;margin-left:-17.65pt;margin-top:.3pt;width:161.25pt;height:33.75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" fillcolor="white [3201]" strokeweight=".5pt">
                <v:textbox>
                  <w:txbxContent>
                    <w:p w14:paraId="2DEC46E3" w14:textId="138DBFFE" w:rsidR="004D08D3" w:rsidRPr="00E1022E" w:rsidRDefault="004D08D3" w:rsidP="00D5017D">
                      <w:pPr>
                        <w:rPr>
                          <w:rFonts w:ascii="Arial" w:hAnsi="Arial" w:cs="Arial"/>
                          <w:sz w:val="20"/>
                          <w:szCs w:val="20"/>
                        </w:rPr>
                      </w:pPr>
                      <w:r w:rsidRPr="00E1022E">
                        <w:rPr>
                          <w:rFonts w:ascii="Arial" w:hAnsi="Arial" w:cs="Arial"/>
                          <w:sz w:val="20"/>
                          <w:szCs w:val="20"/>
                        </w:rPr>
                        <w:t xml:space="preserve">Epoxy Resin (USD </w:t>
                      </w:r>
                      <w:r>
                        <w:rPr>
                          <w:rFonts w:ascii="Arial" w:hAnsi="Arial" w:cs="Arial"/>
                          <w:sz w:val="20"/>
                          <w:szCs w:val="20"/>
                        </w:rPr>
                        <w:t>4.25</w:t>
                      </w:r>
                      <w:r w:rsidRPr="00E1022E">
                        <w:rPr>
                          <w:rFonts w:ascii="Arial" w:hAnsi="Arial" w:cs="Arial"/>
                          <w:sz w:val="20"/>
                          <w:szCs w:val="20"/>
                        </w:rPr>
                        <w:t xml:space="preserve"> /Kg</w:t>
                      </w:r>
                      <w:r w:rsidRPr="00E1022E">
                        <w:rPr>
                          <w:rFonts w:ascii="Arial" w:hAnsi="Arial" w:cs="Arial"/>
                          <w:b/>
                          <w:bCs/>
                          <w:sz w:val="20"/>
                          <w:szCs w:val="20"/>
                        </w:rPr>
                        <w:t>)</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94560" behindDoc="0" locked="0" layoutInCell="1" allowOverlap="1" wp14:anchorId="48EC4749" wp14:editId="2B77A58B">
                <wp:simplePos x="0" y="0"/>
                <wp:positionH relativeFrom="column">
                  <wp:posOffset>2705100</wp:posOffset>
                </wp:positionH>
                <wp:positionV relativeFrom="paragraph">
                  <wp:posOffset>4656455</wp:posOffset>
                </wp:positionV>
                <wp:extent cx="1628775" cy="707390"/>
                <wp:effectExtent l="0" t="0" r="0" b="0"/>
                <wp:wrapNone/>
                <wp:docPr id="2104"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786668C" w14:textId="77777777" w:rsidR="004D08D3" w:rsidRPr="00494982" w:rsidRDefault="004D08D3" w:rsidP="00D5017D">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48EC4749" id="_x0000_s1227" type="#_x0000_t202" style="position:absolute;left:0;text-align:left;margin-left:213pt;margin-top:366.65pt;width:128.25pt;height:55.7pt;z-index:25299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" filled="f" stroked="f">
                <v:textbox style="mso-fit-shape-to-text:t">
                  <w:txbxContent>
                    <w:p w14:paraId="2786668C" w14:textId="77777777" w:rsidR="004D08D3" w:rsidRPr="00494982" w:rsidRDefault="004D08D3" w:rsidP="00D5017D">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85344" behindDoc="0" locked="0" layoutInCell="1" allowOverlap="1" wp14:anchorId="2816A029" wp14:editId="070B167F">
                <wp:simplePos x="0" y="0"/>
                <wp:positionH relativeFrom="column">
                  <wp:posOffset>2768600</wp:posOffset>
                </wp:positionH>
                <wp:positionV relativeFrom="paragraph">
                  <wp:posOffset>4340860</wp:posOffset>
                </wp:positionV>
                <wp:extent cx="1151255" cy="245745"/>
                <wp:effectExtent l="0" t="0" r="0" b="0"/>
                <wp:wrapNone/>
                <wp:docPr id="2105"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270FBBD" w14:textId="77777777" w:rsidR="004D08D3" w:rsidRPr="00494982" w:rsidRDefault="004D08D3" w:rsidP="00D5017D">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2816A029" id="_x0000_s1228" style="position:absolute;left:0;text-align:left;margin-left:218pt;margin-top:341.8pt;width:90.65pt;height:19.35pt;z-index:252985344;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" filled="f" stroked="f">
                <v:textbox style="mso-fit-shape-to-text:t">
                  <w:txbxContent>
                    <w:p w14:paraId="5270FBBD" w14:textId="77777777" w:rsidR="004D08D3" w:rsidRPr="00494982" w:rsidRDefault="004D08D3" w:rsidP="00D5017D">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3009920" behindDoc="0" locked="0" layoutInCell="1" allowOverlap="1" wp14:anchorId="4F6AB232" wp14:editId="4B42FA83">
                <wp:simplePos x="0" y="0"/>
                <wp:positionH relativeFrom="column">
                  <wp:posOffset>4533900</wp:posOffset>
                </wp:positionH>
                <wp:positionV relativeFrom="paragraph">
                  <wp:posOffset>4437380</wp:posOffset>
                </wp:positionV>
                <wp:extent cx="1295400" cy="1081405"/>
                <wp:effectExtent l="0" t="0" r="0" b="0"/>
                <wp:wrapNone/>
                <wp:docPr id="210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29AA165" w14:textId="490CAEEE" w:rsidR="004D08D3" w:rsidRPr="00494982" w:rsidRDefault="004D08D3" w:rsidP="00D5017D">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Pr>
                                <w:rFonts w:ascii="Arial" w:eastAsia="Verdana" w:hAnsi="Arial" w:cs="Arial"/>
                                <w:b/>
                                <w:bCs/>
                                <w:color w:val="538135" w:themeColor="accent6" w:themeShade="BF"/>
                                <w:kern w:val="24"/>
                                <w:sz w:val="20"/>
                                <w:szCs w:val="20"/>
                                <w:lang w:val="en-US"/>
                              </w:rPr>
                              <w:t>32.75</w:t>
                            </w:r>
                            <w:r w:rsidRPr="00494982">
                              <w:rPr>
                                <w:rFonts w:ascii="Arial" w:eastAsia="Verdana" w:hAnsi="Arial" w:cs="Arial"/>
                                <w:b/>
                                <w:bCs/>
                                <w:color w:val="538135" w:themeColor="accent6" w:themeShade="BF"/>
                                <w:kern w:val="24"/>
                                <w:sz w:val="20"/>
                                <w:szCs w:val="20"/>
                                <w:lang w:val="en-US"/>
                              </w:rPr>
                              <w:t>%</w:t>
                            </w:r>
                          </w:p>
                          <w:p w14:paraId="012E51AC" w14:textId="77777777" w:rsidR="004D08D3" w:rsidRPr="00494982" w:rsidRDefault="004D08D3" w:rsidP="00D5017D">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F6AB232" id="_x0000_s1229" type="#_x0000_t202" style="position:absolute;left:0;text-align:left;margin-left:357pt;margin-top:349.4pt;width:102pt;height:85.15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" filled="f" stroked="f">
                <v:textbox>
                  <w:txbxContent>
                    <w:p w14:paraId="029AA165" w14:textId="490CAEEE" w:rsidR="004D08D3" w:rsidRPr="00494982" w:rsidRDefault="004D08D3" w:rsidP="00D5017D">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 xml:space="preserve">Percentage Margin </w:t>
                      </w:r>
                      <w:r>
                        <w:rPr>
                          <w:rFonts w:ascii="Arial" w:eastAsia="Verdana" w:hAnsi="Arial" w:cs="Arial"/>
                          <w:b/>
                          <w:bCs/>
                          <w:color w:val="538135" w:themeColor="accent6" w:themeShade="BF"/>
                          <w:kern w:val="24"/>
                          <w:sz w:val="20"/>
                          <w:szCs w:val="20"/>
                          <w:lang w:val="en-US"/>
                        </w:rPr>
                        <w:t>32.75</w:t>
                      </w:r>
                      <w:r w:rsidRPr="00494982">
                        <w:rPr>
                          <w:rFonts w:ascii="Arial" w:eastAsia="Verdana" w:hAnsi="Arial" w:cs="Arial"/>
                          <w:b/>
                          <w:bCs/>
                          <w:color w:val="538135" w:themeColor="accent6" w:themeShade="BF"/>
                          <w:kern w:val="24"/>
                          <w:sz w:val="20"/>
                          <w:szCs w:val="20"/>
                          <w:lang w:val="en-US"/>
                        </w:rPr>
                        <w:t>%</w:t>
                      </w:r>
                    </w:p>
                    <w:p w14:paraId="012E51AC" w14:textId="77777777" w:rsidR="004D08D3" w:rsidRPr="00494982" w:rsidRDefault="004D08D3" w:rsidP="00D5017D">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3006848" behindDoc="0" locked="0" layoutInCell="1" allowOverlap="1" wp14:anchorId="63913EF7" wp14:editId="56297F97">
                <wp:simplePos x="0" y="0"/>
                <wp:positionH relativeFrom="column">
                  <wp:posOffset>2056765</wp:posOffset>
                </wp:positionH>
                <wp:positionV relativeFrom="paragraph">
                  <wp:posOffset>2303780</wp:posOffset>
                </wp:positionV>
                <wp:extent cx="1038225" cy="533400"/>
                <wp:effectExtent l="38100" t="0" r="9525" b="95250"/>
                <wp:wrapTopAndBottom/>
                <wp:docPr id="2107" name="Connector: Elbow 2107"/>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B04FE" id="Connector: Elbow 2107" o:spid="_x0000_s1026" type="#_x0000_t34" style="position:absolute;margin-left:161.95pt;margin-top:181.4pt;width:81.75pt;height:42pt;flip:x;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987392" behindDoc="0" locked="0" layoutInCell="1" allowOverlap="1" wp14:anchorId="1110B959" wp14:editId="49A3379D">
                <wp:simplePos x="0" y="0"/>
                <wp:positionH relativeFrom="column">
                  <wp:posOffset>4676774</wp:posOffset>
                </wp:positionH>
                <wp:positionV relativeFrom="paragraph">
                  <wp:posOffset>3627755</wp:posOffset>
                </wp:positionV>
                <wp:extent cx="1278255" cy="2276475"/>
                <wp:effectExtent l="0" t="19050" r="112395" b="47625"/>
                <wp:wrapNone/>
                <wp:docPr id="210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F40EC" id="Connector: Elbow 14" o:spid="_x0000_s1026" type="#_x0000_t33" style="position:absolute;margin-left:368.25pt;margin-top:285.65pt;width:100.65pt;height:179.25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zBGAIAAJc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MvMjME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3003776" behindDoc="0" locked="0" layoutInCell="1" allowOverlap="1" wp14:anchorId="1599694A" wp14:editId="3968FAE6">
                <wp:simplePos x="0" y="0"/>
                <wp:positionH relativeFrom="column">
                  <wp:posOffset>4000500</wp:posOffset>
                </wp:positionH>
                <wp:positionV relativeFrom="paragraph">
                  <wp:posOffset>2008505</wp:posOffset>
                </wp:positionV>
                <wp:extent cx="1296000" cy="0"/>
                <wp:effectExtent l="38100" t="76200" r="0" b="95250"/>
                <wp:wrapNone/>
                <wp:docPr id="2109" name="Straight Arrow Connector 2109"/>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DE772" id="Straight Arrow Connector 2109" o:spid="_x0000_s1026" type="#_x0000_t32" style="position:absolute;margin-left:315pt;margin-top:158.15pt;width:102.05pt;height:0;flip:x;z-index:2530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3004800" behindDoc="0" locked="0" layoutInCell="1" allowOverlap="1" wp14:anchorId="0B6E1A2E" wp14:editId="19EF1B46">
                <wp:simplePos x="0" y="0"/>
                <wp:positionH relativeFrom="column">
                  <wp:posOffset>2733675</wp:posOffset>
                </wp:positionH>
                <wp:positionV relativeFrom="paragraph">
                  <wp:posOffset>1665605</wp:posOffset>
                </wp:positionV>
                <wp:extent cx="1247775" cy="638175"/>
                <wp:effectExtent l="0" t="0" r="28575" b="28575"/>
                <wp:wrapNone/>
                <wp:docPr id="2110" name="Text Box 2110"/>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3D2F69D2" w14:textId="4AFED6FD" w:rsidR="004D08D3" w:rsidRPr="00E1022E" w:rsidRDefault="004D08D3" w:rsidP="00D5017D">
                            <w:pPr>
                              <w:rPr>
                                <w:rFonts w:ascii="Arial" w:hAnsi="Arial" w:cs="Arial"/>
                                <w:sz w:val="20"/>
                                <w:szCs w:val="20"/>
                              </w:rPr>
                            </w:pPr>
                            <w:r w:rsidRPr="00E1022E">
                              <w:rPr>
                                <w:rFonts w:ascii="Arial" w:hAnsi="Arial" w:cs="Arial"/>
                                <w:sz w:val="20"/>
                                <w:szCs w:val="20"/>
                              </w:rPr>
                              <w:t xml:space="preserve">Current Selling Price (USD </w:t>
                            </w:r>
                            <w:r>
                              <w:rPr>
                                <w:rFonts w:ascii="Arial" w:hAnsi="Arial" w:cs="Arial"/>
                                <w:sz w:val="20"/>
                                <w:szCs w:val="20"/>
                              </w:rPr>
                              <w:t>3.98</w:t>
                            </w:r>
                            <w:r w:rsidRPr="00E1022E">
                              <w:rPr>
                                <w:rFonts w:ascii="Arial" w:hAnsi="Arial" w:cs="Arial"/>
                                <w:sz w:val="20"/>
                                <w:szCs w:val="20"/>
                              </w:rPr>
                              <w:t xml:space="preserve"> / Kg) Direct Sales</w:t>
                            </w:r>
                          </w:p>
                          <w:p w14:paraId="5EFB6E36" w14:textId="77777777" w:rsidR="004D08D3" w:rsidRPr="00E1022E" w:rsidRDefault="004D08D3" w:rsidP="00D5017D">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1A2E" id="Text Box 2110" o:spid="_x0000_s1230" type="#_x0000_t202" style="position:absolute;left:0;text-align:left;margin-left:215.25pt;margin-top:131.15pt;width:98.25pt;height:50.2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" fillcolor="white [3201]" strokeweight=".5pt">
                <v:textbox>
                  <w:txbxContent>
                    <w:p w14:paraId="3D2F69D2" w14:textId="4AFED6FD" w:rsidR="004D08D3" w:rsidRPr="00E1022E" w:rsidRDefault="004D08D3" w:rsidP="00D5017D">
                      <w:pPr>
                        <w:rPr>
                          <w:rFonts w:ascii="Arial" w:hAnsi="Arial" w:cs="Arial"/>
                          <w:sz w:val="20"/>
                          <w:szCs w:val="20"/>
                        </w:rPr>
                      </w:pPr>
                      <w:r w:rsidRPr="00E1022E">
                        <w:rPr>
                          <w:rFonts w:ascii="Arial" w:hAnsi="Arial" w:cs="Arial"/>
                          <w:sz w:val="20"/>
                          <w:szCs w:val="20"/>
                        </w:rPr>
                        <w:t xml:space="preserve">Current Selling Price (USD </w:t>
                      </w:r>
                      <w:r>
                        <w:rPr>
                          <w:rFonts w:ascii="Arial" w:hAnsi="Arial" w:cs="Arial"/>
                          <w:sz w:val="20"/>
                          <w:szCs w:val="20"/>
                        </w:rPr>
                        <w:t>3.98</w:t>
                      </w:r>
                      <w:r w:rsidRPr="00E1022E">
                        <w:rPr>
                          <w:rFonts w:ascii="Arial" w:hAnsi="Arial" w:cs="Arial"/>
                          <w:sz w:val="20"/>
                          <w:szCs w:val="20"/>
                        </w:rPr>
                        <w:t xml:space="preserve"> / Kg) Direct Sales</w:t>
                      </w:r>
                    </w:p>
                    <w:p w14:paraId="5EFB6E36" w14:textId="77777777" w:rsidR="004D08D3" w:rsidRPr="00E1022E" w:rsidRDefault="004D08D3" w:rsidP="00D5017D">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99680" behindDoc="0" locked="0" layoutInCell="1" allowOverlap="1" wp14:anchorId="04F607A1" wp14:editId="6D8F4BA1">
                <wp:simplePos x="0" y="0"/>
                <wp:positionH relativeFrom="column">
                  <wp:posOffset>2085975</wp:posOffset>
                </wp:positionH>
                <wp:positionV relativeFrom="paragraph">
                  <wp:posOffset>455930</wp:posOffset>
                </wp:positionV>
                <wp:extent cx="1261110" cy="485775"/>
                <wp:effectExtent l="0" t="0" r="15240" b="28575"/>
                <wp:wrapNone/>
                <wp:docPr id="2111" name="Text Box 2111"/>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541C39CB" w14:textId="731955E1" w:rsidR="004D08D3" w:rsidRPr="00E1022E" w:rsidRDefault="004D08D3" w:rsidP="00D5017D">
                            <w:pPr>
                              <w:jc w:val="center"/>
                              <w:rPr>
                                <w:rFonts w:ascii="Arial" w:hAnsi="Arial" w:cs="Arial"/>
                                <w:sz w:val="20"/>
                                <w:szCs w:val="20"/>
                              </w:rPr>
                            </w:pPr>
                            <w:r w:rsidRPr="00E1022E">
                              <w:rPr>
                                <w:rFonts w:ascii="Arial" w:hAnsi="Arial" w:cs="Arial"/>
                                <w:sz w:val="20"/>
                                <w:szCs w:val="20"/>
                              </w:rPr>
                              <w:t xml:space="preserve">Raw Material Cost (USD </w:t>
                            </w:r>
                            <w:r>
                              <w:rPr>
                                <w:rFonts w:ascii="Arial" w:hAnsi="Arial" w:cs="Arial"/>
                                <w:sz w:val="20"/>
                                <w:szCs w:val="20"/>
                              </w:rPr>
                              <w:t>2.44</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F607A1" id="Text Box 2111" o:spid="_x0000_s1231" type="#_x0000_t202" style="position:absolute;left:0;text-align:left;margin-left:164.25pt;margin-top:35.9pt;width:99.3pt;height:38.25pt;z-index:25299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" fillcolor="white [3201]" strokeweight=".5pt">
                <v:textbox>
                  <w:txbxContent>
                    <w:p w14:paraId="541C39CB" w14:textId="731955E1" w:rsidR="004D08D3" w:rsidRPr="00E1022E" w:rsidRDefault="004D08D3" w:rsidP="00D5017D">
                      <w:pPr>
                        <w:jc w:val="center"/>
                        <w:rPr>
                          <w:rFonts w:ascii="Arial" w:hAnsi="Arial" w:cs="Arial"/>
                          <w:sz w:val="20"/>
                          <w:szCs w:val="20"/>
                        </w:rPr>
                      </w:pPr>
                      <w:r w:rsidRPr="00E1022E">
                        <w:rPr>
                          <w:rFonts w:ascii="Arial" w:hAnsi="Arial" w:cs="Arial"/>
                          <w:sz w:val="20"/>
                          <w:szCs w:val="20"/>
                        </w:rPr>
                        <w:t xml:space="preserve">Raw Material Cost (USD </w:t>
                      </w:r>
                      <w:r>
                        <w:rPr>
                          <w:rFonts w:ascii="Arial" w:hAnsi="Arial" w:cs="Arial"/>
                          <w:sz w:val="20"/>
                          <w:szCs w:val="20"/>
                        </w:rPr>
                        <w:t>2.44</w:t>
                      </w:r>
                      <w:r w:rsidRPr="00E1022E">
                        <w:rPr>
                          <w:rFonts w:ascii="Arial" w:hAnsi="Arial" w:cs="Arial"/>
                          <w:sz w:val="20"/>
                          <w:szCs w:val="20"/>
                        </w:rPr>
                        <w:t>/Kg)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90464" behindDoc="0" locked="0" layoutInCell="1" allowOverlap="1" wp14:anchorId="2D555CC5" wp14:editId="3ED4C004">
                <wp:simplePos x="0" y="0"/>
                <wp:positionH relativeFrom="column">
                  <wp:posOffset>4678045</wp:posOffset>
                </wp:positionH>
                <wp:positionV relativeFrom="paragraph">
                  <wp:posOffset>3876040</wp:posOffset>
                </wp:positionV>
                <wp:extent cx="1431925" cy="245745"/>
                <wp:effectExtent l="0" t="0" r="0" b="0"/>
                <wp:wrapNone/>
                <wp:docPr id="2112"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0707A78" w14:textId="77777777" w:rsidR="004D08D3" w:rsidRPr="00494982" w:rsidRDefault="004D08D3" w:rsidP="00D5017D">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D555CC5" id="_x0000_s1232" type="#_x0000_t202" style="position:absolute;left:0;text-align:left;margin-left:368.35pt;margin-top:305.2pt;width:112.75pt;height:19.35pt;z-index:25299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" filled="f" stroked="f">
                <v:textbox style="mso-fit-shape-to-text:t">
                  <w:txbxContent>
                    <w:p w14:paraId="50707A78" w14:textId="77777777" w:rsidR="004D08D3" w:rsidRPr="00494982" w:rsidRDefault="004D08D3" w:rsidP="00D5017D">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3000704" behindDoc="0" locked="0" layoutInCell="1" allowOverlap="1" wp14:anchorId="02D73A1D" wp14:editId="15DD2A27">
                <wp:simplePos x="0" y="0"/>
                <wp:positionH relativeFrom="column">
                  <wp:posOffset>3347085</wp:posOffset>
                </wp:positionH>
                <wp:positionV relativeFrom="paragraph">
                  <wp:posOffset>694055</wp:posOffset>
                </wp:positionV>
                <wp:extent cx="648000" cy="0"/>
                <wp:effectExtent l="0" t="76200" r="19050" b="95250"/>
                <wp:wrapNone/>
                <wp:docPr id="2114" name="Straight Arrow Connector 2114"/>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280058E" id="Straight Arrow Connector 2114" o:spid="_x0000_s1026" type="#_x0000_t32" style="position:absolute;margin-left:263.55pt;margin-top:54.65pt;width:51pt;height:0;z-index:25300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991488" behindDoc="0" locked="0" layoutInCell="1" allowOverlap="1" wp14:anchorId="60A6D5D0" wp14:editId="7B656D84">
                <wp:simplePos x="0" y="0"/>
                <wp:positionH relativeFrom="column">
                  <wp:posOffset>952500</wp:posOffset>
                </wp:positionH>
                <wp:positionV relativeFrom="paragraph">
                  <wp:posOffset>2837180</wp:posOffset>
                </wp:positionV>
                <wp:extent cx="1104900" cy="612000"/>
                <wp:effectExtent l="95250" t="19050" r="0" b="55245"/>
                <wp:wrapNone/>
                <wp:docPr id="2115"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41B24" id="Connector: Elbow 19" o:spid="_x0000_s1026" type="#_x0000_t33" style="position:absolute;margin-left:75pt;margin-top:223.4pt;width:87pt;height:48.2pt;rotation:180;flip:y;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" strokecolor="#525252 [1606]" strokeweight="3pt">
                <v:stroke endarrow="block"/>
                <o:lock v:ext="edit" shapetype="f"/>
              </v:shape>
            </w:pict>
          </mc:Fallback>
        </mc:AlternateContent>
      </w:r>
      <w:r w:rsidRPr="00E1022E">
        <w:rPr>
          <w:rFonts w:ascii="Arial" w:hAnsi="Arial" w:cs="Arial"/>
          <w:b/>
          <w:bCs/>
          <w:sz w:val="24"/>
          <w:szCs w:val="24"/>
        </w:rPr>
        <w:t xml:space="preserve">                                                                                              </w:t>
      </w:r>
    </w:p>
    <w:p w14:paraId="20F0F86C" w14:textId="4FBBFE96" w:rsidR="00D5017D" w:rsidRPr="00E1022E" w:rsidRDefault="00AC3EEF"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7088" behindDoc="0" locked="0" layoutInCell="1" allowOverlap="1" wp14:anchorId="0AAB824D" wp14:editId="6CA80C2E">
                <wp:simplePos x="0" y="0"/>
                <wp:positionH relativeFrom="column">
                  <wp:posOffset>-263021</wp:posOffset>
                </wp:positionH>
                <wp:positionV relativeFrom="paragraph">
                  <wp:posOffset>94891</wp:posOffset>
                </wp:positionV>
                <wp:extent cx="2087089" cy="310551"/>
                <wp:effectExtent l="0" t="0" r="27940" b="13335"/>
                <wp:wrapNone/>
                <wp:docPr id="2156" name="Text Box 2156"/>
                <wp:cNvGraphicFramePr/>
                <a:graphic xmlns:a="http://schemas.openxmlformats.org/drawingml/2006/main">
                  <a:graphicData uri="http://schemas.microsoft.com/office/word/2010/wordprocessingShape">
                    <wps:wsp>
                      <wps:cNvSpPr txBox="1"/>
                      <wps:spPr>
                        <a:xfrm>
                          <a:off x="0" y="0"/>
                          <a:ext cx="2087089" cy="310551"/>
                        </a:xfrm>
                        <a:prstGeom prst="rect">
                          <a:avLst/>
                        </a:prstGeom>
                        <a:solidFill>
                          <a:schemeClr val="lt1"/>
                        </a:solidFill>
                        <a:ln w="6350">
                          <a:solidFill>
                            <a:prstClr val="black"/>
                          </a:solidFill>
                        </a:ln>
                      </wps:spPr>
                      <wps:txbx>
                        <w:txbxContent>
                          <w:p w14:paraId="50261385" w14:textId="77777777" w:rsidR="004D08D3" w:rsidRPr="00E1022E" w:rsidRDefault="004D08D3" w:rsidP="00AC3EEF">
                            <w:pPr>
                              <w:rPr>
                                <w:rFonts w:ascii="Arial" w:hAnsi="Arial" w:cs="Arial"/>
                                <w:sz w:val="20"/>
                                <w:szCs w:val="20"/>
                              </w:rPr>
                            </w:pPr>
                            <w:r>
                              <w:rPr>
                                <w:rFonts w:ascii="Arial" w:hAnsi="Arial" w:cs="Arial"/>
                                <w:sz w:val="20"/>
                                <w:szCs w:val="20"/>
                              </w:rPr>
                              <w:t xml:space="preserve">Maleic Anhydride </w:t>
                            </w:r>
                            <w:r w:rsidRPr="00E1022E">
                              <w:rPr>
                                <w:rFonts w:ascii="Arial" w:hAnsi="Arial" w:cs="Arial"/>
                                <w:sz w:val="20"/>
                                <w:szCs w:val="20"/>
                              </w:rPr>
                              <w:t>(USD 1.</w:t>
                            </w:r>
                            <w:r>
                              <w:rPr>
                                <w:rFonts w:ascii="Arial" w:hAnsi="Arial" w:cs="Arial"/>
                                <w:sz w:val="20"/>
                                <w:szCs w:val="20"/>
                              </w:rPr>
                              <w:t xml:space="preserve">15 </w:t>
                            </w:r>
                            <w:r w:rsidRPr="00E1022E">
                              <w:rPr>
                                <w:rFonts w:ascii="Arial" w:hAnsi="Arial" w:cs="Arial"/>
                                <w:sz w:val="20"/>
                                <w:szCs w:val="20"/>
                              </w:rP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B824D" id="Text Box 2156" o:spid="_x0000_s1233" type="#_x0000_t202" style="position:absolute;left:0;text-align:left;margin-left:-20.7pt;margin-top:7.45pt;width:164.35pt;height:24.4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" fillcolor="white [3201]" strokeweight=".5pt">
                <v:textbox>
                  <w:txbxContent>
                    <w:p w14:paraId="50261385" w14:textId="77777777" w:rsidR="004D08D3" w:rsidRPr="00E1022E" w:rsidRDefault="004D08D3" w:rsidP="00AC3EEF">
                      <w:pPr>
                        <w:rPr>
                          <w:rFonts w:ascii="Arial" w:hAnsi="Arial" w:cs="Arial"/>
                          <w:sz w:val="20"/>
                          <w:szCs w:val="20"/>
                        </w:rPr>
                      </w:pPr>
                      <w:r>
                        <w:rPr>
                          <w:rFonts w:ascii="Arial" w:hAnsi="Arial" w:cs="Arial"/>
                          <w:sz w:val="20"/>
                          <w:szCs w:val="20"/>
                        </w:rPr>
                        <w:t xml:space="preserve">Maleic Anhydride </w:t>
                      </w:r>
                      <w:r w:rsidRPr="00E1022E">
                        <w:rPr>
                          <w:rFonts w:ascii="Arial" w:hAnsi="Arial" w:cs="Arial"/>
                          <w:sz w:val="20"/>
                          <w:szCs w:val="20"/>
                        </w:rPr>
                        <w:t>(USD 1.</w:t>
                      </w:r>
                      <w:r>
                        <w:rPr>
                          <w:rFonts w:ascii="Arial" w:hAnsi="Arial" w:cs="Arial"/>
                          <w:sz w:val="20"/>
                          <w:szCs w:val="20"/>
                        </w:rPr>
                        <w:t xml:space="preserve">15 </w:t>
                      </w:r>
                      <w:r w:rsidRPr="00E1022E">
                        <w:rPr>
                          <w:rFonts w:ascii="Arial" w:hAnsi="Arial" w:cs="Arial"/>
                          <w:sz w:val="20"/>
                          <w:szCs w:val="20"/>
                        </w:rPr>
                        <w:t>/Kg)</w:t>
                      </w:r>
                    </w:p>
                  </w:txbxContent>
                </v:textbox>
              </v:shape>
            </w:pict>
          </mc:Fallback>
        </mc:AlternateContent>
      </w:r>
      <w:r w:rsidR="00D5017D" w:rsidRPr="00E1022E">
        <w:rPr>
          <w:rFonts w:ascii="Arial" w:hAnsi="Arial" w:cs="Arial"/>
          <w:noProof/>
          <w:sz w:val="24"/>
          <w:szCs w:val="24"/>
        </w:rPr>
        <mc:AlternateContent>
          <mc:Choice Requires="wps">
            <w:drawing>
              <wp:anchor distT="0" distB="0" distL="114300" distR="114300" simplePos="0" relativeHeight="253001728" behindDoc="0" locked="0" layoutInCell="1" allowOverlap="1" wp14:anchorId="6B6256D1" wp14:editId="22DE95D0">
                <wp:simplePos x="0" y="0"/>
                <wp:positionH relativeFrom="column">
                  <wp:posOffset>4010025</wp:posOffset>
                </wp:positionH>
                <wp:positionV relativeFrom="paragraph">
                  <wp:posOffset>19685</wp:posOffset>
                </wp:positionV>
                <wp:extent cx="2276475" cy="657225"/>
                <wp:effectExtent l="0" t="0" r="28575" b="28575"/>
                <wp:wrapNone/>
                <wp:docPr id="2118" name="Text Box 2118"/>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7DCB3C0C" w14:textId="5DF08894" w:rsidR="004D08D3" w:rsidRPr="00E1022E" w:rsidRDefault="004D08D3" w:rsidP="00D5017D">
                            <w:pPr>
                              <w:jc w:val="center"/>
                              <w:rPr>
                                <w:rFonts w:ascii="Arial" w:hAnsi="Arial" w:cs="Arial"/>
                                <w:sz w:val="20"/>
                                <w:szCs w:val="20"/>
                              </w:rPr>
                            </w:pPr>
                            <w:r w:rsidRPr="00E1022E">
                              <w:rPr>
                                <w:rFonts w:ascii="Arial" w:hAnsi="Arial" w:cs="Arial"/>
                                <w:sz w:val="20"/>
                                <w:szCs w:val="20"/>
                              </w:rPr>
                              <w:t>Overhead &amp; Packaging cost (USD 0.</w:t>
                            </w:r>
                            <w:r>
                              <w:rPr>
                                <w:rFonts w:ascii="Arial" w:hAnsi="Arial" w:cs="Arial"/>
                                <w:sz w:val="20"/>
                                <w:szCs w:val="20"/>
                              </w:rPr>
                              <w:t>70</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56D1" id="Text Box 2118" o:spid="_x0000_s1234" type="#_x0000_t202" style="position:absolute;left:0;text-align:left;margin-left:315.75pt;margin-top:1.55pt;width:179.25pt;height:51.75pt;z-index:2530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" fillcolor="white [3201]" strokeweight=".5pt">
                <v:textbox>
                  <w:txbxContent>
                    <w:p w14:paraId="7DCB3C0C" w14:textId="5DF08894" w:rsidR="004D08D3" w:rsidRPr="00E1022E" w:rsidRDefault="004D08D3" w:rsidP="00D5017D">
                      <w:pPr>
                        <w:jc w:val="center"/>
                        <w:rPr>
                          <w:rFonts w:ascii="Arial" w:hAnsi="Arial" w:cs="Arial"/>
                          <w:sz w:val="20"/>
                          <w:szCs w:val="20"/>
                        </w:rPr>
                      </w:pPr>
                      <w:r w:rsidRPr="00E1022E">
                        <w:rPr>
                          <w:rFonts w:ascii="Arial" w:hAnsi="Arial" w:cs="Arial"/>
                          <w:sz w:val="20"/>
                          <w:szCs w:val="20"/>
                        </w:rPr>
                        <w:t>Overhead &amp; Packaging cost (USD 0.</w:t>
                      </w:r>
                      <w:r>
                        <w:rPr>
                          <w:rFonts w:ascii="Arial" w:hAnsi="Arial" w:cs="Arial"/>
                          <w:sz w:val="20"/>
                          <w:szCs w:val="20"/>
                        </w:rPr>
                        <w:t>70</w:t>
                      </w:r>
                      <w:r w:rsidRPr="00E1022E">
                        <w:rPr>
                          <w:rFonts w:ascii="Arial" w:hAnsi="Arial" w:cs="Arial"/>
                          <w:sz w:val="20"/>
                          <w:szCs w:val="20"/>
                        </w:rPr>
                        <w:t xml:space="preserve"> / Kg)</w:t>
                      </w:r>
                    </w:p>
                  </w:txbxContent>
                </v:textbox>
              </v:shape>
            </w:pict>
          </mc:Fallback>
        </mc:AlternateContent>
      </w:r>
      <w:r w:rsidR="00D5017D" w:rsidRPr="00E1022E">
        <w:rPr>
          <w:rFonts w:ascii="Arial" w:hAnsi="Arial" w:cs="Arial"/>
          <w:b/>
          <w:bCs/>
          <w:sz w:val="24"/>
          <w:szCs w:val="24"/>
        </w:rPr>
        <w:t xml:space="preserve">                                                                                           </w:t>
      </w:r>
    </w:p>
    <w:p w14:paraId="57770F1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96608" behindDoc="0" locked="0" layoutInCell="1" allowOverlap="1" wp14:anchorId="21F9D483" wp14:editId="085A7850">
                <wp:simplePos x="0" y="0"/>
                <wp:positionH relativeFrom="column">
                  <wp:posOffset>-245272</wp:posOffset>
                </wp:positionH>
                <wp:positionV relativeFrom="paragraph">
                  <wp:posOffset>83820</wp:posOffset>
                </wp:positionV>
                <wp:extent cx="2047875" cy="304800"/>
                <wp:effectExtent l="0" t="0" r="28575" b="19050"/>
                <wp:wrapNone/>
                <wp:docPr id="2119" name="Text Box 2119"/>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33B47490" w14:textId="0141D87D" w:rsidR="004D08D3" w:rsidRPr="00E1022E" w:rsidRDefault="004D08D3" w:rsidP="00D5017D">
                            <w:pPr>
                              <w:rPr>
                                <w:rFonts w:ascii="Arial" w:hAnsi="Arial" w:cs="Arial"/>
                                <w:sz w:val="20"/>
                                <w:szCs w:val="20"/>
                              </w:rPr>
                            </w:pPr>
                            <w:r w:rsidRPr="00E1022E">
                              <w:rPr>
                                <w:rFonts w:ascii="Arial" w:hAnsi="Arial" w:cs="Arial"/>
                                <w:sz w:val="20"/>
                                <w:szCs w:val="20"/>
                              </w:rPr>
                              <w:t>Methacrylic Acid (USD 2.</w:t>
                            </w:r>
                            <w:r>
                              <w:rPr>
                                <w:rFonts w:ascii="Arial" w:hAnsi="Arial" w:cs="Arial"/>
                                <w:sz w:val="20"/>
                                <w:szCs w:val="20"/>
                              </w:rPr>
                              <w:t>68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9D483" id="Text Box 2119" o:spid="_x0000_s1235" type="#_x0000_t202" style="position:absolute;left:0;text-align:left;margin-left:-19.3pt;margin-top:6.6pt;width:161.25pt;height:24pt;z-index:2529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10HPAIAAIU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" fillcolor="white [3201]" strokeweight=".5pt">
                <v:textbox>
                  <w:txbxContent>
                    <w:p w14:paraId="33B47490" w14:textId="0141D87D" w:rsidR="004D08D3" w:rsidRPr="00E1022E" w:rsidRDefault="004D08D3" w:rsidP="00D5017D">
                      <w:pPr>
                        <w:rPr>
                          <w:rFonts w:ascii="Arial" w:hAnsi="Arial" w:cs="Arial"/>
                          <w:sz w:val="20"/>
                          <w:szCs w:val="20"/>
                        </w:rPr>
                      </w:pPr>
                      <w:r w:rsidRPr="00E1022E">
                        <w:rPr>
                          <w:rFonts w:ascii="Arial" w:hAnsi="Arial" w:cs="Arial"/>
                          <w:sz w:val="20"/>
                          <w:szCs w:val="20"/>
                        </w:rPr>
                        <w:t>Methacrylic Acid (USD 2.</w:t>
                      </w:r>
                      <w:r>
                        <w:rPr>
                          <w:rFonts w:ascii="Arial" w:hAnsi="Arial" w:cs="Arial"/>
                          <w:sz w:val="20"/>
                          <w:szCs w:val="20"/>
                        </w:rPr>
                        <w:t>68</w:t>
                      </w:r>
                      <w:r w:rsidRPr="00E1022E">
                        <w:rPr>
                          <w:rFonts w:ascii="Arial" w:hAnsi="Arial" w:cs="Arial"/>
                          <w:sz w:val="20"/>
                          <w:szCs w:val="20"/>
                        </w:rPr>
                        <w:t xml:space="preserve"> /Kg)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3005824" behindDoc="0" locked="0" layoutInCell="1" allowOverlap="1" wp14:anchorId="11C65CEC" wp14:editId="01E784A2">
                <wp:simplePos x="0" y="0"/>
                <wp:positionH relativeFrom="column">
                  <wp:posOffset>5848350</wp:posOffset>
                </wp:positionH>
                <wp:positionV relativeFrom="paragraph">
                  <wp:posOffset>380365</wp:posOffset>
                </wp:positionV>
                <wp:extent cx="0" cy="548640"/>
                <wp:effectExtent l="76200" t="0" r="57150" b="60960"/>
                <wp:wrapNone/>
                <wp:docPr id="2120" name="Straight Arrow Connector 2120"/>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A226ED5" id="Straight Arrow Connector 2120" o:spid="_x0000_s1026" type="#_x0000_t32" style="position:absolute;margin-left:460.5pt;margin-top:29.95pt;width:0;height:43.2pt;z-index:25300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998656" behindDoc="0" locked="0" layoutInCell="1" allowOverlap="1" wp14:anchorId="29D7E57D" wp14:editId="5A8BAD73">
                <wp:simplePos x="0" y="0"/>
                <wp:positionH relativeFrom="column">
                  <wp:posOffset>1590675</wp:posOffset>
                </wp:positionH>
                <wp:positionV relativeFrom="paragraph">
                  <wp:posOffset>37465</wp:posOffset>
                </wp:positionV>
                <wp:extent cx="503555" cy="0"/>
                <wp:effectExtent l="0" t="76200" r="10795" b="95250"/>
                <wp:wrapNone/>
                <wp:docPr id="2124" name="Straight Arrow Connector 2124"/>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E241A" id="Straight Arrow Connector 2124" o:spid="_x0000_s1026" type="#_x0000_t32" style="position:absolute;margin-left:125.25pt;margin-top:2.95pt;width:39.65pt;height:0;z-index:2529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" strokecolor="#4472c4 [3204]" strokeweight=".5pt">
                <v:stroke endarrow="block" joinstyle="miter"/>
              </v:shape>
            </w:pict>
          </mc:Fallback>
        </mc:AlternateContent>
      </w:r>
    </w:p>
    <w:p w14:paraId="0D8AC69E"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97632" behindDoc="0" locked="0" layoutInCell="1" allowOverlap="1" wp14:anchorId="3B89F8BB" wp14:editId="3718039D">
                <wp:simplePos x="0" y="0"/>
                <wp:positionH relativeFrom="column">
                  <wp:posOffset>-245272</wp:posOffset>
                </wp:positionH>
                <wp:positionV relativeFrom="paragraph">
                  <wp:posOffset>78740</wp:posOffset>
                </wp:positionV>
                <wp:extent cx="2047875" cy="436880"/>
                <wp:effectExtent l="0" t="0" r="28575" b="20320"/>
                <wp:wrapNone/>
                <wp:docPr id="2143" name="Text Box 2143"/>
                <wp:cNvGraphicFramePr/>
                <a:graphic xmlns:a="http://schemas.openxmlformats.org/drawingml/2006/main">
                  <a:graphicData uri="http://schemas.microsoft.com/office/word/2010/wordprocessingShape">
                    <wps:wsp>
                      <wps:cNvSpPr txBox="1"/>
                      <wps:spPr>
                        <a:xfrm>
                          <a:off x="0" y="0"/>
                          <a:ext cx="2047875" cy="436880"/>
                        </a:xfrm>
                        <a:prstGeom prst="rect">
                          <a:avLst/>
                        </a:prstGeom>
                        <a:solidFill>
                          <a:schemeClr val="lt1"/>
                        </a:solidFill>
                        <a:ln w="6350">
                          <a:solidFill>
                            <a:prstClr val="black"/>
                          </a:solidFill>
                        </a:ln>
                      </wps:spPr>
                      <wps:txbx>
                        <w:txbxContent>
                          <w:p w14:paraId="70727CE4" w14:textId="77777777" w:rsidR="004D08D3" w:rsidRPr="00E1022E" w:rsidRDefault="004D08D3" w:rsidP="00D5017D">
                            <w:pPr>
                              <w:rPr>
                                <w:rFonts w:ascii="Arial" w:hAnsi="Arial" w:cs="Arial"/>
                                <w:sz w:val="20"/>
                                <w:szCs w:val="20"/>
                              </w:rPr>
                            </w:pPr>
                            <w:r w:rsidRPr="00E1022E">
                              <w:rPr>
                                <w:rFonts w:ascii="Arial" w:hAnsi="Arial" w:cs="Arial"/>
                                <w:sz w:val="20"/>
                                <w:szCs w:val="20"/>
                              </w:rPr>
                              <w:t xml:space="preserve">Styrene Monomer (USD </w:t>
                            </w:r>
                            <w:r>
                              <w:rPr>
                                <w:rFonts w:ascii="Arial" w:hAnsi="Arial" w:cs="Arial"/>
                                <w:sz w:val="20"/>
                                <w:szCs w:val="20"/>
                              </w:rPr>
                              <w:t>0.88</w:t>
                            </w:r>
                            <w:r w:rsidRPr="00E1022E">
                              <w:rPr>
                                <w:rFonts w:ascii="Arial" w:hAnsi="Arial" w:cs="Arial"/>
                                <w:sz w:val="20"/>
                                <w:szCs w:val="20"/>
                              </w:rPr>
                              <w:t xml:space="preserve">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F8BB" id="Text Box 2143" o:spid="_x0000_s1236" type="#_x0000_t202" style="position:absolute;left:0;text-align:left;margin-left:-19.3pt;margin-top:6.2pt;width:161.25pt;height:34.4pt;z-index:2529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" fillcolor="white [3201]" strokeweight=".5pt">
                <v:textbox>
                  <w:txbxContent>
                    <w:p w14:paraId="70727CE4" w14:textId="77777777" w:rsidR="004D08D3" w:rsidRPr="00E1022E" w:rsidRDefault="004D08D3" w:rsidP="00D5017D">
                      <w:pPr>
                        <w:rPr>
                          <w:rFonts w:ascii="Arial" w:hAnsi="Arial" w:cs="Arial"/>
                          <w:sz w:val="20"/>
                          <w:szCs w:val="20"/>
                        </w:rPr>
                      </w:pPr>
                      <w:r w:rsidRPr="00E1022E">
                        <w:rPr>
                          <w:rFonts w:ascii="Arial" w:hAnsi="Arial" w:cs="Arial"/>
                          <w:sz w:val="20"/>
                          <w:szCs w:val="20"/>
                        </w:rPr>
                        <w:t xml:space="preserve">Styrene Monomer (USD </w:t>
                      </w:r>
                      <w:r>
                        <w:rPr>
                          <w:rFonts w:ascii="Arial" w:hAnsi="Arial" w:cs="Arial"/>
                          <w:sz w:val="20"/>
                          <w:szCs w:val="20"/>
                        </w:rPr>
                        <w:t>0.88</w:t>
                      </w:r>
                      <w:r w:rsidRPr="00E1022E">
                        <w:rPr>
                          <w:rFonts w:ascii="Arial" w:hAnsi="Arial" w:cs="Arial"/>
                          <w:sz w:val="20"/>
                          <w:szCs w:val="20"/>
                        </w:rPr>
                        <w:t xml:space="preserve"> /Kg)</w:t>
                      </w:r>
                    </w:p>
                  </w:txbxContent>
                </v:textbox>
              </v:shape>
            </w:pict>
          </mc:Fallback>
        </mc:AlternateContent>
      </w:r>
    </w:p>
    <w:p w14:paraId="1FF24609"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02752" behindDoc="0" locked="0" layoutInCell="1" allowOverlap="1" wp14:anchorId="2F4F642B" wp14:editId="13C2A010">
                <wp:simplePos x="0" y="0"/>
                <wp:positionH relativeFrom="column">
                  <wp:posOffset>5314950</wp:posOffset>
                </wp:positionH>
                <wp:positionV relativeFrom="paragraph">
                  <wp:posOffset>207010</wp:posOffset>
                </wp:positionV>
                <wp:extent cx="876300" cy="819150"/>
                <wp:effectExtent l="0" t="0" r="19050" b="19050"/>
                <wp:wrapNone/>
                <wp:docPr id="2144" name="Text Box 2144"/>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4C2DA03E" w14:textId="28DBA07D" w:rsidR="004D08D3" w:rsidRPr="00E1022E" w:rsidRDefault="004D08D3" w:rsidP="00D5017D">
                            <w:pPr>
                              <w:rPr>
                                <w:rFonts w:ascii="Arial" w:hAnsi="Arial" w:cs="Arial"/>
                                <w:sz w:val="20"/>
                                <w:szCs w:val="20"/>
                              </w:rPr>
                            </w:pPr>
                            <w:r w:rsidRPr="00E1022E">
                              <w:rPr>
                                <w:rFonts w:ascii="Arial" w:hAnsi="Arial" w:cs="Arial"/>
                                <w:sz w:val="20"/>
                                <w:szCs w:val="20"/>
                              </w:rPr>
                              <w:t xml:space="preserve">Total Cost Incurred (USD </w:t>
                            </w:r>
                            <w:r>
                              <w:rPr>
                                <w:rFonts w:ascii="Arial" w:hAnsi="Arial" w:cs="Arial"/>
                                <w:sz w:val="20"/>
                                <w:szCs w:val="20"/>
                              </w:rPr>
                              <w:t>3.14</w:t>
                            </w:r>
                            <w:r w:rsidRPr="00E1022E">
                              <w:rPr>
                                <w:rFonts w:ascii="Arial" w:hAnsi="Arial" w:cs="Arial"/>
                                <w:sz w:val="20"/>
                                <w:szCs w:val="20"/>
                              </w:rPr>
                              <w:t xml:space="preserve">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F642B" id="Text Box 2144" o:spid="_x0000_s1237" type="#_x0000_t202" style="position:absolute;left:0;text-align:left;margin-left:418.5pt;margin-top:16.3pt;width:69pt;height:64.5pt;z-index:2530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" fillcolor="white [3201]" strokeweight=".5pt">
                <v:textbox>
                  <w:txbxContent>
                    <w:p w14:paraId="4C2DA03E" w14:textId="28DBA07D" w:rsidR="004D08D3" w:rsidRPr="00E1022E" w:rsidRDefault="004D08D3" w:rsidP="00D5017D">
                      <w:pPr>
                        <w:rPr>
                          <w:rFonts w:ascii="Arial" w:hAnsi="Arial" w:cs="Arial"/>
                          <w:sz w:val="20"/>
                          <w:szCs w:val="20"/>
                        </w:rPr>
                      </w:pPr>
                      <w:r w:rsidRPr="00E1022E">
                        <w:rPr>
                          <w:rFonts w:ascii="Arial" w:hAnsi="Arial" w:cs="Arial"/>
                          <w:sz w:val="20"/>
                          <w:szCs w:val="20"/>
                        </w:rPr>
                        <w:t xml:space="preserve">Total Cost Incurred (USD </w:t>
                      </w:r>
                      <w:r>
                        <w:rPr>
                          <w:rFonts w:ascii="Arial" w:hAnsi="Arial" w:cs="Arial"/>
                          <w:sz w:val="20"/>
                          <w:szCs w:val="20"/>
                        </w:rPr>
                        <w:t>3.14</w:t>
                      </w:r>
                      <w:r w:rsidRPr="00E1022E">
                        <w:rPr>
                          <w:rFonts w:ascii="Arial" w:hAnsi="Arial" w:cs="Arial"/>
                          <w:sz w:val="20"/>
                          <w:szCs w:val="20"/>
                        </w:rPr>
                        <w:t xml:space="preserve"> / Kg)</w:t>
                      </w:r>
                    </w:p>
                  </w:txbxContent>
                </v:textbox>
              </v:shape>
            </w:pict>
          </mc:Fallback>
        </mc:AlternateContent>
      </w:r>
    </w:p>
    <w:p w14:paraId="2C75884F"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08896" behindDoc="0" locked="0" layoutInCell="1" allowOverlap="1" wp14:anchorId="2C834282" wp14:editId="429B2DA6">
                <wp:simplePos x="0" y="0"/>
                <wp:positionH relativeFrom="column">
                  <wp:posOffset>5829300</wp:posOffset>
                </wp:positionH>
                <wp:positionV relativeFrom="paragraph">
                  <wp:posOffset>658384</wp:posOffset>
                </wp:positionV>
                <wp:extent cx="0" cy="704088"/>
                <wp:effectExtent l="76200" t="0" r="57150" b="58420"/>
                <wp:wrapNone/>
                <wp:docPr id="2145" name="Straight Arrow Connector 2145"/>
                <wp:cNvGraphicFramePr/>
                <a:graphic xmlns:a="http://schemas.openxmlformats.org/drawingml/2006/main">
                  <a:graphicData uri="http://schemas.microsoft.com/office/word/2010/wordprocessingShape">
                    <wps:wsp>
                      <wps:cNvCnPr/>
                      <wps:spPr>
                        <a:xfrm>
                          <a:off x="0" y="0"/>
                          <a:ext cx="0" cy="704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903020C" id="Straight Arrow Connector 2145" o:spid="_x0000_s1026" type="#_x0000_t32" style="position:absolute;margin-left:459pt;margin-top:51.85pt;width:0;height:55.45pt;z-index:25300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" strokecolor="#4472c4 [3204]" strokeweight=".5pt">
                <v:stroke endarrow="block" joinstyle="miter"/>
              </v:shape>
            </w:pict>
          </mc:Fallback>
        </mc:AlternateContent>
      </w:r>
    </w:p>
    <w:p w14:paraId="33FB0BA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07872" behindDoc="0" locked="0" layoutInCell="1" allowOverlap="1" wp14:anchorId="56330A87" wp14:editId="7F27B2FB">
                <wp:simplePos x="0" y="0"/>
                <wp:positionH relativeFrom="column">
                  <wp:posOffset>4627821</wp:posOffset>
                </wp:positionH>
                <wp:positionV relativeFrom="paragraph">
                  <wp:posOffset>997039</wp:posOffset>
                </wp:positionV>
                <wp:extent cx="1647825" cy="542260"/>
                <wp:effectExtent l="0" t="0" r="28575" b="10795"/>
                <wp:wrapNone/>
                <wp:docPr id="2146" name="Text Box 2146"/>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1BD4E56C" w14:textId="79325C61" w:rsidR="004D08D3" w:rsidRPr="00E1022E" w:rsidRDefault="004D08D3" w:rsidP="00D5017D">
                            <w:pPr>
                              <w:rPr>
                                <w:rFonts w:ascii="Arial" w:hAnsi="Arial" w:cs="Arial"/>
                                <w:sz w:val="20"/>
                                <w:szCs w:val="20"/>
                              </w:rPr>
                            </w:pPr>
                            <w:r w:rsidRPr="00E1022E">
                              <w:rPr>
                                <w:rFonts w:ascii="Arial" w:hAnsi="Arial" w:cs="Arial"/>
                                <w:sz w:val="20"/>
                                <w:szCs w:val="20"/>
                              </w:rPr>
                              <w:t xml:space="preserve">Current Selling Price (USD </w:t>
                            </w:r>
                            <w:r>
                              <w:rPr>
                                <w:rFonts w:ascii="Arial" w:hAnsi="Arial" w:cs="Arial"/>
                                <w:sz w:val="20"/>
                                <w:szCs w:val="20"/>
                              </w:rPr>
                              <w:t>4.16</w:t>
                            </w:r>
                            <w:r w:rsidRPr="00E1022E">
                              <w:rPr>
                                <w:rFonts w:ascii="Arial" w:hAnsi="Arial" w:cs="Arial"/>
                                <w:sz w:val="20"/>
                                <w:szCs w:val="20"/>
                              </w:rPr>
                              <w:t>/ Kg) In-Direct Sales</w:t>
                            </w:r>
                          </w:p>
                          <w:p w14:paraId="51722D56" w14:textId="77777777" w:rsidR="004D08D3" w:rsidRPr="00E1022E" w:rsidRDefault="004D08D3" w:rsidP="00D5017D">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30A87" id="Text Box 2146" o:spid="_x0000_s1238" type="#_x0000_t202" style="position:absolute;left:0;text-align:left;margin-left:364.4pt;margin-top:78.5pt;width:129.75pt;height:42.7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" fillcolor="white [3201]" strokeweight=".5pt">
                <v:textbox>
                  <w:txbxContent>
                    <w:p w14:paraId="1BD4E56C" w14:textId="79325C61" w:rsidR="004D08D3" w:rsidRPr="00E1022E" w:rsidRDefault="004D08D3" w:rsidP="00D5017D">
                      <w:pPr>
                        <w:rPr>
                          <w:rFonts w:ascii="Arial" w:hAnsi="Arial" w:cs="Arial"/>
                          <w:sz w:val="20"/>
                          <w:szCs w:val="20"/>
                        </w:rPr>
                      </w:pPr>
                      <w:r w:rsidRPr="00E1022E">
                        <w:rPr>
                          <w:rFonts w:ascii="Arial" w:hAnsi="Arial" w:cs="Arial"/>
                          <w:sz w:val="20"/>
                          <w:szCs w:val="20"/>
                        </w:rPr>
                        <w:t xml:space="preserve">Current Selling Price (USD </w:t>
                      </w:r>
                      <w:r>
                        <w:rPr>
                          <w:rFonts w:ascii="Arial" w:hAnsi="Arial" w:cs="Arial"/>
                          <w:sz w:val="20"/>
                          <w:szCs w:val="20"/>
                        </w:rPr>
                        <w:t>4.16</w:t>
                      </w:r>
                      <w:r w:rsidRPr="00E1022E">
                        <w:rPr>
                          <w:rFonts w:ascii="Arial" w:hAnsi="Arial" w:cs="Arial"/>
                          <w:sz w:val="20"/>
                          <w:szCs w:val="20"/>
                        </w:rPr>
                        <w:t>/ Kg) In-Direct Sales</w:t>
                      </w:r>
                    </w:p>
                    <w:p w14:paraId="51722D56" w14:textId="77777777" w:rsidR="004D08D3" w:rsidRPr="00E1022E" w:rsidRDefault="004D08D3" w:rsidP="00D5017D">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89440" behindDoc="0" locked="0" layoutInCell="1" allowOverlap="1" wp14:anchorId="310A5480" wp14:editId="74587C27">
                <wp:simplePos x="0" y="0"/>
                <wp:positionH relativeFrom="column">
                  <wp:posOffset>1134470</wp:posOffset>
                </wp:positionH>
                <wp:positionV relativeFrom="paragraph">
                  <wp:posOffset>979265</wp:posOffset>
                </wp:positionV>
                <wp:extent cx="955343" cy="245745"/>
                <wp:effectExtent l="0" t="0" r="0" b="0"/>
                <wp:wrapNone/>
                <wp:docPr id="2147"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15CEDB62" w14:textId="77777777" w:rsidR="004D08D3" w:rsidRPr="00E1022E" w:rsidRDefault="004D08D3" w:rsidP="00D5017D">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310A5480" id="_x0000_s1239" type="#_x0000_t202" style="position:absolute;left:0;text-align:left;margin-left:89.35pt;margin-top:77.1pt;width:75.2pt;height:19.35pt;z-index:25298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" filled="f" stroked="f">
                <v:textbox style="mso-fit-shape-to-text:t">
                  <w:txbxContent>
                    <w:p w14:paraId="15CEDB62" w14:textId="77777777" w:rsidR="004D08D3" w:rsidRPr="00E1022E" w:rsidRDefault="004D08D3" w:rsidP="00D5017D">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993536" behindDoc="0" locked="0" layoutInCell="1" allowOverlap="1" wp14:anchorId="019FD337" wp14:editId="6B769FF2">
                <wp:simplePos x="0" y="0"/>
                <wp:positionH relativeFrom="column">
                  <wp:posOffset>6494244</wp:posOffset>
                </wp:positionH>
                <wp:positionV relativeFrom="paragraph">
                  <wp:posOffset>772160</wp:posOffset>
                </wp:positionV>
                <wp:extent cx="0" cy="1457685"/>
                <wp:effectExtent l="57150" t="0" r="57150" b="47625"/>
                <wp:wrapNone/>
                <wp:docPr id="214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42B666" id="Straight Arrow Connector 30" o:spid="_x0000_s1026" type="#_x0000_t32" style="position:absolute;margin-left:511.35pt;margin-top:60.8pt;width:0;height:114.8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" strokecolor="#525252 [1606]" strokeweight="3pt">
                <v:stroke dashstyle="longDash" endarrow="block" joinstyle="miter"/>
                <o:lock v:ext="edit" shapetype="f"/>
              </v:shape>
            </w:pict>
          </mc:Fallback>
        </mc:AlternateContent>
      </w:r>
    </w:p>
    <w:p w14:paraId="40FACE0D"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92512" behindDoc="0" locked="0" layoutInCell="1" allowOverlap="1" wp14:anchorId="40E3053F" wp14:editId="604D0A57">
                <wp:simplePos x="0" y="0"/>
                <wp:positionH relativeFrom="column">
                  <wp:posOffset>545993</wp:posOffset>
                </wp:positionH>
                <wp:positionV relativeFrom="paragraph">
                  <wp:posOffset>318119</wp:posOffset>
                </wp:positionV>
                <wp:extent cx="1510665" cy="583565"/>
                <wp:effectExtent l="0" t="0" r="0" b="0"/>
                <wp:wrapNone/>
                <wp:docPr id="2149"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4104587B" w14:textId="5F8D8973" w:rsidR="004D08D3" w:rsidRPr="00E1022E" w:rsidRDefault="004D08D3" w:rsidP="00D5017D">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 xml:space="preserve">Percentage Margin </w:t>
                            </w:r>
                            <w:r>
                              <w:rPr>
                                <w:rFonts w:ascii="Arial" w:eastAsia="Verdana" w:hAnsi="Arial" w:cs="Arial"/>
                                <w:b/>
                                <w:bCs/>
                                <w:color w:val="538135" w:themeColor="accent6" w:themeShade="BF"/>
                                <w:kern w:val="24"/>
                                <w:sz w:val="24"/>
                                <w:szCs w:val="24"/>
                                <w:lang w:val="en-US"/>
                              </w:rPr>
                              <w:t>27%</w:t>
                            </w:r>
                          </w:p>
                        </w:txbxContent>
                      </wps:txbx>
                      <wps:bodyPr wrap="square" rtlCol="0">
                        <a:noAutofit/>
                      </wps:bodyPr>
                    </wps:wsp>
                  </a:graphicData>
                </a:graphic>
                <wp14:sizeRelV relativeFrom="margin">
                  <wp14:pctHeight>0</wp14:pctHeight>
                </wp14:sizeRelV>
              </wp:anchor>
            </w:drawing>
          </mc:Choice>
          <mc:Fallback>
            <w:pict>
              <v:shape w14:anchorId="40E3053F" id="_x0000_s1240" type="#_x0000_t202" style="position:absolute;left:0;text-align:left;margin-left:43pt;margin-top:25.05pt;width:118.95pt;height:45.95pt;z-index:25299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" filled="f" stroked="f">
                <v:textbox>
                  <w:txbxContent>
                    <w:p w14:paraId="4104587B" w14:textId="5F8D8973" w:rsidR="004D08D3" w:rsidRPr="00E1022E" w:rsidRDefault="004D08D3" w:rsidP="00D5017D">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 xml:space="preserve">Percentage Margin </w:t>
                      </w:r>
                      <w:r>
                        <w:rPr>
                          <w:rFonts w:ascii="Arial" w:eastAsia="Verdana" w:hAnsi="Arial" w:cs="Arial"/>
                          <w:b/>
                          <w:bCs/>
                          <w:color w:val="538135" w:themeColor="accent6" w:themeShade="BF"/>
                          <w:kern w:val="24"/>
                          <w:sz w:val="24"/>
                          <w:szCs w:val="24"/>
                          <w:lang w:val="en-US"/>
                        </w:rPr>
                        <w:t>27%</w:t>
                      </w:r>
                    </w:p>
                  </w:txbxContent>
                </v:textbox>
              </v:shape>
            </w:pict>
          </mc:Fallback>
        </mc:AlternateContent>
      </w:r>
    </w:p>
    <w:p w14:paraId="70BF8E07" w14:textId="77777777" w:rsidR="00D5017D" w:rsidRPr="00E1022E" w:rsidRDefault="00D5017D" w:rsidP="00D5017D">
      <w:pPr>
        <w:spacing w:line="360" w:lineRule="auto"/>
        <w:jc w:val="both"/>
        <w:rPr>
          <w:rFonts w:ascii="Arial" w:hAnsi="Arial" w:cs="Arial"/>
          <w:b/>
          <w:bCs/>
          <w:sz w:val="24"/>
          <w:szCs w:val="24"/>
        </w:rPr>
      </w:pPr>
    </w:p>
    <w:p w14:paraId="7FB8A36B"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2992" behindDoc="0" locked="0" layoutInCell="1" allowOverlap="1" wp14:anchorId="06929E40" wp14:editId="41CDAD47">
                <wp:simplePos x="0" y="0"/>
                <wp:positionH relativeFrom="column">
                  <wp:posOffset>1134110</wp:posOffset>
                </wp:positionH>
                <wp:positionV relativeFrom="paragraph">
                  <wp:posOffset>81915</wp:posOffset>
                </wp:positionV>
                <wp:extent cx="0" cy="1311550"/>
                <wp:effectExtent l="95250" t="0" r="95250" b="41275"/>
                <wp:wrapNone/>
                <wp:docPr id="215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F93E3" id="Straight Arrow Connector 21" o:spid="_x0000_s1026" type="#_x0000_t32" style="position:absolute;margin-left:89.3pt;margin-top:6.45pt;width:0;height:103.25pt;flip:x;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" strokecolor="#525252 [1606]" strokeweight="3pt">
                <v:stroke endarrow="block" joinstyle="miter"/>
                <o:lock v:ext="edit" shapetype="f"/>
              </v:shape>
            </w:pict>
          </mc:Fallback>
        </mc:AlternateContent>
      </w:r>
    </w:p>
    <w:p w14:paraId="696229E4" w14:textId="77777777" w:rsidR="00D5017D" w:rsidRPr="00E1022E" w:rsidRDefault="00D5017D" w:rsidP="00D5017D">
      <w:pPr>
        <w:spacing w:line="360" w:lineRule="auto"/>
        <w:jc w:val="both"/>
        <w:rPr>
          <w:rFonts w:ascii="Arial" w:hAnsi="Arial" w:cs="Arial"/>
          <w:b/>
          <w:bCs/>
          <w:sz w:val="24"/>
          <w:szCs w:val="24"/>
        </w:rPr>
      </w:pPr>
    </w:p>
    <w:p w14:paraId="75EE10ED" w14:textId="77777777" w:rsidR="00D5017D" w:rsidRPr="00E1022E" w:rsidRDefault="00D5017D" w:rsidP="00D5017D">
      <w:pPr>
        <w:spacing w:line="360" w:lineRule="auto"/>
        <w:jc w:val="both"/>
        <w:rPr>
          <w:rFonts w:ascii="Arial" w:hAnsi="Arial" w:cs="Arial"/>
          <w:b/>
          <w:bCs/>
          <w:sz w:val="24"/>
          <w:szCs w:val="24"/>
        </w:rPr>
      </w:pPr>
    </w:p>
    <w:p w14:paraId="490C530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8416" behindDoc="0" locked="0" layoutInCell="1" allowOverlap="1" wp14:anchorId="0A7D6732" wp14:editId="07EC99F2">
                <wp:simplePos x="0" y="0"/>
                <wp:positionH relativeFrom="column">
                  <wp:posOffset>30100</wp:posOffset>
                </wp:positionH>
                <wp:positionV relativeFrom="paragraph">
                  <wp:posOffset>227685</wp:posOffset>
                </wp:positionV>
                <wp:extent cx="2736850" cy="400050"/>
                <wp:effectExtent l="0" t="0" r="0" b="0"/>
                <wp:wrapNone/>
                <wp:docPr id="2151"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34189D9" w14:textId="77777777" w:rsidR="004D08D3" w:rsidRPr="00494982" w:rsidRDefault="004D08D3" w:rsidP="00D5017D">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0A7D6732" id="_x0000_s1241" style="position:absolute;left:0;text-align:left;margin-left:2.35pt;margin-top:17.95pt;width:215.5pt;height:31.5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" filled="f" stroked="f">
                <v:textbox style="mso-fit-shape-to-text:t">
                  <w:txbxContent>
                    <w:p w14:paraId="034189D9" w14:textId="77777777" w:rsidR="004D08D3" w:rsidRPr="00494982" w:rsidRDefault="004D08D3" w:rsidP="00D5017D">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78DA01FD"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4016" behindDoc="0" locked="0" layoutInCell="1" allowOverlap="1" wp14:anchorId="1ADA95E9" wp14:editId="4EB5B993">
                <wp:simplePos x="0" y="0"/>
                <wp:positionH relativeFrom="column">
                  <wp:posOffset>1590675</wp:posOffset>
                </wp:positionH>
                <wp:positionV relativeFrom="paragraph">
                  <wp:posOffset>268605</wp:posOffset>
                </wp:positionV>
                <wp:extent cx="0" cy="1260000"/>
                <wp:effectExtent l="95250" t="0" r="76200" b="54610"/>
                <wp:wrapNone/>
                <wp:docPr id="2152"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A47D2" id="Straight Arrow Connector 21" o:spid="_x0000_s1026" type="#_x0000_t32" style="position:absolute;margin-left:125.25pt;margin-top:21.15pt;width:0;height:99.2pt;z-index:2530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" strokecolor="#525252 [1606]" strokeweight="3pt">
                <v:stroke endarrow="block" joinstyle="miter"/>
                <o:lock v:ext="edit" shapetype="f"/>
              </v:shape>
            </w:pict>
          </mc:Fallback>
        </mc:AlternateContent>
      </w:r>
    </w:p>
    <w:p w14:paraId="5E8B4DEE"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986368" behindDoc="0" locked="0" layoutInCell="1" allowOverlap="1" wp14:anchorId="2C9D2381" wp14:editId="2367E34F">
                <wp:simplePos x="0" y="0"/>
                <wp:positionH relativeFrom="column">
                  <wp:posOffset>4831459</wp:posOffset>
                </wp:positionH>
                <wp:positionV relativeFrom="paragraph">
                  <wp:posOffset>310077</wp:posOffset>
                </wp:positionV>
                <wp:extent cx="1826895" cy="245745"/>
                <wp:effectExtent l="0" t="0" r="0" b="0"/>
                <wp:wrapNone/>
                <wp:docPr id="2153"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57CBB8BE" w14:textId="77777777" w:rsidR="004D08D3" w:rsidRPr="00494982" w:rsidRDefault="004D08D3" w:rsidP="00D5017D">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2C9D2381" id="_x0000_s1242" style="position:absolute;left:0;text-align:left;margin-left:380.45pt;margin-top:24.4pt;width:143.85pt;height:19.35pt;z-index:25298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" filled="f" stroked="f">
                <v:textbox style="mso-fit-shape-to-text:t">
                  <w:txbxContent>
                    <w:p w14:paraId="57CBB8BE" w14:textId="77777777" w:rsidR="004D08D3" w:rsidRPr="00494982" w:rsidRDefault="004D08D3" w:rsidP="00D5017D">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2139899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3011968" behindDoc="0" locked="0" layoutInCell="1" allowOverlap="1" wp14:anchorId="63880033" wp14:editId="737C8EB3">
                <wp:simplePos x="0" y="0"/>
                <wp:positionH relativeFrom="column">
                  <wp:posOffset>3026970</wp:posOffset>
                </wp:positionH>
                <wp:positionV relativeFrom="paragraph">
                  <wp:posOffset>107323</wp:posOffset>
                </wp:positionV>
                <wp:extent cx="1895475" cy="694525"/>
                <wp:effectExtent l="95250" t="19050" r="9525" b="48895"/>
                <wp:wrapNone/>
                <wp:docPr id="2154"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4A548" id="Connector: Elbow 14" o:spid="_x0000_s1026" type="#_x0000_t33" style="position:absolute;margin-left:238.35pt;margin-top:8.45pt;width:149.25pt;height:54.7pt;flip:x;z-index:2530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" strokecolor="#525252 [1606]" strokeweight="3pt">
                <v:stroke dashstyle="dash" endarrow="block"/>
                <o:lock v:ext="edit" shapetype="f"/>
              </v:shape>
            </w:pict>
          </mc:Fallback>
        </mc:AlternateContent>
      </w:r>
    </w:p>
    <w:p w14:paraId="37602F70" w14:textId="77777777" w:rsidR="00D5017D" w:rsidRPr="00E1022E" w:rsidRDefault="00D5017D" w:rsidP="00D5017D">
      <w:pPr>
        <w:spacing w:line="360" w:lineRule="auto"/>
        <w:jc w:val="both"/>
        <w:rPr>
          <w:rFonts w:ascii="Arial" w:hAnsi="Arial" w:cs="Arial"/>
          <w:b/>
          <w:bCs/>
          <w:sz w:val="24"/>
          <w:szCs w:val="24"/>
        </w:rPr>
      </w:pPr>
    </w:p>
    <w:p w14:paraId="00089D67" w14:textId="77777777" w:rsidR="00D5017D" w:rsidRPr="00E1022E" w:rsidRDefault="00D5017D" w:rsidP="00D5017D">
      <w:pPr>
        <w:spacing w:line="360" w:lineRule="auto"/>
        <w:jc w:val="both"/>
        <w:rPr>
          <w:rFonts w:ascii="Arial" w:hAnsi="Arial" w:cs="Arial"/>
          <w:b/>
          <w:bCs/>
          <w:sz w:val="24"/>
          <w:szCs w:val="24"/>
        </w:rPr>
      </w:pPr>
      <w:r w:rsidRPr="00E1022E">
        <w:rPr>
          <w:rFonts w:ascii="Arial" w:hAnsi="Arial" w:cs="Arial"/>
          <w:b/>
          <w:bCs/>
          <w:noProof/>
          <w:sz w:val="24"/>
          <w:szCs w:val="24"/>
        </w:rPr>
        <mc:AlternateContent>
          <mc:Choice Requires="wps">
            <w:drawing>
              <wp:anchor distT="45720" distB="45720" distL="114300" distR="114300" simplePos="0" relativeHeight="253015040" behindDoc="0" locked="0" layoutInCell="1" allowOverlap="1" wp14:anchorId="0C7B51A1" wp14:editId="71F756D7">
                <wp:simplePos x="0" y="0"/>
                <wp:positionH relativeFrom="column">
                  <wp:posOffset>1129030</wp:posOffset>
                </wp:positionH>
                <wp:positionV relativeFrom="paragraph">
                  <wp:posOffset>221615</wp:posOffset>
                </wp:positionV>
                <wp:extent cx="2360930" cy="1404620"/>
                <wp:effectExtent l="0" t="0" r="22860" b="11430"/>
                <wp:wrapSquare wrapText="bothSides"/>
                <wp:docPr id="2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D3E26DF" w14:textId="77777777" w:rsidR="004D08D3" w:rsidRPr="00613BA5" w:rsidRDefault="004D08D3" w:rsidP="00D5017D">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7B51A1" id="_x0000_s1243" type="#_x0000_t202" style="position:absolute;left:0;text-align:left;margin-left:88.9pt;margin-top:17.45pt;width:185.9pt;height:110.6pt;z-index:25301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">
                <v:textbox style="mso-fit-shape-to-text:t">
                  <w:txbxContent>
                    <w:p w14:paraId="3D3E26DF" w14:textId="77777777" w:rsidR="004D08D3" w:rsidRPr="00613BA5" w:rsidRDefault="004D08D3" w:rsidP="00D5017D">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658B375B" w14:textId="77777777" w:rsidR="00D5017D" w:rsidRPr="00E1022E" w:rsidRDefault="00D5017D" w:rsidP="00D5017D">
      <w:pPr>
        <w:spacing w:line="360" w:lineRule="auto"/>
        <w:jc w:val="both"/>
        <w:rPr>
          <w:rFonts w:ascii="Arial" w:hAnsi="Arial" w:cs="Arial"/>
          <w:b/>
          <w:bCs/>
          <w:sz w:val="24"/>
          <w:szCs w:val="24"/>
        </w:rPr>
      </w:pPr>
    </w:p>
    <w:p w14:paraId="28D78E14" w14:textId="77777777" w:rsidR="00D5017D" w:rsidRDefault="002F1794" w:rsidP="00D5017D">
      <w:pPr>
        <w:spacing w:line="480" w:lineRule="auto"/>
        <w:rPr>
          <w:rFonts w:ascii="Arial" w:eastAsia="Arial" w:hAnsi="Arial" w:cs="Arial"/>
          <w:b/>
          <w:bCs/>
          <w:color w:val="000000" w:themeColor="text1"/>
          <w:sz w:val="24"/>
          <w:szCs w:val="24"/>
        </w:rPr>
      </w:pPr>
      <w:commentRangeStart w:id="186"/>
      <w:commentRangeEnd w:id="186"/>
      <w:r>
        <w:rPr>
          <w:rStyle w:val="CommentReference"/>
        </w:rPr>
        <w:commentReference w:id="186"/>
      </w:r>
    </w:p>
    <w:p w14:paraId="6E01D657" w14:textId="77777777" w:rsidR="00D5017D" w:rsidRDefault="00D5017D" w:rsidP="007A7901">
      <w:pPr>
        <w:spacing w:line="480" w:lineRule="auto"/>
        <w:rPr>
          <w:rFonts w:ascii="Arial" w:eastAsia="Arial" w:hAnsi="Arial" w:cs="Arial"/>
          <w:b/>
          <w:bCs/>
          <w:color w:val="000000" w:themeColor="text1"/>
          <w:sz w:val="24"/>
          <w:szCs w:val="24"/>
        </w:rPr>
      </w:pPr>
    </w:p>
    <w:p w14:paraId="7A772943" w14:textId="0BE821D0" w:rsidR="007A7901" w:rsidRPr="002B5730" w:rsidRDefault="00B03E75" w:rsidP="007A7901">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lastRenderedPageBreak/>
        <w:t>3</w:t>
      </w:r>
      <w:r w:rsidR="004C5239" w:rsidRPr="002B5730">
        <w:rPr>
          <w:rFonts w:ascii="Arial" w:eastAsia="Arial" w:hAnsi="Arial" w:cs="Arial"/>
          <w:b/>
          <w:bCs/>
          <w:color w:val="000000" w:themeColor="text1"/>
          <w:sz w:val="24"/>
          <w:szCs w:val="24"/>
        </w:rPr>
        <w:t>.</w:t>
      </w:r>
      <w:r w:rsidR="00D16404">
        <w:rPr>
          <w:rFonts w:ascii="Arial" w:eastAsia="Arial" w:hAnsi="Arial" w:cs="Arial"/>
          <w:b/>
          <w:bCs/>
          <w:color w:val="000000" w:themeColor="text1"/>
          <w:sz w:val="24"/>
          <w:szCs w:val="24"/>
        </w:rPr>
        <w:t>14</w:t>
      </w:r>
      <w:r w:rsidR="004C5239" w:rsidRPr="002B5730">
        <w:rPr>
          <w:rFonts w:ascii="Arial" w:eastAsia="Arial" w:hAnsi="Arial" w:cs="Arial"/>
          <w:b/>
          <w:bCs/>
          <w:color w:val="000000" w:themeColor="text1"/>
          <w:sz w:val="24"/>
          <w:szCs w:val="24"/>
        </w:rPr>
        <w:t xml:space="preserve">. </w:t>
      </w:r>
      <w:r w:rsidR="007A7901" w:rsidRPr="002B5730">
        <w:rPr>
          <w:rFonts w:ascii="Arial" w:eastAsia="Arial" w:hAnsi="Arial" w:cs="Arial"/>
          <w:b/>
          <w:bCs/>
          <w:color w:val="000000" w:themeColor="text1"/>
          <w:sz w:val="24"/>
          <w:szCs w:val="24"/>
        </w:rPr>
        <w:t>Customer Analysis</w:t>
      </w:r>
    </w:p>
    <w:tbl>
      <w:tblPr>
        <w:tblW w:w="10284" w:type="dxa"/>
        <w:tblLook w:val="04A0" w:firstRow="1" w:lastRow="0" w:firstColumn="1" w:lastColumn="0" w:noHBand="0" w:noVBand="1"/>
      </w:tblPr>
      <w:tblGrid>
        <w:gridCol w:w="1481"/>
        <w:gridCol w:w="1832"/>
        <w:gridCol w:w="1658"/>
        <w:gridCol w:w="2620"/>
        <w:gridCol w:w="1516"/>
        <w:gridCol w:w="1177"/>
      </w:tblGrid>
      <w:tr w:rsidR="00E05556" w:rsidRPr="00113DAD" w14:paraId="3DE8DC05" w14:textId="77777777" w:rsidTr="00E05556">
        <w:trPr>
          <w:trHeight w:val="800"/>
        </w:trPr>
        <w:tc>
          <w:tcPr>
            <w:tcW w:w="1481" w:type="dxa"/>
            <w:tcBorders>
              <w:top w:val="single" w:sz="8" w:space="0" w:color="auto"/>
              <w:left w:val="single" w:sz="8" w:space="0" w:color="auto"/>
              <w:bottom w:val="single" w:sz="8" w:space="0" w:color="auto"/>
              <w:right w:val="single" w:sz="4" w:space="0" w:color="auto"/>
            </w:tcBorders>
            <w:shd w:val="clear" w:color="000000" w:fill="DDEBF7"/>
            <w:vAlign w:val="center"/>
            <w:hideMark/>
          </w:tcPr>
          <w:p w14:paraId="238EE89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Destination Country</w:t>
            </w:r>
          </w:p>
        </w:tc>
        <w:tc>
          <w:tcPr>
            <w:tcW w:w="1832" w:type="dxa"/>
            <w:tcBorders>
              <w:top w:val="single" w:sz="8" w:space="0" w:color="auto"/>
              <w:left w:val="nil"/>
              <w:bottom w:val="single" w:sz="8" w:space="0" w:color="auto"/>
              <w:right w:val="single" w:sz="4" w:space="0" w:color="auto"/>
            </w:tcBorders>
            <w:shd w:val="clear" w:color="000000" w:fill="DDEBF7"/>
            <w:vAlign w:val="center"/>
            <w:hideMark/>
          </w:tcPr>
          <w:p w14:paraId="3C7E89EE"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Product Description</w:t>
            </w:r>
          </w:p>
        </w:tc>
        <w:tc>
          <w:tcPr>
            <w:tcW w:w="1658" w:type="dxa"/>
            <w:tcBorders>
              <w:top w:val="single" w:sz="8" w:space="0" w:color="auto"/>
              <w:left w:val="nil"/>
              <w:bottom w:val="single" w:sz="8" w:space="0" w:color="auto"/>
              <w:right w:val="single" w:sz="4" w:space="0" w:color="auto"/>
            </w:tcBorders>
            <w:shd w:val="clear" w:color="000000" w:fill="DDEBF7"/>
            <w:vAlign w:val="center"/>
            <w:hideMark/>
          </w:tcPr>
          <w:p w14:paraId="5D7E4075"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Customer / Distributor Name</w:t>
            </w:r>
          </w:p>
        </w:tc>
        <w:tc>
          <w:tcPr>
            <w:tcW w:w="2620" w:type="dxa"/>
            <w:tcBorders>
              <w:top w:val="single" w:sz="8" w:space="0" w:color="auto"/>
              <w:left w:val="nil"/>
              <w:bottom w:val="single" w:sz="8" w:space="0" w:color="auto"/>
              <w:right w:val="single" w:sz="4" w:space="0" w:color="auto"/>
            </w:tcBorders>
            <w:shd w:val="clear" w:color="000000" w:fill="DDEBF7"/>
            <w:vAlign w:val="center"/>
            <w:hideMark/>
          </w:tcPr>
          <w:p w14:paraId="4F7BAFE8"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Supplier Name</w:t>
            </w:r>
          </w:p>
        </w:tc>
        <w:tc>
          <w:tcPr>
            <w:tcW w:w="1516" w:type="dxa"/>
            <w:tcBorders>
              <w:top w:val="single" w:sz="8" w:space="0" w:color="auto"/>
              <w:left w:val="nil"/>
              <w:bottom w:val="single" w:sz="8" w:space="0" w:color="auto"/>
              <w:right w:val="single" w:sz="4" w:space="0" w:color="auto"/>
            </w:tcBorders>
            <w:shd w:val="clear" w:color="000000" w:fill="DDEBF7"/>
            <w:vAlign w:val="center"/>
            <w:hideMark/>
          </w:tcPr>
          <w:p w14:paraId="5718243B"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Annual Off-take Quantity (</w:t>
            </w:r>
            <w:proofErr w:type="spellStart"/>
            <w:r w:rsidRPr="00113DAD">
              <w:rPr>
                <w:rFonts w:ascii="Arial" w:eastAsia="Times New Roman" w:hAnsi="Arial" w:cs="Arial"/>
                <w:b/>
                <w:bCs/>
                <w:color w:val="000000"/>
                <w:sz w:val="20"/>
                <w:szCs w:val="20"/>
                <w:lang w:val="en-US"/>
              </w:rPr>
              <w:t>Tonnes</w:t>
            </w:r>
            <w:proofErr w:type="spellEnd"/>
            <w:r w:rsidRPr="00113DAD">
              <w:rPr>
                <w:rFonts w:ascii="Arial" w:eastAsia="Times New Roman" w:hAnsi="Arial" w:cs="Arial"/>
                <w:b/>
                <w:bCs/>
                <w:color w:val="000000"/>
                <w:sz w:val="20"/>
                <w:szCs w:val="20"/>
                <w:lang w:val="en-US"/>
              </w:rPr>
              <w:t>)</w:t>
            </w:r>
          </w:p>
        </w:tc>
        <w:tc>
          <w:tcPr>
            <w:tcW w:w="1177" w:type="dxa"/>
            <w:tcBorders>
              <w:top w:val="single" w:sz="8" w:space="0" w:color="auto"/>
              <w:left w:val="nil"/>
              <w:bottom w:val="single" w:sz="8" w:space="0" w:color="auto"/>
              <w:right w:val="single" w:sz="8" w:space="0" w:color="auto"/>
            </w:tcBorders>
            <w:shd w:val="clear" w:color="000000" w:fill="DDEBF7"/>
            <w:vAlign w:val="center"/>
            <w:hideMark/>
          </w:tcPr>
          <w:p w14:paraId="5432DA2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Price Range (USD/kg)</w:t>
            </w:r>
          </w:p>
        </w:tc>
      </w:tr>
      <w:tr w:rsidR="00E05556" w:rsidRPr="00113DAD" w14:paraId="5500570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94D865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E272E8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0313EC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Reichhold</w:t>
            </w:r>
            <w:proofErr w:type="spellEnd"/>
            <w:r w:rsidRPr="00113DAD">
              <w:rPr>
                <w:rFonts w:ascii="Arial" w:eastAsia="Times New Roman" w:hAnsi="Arial" w:cs="Arial"/>
                <w:color w:val="000000"/>
                <w:sz w:val="20"/>
                <w:szCs w:val="20"/>
                <w:lang w:val="en-US"/>
              </w:rPr>
              <w:t xml:space="preserve">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5C42E9B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Reichhold</w:t>
            </w:r>
            <w:proofErr w:type="spellEnd"/>
            <w:r w:rsidRPr="00113DAD">
              <w:rPr>
                <w:rFonts w:ascii="Arial" w:eastAsia="Times New Roman" w:hAnsi="Arial" w:cs="Arial"/>
                <w:color w:val="000000"/>
                <w:sz w:val="20"/>
                <w:szCs w:val="20"/>
                <w:lang w:val="en-US"/>
              </w:rPr>
              <w:t xml:space="preserve"> Polymers Tianjin, China</w:t>
            </w:r>
          </w:p>
        </w:tc>
        <w:tc>
          <w:tcPr>
            <w:tcW w:w="1516" w:type="dxa"/>
            <w:tcBorders>
              <w:top w:val="nil"/>
              <w:left w:val="nil"/>
              <w:bottom w:val="single" w:sz="4" w:space="0" w:color="auto"/>
              <w:right w:val="single" w:sz="4" w:space="0" w:color="auto"/>
            </w:tcBorders>
            <w:shd w:val="clear" w:color="000000" w:fill="DDEBF7"/>
            <w:vAlign w:val="center"/>
            <w:hideMark/>
          </w:tcPr>
          <w:p w14:paraId="0E0C972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2600</w:t>
            </w:r>
          </w:p>
        </w:tc>
        <w:tc>
          <w:tcPr>
            <w:tcW w:w="1177" w:type="dxa"/>
            <w:tcBorders>
              <w:top w:val="nil"/>
              <w:left w:val="nil"/>
              <w:bottom w:val="single" w:sz="4" w:space="0" w:color="auto"/>
              <w:right w:val="single" w:sz="8" w:space="0" w:color="auto"/>
            </w:tcBorders>
            <w:shd w:val="clear" w:color="000000" w:fill="DDEBF7"/>
            <w:vAlign w:val="center"/>
            <w:hideMark/>
          </w:tcPr>
          <w:p w14:paraId="14106B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3.4-4.23</w:t>
            </w:r>
          </w:p>
        </w:tc>
      </w:tr>
      <w:tr w:rsidR="00E05556" w:rsidRPr="00113DAD" w14:paraId="4846420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091810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w:t>
            </w:r>
          </w:p>
        </w:tc>
        <w:tc>
          <w:tcPr>
            <w:tcW w:w="1832" w:type="dxa"/>
            <w:tcBorders>
              <w:top w:val="nil"/>
              <w:left w:val="nil"/>
              <w:bottom w:val="single" w:sz="4" w:space="0" w:color="auto"/>
              <w:right w:val="single" w:sz="4" w:space="0" w:color="auto"/>
            </w:tcBorders>
            <w:shd w:val="clear" w:color="000000" w:fill="DDEBF7"/>
            <w:vAlign w:val="center"/>
            <w:hideMark/>
          </w:tcPr>
          <w:p w14:paraId="7B3DA7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4687F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Arabian AMIANTIT Company</w:t>
            </w:r>
          </w:p>
        </w:tc>
        <w:tc>
          <w:tcPr>
            <w:tcW w:w="2620" w:type="dxa"/>
            <w:tcBorders>
              <w:top w:val="nil"/>
              <w:left w:val="nil"/>
              <w:bottom w:val="single" w:sz="4" w:space="0" w:color="auto"/>
              <w:right w:val="single" w:sz="4" w:space="0" w:color="auto"/>
            </w:tcBorders>
            <w:shd w:val="clear" w:color="000000" w:fill="DDEBF7"/>
            <w:vAlign w:val="center"/>
            <w:hideMark/>
          </w:tcPr>
          <w:p w14:paraId="37DBB5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Sino Polymer, China</w:t>
            </w:r>
          </w:p>
        </w:tc>
        <w:tc>
          <w:tcPr>
            <w:tcW w:w="1516" w:type="dxa"/>
            <w:tcBorders>
              <w:top w:val="nil"/>
              <w:left w:val="nil"/>
              <w:bottom w:val="single" w:sz="4" w:space="0" w:color="auto"/>
              <w:right w:val="single" w:sz="4" w:space="0" w:color="auto"/>
            </w:tcBorders>
            <w:shd w:val="clear" w:color="000000" w:fill="DDEBF7"/>
            <w:vAlign w:val="center"/>
            <w:hideMark/>
          </w:tcPr>
          <w:p w14:paraId="02DD1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1440</w:t>
            </w:r>
          </w:p>
        </w:tc>
        <w:tc>
          <w:tcPr>
            <w:tcW w:w="1177" w:type="dxa"/>
            <w:tcBorders>
              <w:top w:val="nil"/>
              <w:left w:val="nil"/>
              <w:bottom w:val="single" w:sz="4" w:space="0" w:color="auto"/>
              <w:right w:val="single" w:sz="8" w:space="0" w:color="auto"/>
            </w:tcBorders>
            <w:shd w:val="clear" w:color="000000" w:fill="DDEBF7"/>
            <w:vAlign w:val="center"/>
            <w:hideMark/>
          </w:tcPr>
          <w:p w14:paraId="76FC4DE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5.25-6.53</w:t>
            </w:r>
          </w:p>
        </w:tc>
      </w:tr>
      <w:tr w:rsidR="00E05556" w:rsidRPr="00113DAD" w14:paraId="2B6B301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6022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6505EF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FD46C0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Orson Chemicals</w:t>
            </w:r>
          </w:p>
        </w:tc>
        <w:tc>
          <w:tcPr>
            <w:tcW w:w="2620" w:type="dxa"/>
            <w:tcBorders>
              <w:top w:val="nil"/>
              <w:left w:val="nil"/>
              <w:bottom w:val="single" w:sz="4" w:space="0" w:color="auto"/>
              <w:right w:val="single" w:sz="4" w:space="0" w:color="auto"/>
            </w:tcBorders>
            <w:shd w:val="clear" w:color="000000" w:fill="DDEBF7"/>
            <w:vAlign w:val="center"/>
            <w:hideMark/>
          </w:tcPr>
          <w:p w14:paraId="03419F2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Ind M </w:t>
            </w:r>
            <w:proofErr w:type="spellStart"/>
            <w:r w:rsidRPr="00113DAD">
              <w:rPr>
                <w:rFonts w:ascii="Arial" w:eastAsia="Times New Roman" w:hAnsi="Arial" w:cs="Arial"/>
                <w:color w:val="000000"/>
                <w:sz w:val="20"/>
                <w:szCs w:val="20"/>
                <w:lang w:val="en-US"/>
              </w:rPr>
              <w:t>Sdn</w:t>
            </w:r>
            <w:proofErr w:type="spellEnd"/>
            <w:r w:rsidRPr="00113DAD">
              <w:rPr>
                <w:rFonts w:ascii="Arial" w:eastAsia="Times New Roman" w:hAnsi="Arial" w:cs="Arial"/>
                <w:color w:val="000000"/>
                <w:sz w:val="20"/>
                <w:szCs w:val="20"/>
                <w:lang w:val="en-US"/>
              </w:rPr>
              <w:t xml:space="preserve"> </w:t>
            </w:r>
            <w:proofErr w:type="spellStart"/>
            <w:r w:rsidRPr="00113DAD">
              <w:rPr>
                <w:rFonts w:ascii="Arial" w:eastAsia="Times New Roman" w:hAnsi="Arial" w:cs="Arial"/>
                <w:color w:val="000000"/>
                <w:sz w:val="20"/>
                <w:szCs w:val="20"/>
                <w:lang w:val="en-US"/>
              </w:rPr>
              <w:t>Bhd</w:t>
            </w:r>
            <w:proofErr w:type="spellEnd"/>
            <w:r w:rsidRPr="00113DAD">
              <w:rPr>
                <w:rFonts w:ascii="Arial" w:eastAsia="Times New Roman" w:hAnsi="Arial" w:cs="Arial"/>
                <w:color w:val="000000"/>
                <w:sz w:val="20"/>
                <w:szCs w:val="20"/>
                <w:lang w:val="en-US"/>
              </w:rPr>
              <w:t>, Malaysia/Taiwan</w:t>
            </w:r>
          </w:p>
        </w:tc>
        <w:tc>
          <w:tcPr>
            <w:tcW w:w="1516" w:type="dxa"/>
            <w:tcBorders>
              <w:top w:val="nil"/>
              <w:left w:val="nil"/>
              <w:bottom w:val="single" w:sz="4" w:space="0" w:color="auto"/>
              <w:right w:val="single" w:sz="4" w:space="0" w:color="auto"/>
            </w:tcBorders>
            <w:shd w:val="clear" w:color="000000" w:fill="DDEBF7"/>
            <w:vAlign w:val="center"/>
            <w:hideMark/>
          </w:tcPr>
          <w:p w14:paraId="0782E3F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1050</w:t>
            </w:r>
          </w:p>
        </w:tc>
        <w:tc>
          <w:tcPr>
            <w:tcW w:w="1177" w:type="dxa"/>
            <w:tcBorders>
              <w:top w:val="nil"/>
              <w:left w:val="nil"/>
              <w:bottom w:val="single" w:sz="4" w:space="0" w:color="auto"/>
              <w:right w:val="single" w:sz="8" w:space="0" w:color="auto"/>
            </w:tcBorders>
            <w:shd w:val="clear" w:color="000000" w:fill="DDEBF7"/>
            <w:vAlign w:val="center"/>
            <w:hideMark/>
          </w:tcPr>
          <w:p w14:paraId="436F99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2.3-2.87</w:t>
            </w:r>
          </w:p>
        </w:tc>
      </w:tr>
      <w:tr w:rsidR="00E05556" w:rsidRPr="00113DAD" w14:paraId="0F68CFD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21A8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Egypt</w:t>
            </w:r>
          </w:p>
        </w:tc>
        <w:tc>
          <w:tcPr>
            <w:tcW w:w="1832" w:type="dxa"/>
            <w:tcBorders>
              <w:top w:val="nil"/>
              <w:left w:val="nil"/>
              <w:bottom w:val="single" w:sz="4" w:space="0" w:color="auto"/>
              <w:right w:val="single" w:sz="4" w:space="0" w:color="auto"/>
            </w:tcBorders>
            <w:shd w:val="clear" w:color="000000" w:fill="DDEBF7"/>
            <w:vAlign w:val="center"/>
            <w:hideMark/>
          </w:tcPr>
          <w:p w14:paraId="0845043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ABF01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Future Pipe Industries</w:t>
            </w:r>
          </w:p>
        </w:tc>
        <w:tc>
          <w:tcPr>
            <w:tcW w:w="2620" w:type="dxa"/>
            <w:tcBorders>
              <w:top w:val="nil"/>
              <w:left w:val="nil"/>
              <w:bottom w:val="single" w:sz="4" w:space="0" w:color="auto"/>
              <w:right w:val="single" w:sz="4" w:space="0" w:color="auto"/>
            </w:tcBorders>
            <w:shd w:val="clear" w:color="000000" w:fill="DDEBF7"/>
            <w:vAlign w:val="center"/>
            <w:hideMark/>
          </w:tcPr>
          <w:p w14:paraId="6CA977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C61CC9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600</w:t>
            </w:r>
          </w:p>
        </w:tc>
        <w:tc>
          <w:tcPr>
            <w:tcW w:w="1177" w:type="dxa"/>
            <w:tcBorders>
              <w:top w:val="nil"/>
              <w:left w:val="nil"/>
              <w:bottom w:val="single" w:sz="4" w:space="0" w:color="auto"/>
              <w:right w:val="single" w:sz="8" w:space="0" w:color="auto"/>
            </w:tcBorders>
            <w:shd w:val="clear" w:color="000000" w:fill="DDEBF7"/>
            <w:vAlign w:val="center"/>
            <w:hideMark/>
          </w:tcPr>
          <w:p w14:paraId="0EF2B0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2.46-3.06</w:t>
            </w:r>
          </w:p>
        </w:tc>
      </w:tr>
      <w:tr w:rsidR="00E05556" w:rsidRPr="00113DAD" w14:paraId="327884D3"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2FA93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1E702D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Novolac</w:t>
            </w:r>
            <w:proofErr w:type="spellEnd"/>
            <w:r w:rsidRPr="00113DAD">
              <w:rPr>
                <w:rFonts w:ascii="Arial" w:eastAsia="Times New Roman" w:hAnsi="Arial" w:cs="Arial"/>
                <w:color w:val="000000"/>
                <w:sz w:val="20"/>
                <w:szCs w:val="20"/>
                <w:lang w:val="en-US"/>
              </w:rPr>
              <w:t xml:space="preserve">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36645AF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Chemical Process </w:t>
            </w:r>
            <w:proofErr w:type="spellStart"/>
            <w:r w:rsidRPr="00113DAD">
              <w:rPr>
                <w:rFonts w:ascii="Arial" w:eastAsia="Times New Roman" w:hAnsi="Arial" w:cs="Arial"/>
                <w:color w:val="000000"/>
                <w:sz w:val="20"/>
                <w:szCs w:val="20"/>
                <w:lang w:val="en-US"/>
              </w:rPr>
              <w:t>Equipments</w:t>
            </w:r>
            <w:proofErr w:type="spellEnd"/>
            <w:r w:rsidRPr="00113DAD">
              <w:rPr>
                <w:rFonts w:ascii="Arial" w:eastAsia="Times New Roman" w:hAnsi="Arial" w:cs="Arial"/>
                <w:color w:val="000000"/>
                <w:sz w:val="20"/>
                <w:szCs w:val="20"/>
                <w:lang w:val="en-US"/>
              </w:rPr>
              <w:t xml:space="preserve"> Pvt Ltd</w:t>
            </w:r>
          </w:p>
        </w:tc>
        <w:tc>
          <w:tcPr>
            <w:tcW w:w="2620" w:type="dxa"/>
            <w:tcBorders>
              <w:top w:val="nil"/>
              <w:left w:val="nil"/>
              <w:bottom w:val="single" w:sz="4" w:space="0" w:color="auto"/>
              <w:right w:val="single" w:sz="4" w:space="0" w:color="auto"/>
            </w:tcBorders>
            <w:shd w:val="clear" w:color="000000" w:fill="DDEBF7"/>
            <w:vAlign w:val="center"/>
            <w:hideMark/>
          </w:tcPr>
          <w:p w14:paraId="430217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Ineos</w:t>
            </w:r>
            <w:proofErr w:type="spellEnd"/>
            <w:r w:rsidRPr="00113DAD">
              <w:rPr>
                <w:rFonts w:ascii="Arial" w:eastAsia="Times New Roman" w:hAnsi="Arial" w:cs="Arial"/>
                <w:color w:val="000000"/>
                <w:sz w:val="20"/>
                <w:szCs w:val="20"/>
                <w:lang w:val="en-US"/>
              </w:rPr>
              <w:t xml:space="preserve"> Composites, Spain</w:t>
            </w:r>
          </w:p>
        </w:tc>
        <w:tc>
          <w:tcPr>
            <w:tcW w:w="1516" w:type="dxa"/>
            <w:tcBorders>
              <w:top w:val="nil"/>
              <w:left w:val="nil"/>
              <w:bottom w:val="single" w:sz="4" w:space="0" w:color="auto"/>
              <w:right w:val="single" w:sz="4" w:space="0" w:color="auto"/>
            </w:tcBorders>
            <w:shd w:val="clear" w:color="000000" w:fill="DDEBF7"/>
            <w:vAlign w:val="center"/>
            <w:hideMark/>
          </w:tcPr>
          <w:p w14:paraId="425094C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470</w:t>
            </w:r>
          </w:p>
        </w:tc>
        <w:tc>
          <w:tcPr>
            <w:tcW w:w="1177" w:type="dxa"/>
            <w:tcBorders>
              <w:top w:val="nil"/>
              <w:left w:val="nil"/>
              <w:bottom w:val="single" w:sz="4" w:space="0" w:color="auto"/>
              <w:right w:val="single" w:sz="8" w:space="0" w:color="auto"/>
            </w:tcBorders>
            <w:shd w:val="clear" w:color="000000" w:fill="DDEBF7"/>
            <w:vAlign w:val="center"/>
            <w:hideMark/>
          </w:tcPr>
          <w:p w14:paraId="2867D58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5.17-6.43</w:t>
            </w:r>
          </w:p>
        </w:tc>
      </w:tr>
      <w:tr w:rsidR="00E05556" w:rsidRPr="00113DAD" w14:paraId="29CE8AE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8C5D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7DDA9F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DCDF63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Sunrise Industries India Ltd</w:t>
            </w:r>
          </w:p>
        </w:tc>
        <w:tc>
          <w:tcPr>
            <w:tcW w:w="2620" w:type="dxa"/>
            <w:tcBorders>
              <w:top w:val="nil"/>
              <w:left w:val="nil"/>
              <w:bottom w:val="single" w:sz="4" w:space="0" w:color="auto"/>
              <w:right w:val="single" w:sz="4" w:space="0" w:color="auto"/>
            </w:tcBorders>
            <w:shd w:val="clear" w:color="000000" w:fill="DDEBF7"/>
            <w:vAlign w:val="center"/>
            <w:hideMark/>
          </w:tcPr>
          <w:p w14:paraId="616B907E" w14:textId="135CBEA3"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Jinling</w:t>
            </w:r>
            <w:proofErr w:type="spellEnd"/>
            <w:r w:rsidRPr="00113DAD">
              <w:rPr>
                <w:rFonts w:ascii="Arial" w:eastAsia="Times New Roman" w:hAnsi="Arial" w:cs="Arial"/>
                <w:color w:val="000000"/>
                <w:sz w:val="20"/>
                <w:szCs w:val="20"/>
                <w:lang w:val="en-US"/>
              </w:rPr>
              <w:t xml:space="preserve">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Resins Co Ltd, China/Thailand</w:t>
            </w:r>
          </w:p>
        </w:tc>
        <w:tc>
          <w:tcPr>
            <w:tcW w:w="1516" w:type="dxa"/>
            <w:tcBorders>
              <w:top w:val="nil"/>
              <w:left w:val="nil"/>
              <w:bottom w:val="single" w:sz="4" w:space="0" w:color="auto"/>
              <w:right w:val="single" w:sz="4" w:space="0" w:color="auto"/>
            </w:tcBorders>
            <w:shd w:val="clear" w:color="000000" w:fill="DDEBF7"/>
            <w:vAlign w:val="center"/>
            <w:hideMark/>
          </w:tcPr>
          <w:p w14:paraId="76931CF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370</w:t>
            </w:r>
          </w:p>
        </w:tc>
        <w:tc>
          <w:tcPr>
            <w:tcW w:w="1177" w:type="dxa"/>
            <w:tcBorders>
              <w:top w:val="nil"/>
              <w:left w:val="nil"/>
              <w:bottom w:val="single" w:sz="4" w:space="0" w:color="auto"/>
              <w:right w:val="single" w:sz="8" w:space="0" w:color="auto"/>
            </w:tcBorders>
            <w:shd w:val="clear" w:color="000000" w:fill="DDEBF7"/>
            <w:vAlign w:val="center"/>
            <w:hideMark/>
          </w:tcPr>
          <w:p w14:paraId="04CC39B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3.17-3.94</w:t>
            </w:r>
          </w:p>
        </w:tc>
      </w:tr>
      <w:tr w:rsidR="00E05556" w:rsidRPr="00113DAD" w14:paraId="2C8D082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3B48C7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707CF6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0044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Carborundum Universal Limited</w:t>
            </w:r>
          </w:p>
        </w:tc>
        <w:tc>
          <w:tcPr>
            <w:tcW w:w="2620" w:type="dxa"/>
            <w:tcBorders>
              <w:top w:val="nil"/>
              <w:left w:val="nil"/>
              <w:bottom w:val="single" w:sz="4" w:space="0" w:color="auto"/>
              <w:right w:val="single" w:sz="4" w:space="0" w:color="auto"/>
            </w:tcBorders>
            <w:shd w:val="clear" w:color="000000" w:fill="DDEBF7"/>
            <w:vAlign w:val="center"/>
            <w:hideMark/>
          </w:tcPr>
          <w:p w14:paraId="76426D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Ind M </w:t>
            </w:r>
            <w:proofErr w:type="spellStart"/>
            <w:r w:rsidRPr="00113DAD">
              <w:rPr>
                <w:rFonts w:ascii="Arial" w:eastAsia="Times New Roman" w:hAnsi="Arial" w:cs="Arial"/>
                <w:color w:val="000000"/>
                <w:sz w:val="20"/>
                <w:szCs w:val="20"/>
                <w:lang w:val="en-US"/>
              </w:rPr>
              <w:t>Sdn</w:t>
            </w:r>
            <w:proofErr w:type="spellEnd"/>
            <w:r w:rsidRPr="00113DAD">
              <w:rPr>
                <w:rFonts w:ascii="Arial" w:eastAsia="Times New Roman" w:hAnsi="Arial" w:cs="Arial"/>
                <w:color w:val="000000"/>
                <w:sz w:val="20"/>
                <w:szCs w:val="20"/>
                <w:lang w:val="en-US"/>
              </w:rPr>
              <w:t xml:space="preserve"> </w:t>
            </w:r>
            <w:proofErr w:type="spellStart"/>
            <w:r w:rsidRPr="00113DAD">
              <w:rPr>
                <w:rFonts w:ascii="Arial" w:eastAsia="Times New Roman" w:hAnsi="Arial" w:cs="Arial"/>
                <w:color w:val="000000"/>
                <w:sz w:val="20"/>
                <w:szCs w:val="20"/>
                <w:lang w:val="en-US"/>
              </w:rPr>
              <w:t>Bhd</w:t>
            </w:r>
            <w:proofErr w:type="spellEnd"/>
            <w:r w:rsidRPr="00113DAD">
              <w:rPr>
                <w:rFonts w:ascii="Arial" w:eastAsia="Times New Roman" w:hAnsi="Arial" w:cs="Arial"/>
                <w:color w:val="000000"/>
                <w:sz w:val="20"/>
                <w:szCs w:val="20"/>
                <w:lang w:val="en-US"/>
              </w:rPr>
              <w:t>, Malaysia/Taiwan/China</w:t>
            </w:r>
          </w:p>
        </w:tc>
        <w:tc>
          <w:tcPr>
            <w:tcW w:w="1516" w:type="dxa"/>
            <w:tcBorders>
              <w:top w:val="nil"/>
              <w:left w:val="nil"/>
              <w:bottom w:val="single" w:sz="4" w:space="0" w:color="auto"/>
              <w:right w:val="single" w:sz="4" w:space="0" w:color="auto"/>
            </w:tcBorders>
            <w:shd w:val="clear" w:color="000000" w:fill="DDEBF7"/>
            <w:vAlign w:val="center"/>
            <w:hideMark/>
          </w:tcPr>
          <w:p w14:paraId="6D601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290</w:t>
            </w:r>
          </w:p>
        </w:tc>
        <w:tc>
          <w:tcPr>
            <w:tcW w:w="1177" w:type="dxa"/>
            <w:tcBorders>
              <w:top w:val="nil"/>
              <w:left w:val="nil"/>
              <w:bottom w:val="single" w:sz="4" w:space="0" w:color="auto"/>
              <w:right w:val="single" w:sz="8" w:space="0" w:color="auto"/>
            </w:tcBorders>
            <w:shd w:val="clear" w:color="000000" w:fill="DDEBF7"/>
            <w:vAlign w:val="center"/>
            <w:hideMark/>
          </w:tcPr>
          <w:p w14:paraId="1AD305A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2.01-2.5</w:t>
            </w:r>
          </w:p>
        </w:tc>
      </w:tr>
      <w:tr w:rsidR="00E05556" w:rsidRPr="00113DAD" w14:paraId="720AB62D"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97D846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F4D0F8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A5A6D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Nagase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A290E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Showa Highpolymer Singapore Pte Ltd, Japan</w:t>
            </w:r>
          </w:p>
        </w:tc>
        <w:tc>
          <w:tcPr>
            <w:tcW w:w="1516" w:type="dxa"/>
            <w:tcBorders>
              <w:top w:val="nil"/>
              <w:left w:val="nil"/>
              <w:bottom w:val="single" w:sz="4" w:space="0" w:color="auto"/>
              <w:right w:val="single" w:sz="4" w:space="0" w:color="auto"/>
            </w:tcBorders>
            <w:shd w:val="clear" w:color="000000" w:fill="DDEBF7"/>
            <w:vAlign w:val="center"/>
            <w:hideMark/>
          </w:tcPr>
          <w:p w14:paraId="0419E23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240</w:t>
            </w:r>
          </w:p>
        </w:tc>
        <w:tc>
          <w:tcPr>
            <w:tcW w:w="1177" w:type="dxa"/>
            <w:tcBorders>
              <w:top w:val="nil"/>
              <w:left w:val="nil"/>
              <w:bottom w:val="single" w:sz="4" w:space="0" w:color="auto"/>
              <w:right w:val="single" w:sz="8" w:space="0" w:color="auto"/>
            </w:tcBorders>
            <w:shd w:val="clear" w:color="000000" w:fill="DDEBF7"/>
            <w:vAlign w:val="center"/>
            <w:hideMark/>
          </w:tcPr>
          <w:p w14:paraId="7007B0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2.71-3.37</w:t>
            </w:r>
          </w:p>
        </w:tc>
      </w:tr>
      <w:tr w:rsidR="00E05556" w:rsidRPr="00113DAD" w14:paraId="134E355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FFBC5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8D386C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E74A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Epp Composites Pvt Ltd</w:t>
            </w:r>
          </w:p>
        </w:tc>
        <w:tc>
          <w:tcPr>
            <w:tcW w:w="2620" w:type="dxa"/>
            <w:tcBorders>
              <w:top w:val="nil"/>
              <w:left w:val="nil"/>
              <w:bottom w:val="single" w:sz="4" w:space="0" w:color="auto"/>
              <w:right w:val="single" w:sz="4" w:space="0" w:color="auto"/>
            </w:tcBorders>
            <w:shd w:val="clear" w:color="000000" w:fill="DDEBF7"/>
            <w:vAlign w:val="center"/>
            <w:hideMark/>
          </w:tcPr>
          <w:p w14:paraId="15139DC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994B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48</w:t>
            </w:r>
          </w:p>
        </w:tc>
        <w:tc>
          <w:tcPr>
            <w:tcW w:w="1177" w:type="dxa"/>
            <w:tcBorders>
              <w:top w:val="nil"/>
              <w:left w:val="nil"/>
              <w:bottom w:val="single" w:sz="4" w:space="0" w:color="auto"/>
              <w:right w:val="single" w:sz="8" w:space="0" w:color="auto"/>
            </w:tcBorders>
            <w:shd w:val="clear" w:color="000000" w:fill="DDEBF7"/>
            <w:vAlign w:val="center"/>
            <w:hideMark/>
          </w:tcPr>
          <w:p w14:paraId="0FED07B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2.86-3.56</w:t>
            </w:r>
          </w:p>
        </w:tc>
      </w:tr>
      <w:tr w:rsidR="00E05556" w:rsidRPr="00113DAD" w14:paraId="2CA96B7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A617BD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48D7A44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3C6A0E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Vibrant Specialties</w:t>
            </w:r>
          </w:p>
        </w:tc>
        <w:tc>
          <w:tcPr>
            <w:tcW w:w="2620" w:type="dxa"/>
            <w:tcBorders>
              <w:top w:val="nil"/>
              <w:left w:val="nil"/>
              <w:bottom w:val="single" w:sz="4" w:space="0" w:color="auto"/>
              <w:right w:val="single" w:sz="4" w:space="0" w:color="auto"/>
            </w:tcBorders>
            <w:shd w:val="clear" w:color="000000" w:fill="DDEBF7"/>
            <w:vAlign w:val="center"/>
            <w:hideMark/>
          </w:tcPr>
          <w:p w14:paraId="46174E4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Synthomer</w:t>
            </w:r>
            <w:proofErr w:type="spellEnd"/>
            <w:r w:rsidRPr="00113DAD">
              <w:rPr>
                <w:rFonts w:ascii="Arial" w:eastAsia="Times New Roman" w:hAnsi="Arial" w:cs="Arial"/>
                <w:color w:val="000000"/>
                <w:sz w:val="20"/>
                <w:szCs w:val="20"/>
                <w:lang w:val="en-US"/>
              </w:rPr>
              <w:t xml:space="preserve"> Trading Limited, France</w:t>
            </w:r>
          </w:p>
        </w:tc>
        <w:tc>
          <w:tcPr>
            <w:tcW w:w="1516" w:type="dxa"/>
            <w:tcBorders>
              <w:top w:val="nil"/>
              <w:left w:val="nil"/>
              <w:bottom w:val="single" w:sz="4" w:space="0" w:color="auto"/>
              <w:right w:val="single" w:sz="4" w:space="0" w:color="auto"/>
            </w:tcBorders>
            <w:shd w:val="clear" w:color="000000" w:fill="DDEBF7"/>
            <w:vAlign w:val="center"/>
            <w:hideMark/>
          </w:tcPr>
          <w:p w14:paraId="0721DE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w:t>
            </w:r>
          </w:p>
        </w:tc>
        <w:tc>
          <w:tcPr>
            <w:tcW w:w="1177" w:type="dxa"/>
            <w:tcBorders>
              <w:top w:val="nil"/>
              <w:left w:val="nil"/>
              <w:bottom w:val="single" w:sz="4" w:space="0" w:color="auto"/>
              <w:right w:val="single" w:sz="8" w:space="0" w:color="auto"/>
            </w:tcBorders>
            <w:shd w:val="clear" w:color="000000" w:fill="DDEBF7"/>
            <w:vAlign w:val="center"/>
            <w:hideMark/>
          </w:tcPr>
          <w:p w14:paraId="394F277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1.99-2.48</w:t>
            </w:r>
          </w:p>
        </w:tc>
      </w:tr>
      <w:tr w:rsidR="00E05556" w:rsidRPr="00113DAD" w14:paraId="196A73C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8CF5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CA388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8B422B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Rex Resins</w:t>
            </w:r>
          </w:p>
        </w:tc>
        <w:tc>
          <w:tcPr>
            <w:tcW w:w="2620" w:type="dxa"/>
            <w:tcBorders>
              <w:top w:val="nil"/>
              <w:left w:val="nil"/>
              <w:bottom w:val="single" w:sz="4" w:space="0" w:color="auto"/>
              <w:right w:val="single" w:sz="4" w:space="0" w:color="auto"/>
            </w:tcBorders>
            <w:shd w:val="clear" w:color="000000" w:fill="DDEBF7"/>
            <w:vAlign w:val="center"/>
            <w:hideMark/>
          </w:tcPr>
          <w:p w14:paraId="31A5B8A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A8B7A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35</w:t>
            </w:r>
          </w:p>
        </w:tc>
        <w:tc>
          <w:tcPr>
            <w:tcW w:w="1177" w:type="dxa"/>
            <w:tcBorders>
              <w:top w:val="nil"/>
              <w:left w:val="nil"/>
              <w:bottom w:val="single" w:sz="4" w:space="0" w:color="auto"/>
              <w:right w:val="single" w:sz="8" w:space="0" w:color="auto"/>
            </w:tcBorders>
            <w:shd w:val="clear" w:color="000000" w:fill="DDEBF7"/>
            <w:vAlign w:val="center"/>
            <w:hideMark/>
          </w:tcPr>
          <w:p w14:paraId="0C9A603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1.89-2.35</w:t>
            </w:r>
          </w:p>
        </w:tc>
      </w:tr>
      <w:tr w:rsidR="00E05556" w:rsidRPr="00113DAD" w14:paraId="44999CB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3E76F0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09C51E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FF521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Dakle</w:t>
            </w:r>
            <w:proofErr w:type="spellEnd"/>
            <w:r w:rsidRPr="00113DAD">
              <w:rPr>
                <w:rFonts w:ascii="Arial" w:eastAsia="Times New Roman" w:hAnsi="Arial" w:cs="Arial"/>
                <w:color w:val="000000"/>
                <w:sz w:val="20"/>
                <w:szCs w:val="20"/>
                <w:lang w:val="en-US"/>
              </w:rPr>
              <w:t xml:space="preserve"> Industrial Plastics</w:t>
            </w:r>
          </w:p>
        </w:tc>
        <w:tc>
          <w:tcPr>
            <w:tcW w:w="2620" w:type="dxa"/>
            <w:tcBorders>
              <w:top w:val="nil"/>
              <w:left w:val="nil"/>
              <w:bottom w:val="single" w:sz="4" w:space="0" w:color="auto"/>
              <w:right w:val="single" w:sz="4" w:space="0" w:color="auto"/>
            </w:tcBorders>
            <w:shd w:val="clear" w:color="000000" w:fill="DDEBF7"/>
            <w:vAlign w:val="center"/>
            <w:hideMark/>
          </w:tcPr>
          <w:p w14:paraId="68FC9B7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 S </w:t>
            </w: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E4ED2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32</w:t>
            </w:r>
          </w:p>
        </w:tc>
        <w:tc>
          <w:tcPr>
            <w:tcW w:w="1177" w:type="dxa"/>
            <w:tcBorders>
              <w:top w:val="nil"/>
              <w:left w:val="nil"/>
              <w:bottom w:val="single" w:sz="4" w:space="0" w:color="auto"/>
              <w:right w:val="single" w:sz="8" w:space="0" w:color="auto"/>
            </w:tcBorders>
            <w:shd w:val="clear" w:color="000000" w:fill="DDEBF7"/>
            <w:vAlign w:val="center"/>
            <w:hideMark/>
          </w:tcPr>
          <w:p w14:paraId="126B975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2.08-2.59</w:t>
            </w:r>
          </w:p>
        </w:tc>
      </w:tr>
      <w:tr w:rsidR="00E05556" w:rsidRPr="00113DAD" w14:paraId="75C4035C"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1E674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D6D1B9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DC8089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Apex Printing Sleeves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0DFE13B9" w14:textId="7EF1E189"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States of America, Poland</w:t>
            </w:r>
          </w:p>
        </w:tc>
        <w:tc>
          <w:tcPr>
            <w:tcW w:w="1516" w:type="dxa"/>
            <w:tcBorders>
              <w:top w:val="nil"/>
              <w:left w:val="nil"/>
              <w:bottom w:val="single" w:sz="4" w:space="0" w:color="auto"/>
              <w:right w:val="single" w:sz="4" w:space="0" w:color="auto"/>
            </w:tcBorders>
            <w:shd w:val="clear" w:color="000000" w:fill="DDEBF7"/>
            <w:vAlign w:val="center"/>
            <w:hideMark/>
          </w:tcPr>
          <w:p w14:paraId="67476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30</w:t>
            </w:r>
          </w:p>
        </w:tc>
        <w:tc>
          <w:tcPr>
            <w:tcW w:w="1177" w:type="dxa"/>
            <w:tcBorders>
              <w:top w:val="nil"/>
              <w:left w:val="nil"/>
              <w:bottom w:val="single" w:sz="4" w:space="0" w:color="auto"/>
              <w:right w:val="single" w:sz="8" w:space="0" w:color="auto"/>
            </w:tcBorders>
            <w:shd w:val="clear" w:color="000000" w:fill="DDEBF7"/>
            <w:vAlign w:val="center"/>
            <w:hideMark/>
          </w:tcPr>
          <w:p w14:paraId="38537B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6.38-7.94</w:t>
            </w:r>
          </w:p>
        </w:tc>
      </w:tr>
      <w:tr w:rsidR="00E05556" w:rsidRPr="00113DAD" w14:paraId="52F761A5"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BC1C9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lastRenderedPageBreak/>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44C94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8E908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BASF India Limited</w:t>
            </w:r>
          </w:p>
        </w:tc>
        <w:tc>
          <w:tcPr>
            <w:tcW w:w="2620" w:type="dxa"/>
            <w:tcBorders>
              <w:top w:val="nil"/>
              <w:left w:val="nil"/>
              <w:bottom w:val="single" w:sz="4" w:space="0" w:color="auto"/>
              <w:right w:val="single" w:sz="4" w:space="0" w:color="auto"/>
            </w:tcBorders>
            <w:shd w:val="clear" w:color="000000" w:fill="DDEBF7"/>
            <w:vAlign w:val="center"/>
            <w:hideMark/>
          </w:tcPr>
          <w:p w14:paraId="3F0288D1" w14:textId="331C0BE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w:t>
            </w:r>
            <w:r w:rsidR="00CD321F">
              <w:rPr>
                <w:rFonts w:ascii="Arial" w:eastAsia="Times New Roman" w:hAnsi="Arial" w:cs="Arial"/>
                <w:color w:val="000000"/>
                <w:sz w:val="20"/>
                <w:szCs w:val="20"/>
                <w:lang w:val="en-US"/>
              </w:rPr>
              <w:t>ASF</w:t>
            </w:r>
            <w:r w:rsidRPr="00113DAD">
              <w:rPr>
                <w:rFonts w:ascii="Arial" w:eastAsia="Times New Roman" w:hAnsi="Arial" w:cs="Arial"/>
                <w:color w:val="000000"/>
                <w:sz w:val="20"/>
                <w:szCs w:val="20"/>
                <w:lang w:val="en-US"/>
              </w:rPr>
              <w:t xml:space="preserve"> Construction Chemicals U</w:t>
            </w:r>
            <w:r w:rsidR="00CD321F">
              <w:rPr>
                <w:rFonts w:ascii="Arial" w:eastAsia="Times New Roman" w:hAnsi="Arial" w:cs="Arial"/>
                <w:color w:val="000000"/>
                <w:sz w:val="20"/>
                <w:szCs w:val="20"/>
                <w:lang w:val="en-US"/>
              </w:rPr>
              <w:t>AE</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5F47A18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w:t>
            </w:r>
          </w:p>
        </w:tc>
        <w:tc>
          <w:tcPr>
            <w:tcW w:w="1177" w:type="dxa"/>
            <w:tcBorders>
              <w:top w:val="nil"/>
              <w:left w:val="nil"/>
              <w:bottom w:val="single" w:sz="4" w:space="0" w:color="auto"/>
              <w:right w:val="single" w:sz="8" w:space="0" w:color="auto"/>
            </w:tcBorders>
            <w:shd w:val="clear" w:color="000000" w:fill="DDEBF7"/>
            <w:vAlign w:val="center"/>
            <w:hideMark/>
          </w:tcPr>
          <w:p w14:paraId="5A0D801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10.13-12.61</w:t>
            </w:r>
          </w:p>
        </w:tc>
      </w:tr>
      <w:tr w:rsidR="00E05556" w:rsidRPr="00113DAD" w14:paraId="50D5AA3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769E3B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45299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FDBC851" w14:textId="35C7388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J</w:t>
            </w:r>
            <w:r w:rsidR="00CD321F">
              <w:rPr>
                <w:rFonts w:ascii="Arial" w:eastAsia="Times New Roman" w:hAnsi="Arial" w:cs="Arial"/>
                <w:color w:val="000000"/>
                <w:sz w:val="20"/>
                <w:szCs w:val="20"/>
                <w:lang w:val="en-US"/>
              </w:rPr>
              <w:t>RD</w:t>
            </w:r>
            <w:r w:rsidRPr="00113DAD">
              <w:rPr>
                <w:rFonts w:ascii="Arial" w:eastAsia="Times New Roman" w:hAnsi="Arial" w:cs="Arial"/>
                <w:color w:val="000000"/>
                <w:sz w:val="20"/>
                <w:szCs w:val="20"/>
                <w:lang w:val="en-US"/>
              </w:rPr>
              <w:t xml:space="preserve"> Polymer Pvt Ltd</w:t>
            </w:r>
          </w:p>
        </w:tc>
        <w:tc>
          <w:tcPr>
            <w:tcW w:w="2620" w:type="dxa"/>
            <w:tcBorders>
              <w:top w:val="nil"/>
              <w:left w:val="nil"/>
              <w:bottom w:val="single" w:sz="4" w:space="0" w:color="auto"/>
              <w:right w:val="single" w:sz="4" w:space="0" w:color="auto"/>
            </w:tcBorders>
            <w:shd w:val="clear" w:color="000000" w:fill="DDEBF7"/>
            <w:vAlign w:val="center"/>
            <w:hideMark/>
          </w:tcPr>
          <w:p w14:paraId="0DA0B2A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Aliancys</w:t>
            </w:r>
            <w:proofErr w:type="spellEnd"/>
            <w:r w:rsidRPr="00113DAD">
              <w:rPr>
                <w:rFonts w:ascii="Arial" w:eastAsia="Times New Roman" w:hAnsi="Arial" w:cs="Arial"/>
                <w:color w:val="000000"/>
                <w:sz w:val="20"/>
                <w:szCs w:val="20"/>
                <w:lang w:val="en-US"/>
              </w:rPr>
              <w:t xml:space="preserve"> Ag, France</w:t>
            </w:r>
          </w:p>
        </w:tc>
        <w:tc>
          <w:tcPr>
            <w:tcW w:w="1516" w:type="dxa"/>
            <w:tcBorders>
              <w:top w:val="nil"/>
              <w:left w:val="nil"/>
              <w:bottom w:val="single" w:sz="4" w:space="0" w:color="auto"/>
              <w:right w:val="single" w:sz="4" w:space="0" w:color="auto"/>
            </w:tcBorders>
            <w:shd w:val="clear" w:color="000000" w:fill="DDEBF7"/>
            <w:vAlign w:val="center"/>
            <w:hideMark/>
          </w:tcPr>
          <w:p w14:paraId="68F37C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16</w:t>
            </w:r>
          </w:p>
        </w:tc>
        <w:tc>
          <w:tcPr>
            <w:tcW w:w="1177" w:type="dxa"/>
            <w:tcBorders>
              <w:top w:val="nil"/>
              <w:left w:val="nil"/>
              <w:bottom w:val="single" w:sz="4" w:space="0" w:color="auto"/>
              <w:right w:val="single" w:sz="8" w:space="0" w:color="auto"/>
            </w:tcBorders>
            <w:shd w:val="clear" w:color="000000" w:fill="DDEBF7"/>
            <w:vAlign w:val="center"/>
            <w:hideMark/>
          </w:tcPr>
          <w:p w14:paraId="5FF18DB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3.48-4.33</w:t>
            </w:r>
          </w:p>
        </w:tc>
      </w:tr>
      <w:tr w:rsidR="00E05556" w:rsidRPr="00113DAD" w14:paraId="15ADDBD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FF02E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2C2BAD3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2A0C7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Bin Tariq (Pvt) Limited</w:t>
            </w:r>
          </w:p>
        </w:tc>
        <w:tc>
          <w:tcPr>
            <w:tcW w:w="2620" w:type="dxa"/>
            <w:tcBorders>
              <w:top w:val="nil"/>
              <w:left w:val="nil"/>
              <w:bottom w:val="single" w:sz="4" w:space="0" w:color="auto"/>
              <w:right w:val="single" w:sz="4" w:space="0" w:color="auto"/>
            </w:tcBorders>
            <w:shd w:val="clear" w:color="000000" w:fill="DDEBF7"/>
            <w:vAlign w:val="center"/>
            <w:hideMark/>
          </w:tcPr>
          <w:p w14:paraId="0D13A1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Changzhou Pro-tech Trade </w:t>
            </w:r>
            <w:proofErr w:type="spellStart"/>
            <w:proofErr w:type="gramStart"/>
            <w:r w:rsidRPr="00113DAD">
              <w:rPr>
                <w:rFonts w:ascii="Arial" w:eastAsia="Times New Roman" w:hAnsi="Arial" w:cs="Arial"/>
                <w:color w:val="000000"/>
                <w:sz w:val="20"/>
                <w:szCs w:val="20"/>
                <w:lang w:val="en-US"/>
              </w:rPr>
              <w:t>Co.,Ltd</w:t>
            </w:r>
            <w:proofErr w:type="spellEnd"/>
            <w:r w:rsidRPr="00113DAD">
              <w:rPr>
                <w:rFonts w:ascii="Arial" w:eastAsia="Times New Roman" w:hAnsi="Arial" w:cs="Arial"/>
                <w:color w:val="000000"/>
                <w:sz w:val="20"/>
                <w:szCs w:val="20"/>
                <w:lang w:val="en-US"/>
              </w:rPr>
              <w:t>,,</w:t>
            </w:r>
            <w:proofErr w:type="gramEnd"/>
            <w:r w:rsidRPr="00113DAD">
              <w:rPr>
                <w:rFonts w:ascii="Arial" w:eastAsia="Times New Roman" w:hAnsi="Arial" w:cs="Arial"/>
                <w:color w:val="000000"/>
                <w:sz w:val="20"/>
                <w:szCs w:val="20"/>
                <w:lang w:val="en-US"/>
              </w:rPr>
              <w:t xml:space="preserve"> China</w:t>
            </w:r>
          </w:p>
        </w:tc>
        <w:tc>
          <w:tcPr>
            <w:tcW w:w="1516" w:type="dxa"/>
            <w:tcBorders>
              <w:top w:val="nil"/>
              <w:left w:val="nil"/>
              <w:bottom w:val="single" w:sz="4" w:space="0" w:color="auto"/>
              <w:right w:val="single" w:sz="4" w:space="0" w:color="auto"/>
            </w:tcBorders>
            <w:shd w:val="clear" w:color="000000" w:fill="DDEBF7"/>
            <w:vAlign w:val="center"/>
            <w:hideMark/>
          </w:tcPr>
          <w:p w14:paraId="451CC2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w:t>
            </w:r>
          </w:p>
        </w:tc>
        <w:tc>
          <w:tcPr>
            <w:tcW w:w="1177" w:type="dxa"/>
            <w:tcBorders>
              <w:top w:val="nil"/>
              <w:left w:val="nil"/>
              <w:bottom w:val="single" w:sz="4" w:space="0" w:color="auto"/>
              <w:right w:val="single" w:sz="8" w:space="0" w:color="auto"/>
            </w:tcBorders>
            <w:shd w:val="clear" w:color="000000" w:fill="DDEBF7"/>
            <w:vAlign w:val="center"/>
            <w:hideMark/>
          </w:tcPr>
          <w:p w14:paraId="7B4B5FF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2.13-2.65</w:t>
            </w:r>
          </w:p>
        </w:tc>
      </w:tr>
      <w:tr w:rsidR="00E05556" w:rsidRPr="00113DAD" w14:paraId="20B051E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9D71D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5CA597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7B78C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Fiber Craft </w:t>
            </w:r>
            <w:proofErr w:type="spellStart"/>
            <w:r w:rsidRPr="00113DAD">
              <w:rPr>
                <w:rFonts w:ascii="Arial" w:eastAsia="Times New Roman" w:hAnsi="Arial" w:cs="Arial"/>
                <w:color w:val="000000"/>
                <w:sz w:val="20"/>
                <w:szCs w:val="20"/>
                <w:lang w:val="en-US"/>
              </w:rPr>
              <w:t>Inds</w:t>
            </w:r>
            <w:proofErr w:type="spellEnd"/>
            <w:r w:rsidRPr="00113DAD">
              <w:rPr>
                <w:rFonts w:ascii="Arial" w:eastAsia="Times New Roman" w:hAnsi="Arial" w:cs="Arial"/>
                <w:color w:val="000000"/>
                <w:sz w:val="20"/>
                <w:szCs w:val="20"/>
                <w:lang w:val="en-US"/>
              </w:rPr>
              <w:t>.</w:t>
            </w:r>
          </w:p>
        </w:tc>
        <w:tc>
          <w:tcPr>
            <w:tcW w:w="2620" w:type="dxa"/>
            <w:tcBorders>
              <w:top w:val="nil"/>
              <w:left w:val="nil"/>
              <w:bottom w:val="single" w:sz="4" w:space="0" w:color="auto"/>
              <w:right w:val="single" w:sz="4" w:space="0" w:color="auto"/>
            </w:tcBorders>
            <w:shd w:val="clear" w:color="000000" w:fill="DDEBF7"/>
            <w:vAlign w:val="center"/>
            <w:hideMark/>
          </w:tcPr>
          <w:p w14:paraId="3782CDE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Industrial Resins Limited, Saudi Arabia</w:t>
            </w:r>
          </w:p>
        </w:tc>
        <w:tc>
          <w:tcPr>
            <w:tcW w:w="1516" w:type="dxa"/>
            <w:tcBorders>
              <w:top w:val="nil"/>
              <w:left w:val="nil"/>
              <w:bottom w:val="single" w:sz="4" w:space="0" w:color="auto"/>
              <w:right w:val="single" w:sz="4" w:space="0" w:color="auto"/>
            </w:tcBorders>
            <w:shd w:val="clear" w:color="000000" w:fill="DDEBF7"/>
            <w:vAlign w:val="center"/>
            <w:hideMark/>
          </w:tcPr>
          <w:p w14:paraId="302181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12</w:t>
            </w:r>
          </w:p>
        </w:tc>
        <w:tc>
          <w:tcPr>
            <w:tcW w:w="1177" w:type="dxa"/>
            <w:tcBorders>
              <w:top w:val="nil"/>
              <w:left w:val="nil"/>
              <w:bottom w:val="single" w:sz="4" w:space="0" w:color="auto"/>
              <w:right w:val="single" w:sz="8" w:space="0" w:color="auto"/>
            </w:tcBorders>
            <w:shd w:val="clear" w:color="000000" w:fill="DDEBF7"/>
            <w:vAlign w:val="center"/>
            <w:hideMark/>
          </w:tcPr>
          <w:p w14:paraId="1068D49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2.88-3.58</w:t>
            </w:r>
          </w:p>
        </w:tc>
      </w:tr>
      <w:tr w:rsidR="00E05556" w:rsidRPr="00113DAD" w14:paraId="722BF9E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74251A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64416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D0D6BD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Devi Polymers Private Ltd</w:t>
            </w:r>
          </w:p>
        </w:tc>
        <w:tc>
          <w:tcPr>
            <w:tcW w:w="2620" w:type="dxa"/>
            <w:tcBorders>
              <w:top w:val="nil"/>
              <w:left w:val="nil"/>
              <w:bottom w:val="single" w:sz="4" w:space="0" w:color="auto"/>
              <w:right w:val="single" w:sz="4" w:space="0" w:color="auto"/>
            </w:tcBorders>
            <w:shd w:val="clear" w:color="000000" w:fill="DDEBF7"/>
            <w:vAlign w:val="center"/>
            <w:hideMark/>
          </w:tcPr>
          <w:p w14:paraId="36EE45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DE7ADD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w:t>
            </w:r>
          </w:p>
        </w:tc>
        <w:tc>
          <w:tcPr>
            <w:tcW w:w="1177" w:type="dxa"/>
            <w:tcBorders>
              <w:top w:val="nil"/>
              <w:left w:val="nil"/>
              <w:bottom w:val="single" w:sz="4" w:space="0" w:color="auto"/>
              <w:right w:val="single" w:sz="8" w:space="0" w:color="auto"/>
            </w:tcBorders>
            <w:shd w:val="clear" w:color="000000" w:fill="DDEBF7"/>
            <w:vAlign w:val="center"/>
            <w:hideMark/>
          </w:tcPr>
          <w:p w14:paraId="6C040B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2.1-2.61</w:t>
            </w:r>
          </w:p>
        </w:tc>
      </w:tr>
      <w:tr w:rsidR="00E05556" w:rsidRPr="00113DAD" w14:paraId="7F0E739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C1E278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4BDFF4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9B7DAD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B A F </w:t>
            </w:r>
            <w:proofErr w:type="spellStart"/>
            <w:r w:rsidRPr="00113DAD">
              <w:rPr>
                <w:rFonts w:ascii="Arial" w:eastAsia="Times New Roman" w:hAnsi="Arial" w:cs="Arial"/>
                <w:color w:val="000000"/>
                <w:sz w:val="20"/>
                <w:szCs w:val="20"/>
                <w:lang w:val="en-US"/>
              </w:rPr>
              <w:t>F</w:t>
            </w:r>
            <w:proofErr w:type="spellEnd"/>
            <w:r w:rsidRPr="00113DAD">
              <w:rPr>
                <w:rFonts w:ascii="Arial" w:eastAsia="Times New Roman" w:hAnsi="Arial" w:cs="Arial"/>
                <w:color w:val="000000"/>
                <w:sz w:val="20"/>
                <w:szCs w:val="20"/>
                <w:lang w:val="en-US"/>
              </w:rPr>
              <w:t xml:space="preserve"> </w:t>
            </w:r>
            <w:proofErr w:type="spellStart"/>
            <w:r w:rsidRPr="00113DAD">
              <w:rPr>
                <w:rFonts w:ascii="Arial" w:eastAsia="Times New Roman" w:hAnsi="Arial" w:cs="Arial"/>
                <w:color w:val="000000"/>
                <w:sz w:val="20"/>
                <w:szCs w:val="20"/>
                <w:lang w:val="en-US"/>
              </w:rPr>
              <w:t>Polymech</w:t>
            </w:r>
            <w:proofErr w:type="spellEnd"/>
            <w:r w:rsidRPr="00113DAD">
              <w:rPr>
                <w:rFonts w:ascii="Arial" w:eastAsia="Times New Roman" w:hAnsi="Arial" w:cs="Arial"/>
                <w:color w:val="000000"/>
                <w:sz w:val="20"/>
                <w:szCs w:val="20"/>
                <w:lang w:val="en-US"/>
              </w:rPr>
              <w:t xml:space="preserve"> Pvt Ltd</w:t>
            </w:r>
          </w:p>
        </w:tc>
        <w:tc>
          <w:tcPr>
            <w:tcW w:w="2620" w:type="dxa"/>
            <w:tcBorders>
              <w:top w:val="nil"/>
              <w:left w:val="nil"/>
              <w:bottom w:val="single" w:sz="4" w:space="0" w:color="auto"/>
              <w:right w:val="single" w:sz="4" w:space="0" w:color="auto"/>
            </w:tcBorders>
            <w:shd w:val="clear" w:color="000000" w:fill="DDEBF7"/>
            <w:vAlign w:val="center"/>
            <w:hideMark/>
          </w:tcPr>
          <w:p w14:paraId="4D533F9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Scott Bader Middle East Ltd,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0DBBB41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8</w:t>
            </w:r>
          </w:p>
        </w:tc>
        <w:tc>
          <w:tcPr>
            <w:tcW w:w="1177" w:type="dxa"/>
            <w:tcBorders>
              <w:top w:val="nil"/>
              <w:left w:val="nil"/>
              <w:bottom w:val="single" w:sz="4" w:space="0" w:color="auto"/>
              <w:right w:val="single" w:sz="8" w:space="0" w:color="auto"/>
            </w:tcBorders>
            <w:shd w:val="clear" w:color="000000" w:fill="DDEBF7"/>
            <w:vAlign w:val="center"/>
            <w:hideMark/>
          </w:tcPr>
          <w:p w14:paraId="74F8923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4.05-5.04</w:t>
            </w:r>
          </w:p>
        </w:tc>
      </w:tr>
      <w:tr w:rsidR="00E05556" w:rsidRPr="00113DAD" w14:paraId="3E2CE1D8"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68745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2AE2B4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EBF759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Hindustan Zinc Limited</w:t>
            </w:r>
          </w:p>
        </w:tc>
        <w:tc>
          <w:tcPr>
            <w:tcW w:w="2620" w:type="dxa"/>
            <w:tcBorders>
              <w:top w:val="nil"/>
              <w:left w:val="nil"/>
              <w:bottom w:val="single" w:sz="4" w:space="0" w:color="auto"/>
              <w:right w:val="single" w:sz="4" w:space="0" w:color="auto"/>
            </w:tcBorders>
            <w:shd w:val="clear" w:color="000000" w:fill="DDEBF7"/>
            <w:vAlign w:val="center"/>
            <w:hideMark/>
          </w:tcPr>
          <w:p w14:paraId="120E4B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China Nonferrous Metal </w:t>
            </w:r>
            <w:proofErr w:type="spellStart"/>
            <w:r w:rsidRPr="00113DAD">
              <w:rPr>
                <w:rFonts w:ascii="Arial" w:eastAsia="Times New Roman" w:hAnsi="Arial" w:cs="Arial"/>
                <w:color w:val="000000"/>
                <w:sz w:val="20"/>
                <w:szCs w:val="20"/>
                <w:lang w:val="en-US"/>
              </w:rPr>
              <w:t>Industrys</w:t>
            </w:r>
            <w:proofErr w:type="spellEnd"/>
            <w:r w:rsidRPr="00113DAD">
              <w:rPr>
                <w:rFonts w:ascii="Arial" w:eastAsia="Times New Roman" w:hAnsi="Arial" w:cs="Arial"/>
                <w:color w:val="000000"/>
                <w:sz w:val="20"/>
                <w:szCs w:val="20"/>
                <w:lang w:val="en-US"/>
              </w:rPr>
              <w:t xml:space="preserve"> Foreign </w:t>
            </w:r>
            <w:proofErr w:type="spellStart"/>
            <w:r w:rsidRPr="00113DAD">
              <w:rPr>
                <w:rFonts w:ascii="Arial" w:eastAsia="Times New Roman" w:hAnsi="Arial" w:cs="Arial"/>
                <w:color w:val="000000"/>
                <w:sz w:val="20"/>
                <w:szCs w:val="20"/>
                <w:lang w:val="en-US"/>
              </w:rPr>
              <w:t>Engineeri</w:t>
            </w:r>
            <w:proofErr w:type="spellEnd"/>
            <w:r w:rsidRPr="00113DAD">
              <w:rPr>
                <w:rFonts w:ascii="Arial" w:eastAsia="Times New Roman" w:hAnsi="Arial" w:cs="Arial"/>
                <w:color w:val="000000"/>
                <w:sz w:val="20"/>
                <w:szCs w:val="20"/>
                <w:lang w:val="en-US"/>
              </w:rPr>
              <w:t>, China</w:t>
            </w:r>
          </w:p>
        </w:tc>
        <w:tc>
          <w:tcPr>
            <w:tcW w:w="1516" w:type="dxa"/>
            <w:tcBorders>
              <w:top w:val="nil"/>
              <w:left w:val="nil"/>
              <w:bottom w:val="single" w:sz="4" w:space="0" w:color="auto"/>
              <w:right w:val="single" w:sz="4" w:space="0" w:color="auto"/>
            </w:tcBorders>
            <w:shd w:val="clear" w:color="000000" w:fill="DDEBF7"/>
            <w:vAlign w:val="center"/>
            <w:hideMark/>
          </w:tcPr>
          <w:p w14:paraId="49609E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w:t>
            </w:r>
          </w:p>
        </w:tc>
        <w:tc>
          <w:tcPr>
            <w:tcW w:w="1177" w:type="dxa"/>
            <w:tcBorders>
              <w:top w:val="nil"/>
              <w:left w:val="nil"/>
              <w:bottom w:val="single" w:sz="4" w:space="0" w:color="auto"/>
              <w:right w:val="single" w:sz="8" w:space="0" w:color="auto"/>
            </w:tcBorders>
            <w:shd w:val="clear" w:color="000000" w:fill="DDEBF7"/>
            <w:vAlign w:val="center"/>
            <w:hideMark/>
          </w:tcPr>
          <w:p w14:paraId="1AA81B5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6.4-7.96</w:t>
            </w:r>
          </w:p>
        </w:tc>
      </w:tr>
      <w:tr w:rsidR="00E05556" w:rsidRPr="00113DAD" w14:paraId="3E4874D7"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AE0F9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3C242C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Novolac</w:t>
            </w:r>
            <w:proofErr w:type="spellEnd"/>
            <w:r w:rsidRPr="00113DAD">
              <w:rPr>
                <w:rFonts w:ascii="Arial" w:eastAsia="Times New Roman" w:hAnsi="Arial" w:cs="Arial"/>
                <w:color w:val="000000"/>
                <w:sz w:val="20"/>
                <w:szCs w:val="20"/>
                <w:lang w:val="en-US"/>
              </w:rPr>
              <w:t xml:space="preserve">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E88935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Mahindra </w:t>
            </w:r>
            <w:proofErr w:type="spellStart"/>
            <w:r w:rsidRPr="00113DAD">
              <w:rPr>
                <w:rFonts w:ascii="Arial" w:eastAsia="Times New Roman" w:hAnsi="Arial" w:cs="Arial"/>
                <w:color w:val="000000"/>
                <w:sz w:val="20"/>
                <w:szCs w:val="20"/>
                <w:lang w:val="en-US"/>
              </w:rPr>
              <w:t>Cie</w:t>
            </w:r>
            <w:proofErr w:type="spellEnd"/>
            <w:r w:rsidRPr="00113DAD">
              <w:rPr>
                <w:rFonts w:ascii="Arial" w:eastAsia="Times New Roman" w:hAnsi="Arial" w:cs="Arial"/>
                <w:color w:val="000000"/>
                <w:sz w:val="20"/>
                <w:szCs w:val="20"/>
                <w:lang w:val="en-US"/>
              </w:rPr>
              <w:t xml:space="preserv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6888B8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 S </w:t>
            </w: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01A450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6AD667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02D5705F"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CB720F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18787AC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Novolac</w:t>
            </w:r>
            <w:proofErr w:type="spellEnd"/>
            <w:r w:rsidRPr="00113DAD">
              <w:rPr>
                <w:rFonts w:ascii="Arial" w:eastAsia="Times New Roman" w:hAnsi="Arial" w:cs="Arial"/>
                <w:color w:val="000000"/>
                <w:sz w:val="20"/>
                <w:szCs w:val="20"/>
                <w:lang w:val="en-US"/>
              </w:rPr>
              <w:t xml:space="preserve">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10BC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Mahindra </w:t>
            </w:r>
            <w:proofErr w:type="spellStart"/>
            <w:r w:rsidRPr="00113DAD">
              <w:rPr>
                <w:rFonts w:ascii="Arial" w:eastAsia="Times New Roman" w:hAnsi="Arial" w:cs="Arial"/>
                <w:color w:val="000000"/>
                <w:sz w:val="20"/>
                <w:szCs w:val="20"/>
                <w:lang w:val="en-US"/>
              </w:rPr>
              <w:t>Cie</w:t>
            </w:r>
            <w:proofErr w:type="spellEnd"/>
            <w:r w:rsidRPr="00113DAD">
              <w:rPr>
                <w:rFonts w:ascii="Arial" w:eastAsia="Times New Roman" w:hAnsi="Arial" w:cs="Arial"/>
                <w:color w:val="000000"/>
                <w:sz w:val="20"/>
                <w:szCs w:val="20"/>
                <w:lang w:val="en-US"/>
              </w:rPr>
              <w:t xml:space="preserv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1AEA604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 S </w:t>
            </w: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7CFBB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51D21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1067D62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144AB9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52780A8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239279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Edgeng</w:t>
            </w:r>
            <w:proofErr w:type="spellEnd"/>
            <w:r w:rsidRPr="00113DAD">
              <w:rPr>
                <w:rFonts w:ascii="Arial" w:eastAsia="Times New Roman" w:hAnsi="Arial" w:cs="Arial"/>
                <w:color w:val="000000"/>
                <w:sz w:val="20"/>
                <w:szCs w:val="20"/>
                <w:lang w:val="en-US"/>
              </w:rPr>
              <w:t xml:space="preserve"> Pvt Ltd</w:t>
            </w:r>
          </w:p>
        </w:tc>
        <w:tc>
          <w:tcPr>
            <w:tcW w:w="2620" w:type="dxa"/>
            <w:tcBorders>
              <w:top w:val="nil"/>
              <w:left w:val="nil"/>
              <w:bottom w:val="single" w:sz="4" w:space="0" w:color="auto"/>
              <w:right w:val="single" w:sz="4" w:space="0" w:color="auto"/>
            </w:tcBorders>
            <w:shd w:val="clear" w:color="000000" w:fill="DDEBF7"/>
            <w:vAlign w:val="center"/>
            <w:hideMark/>
          </w:tcPr>
          <w:p w14:paraId="45B00B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Wee Tee Tong Chemicals Pte Ltd, Singapore</w:t>
            </w:r>
          </w:p>
        </w:tc>
        <w:tc>
          <w:tcPr>
            <w:tcW w:w="1516" w:type="dxa"/>
            <w:tcBorders>
              <w:top w:val="nil"/>
              <w:left w:val="nil"/>
              <w:bottom w:val="single" w:sz="4" w:space="0" w:color="auto"/>
              <w:right w:val="single" w:sz="4" w:space="0" w:color="auto"/>
            </w:tcBorders>
            <w:shd w:val="clear" w:color="000000" w:fill="DDEBF7"/>
            <w:vAlign w:val="center"/>
            <w:hideMark/>
          </w:tcPr>
          <w:p w14:paraId="0DAD19E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44C68EF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2.32-2.89</w:t>
            </w:r>
          </w:p>
        </w:tc>
      </w:tr>
      <w:tr w:rsidR="00E05556" w:rsidRPr="00113DAD" w14:paraId="2D4C7C8F" w14:textId="77777777" w:rsidTr="00E05556">
        <w:trPr>
          <w:trHeight w:val="1313"/>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904F8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0D476C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81ED85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Emerald Performance Chemical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25F6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413385F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4" w:space="0" w:color="auto"/>
              <w:right w:val="single" w:sz="8" w:space="0" w:color="auto"/>
            </w:tcBorders>
            <w:shd w:val="clear" w:color="000000" w:fill="DDEBF7"/>
            <w:vAlign w:val="center"/>
            <w:hideMark/>
          </w:tcPr>
          <w:p w14:paraId="70A60C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1.84-2.28</w:t>
            </w:r>
          </w:p>
        </w:tc>
      </w:tr>
      <w:tr w:rsidR="00E05556" w:rsidRPr="00113DAD" w14:paraId="5DC795CA" w14:textId="77777777" w:rsidTr="00E05556">
        <w:trPr>
          <w:trHeight w:val="1063"/>
        </w:trPr>
        <w:tc>
          <w:tcPr>
            <w:tcW w:w="1481" w:type="dxa"/>
            <w:tcBorders>
              <w:top w:val="nil"/>
              <w:left w:val="single" w:sz="8" w:space="0" w:color="auto"/>
              <w:bottom w:val="single" w:sz="8" w:space="0" w:color="auto"/>
              <w:right w:val="single" w:sz="4" w:space="0" w:color="auto"/>
            </w:tcBorders>
            <w:shd w:val="clear" w:color="000000" w:fill="DDEBF7"/>
            <w:vAlign w:val="center"/>
            <w:hideMark/>
          </w:tcPr>
          <w:p w14:paraId="6A53342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8" w:space="0" w:color="auto"/>
              <w:right w:val="single" w:sz="4" w:space="0" w:color="auto"/>
            </w:tcBorders>
            <w:shd w:val="clear" w:color="000000" w:fill="DDEBF7"/>
            <w:vAlign w:val="center"/>
            <w:hideMark/>
          </w:tcPr>
          <w:p w14:paraId="150534A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8" w:space="0" w:color="auto"/>
              <w:right w:val="single" w:sz="4" w:space="0" w:color="auto"/>
            </w:tcBorders>
            <w:shd w:val="clear" w:color="000000" w:fill="DDEBF7"/>
            <w:vAlign w:val="center"/>
            <w:hideMark/>
          </w:tcPr>
          <w:p w14:paraId="03C0EA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Kalinga </w:t>
            </w:r>
            <w:proofErr w:type="spellStart"/>
            <w:r w:rsidRPr="00113DAD">
              <w:rPr>
                <w:rFonts w:ascii="Arial" w:eastAsia="Times New Roman" w:hAnsi="Arial" w:cs="Arial"/>
                <w:color w:val="000000"/>
                <w:sz w:val="20"/>
                <w:szCs w:val="20"/>
                <w:lang w:val="en-US"/>
              </w:rPr>
              <w:t>Inceptum</w:t>
            </w:r>
            <w:proofErr w:type="spellEnd"/>
            <w:r w:rsidRPr="00113DAD">
              <w:rPr>
                <w:rFonts w:ascii="Arial" w:eastAsia="Times New Roman" w:hAnsi="Arial" w:cs="Arial"/>
                <w:color w:val="000000"/>
                <w:sz w:val="20"/>
                <w:szCs w:val="20"/>
                <w:lang w:val="en-US"/>
              </w:rPr>
              <w:t xml:space="preserve"> Private Limited</w:t>
            </w:r>
          </w:p>
        </w:tc>
        <w:tc>
          <w:tcPr>
            <w:tcW w:w="2620" w:type="dxa"/>
            <w:tcBorders>
              <w:top w:val="nil"/>
              <w:left w:val="nil"/>
              <w:bottom w:val="single" w:sz="8" w:space="0" w:color="auto"/>
              <w:right w:val="single" w:sz="4" w:space="0" w:color="auto"/>
            </w:tcBorders>
            <w:shd w:val="clear" w:color="000000" w:fill="DDEBF7"/>
            <w:vAlign w:val="center"/>
            <w:hideMark/>
          </w:tcPr>
          <w:p w14:paraId="1AF578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8" w:space="0" w:color="auto"/>
              <w:right w:val="single" w:sz="4" w:space="0" w:color="auto"/>
            </w:tcBorders>
            <w:shd w:val="clear" w:color="000000" w:fill="DDEBF7"/>
            <w:vAlign w:val="center"/>
            <w:hideMark/>
          </w:tcPr>
          <w:p w14:paraId="562EF6E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8" w:space="0" w:color="auto"/>
              <w:right w:val="single" w:sz="8" w:space="0" w:color="auto"/>
            </w:tcBorders>
            <w:shd w:val="clear" w:color="000000" w:fill="DDEBF7"/>
            <w:vAlign w:val="center"/>
            <w:hideMark/>
          </w:tcPr>
          <w:p w14:paraId="62C294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2.65-3.29</w:t>
            </w:r>
          </w:p>
        </w:tc>
      </w:tr>
    </w:tbl>
    <w:p w14:paraId="0718D117" w14:textId="5934DC44" w:rsidR="00BB3C6A" w:rsidRPr="00C52EDF" w:rsidRDefault="004644A7" w:rsidP="00C52EDF">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2962F79B">
                <wp:simplePos x="0" y="0"/>
                <wp:positionH relativeFrom="column">
                  <wp:posOffset>3143250</wp:posOffset>
                </wp:positionH>
                <wp:positionV relativeFrom="paragraph">
                  <wp:posOffset>123825</wp:posOffset>
                </wp:positionV>
                <wp:extent cx="3388360" cy="257175"/>
                <wp:effectExtent l="0" t="0" r="0" b="0"/>
                <wp:wrapNone/>
                <wp:docPr id="228" name="TextBox 4"/>
                <wp:cNvGraphicFramePr/>
                <a:graphic xmlns:a="http://schemas.openxmlformats.org/drawingml/2006/main">
                  <a:graphicData uri="http://schemas.microsoft.com/office/word/2010/wordprocessingShape">
                    <wps:wsp>
                      <wps:cNvSpPr txBox="1"/>
                      <wps:spPr>
                        <a:xfrm>
                          <a:off x="0" y="0"/>
                          <a:ext cx="3388360" cy="257175"/>
                        </a:xfrm>
                        <a:prstGeom prst="rect">
                          <a:avLst/>
                        </a:prstGeom>
                        <a:noFill/>
                      </wps:spPr>
                      <wps:txbx>
                        <w:txbxContent>
                          <w:p w14:paraId="502C49E6"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97118FB" w14:textId="3476E497" w:rsidR="004D08D3" w:rsidRPr="00687E98" w:rsidRDefault="004D08D3" w:rsidP="004644A7">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D3D190" id="_x0000_s1244" type="#_x0000_t202" style="position:absolute;margin-left:247.5pt;margin-top:9.75pt;width:266.8pt;height:20.2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" filled="f" stroked="f">
                <v:textbox>
                  <w:txbxContent>
                    <w:p w14:paraId="502C49E6" w14:textId="77777777" w:rsidR="004D08D3" w:rsidRPr="005858C1" w:rsidRDefault="004D08D3" w:rsidP="002E600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7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97118FB" w14:textId="3476E497" w:rsidR="004D08D3" w:rsidRPr="00687E98" w:rsidRDefault="004D08D3" w:rsidP="004644A7">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19D43355" w14:textId="4A6DA407" w:rsidR="00A03ADD" w:rsidRDefault="00A03ADD" w:rsidP="00BB3C6A">
      <w:pPr>
        <w:spacing w:line="480" w:lineRule="auto"/>
        <w:rPr>
          <w:rFonts w:ascii="Verdana" w:eastAsia="Arial" w:hAnsi="Verdana" w:cs="Arial"/>
          <w:b/>
          <w:bCs/>
          <w:color w:val="000000" w:themeColor="text1"/>
          <w:sz w:val="20"/>
          <w:szCs w:val="20"/>
        </w:rPr>
      </w:pPr>
    </w:p>
    <w:p w14:paraId="6B3A8B9D" w14:textId="0B443E27" w:rsidR="00613AE6" w:rsidRDefault="00613AE6" w:rsidP="00BB3C6A">
      <w:pPr>
        <w:spacing w:line="480" w:lineRule="auto"/>
        <w:rPr>
          <w:rFonts w:ascii="Verdana" w:eastAsia="Arial" w:hAnsi="Verdana" w:cs="Arial"/>
          <w:b/>
          <w:bCs/>
          <w:color w:val="000000" w:themeColor="text1"/>
          <w:sz w:val="20"/>
          <w:szCs w:val="20"/>
        </w:rPr>
      </w:pPr>
    </w:p>
    <w:p w14:paraId="541125B9" w14:textId="77777777" w:rsidR="00613AE6" w:rsidRDefault="00613AE6" w:rsidP="00BB3C6A">
      <w:pPr>
        <w:spacing w:line="480" w:lineRule="auto"/>
        <w:rPr>
          <w:rFonts w:ascii="Verdana" w:eastAsia="Arial" w:hAnsi="Verdana" w:cs="Arial"/>
          <w:b/>
          <w:bCs/>
          <w:color w:val="000000" w:themeColor="text1"/>
          <w:sz w:val="20"/>
          <w:szCs w:val="20"/>
        </w:rPr>
      </w:pPr>
    </w:p>
    <w:p w14:paraId="516C2572" w14:textId="5C4F7198" w:rsidR="00BB3C6A" w:rsidRDefault="008D1421" w:rsidP="00BB3C6A">
      <w:pPr>
        <w:spacing w:line="48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lastRenderedPageBreak/>
        <w:t>3.</w:t>
      </w:r>
      <w:r w:rsidR="00D16404">
        <w:rPr>
          <w:rFonts w:ascii="Arial" w:eastAsia="Arial" w:hAnsi="Arial" w:cs="Arial"/>
          <w:b/>
          <w:bCs/>
          <w:color w:val="000000" w:themeColor="text1"/>
          <w:sz w:val="24"/>
          <w:szCs w:val="24"/>
        </w:rPr>
        <w:t>15</w:t>
      </w:r>
      <w:r w:rsidRPr="00113DAD">
        <w:rPr>
          <w:rFonts w:ascii="Arial" w:eastAsia="Arial" w:hAnsi="Arial" w:cs="Arial"/>
          <w:b/>
          <w:bCs/>
          <w:color w:val="000000" w:themeColor="text1"/>
          <w:sz w:val="24"/>
          <w:szCs w:val="24"/>
        </w:rPr>
        <w:t>. Global Foreign Trade Analysis</w:t>
      </w:r>
    </w:p>
    <w:p w14:paraId="6648968E" w14:textId="03235AEF" w:rsidR="008D1421" w:rsidRPr="00113DAD" w:rsidRDefault="008D1421" w:rsidP="008D1421">
      <w:pPr>
        <w:spacing w:line="36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t>Global Vinyl Ester Resin Trade Dynamics – Import (</w:t>
      </w:r>
      <w:r w:rsidR="007C5B32" w:rsidRPr="00113DAD">
        <w:rPr>
          <w:rFonts w:ascii="Arial" w:eastAsia="Arial" w:hAnsi="Arial" w:cs="Arial"/>
          <w:b/>
          <w:bCs/>
          <w:color w:val="000000" w:themeColor="text1"/>
          <w:sz w:val="24"/>
          <w:szCs w:val="24"/>
        </w:rPr>
        <w:t>000’</w:t>
      </w:r>
      <w:r w:rsidRPr="00113DAD">
        <w:rPr>
          <w:rFonts w:ascii="Arial" w:eastAsia="Arial" w:hAnsi="Arial" w:cs="Arial"/>
          <w:b/>
          <w:bCs/>
          <w:color w:val="000000" w:themeColor="text1"/>
          <w:sz w:val="24"/>
          <w:szCs w:val="24"/>
        </w:rPr>
        <w:t xml:space="preserve"> Tonnes), 2015-2020</w:t>
      </w:r>
    </w:p>
    <w:tbl>
      <w:tblPr>
        <w:tblW w:w="10437" w:type="dxa"/>
        <w:jc w:val="center"/>
        <w:tblLayout w:type="fixed"/>
        <w:tblCellMar>
          <w:left w:w="0" w:type="dxa"/>
          <w:right w:w="0" w:type="dxa"/>
        </w:tblCellMar>
        <w:tblLook w:val="0600" w:firstRow="0" w:lastRow="0" w:firstColumn="0" w:lastColumn="0" w:noHBand="1" w:noVBand="1"/>
      </w:tblPr>
      <w:tblGrid>
        <w:gridCol w:w="982"/>
        <w:gridCol w:w="775"/>
        <w:gridCol w:w="780"/>
        <w:gridCol w:w="776"/>
        <w:gridCol w:w="780"/>
        <w:gridCol w:w="780"/>
        <w:gridCol w:w="784"/>
        <w:gridCol w:w="832"/>
        <w:gridCol w:w="798"/>
        <w:gridCol w:w="767"/>
        <w:gridCol w:w="763"/>
        <w:gridCol w:w="802"/>
        <w:gridCol w:w="818"/>
      </w:tblGrid>
      <w:tr w:rsidR="00C52EDF" w:rsidRPr="00113DAD" w14:paraId="1F0B925B" w14:textId="77777777" w:rsidTr="00B57048">
        <w:trPr>
          <w:trHeight w:val="615"/>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113DAD" w:rsidRDefault="00927B06" w:rsidP="00E80F8C">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Country</w:t>
            </w:r>
          </w:p>
        </w:tc>
        <w:tc>
          <w:tcPr>
            <w:tcW w:w="1555"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113DAD" w:rsidRDefault="00927B06" w:rsidP="00E80F8C">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556"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113DAD" w:rsidRDefault="00927B06" w:rsidP="00E80F8C">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564"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113DAD" w:rsidRDefault="00927B06" w:rsidP="00E80F8C">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6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113DAD" w:rsidRDefault="00927B06" w:rsidP="00E80F8C">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2018</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113DAD" w:rsidRDefault="00927B06" w:rsidP="00E80F8C">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2019</w:t>
            </w:r>
          </w:p>
        </w:tc>
        <w:tc>
          <w:tcPr>
            <w:tcW w:w="162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113DAD" w:rsidRDefault="00927B06" w:rsidP="00E80F8C">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2020</w:t>
            </w:r>
          </w:p>
        </w:tc>
      </w:tr>
      <w:tr w:rsidR="00CB399B" w:rsidRPr="00113DAD" w14:paraId="1DD425CD" w14:textId="77777777" w:rsidTr="00B57048">
        <w:trPr>
          <w:trHeight w:val="806"/>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Import</w:t>
            </w:r>
          </w:p>
        </w:tc>
        <w:tc>
          <w:tcPr>
            <w:tcW w:w="775"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76"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4"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9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63"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80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r>
      <w:tr w:rsidR="00C52EDF" w:rsidRPr="00113DAD" w14:paraId="0051BD5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United States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25.63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30.15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42.94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17.95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28.04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16.82</w:t>
            </w:r>
          </w:p>
        </w:tc>
      </w:tr>
      <w:tr w:rsidR="00C52EDF" w:rsidRPr="00113DAD" w14:paraId="15C8E53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China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50.05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24.06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38.05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20.05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11.71</w:t>
            </w:r>
          </w:p>
        </w:tc>
      </w:tr>
      <w:tr w:rsidR="00C52EDF" w:rsidRPr="00113DAD" w14:paraId="7DED815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Brazil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13.55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12.88</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6.7</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7.30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6.95</w:t>
            </w:r>
          </w:p>
        </w:tc>
      </w:tr>
      <w:tr w:rsidR="00C52EDF" w:rsidRPr="00113DAD" w14:paraId="1F945C3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5.91</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8.94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9.15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6.70</w:t>
            </w:r>
          </w:p>
        </w:tc>
      </w:tr>
      <w:tr w:rsidR="00C52EDF" w:rsidRPr="00113DAD" w14:paraId="686AC14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Mexico</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1.52</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8.25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4.20</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3.77</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9.21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r>
      <w:tr w:rsidR="00C52EDF" w:rsidRPr="00113DAD" w14:paraId="6E8473D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Turkey</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6.43</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3.25</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3.92</w:t>
            </w:r>
          </w:p>
        </w:tc>
      </w:tr>
      <w:tr w:rsidR="00C52EDF" w:rsidRPr="00113DAD" w14:paraId="4EA1CF59"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South Africa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2.50</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2.12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5.53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2.91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4.73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r>
      <w:tr w:rsidR="00C52EDF" w:rsidRPr="00113DAD" w14:paraId="5457FAC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Russia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4.41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r>
      <w:tr w:rsidR="00C52EDF" w:rsidRPr="00113DAD" w14:paraId="3F201643"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Indonesia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1.22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2.54</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2.05</w:t>
            </w:r>
          </w:p>
        </w:tc>
      </w:tr>
      <w:tr w:rsidR="00C52EDF" w:rsidRPr="00113DAD" w14:paraId="765729D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Vietnam</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10.25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1.26</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0.63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r>
      <w:tr w:rsidR="00D03E35" w:rsidRPr="00113DAD" w14:paraId="1B532886"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07C7DD7C" w14:textId="0DA4DE4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988A29C" w14:textId="08F0408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D2F5DE" w14:textId="03E95D9C"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89.57</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D2F0C29" w14:textId="2AB8CADE"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109.68</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0F23173" w14:textId="0E4B6C0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65.33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65FD73A" w14:textId="7E7C5062"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70.75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5D0ACBB" w14:textId="0224CBD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17F418D" w14:textId="58ADDEA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91.44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A0279DE" w14:textId="2144D404"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3C0A039A" w14:textId="68867245"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125.89</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67390F7F" w14:textId="08DAB29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59.12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3147233" w14:textId="4901DF1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151.36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26DDA0F" w14:textId="67D82A7A"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45.10</w:t>
            </w:r>
          </w:p>
        </w:tc>
      </w:tr>
      <w:tr w:rsidR="00D03E35" w:rsidRPr="00113DAD" w14:paraId="28E4F397"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296A544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Total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54A063C7"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180.91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2046CD25"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125.99</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228D3228"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225.83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0D062C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122.12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7BA49C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201.44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5F1A853F"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117.69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CA0A29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220.55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6C43C0EA"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114.67</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54B2458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244.81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FB7DD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121.38</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25C26B3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250.55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8CB224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105.97</w:t>
            </w:r>
          </w:p>
        </w:tc>
      </w:tr>
    </w:tbl>
    <w:p w14:paraId="7374E7FF" w14:textId="4E99E91D" w:rsidR="0073325C" w:rsidRDefault="0073325C" w:rsidP="00BB3C6A">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405760" behindDoc="0" locked="0" layoutInCell="1" allowOverlap="1" wp14:anchorId="06167B56" wp14:editId="6E641FE0">
                <wp:simplePos x="0" y="0"/>
                <wp:positionH relativeFrom="column">
                  <wp:posOffset>2847975</wp:posOffset>
                </wp:positionH>
                <wp:positionV relativeFrom="paragraph">
                  <wp:posOffset>313690</wp:posOffset>
                </wp:positionV>
                <wp:extent cx="3626485" cy="542925"/>
                <wp:effectExtent l="0" t="0" r="0" b="0"/>
                <wp:wrapNone/>
                <wp:docPr id="1118" name="TextBox 4"/>
                <wp:cNvGraphicFramePr/>
                <a:graphic xmlns:a="http://schemas.openxmlformats.org/drawingml/2006/main">
                  <a:graphicData uri="http://schemas.microsoft.com/office/word/2010/wordprocessingShape">
                    <wps:wsp>
                      <wps:cNvSpPr txBox="1"/>
                      <wps:spPr>
                        <a:xfrm>
                          <a:off x="0" y="0"/>
                          <a:ext cx="3626485" cy="542925"/>
                        </a:xfrm>
                        <a:prstGeom prst="rect">
                          <a:avLst/>
                        </a:prstGeom>
                        <a:noFill/>
                      </wps:spPr>
                      <wps:txbx>
                        <w:txbxContent>
                          <w:p w14:paraId="5064363D" w14:textId="502A6CDB" w:rsidR="004D08D3" w:rsidRDefault="004D08D3"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Argentina, Iran, Qatar etc. </w:t>
                            </w:r>
                          </w:p>
                          <w:p w14:paraId="292682A3" w14:textId="77777777" w:rsidR="004D08D3" w:rsidRPr="005858C1" w:rsidRDefault="004D08D3"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717E59F" w14:textId="54C1C81A" w:rsidR="004D08D3" w:rsidRPr="00687E98" w:rsidRDefault="004D08D3" w:rsidP="00BB226B">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167B56" id="_x0000_s1245" type="#_x0000_t202" style="position:absolute;margin-left:224.25pt;margin-top:24.7pt;width:285.55pt;height:42.7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" filled="f" stroked="f">
                <v:textbox>
                  <w:txbxContent>
                    <w:p w14:paraId="5064363D" w14:textId="502A6CDB" w:rsidR="004D08D3" w:rsidRDefault="004D08D3"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Argentina, Iran, Qatar etc. </w:t>
                      </w:r>
                    </w:p>
                    <w:p w14:paraId="292682A3" w14:textId="77777777" w:rsidR="004D08D3" w:rsidRPr="005858C1" w:rsidRDefault="004D08D3"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7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3717E59F" w14:textId="54C1C81A" w:rsidR="004D08D3" w:rsidRPr="00687E98" w:rsidRDefault="004D08D3" w:rsidP="00BB226B">
                      <w:pPr>
                        <w:jc w:val="right"/>
                        <w:textAlignment w:val="baseline"/>
                        <w:rPr>
                          <w:rFonts w:ascii="Verdana" w:eastAsia="Verdana" w:hAnsi="Verdana" w:cs="Verdana"/>
                          <w:i/>
                          <w:iCs/>
                          <w:color w:val="000000" w:themeColor="text1"/>
                          <w:kern w:val="24"/>
                          <w:sz w:val="12"/>
                          <w:szCs w:val="12"/>
                        </w:rPr>
                      </w:pPr>
                    </w:p>
                  </w:txbxContent>
                </v:textbox>
              </v:shape>
            </w:pict>
          </mc:Fallback>
        </mc:AlternateContent>
      </w:r>
    </w:p>
    <w:p w14:paraId="12E7DB5C" w14:textId="2711FDE2" w:rsidR="007C5B32" w:rsidRDefault="007C5B32" w:rsidP="00BB3C6A">
      <w:pPr>
        <w:spacing w:line="480" w:lineRule="auto"/>
        <w:rPr>
          <w:rFonts w:ascii="Arial" w:eastAsia="Arial" w:hAnsi="Arial" w:cs="Arial"/>
          <w:b/>
          <w:bCs/>
          <w:color w:val="000000" w:themeColor="text1"/>
          <w:sz w:val="24"/>
          <w:szCs w:val="24"/>
        </w:rPr>
      </w:pPr>
    </w:p>
    <w:p w14:paraId="685281AF" w14:textId="77777777" w:rsidR="00613AE6" w:rsidRDefault="00613AE6" w:rsidP="00113DAD">
      <w:pPr>
        <w:spacing w:line="480" w:lineRule="auto"/>
        <w:rPr>
          <w:rFonts w:ascii="Verdana" w:eastAsia="Arial" w:hAnsi="Verdana" w:cs="Arial"/>
          <w:b/>
          <w:bCs/>
          <w:color w:val="000000" w:themeColor="text1"/>
          <w:sz w:val="20"/>
          <w:szCs w:val="20"/>
        </w:rPr>
      </w:pPr>
    </w:p>
    <w:p w14:paraId="6EBA4BFA" w14:textId="0FDE904D" w:rsidR="008D1421" w:rsidRPr="00113DAD" w:rsidRDefault="00613AE6" w:rsidP="00113DAD">
      <w:pPr>
        <w:spacing w:line="480" w:lineRule="auto"/>
        <w:rPr>
          <w:rFonts w:ascii="Arial" w:eastAsia="Arial" w:hAnsi="Arial" w:cs="Arial"/>
          <w:b/>
          <w:bCs/>
          <w:color w:val="000000" w:themeColor="text1"/>
          <w:sz w:val="24"/>
          <w:szCs w:val="24"/>
        </w:rPr>
      </w:pPr>
      <w:r w:rsidRPr="007937F6">
        <w:rPr>
          <w:rFonts w:ascii="Arial" w:eastAsia="Arial" w:hAnsi="Arial" w:cs="Arial"/>
          <w:b/>
          <w:bCs/>
          <w:color w:val="000000" w:themeColor="text1"/>
          <w:sz w:val="24"/>
          <w:szCs w:val="24"/>
        </w:rPr>
        <w:t>G</w:t>
      </w:r>
      <w:r w:rsidR="008D1421" w:rsidRPr="00113DAD">
        <w:rPr>
          <w:rFonts w:ascii="Arial" w:eastAsia="Arial" w:hAnsi="Arial" w:cs="Arial"/>
          <w:b/>
          <w:bCs/>
          <w:color w:val="000000" w:themeColor="text1"/>
          <w:sz w:val="24"/>
          <w:szCs w:val="24"/>
        </w:rPr>
        <w:t>lobal Vinyl Ester Resin Trade Dynamics – Export (</w:t>
      </w:r>
      <w:r w:rsidR="007C5B32" w:rsidRPr="00113DAD">
        <w:rPr>
          <w:rFonts w:ascii="Arial" w:eastAsia="Arial" w:hAnsi="Arial" w:cs="Arial"/>
          <w:b/>
          <w:bCs/>
          <w:color w:val="000000" w:themeColor="text1"/>
          <w:sz w:val="24"/>
          <w:szCs w:val="24"/>
        </w:rPr>
        <w:t>000’</w:t>
      </w:r>
      <w:r w:rsidR="008D1421" w:rsidRPr="00113DAD">
        <w:rPr>
          <w:rFonts w:ascii="Arial" w:eastAsia="Arial" w:hAnsi="Arial" w:cs="Arial"/>
          <w:b/>
          <w:bCs/>
          <w:color w:val="000000" w:themeColor="text1"/>
          <w:sz w:val="24"/>
          <w:szCs w:val="24"/>
        </w:rPr>
        <w:t xml:space="preserve"> Tonnes), 2015-2020</w:t>
      </w:r>
    </w:p>
    <w:tbl>
      <w:tblPr>
        <w:tblW w:w="10147" w:type="dxa"/>
        <w:tblCellMar>
          <w:left w:w="0" w:type="dxa"/>
          <w:right w:w="0" w:type="dxa"/>
        </w:tblCellMar>
        <w:tblLook w:val="0600" w:firstRow="0" w:lastRow="0" w:firstColumn="0" w:lastColumn="0" w:noHBand="1" w:noVBand="1"/>
      </w:tblPr>
      <w:tblGrid>
        <w:gridCol w:w="1737"/>
        <w:gridCol w:w="636"/>
        <w:gridCol w:w="728"/>
        <w:gridCol w:w="636"/>
        <w:gridCol w:w="728"/>
        <w:gridCol w:w="636"/>
        <w:gridCol w:w="728"/>
        <w:gridCol w:w="773"/>
        <w:gridCol w:w="753"/>
        <w:gridCol w:w="643"/>
        <w:gridCol w:w="753"/>
        <w:gridCol w:w="643"/>
        <w:gridCol w:w="753"/>
      </w:tblGrid>
      <w:tr w:rsidR="00C601EB" w:rsidRPr="00113DAD" w14:paraId="219E68F0" w14:textId="77777777" w:rsidTr="005C1BF1">
        <w:trPr>
          <w:trHeight w:val="457"/>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Country</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7652EE4C"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4295C8DE"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665D292D"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575"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2018</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2019</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2020</w:t>
            </w:r>
          </w:p>
        </w:tc>
      </w:tr>
      <w:tr w:rsidR="00C52EDF" w:rsidRPr="00113DAD" w14:paraId="443CEC98" w14:textId="77777777" w:rsidTr="005C1BF1">
        <w:trPr>
          <w:trHeight w:val="541"/>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Export</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r>
      <w:tr w:rsidR="00C52EDF" w:rsidRPr="00113DAD" w14:paraId="6DAB3673"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South Korea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15.09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8.41</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15.38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9.18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15.59</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11.82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6.53</w:t>
            </w:r>
          </w:p>
        </w:tc>
      </w:tr>
      <w:tr w:rsidR="00C52EDF" w:rsidRPr="00113DAD" w14:paraId="775EDA80"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Germany</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26.13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12.02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28.10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15.66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35.37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41.97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16.11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15.48</w:t>
            </w:r>
          </w:p>
        </w:tc>
      </w:tr>
      <w:tr w:rsidR="00C52EDF" w:rsidRPr="00113DAD" w14:paraId="74E285DB" w14:textId="77777777" w:rsidTr="005C1BF1">
        <w:trPr>
          <w:trHeight w:val="660"/>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Spain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19.32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16.55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9.30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12.88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10.53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14.45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14.70</w:t>
            </w:r>
          </w:p>
        </w:tc>
      </w:tr>
      <w:tr w:rsidR="00C52EDF" w:rsidRPr="00113DAD" w14:paraId="665C99F1"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China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17.74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22.24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7.77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10.54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21.06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28.95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12.27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25.91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10.14</w:t>
            </w:r>
          </w:p>
        </w:tc>
      </w:tr>
      <w:tr w:rsidR="00C52EDF" w:rsidRPr="00113DAD" w14:paraId="41E9BCFF"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Japan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13.54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6.46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11.94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8.25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13.61</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7.95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13.19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7.12</w:t>
            </w:r>
          </w:p>
        </w:tc>
      </w:tr>
      <w:tr w:rsidR="00C52EDF" w:rsidRPr="00113DAD" w14:paraId="33F9767B"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Netherlands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5.16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3.28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6.85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3.64</w:t>
            </w:r>
          </w:p>
        </w:tc>
      </w:tr>
      <w:tr w:rsidR="00C52EDF" w:rsidRPr="00113DAD" w14:paraId="34652ADC"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USA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4.42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2.84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5.84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2.62</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5.00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3.25</w:t>
            </w:r>
          </w:p>
        </w:tc>
      </w:tr>
      <w:tr w:rsidR="00C52EDF" w:rsidRPr="00113DAD" w14:paraId="77D28C78"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Poland</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5.20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5.92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4.06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5.43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4.92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2.71</w:t>
            </w:r>
          </w:p>
        </w:tc>
      </w:tr>
      <w:tr w:rsidR="00C52EDF" w:rsidRPr="00113DAD" w14:paraId="1D25DA37"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Saudi Arabia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5.39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3.30</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8.54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9.63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6.36</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2.53</w:t>
            </w:r>
          </w:p>
        </w:tc>
      </w:tr>
      <w:tr w:rsidR="00C52EDF" w:rsidRPr="00113DAD" w14:paraId="1B49BDEE"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Taiwan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3.87</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1.95</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4.72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5.59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w:t>
            </w:r>
          </w:p>
        </w:tc>
      </w:tr>
      <w:tr w:rsidR="00C52EDF" w:rsidRPr="00113DAD" w14:paraId="38D1D2A9"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117.15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67.82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66.06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111.80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45.05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90.85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53.81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71.07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48.54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69.80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37.49</w:t>
            </w:r>
          </w:p>
        </w:tc>
      </w:tr>
      <w:tr w:rsidR="00C52EDF" w:rsidRPr="00113DAD" w14:paraId="1245F152"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113DAD" w:rsidRDefault="00C52EDF" w:rsidP="00C52EDF">
            <w:pPr>
              <w:spacing w:after="0" w:line="600" w:lineRule="auto"/>
              <w:jc w:val="center"/>
              <w:rPr>
                <w:rFonts w:ascii="Arial" w:hAnsi="Arial" w:cs="Arial"/>
                <w:b/>
                <w:bCs/>
                <w:color w:val="000000"/>
                <w:sz w:val="20"/>
                <w:szCs w:val="20"/>
              </w:rPr>
            </w:pPr>
            <w:r w:rsidRPr="00113DAD">
              <w:rPr>
                <w:rFonts w:ascii="Arial" w:hAnsi="Arial" w:cs="Arial"/>
                <w:b/>
                <w:bCs/>
                <w:color w:val="000000"/>
                <w:sz w:val="20"/>
                <w:szCs w:val="20"/>
              </w:rPr>
              <w:t>Total</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243.15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125.99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241.01</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122.12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236.89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117.69</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234.86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sz w:val="20"/>
                <w:szCs w:val="20"/>
              </w:rPr>
              <w:t>114.67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226.64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121.38</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213.51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1427910A"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105.97</w:t>
            </w:r>
          </w:p>
        </w:tc>
      </w:tr>
    </w:tbl>
    <w:p w14:paraId="53F3E0BF" w14:textId="14082062" w:rsidR="00BB3C6A" w:rsidRDefault="005C1BF1" w:rsidP="007A7901">
      <w:pPr>
        <w:tabs>
          <w:tab w:val="left" w:pos="1290"/>
        </w:tabs>
        <w:rPr>
          <w:rFonts w:ascii="Verdana" w:eastAsia="Verdana" w:hAnsi="Verdana" w:cs="Verdana"/>
          <w:b/>
          <w:bCs/>
          <w:color w:val="000000" w:themeColor="text1"/>
          <w:kern w:val="24"/>
          <w:sz w:val="20"/>
          <w:szCs w:val="20"/>
          <w:lang w:val="en-US"/>
        </w:rPr>
        <w:sectPr w:rsidR="00BB3C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noProof/>
          <w:color w:val="000000" w:themeColor="text1"/>
        </w:rPr>
        <mc:AlternateContent>
          <mc:Choice Requires="wps">
            <w:drawing>
              <wp:anchor distT="0" distB="0" distL="114300" distR="114300" simplePos="0" relativeHeight="252407808" behindDoc="0" locked="0" layoutInCell="1" allowOverlap="1" wp14:anchorId="2A444E05" wp14:editId="39A8702E">
                <wp:simplePos x="0" y="0"/>
                <wp:positionH relativeFrom="margin">
                  <wp:align>right</wp:align>
                </wp:positionH>
                <wp:positionV relativeFrom="paragraph">
                  <wp:posOffset>25400</wp:posOffset>
                </wp:positionV>
                <wp:extent cx="3601720" cy="495300"/>
                <wp:effectExtent l="0" t="0" r="0" b="0"/>
                <wp:wrapNone/>
                <wp:docPr id="1119" name="TextBox 4"/>
                <wp:cNvGraphicFramePr/>
                <a:graphic xmlns:a="http://schemas.openxmlformats.org/drawingml/2006/main">
                  <a:graphicData uri="http://schemas.microsoft.com/office/word/2010/wordprocessingShape">
                    <wps:wsp>
                      <wps:cNvSpPr txBox="1"/>
                      <wps:spPr>
                        <a:xfrm>
                          <a:off x="0" y="0"/>
                          <a:ext cx="3601720" cy="495300"/>
                        </a:xfrm>
                        <a:prstGeom prst="rect">
                          <a:avLst/>
                        </a:prstGeom>
                        <a:noFill/>
                      </wps:spPr>
                      <wps:txbx>
                        <w:txbxContent>
                          <w:p w14:paraId="0C38AAEF" w14:textId="63F54763" w:rsidR="004D08D3" w:rsidRDefault="004D08D3"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Finland, Turkey, Russia etc </w:t>
                            </w:r>
                          </w:p>
                          <w:p w14:paraId="1B21B9F7" w14:textId="77777777" w:rsidR="004D08D3" w:rsidRPr="005858C1" w:rsidRDefault="004D08D3"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189"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5025043" w14:textId="1227C79E" w:rsidR="004D08D3" w:rsidRPr="00687E98" w:rsidRDefault="004D08D3" w:rsidP="00BB226B">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444E05" id="_x0000_s1246" type="#_x0000_t202" style="position:absolute;margin-left:232.4pt;margin-top:2pt;width:283.6pt;height:39pt;z-index:25240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" filled="f" stroked="f">
                <v:textbox>
                  <w:txbxContent>
                    <w:p w14:paraId="0C38AAEF" w14:textId="63F54763" w:rsidR="004D08D3" w:rsidRDefault="004D08D3"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Finland, Turkey, Russia etc </w:t>
                      </w:r>
                    </w:p>
                    <w:p w14:paraId="1B21B9F7" w14:textId="77777777" w:rsidR="004D08D3" w:rsidRPr="005858C1" w:rsidRDefault="004D08D3"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27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75025043" w14:textId="1227C79E" w:rsidR="004D08D3" w:rsidRPr="00687E98" w:rsidRDefault="004D08D3" w:rsidP="00BB226B">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p>
    <w:p w14:paraId="66A9AF42" w14:textId="4697A092" w:rsidR="00D03E35" w:rsidRDefault="00AD70CB" w:rsidP="007A7901">
      <w:pPr>
        <w:tabs>
          <w:tab w:val="left" w:pos="1290"/>
        </w:tabs>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ab/>
      </w:r>
    </w:p>
    <w:p w14:paraId="3B685072" w14:textId="2BE2E807"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3AEC1A60" w14:textId="0EBCB9CF"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7930E102" w14:textId="63350D6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054EFB43" w14:textId="4209F595"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131F3078" w14:textId="2E932F2E"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5F85CB67" w14:textId="2AD92A8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4942AFA7" w14:textId="77777777" w:rsidR="004565D8" w:rsidRDefault="004565D8" w:rsidP="004565D8">
      <w:pPr>
        <w:tabs>
          <w:tab w:val="left" w:pos="1290"/>
        </w:tabs>
        <w:spacing w:line="360" w:lineRule="auto"/>
        <w:jc w:val="both"/>
        <w:rPr>
          <w:rFonts w:ascii="Arial" w:eastAsia="Arial" w:hAnsi="Arial" w:cs="Arial"/>
          <w:color w:val="000000" w:themeColor="text1"/>
          <w:sz w:val="24"/>
          <w:szCs w:val="24"/>
        </w:rPr>
      </w:pPr>
    </w:p>
    <w:p w14:paraId="57F85E18" w14:textId="77777777" w:rsidR="00A72FE3" w:rsidRDefault="00A72FE3" w:rsidP="00460753">
      <w:pPr>
        <w:spacing w:line="360" w:lineRule="auto"/>
        <w:jc w:val="both"/>
        <w:rPr>
          <w:rFonts w:ascii="Arial" w:eastAsia="Arial" w:hAnsi="Arial" w:cs="Arial"/>
          <w:sz w:val="24"/>
          <w:szCs w:val="24"/>
        </w:rPr>
        <w:sectPr w:rsidR="00A72FE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2DFAE1" w14:textId="52B87710" w:rsidR="00B40829" w:rsidRDefault="00B40829" w:rsidP="00460753">
      <w:pPr>
        <w:spacing w:line="360" w:lineRule="auto"/>
        <w:jc w:val="both"/>
        <w:rPr>
          <w:rFonts w:ascii="Arial" w:eastAsia="Arial" w:hAnsi="Arial" w:cs="Arial"/>
          <w:b/>
          <w:bCs/>
          <w:sz w:val="24"/>
          <w:szCs w:val="24"/>
        </w:rPr>
      </w:pPr>
      <w:r>
        <w:rPr>
          <w:rFonts w:ascii="Arial" w:eastAsia="Arial" w:hAnsi="Arial" w:cs="Arial"/>
          <w:b/>
          <w:bCs/>
          <w:sz w:val="24"/>
          <w:szCs w:val="24"/>
        </w:rPr>
        <w:t>3.1</w:t>
      </w:r>
      <w:r w:rsidR="00D16404">
        <w:rPr>
          <w:rFonts w:ascii="Arial" w:eastAsia="Arial" w:hAnsi="Arial" w:cs="Arial"/>
          <w:b/>
          <w:bCs/>
          <w:sz w:val="24"/>
          <w:szCs w:val="24"/>
        </w:rPr>
        <w:t>6.</w:t>
      </w:r>
      <w:r>
        <w:rPr>
          <w:rFonts w:ascii="Arial" w:eastAsia="Arial" w:hAnsi="Arial" w:cs="Arial"/>
          <w:b/>
          <w:bCs/>
          <w:sz w:val="24"/>
          <w:szCs w:val="24"/>
        </w:rPr>
        <w:t xml:space="preserve"> Suggested Capacities</w:t>
      </w:r>
    </w:p>
    <w:p w14:paraId="7301CF78" w14:textId="236B95D3"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Global Scenario:  </w:t>
      </w:r>
      <w:r w:rsidRPr="00B03E75">
        <w:rPr>
          <w:rFonts w:ascii="Arial" w:hAnsi="Arial" w:cs="Arial"/>
        </w:rPr>
        <w:t xml:space="preserve">The current global capacity of Vinyl Ester Resin is 985 thousand </w:t>
      </w:r>
      <w:proofErr w:type="spellStart"/>
      <w:r w:rsidRPr="00B03E75">
        <w:rPr>
          <w:rFonts w:ascii="Arial" w:hAnsi="Arial" w:cs="Arial"/>
        </w:rPr>
        <w:t>tonnes</w:t>
      </w:r>
      <w:proofErr w:type="spellEnd"/>
      <w:r w:rsidRPr="00B03E75">
        <w:rPr>
          <w:rFonts w:ascii="Arial" w:hAnsi="Arial" w:cs="Arial"/>
        </w:rPr>
        <w:t xml:space="preserve">.  Top five producers account for 54 percent of the total capacity. Regional analysis indicates surplus in Northeast Asia, and deficit in Indian Sub-continent, Europe, South America, Middle </w:t>
      </w:r>
      <w:r w:rsidR="00CD321F" w:rsidRPr="00B03E75">
        <w:rPr>
          <w:rFonts w:ascii="Arial" w:hAnsi="Arial" w:cs="Arial"/>
        </w:rPr>
        <w:t>East,</w:t>
      </w:r>
      <w:r w:rsidRPr="00B03E75">
        <w:rPr>
          <w:rFonts w:ascii="Arial" w:hAnsi="Arial" w:cs="Arial"/>
        </w:rPr>
        <w:t xml:space="preserve"> and South America, resulting in heavy trade within the region as well as international trade. Overall Europe, Middle East &amp; Africa and South America will remain a deficit area throughout the study period. </w:t>
      </w:r>
    </w:p>
    <w:p w14:paraId="27811B3E" w14:textId="77777777" w:rsidR="00B03E75" w:rsidRPr="00B03E75" w:rsidRDefault="00B03E75" w:rsidP="00B03E75">
      <w:pPr>
        <w:pStyle w:val="Default"/>
        <w:spacing w:line="360" w:lineRule="auto"/>
        <w:jc w:val="both"/>
        <w:rPr>
          <w:rFonts w:ascii="Arial" w:hAnsi="Arial" w:cs="Arial"/>
        </w:rPr>
      </w:pPr>
    </w:p>
    <w:p w14:paraId="1EFEDBB0" w14:textId="7B79C12B"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Indian Scenario: </w:t>
      </w:r>
      <w:r w:rsidRPr="00B03E75">
        <w:rPr>
          <w:rFonts w:ascii="Arial" w:hAnsi="Arial" w:cs="Arial"/>
        </w:rPr>
        <w:t xml:space="preserve">Present capacity in the country is </w:t>
      </w:r>
      <w:r w:rsidR="00D75A10">
        <w:rPr>
          <w:rFonts w:ascii="Arial" w:hAnsi="Arial" w:cs="Arial"/>
        </w:rPr>
        <w:t>7.64</w:t>
      </w:r>
      <w:r w:rsidRPr="00B03E75">
        <w:rPr>
          <w:rFonts w:ascii="Arial" w:hAnsi="Arial" w:cs="Arial"/>
        </w:rPr>
        <w:t xml:space="preserve"> thousand </w:t>
      </w:r>
      <w:proofErr w:type="spellStart"/>
      <w:r w:rsidRPr="00B03E75">
        <w:rPr>
          <w:rFonts w:ascii="Arial" w:hAnsi="Arial" w:cs="Arial"/>
        </w:rPr>
        <w:t>tonnes</w:t>
      </w:r>
      <w:proofErr w:type="spellEnd"/>
      <w:r w:rsidRPr="00B03E75">
        <w:rPr>
          <w:rFonts w:ascii="Arial" w:hAnsi="Arial" w:cs="Arial"/>
        </w:rPr>
        <w:t xml:space="preserve"> and production are totally project based. These companies produce all the major grades conforming with global standards. It is expected that, based on individual end-use sector growth, consumption of vinyl ester resin will register an overall growth of about 11.</w:t>
      </w:r>
      <w:r w:rsidR="00D75A10">
        <w:rPr>
          <w:rFonts w:ascii="Arial" w:hAnsi="Arial" w:cs="Arial"/>
        </w:rPr>
        <w:t>86</w:t>
      </w:r>
      <w:r w:rsidRPr="00B03E75">
        <w:rPr>
          <w:rFonts w:ascii="Arial" w:hAnsi="Arial" w:cs="Arial"/>
        </w:rPr>
        <w:t xml:space="preserve"> percent per annum average growth over the next ten years’ period.</w:t>
      </w:r>
    </w:p>
    <w:p w14:paraId="323EB153" w14:textId="77777777" w:rsidR="00B03E75" w:rsidRPr="00B03E75" w:rsidRDefault="00B03E75" w:rsidP="00B03E75">
      <w:pPr>
        <w:pStyle w:val="Default"/>
        <w:spacing w:line="360" w:lineRule="auto"/>
        <w:jc w:val="both"/>
        <w:rPr>
          <w:rFonts w:ascii="Arial" w:hAnsi="Arial" w:cs="Arial"/>
        </w:rPr>
      </w:pPr>
    </w:p>
    <w:p w14:paraId="2A259472" w14:textId="38DEA95C" w:rsidR="00B03E75" w:rsidRPr="00B03E75" w:rsidRDefault="00B03E75" w:rsidP="00B03E75">
      <w:pPr>
        <w:pStyle w:val="Default"/>
        <w:spacing w:line="360" w:lineRule="auto"/>
        <w:jc w:val="both"/>
        <w:rPr>
          <w:rFonts w:ascii="Arial" w:hAnsi="Arial" w:cs="Arial"/>
        </w:rPr>
      </w:pPr>
      <w:r w:rsidRPr="00B03E75">
        <w:rPr>
          <w:rFonts w:ascii="Arial" w:hAnsi="Arial" w:cs="Arial"/>
        </w:rPr>
        <w:t>India is expected to remain a deficit area and likely to increase from present level of 7.</w:t>
      </w:r>
      <w:r w:rsidR="00824362">
        <w:rPr>
          <w:rFonts w:ascii="Arial" w:hAnsi="Arial" w:cs="Arial"/>
        </w:rPr>
        <w:t>4</w:t>
      </w:r>
      <w:r w:rsidRPr="00B03E75">
        <w:rPr>
          <w:rFonts w:ascii="Arial" w:hAnsi="Arial" w:cs="Arial"/>
        </w:rPr>
        <w:t xml:space="preserve">6 thousand </w:t>
      </w:r>
      <w:proofErr w:type="spellStart"/>
      <w:r w:rsidRPr="00B03E75">
        <w:rPr>
          <w:rFonts w:ascii="Arial" w:hAnsi="Arial" w:cs="Arial"/>
        </w:rPr>
        <w:t>tonnes</w:t>
      </w:r>
      <w:proofErr w:type="spellEnd"/>
      <w:r w:rsidRPr="00B03E75">
        <w:rPr>
          <w:rFonts w:ascii="Arial" w:hAnsi="Arial" w:cs="Arial"/>
        </w:rPr>
        <w:t xml:space="preserve"> per annum to 2</w:t>
      </w:r>
      <w:r w:rsidR="00824362">
        <w:rPr>
          <w:rFonts w:ascii="Arial" w:hAnsi="Arial" w:cs="Arial"/>
        </w:rPr>
        <w:t>5.55</w:t>
      </w:r>
      <w:r w:rsidRPr="00B03E75">
        <w:rPr>
          <w:rFonts w:ascii="Arial" w:hAnsi="Arial" w:cs="Arial"/>
        </w:rPr>
        <w:t xml:space="preserve"> thousand </w:t>
      </w:r>
      <w:proofErr w:type="spellStart"/>
      <w:r w:rsidRPr="00B03E75">
        <w:rPr>
          <w:rFonts w:ascii="Arial" w:hAnsi="Arial" w:cs="Arial"/>
        </w:rPr>
        <w:t>tonnes</w:t>
      </w:r>
      <w:proofErr w:type="spellEnd"/>
      <w:r w:rsidRPr="00B03E75">
        <w:rPr>
          <w:rFonts w:ascii="Arial" w:hAnsi="Arial" w:cs="Arial"/>
        </w:rPr>
        <w:t xml:space="preserve"> per annum by 2030.</w:t>
      </w:r>
    </w:p>
    <w:p w14:paraId="7EBCA457" w14:textId="77777777" w:rsidR="00B03E75" w:rsidRPr="00B03E75" w:rsidRDefault="00B03E75" w:rsidP="00B03E75">
      <w:pPr>
        <w:pStyle w:val="Default"/>
        <w:spacing w:line="360" w:lineRule="auto"/>
        <w:jc w:val="both"/>
        <w:rPr>
          <w:rFonts w:ascii="Arial" w:hAnsi="Arial" w:cs="Arial"/>
        </w:rPr>
      </w:pPr>
    </w:p>
    <w:p w14:paraId="25F99006" w14:textId="1EF74FEA" w:rsidR="00B03E75" w:rsidRPr="00B03E75" w:rsidRDefault="00B03E75" w:rsidP="00B03E75">
      <w:pPr>
        <w:pStyle w:val="Default"/>
        <w:spacing w:line="360" w:lineRule="auto"/>
        <w:jc w:val="both"/>
        <w:rPr>
          <w:rFonts w:ascii="Arial" w:hAnsi="Arial" w:cs="Arial"/>
        </w:rPr>
      </w:pPr>
      <w:r w:rsidRPr="00B03E75">
        <w:rPr>
          <w:rFonts w:ascii="Arial" w:hAnsi="Arial" w:cs="Arial"/>
        </w:rPr>
        <w:t xml:space="preserve">Considering demand – supply situation and export market, enough scope exists in the country for a 30 thousand </w:t>
      </w:r>
      <w:proofErr w:type="spellStart"/>
      <w:r w:rsidRPr="00B03E75">
        <w:rPr>
          <w:rFonts w:ascii="Arial" w:hAnsi="Arial" w:cs="Arial"/>
        </w:rPr>
        <w:t>tonnes</w:t>
      </w:r>
      <w:proofErr w:type="spellEnd"/>
      <w:r w:rsidRPr="00B03E75">
        <w:rPr>
          <w:rFonts w:ascii="Arial" w:hAnsi="Arial" w:cs="Arial"/>
        </w:rPr>
        <w:t xml:space="preserve"> per annum vinyl ester resin unit by </w:t>
      </w:r>
      <w:r w:rsidR="008E77D7">
        <w:rPr>
          <w:rFonts w:ascii="Arial" w:hAnsi="Arial" w:cs="Arial"/>
        </w:rPr>
        <w:t>FY 2024</w:t>
      </w:r>
      <w:r w:rsidRPr="00B03E75">
        <w:rPr>
          <w:rFonts w:ascii="Arial" w:hAnsi="Arial" w:cs="Arial"/>
        </w:rPr>
        <w:t xml:space="preserve"> Moreover, there is latent demand of the product due to anticipated growth in telecom, chemicals &amp; petrochemicals, and renewable sector. </w:t>
      </w:r>
    </w:p>
    <w:p w14:paraId="7216F7BD" w14:textId="77777777" w:rsidR="00B03E75" w:rsidRPr="00B03E75" w:rsidRDefault="00B03E75" w:rsidP="00B03E75">
      <w:pPr>
        <w:pStyle w:val="Default"/>
        <w:spacing w:line="360" w:lineRule="auto"/>
        <w:jc w:val="both"/>
        <w:rPr>
          <w:rFonts w:ascii="Arial" w:hAnsi="Arial" w:cs="Arial"/>
        </w:rPr>
      </w:pPr>
    </w:p>
    <w:p w14:paraId="762B0B63" w14:textId="77777777" w:rsidR="00B03E75" w:rsidRPr="00B03E75" w:rsidRDefault="00B03E75" w:rsidP="00B03E75">
      <w:pPr>
        <w:pStyle w:val="Default"/>
        <w:spacing w:line="360" w:lineRule="auto"/>
        <w:jc w:val="both"/>
        <w:rPr>
          <w:rFonts w:ascii="Arial" w:hAnsi="Arial" w:cs="Arial"/>
          <w:b/>
        </w:rPr>
      </w:pPr>
      <w:r w:rsidRPr="00B03E75">
        <w:rPr>
          <w:rFonts w:ascii="Arial" w:hAnsi="Arial" w:cs="Arial"/>
          <w:b/>
        </w:rPr>
        <w:t>Recommendations</w:t>
      </w:r>
    </w:p>
    <w:p w14:paraId="6C60CD5F" w14:textId="77777777" w:rsidR="00B03E75" w:rsidRPr="00B03E75" w:rsidRDefault="00B03E75" w:rsidP="00B03E75">
      <w:pPr>
        <w:pStyle w:val="Default"/>
        <w:spacing w:line="360" w:lineRule="auto"/>
        <w:jc w:val="both"/>
        <w:rPr>
          <w:rFonts w:ascii="Arial" w:hAnsi="Arial" w:cs="Arial"/>
        </w:rPr>
      </w:pPr>
    </w:p>
    <w:p w14:paraId="58B3B1D1" w14:textId="72D6B89B"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 xml:space="preserve">RIL may consider setting-up a 30 thousand </w:t>
      </w:r>
      <w:proofErr w:type="spellStart"/>
      <w:r w:rsidRPr="00B03E75">
        <w:rPr>
          <w:rFonts w:ascii="Arial" w:hAnsi="Arial" w:cs="Arial"/>
        </w:rPr>
        <w:t>tonnes</w:t>
      </w:r>
      <w:proofErr w:type="spellEnd"/>
      <w:r w:rsidRPr="00B03E75">
        <w:rPr>
          <w:rFonts w:ascii="Arial" w:hAnsi="Arial" w:cs="Arial"/>
        </w:rPr>
        <w:t xml:space="preserve"> vinyl ester resin </w:t>
      </w:r>
      <w:r w:rsidR="009B2E78" w:rsidRPr="00B03E75">
        <w:rPr>
          <w:rFonts w:ascii="Arial" w:hAnsi="Arial" w:cs="Arial"/>
        </w:rPr>
        <w:t>unit as</w:t>
      </w:r>
      <w:r w:rsidRPr="00B03E75">
        <w:rPr>
          <w:rFonts w:ascii="Arial" w:hAnsi="Arial" w:cs="Arial"/>
        </w:rPr>
        <w:t xml:space="preserve"> enough scope exists from demand – supply point of view.  However, before taking up this decision,</w:t>
      </w:r>
      <w:r w:rsidR="009B2E78">
        <w:rPr>
          <w:rFonts w:ascii="Arial" w:hAnsi="Arial" w:cs="Arial"/>
        </w:rPr>
        <w:t xml:space="preserve"> </w:t>
      </w:r>
      <w:r w:rsidRPr="00B03E75">
        <w:rPr>
          <w:rFonts w:ascii="Arial" w:hAnsi="Arial" w:cs="Arial"/>
        </w:rPr>
        <w:t xml:space="preserve">should also consider </w:t>
      </w:r>
      <w:commentRangeStart w:id="190"/>
      <w:r w:rsidRPr="00B03E75">
        <w:rPr>
          <w:rFonts w:ascii="Arial" w:hAnsi="Arial" w:cs="Arial"/>
        </w:rPr>
        <w:t>the project from economic viability point of view</w:t>
      </w:r>
      <w:commentRangeEnd w:id="190"/>
      <w:r w:rsidR="002F1794">
        <w:rPr>
          <w:rStyle w:val="CommentReference"/>
          <w:rFonts w:asciiTheme="minorHAnsi" w:eastAsiaTheme="minorHAnsi" w:hAnsiTheme="minorHAnsi" w:cstheme="minorBidi"/>
          <w:color w:val="auto"/>
          <w:lang w:val="en-IN"/>
        </w:rPr>
        <w:commentReference w:id="190"/>
      </w:r>
      <w:r w:rsidRPr="00B03E75">
        <w:rPr>
          <w:rFonts w:ascii="Arial" w:hAnsi="Arial" w:cs="Arial"/>
        </w:rPr>
        <w:t>.</w:t>
      </w:r>
    </w:p>
    <w:p w14:paraId="00B985F5" w14:textId="77777777" w:rsidR="00B03E75" w:rsidRPr="00B03E75" w:rsidRDefault="00B03E75" w:rsidP="00B03E75">
      <w:pPr>
        <w:pStyle w:val="Default"/>
        <w:spacing w:line="360" w:lineRule="auto"/>
        <w:ind w:left="1440"/>
        <w:jc w:val="both"/>
        <w:rPr>
          <w:rFonts w:ascii="Arial" w:hAnsi="Arial" w:cs="Arial"/>
        </w:rPr>
      </w:pPr>
    </w:p>
    <w:p w14:paraId="6854B21D" w14:textId="3BA477EC"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lastRenderedPageBreak/>
        <w:t xml:space="preserve">Considering capacity utilization </w:t>
      </w:r>
      <w:commentRangeStart w:id="191"/>
      <w:r w:rsidRPr="00B03E75">
        <w:rPr>
          <w:rFonts w:ascii="Arial" w:hAnsi="Arial" w:cs="Arial"/>
        </w:rPr>
        <w:t>of</w:t>
      </w:r>
      <w:r w:rsidR="008E77D7">
        <w:rPr>
          <w:rFonts w:ascii="Arial" w:hAnsi="Arial" w:cs="Arial"/>
        </w:rPr>
        <w:t xml:space="preserve"> 50</w:t>
      </w:r>
      <w:r w:rsidRPr="00B03E75">
        <w:rPr>
          <w:rFonts w:ascii="Arial" w:hAnsi="Arial" w:cs="Arial"/>
        </w:rPr>
        <w:t xml:space="preserve"> percent </w:t>
      </w:r>
      <w:commentRangeEnd w:id="191"/>
      <w:r w:rsidR="0079510F">
        <w:rPr>
          <w:rStyle w:val="CommentReference"/>
          <w:rFonts w:asciiTheme="minorHAnsi" w:eastAsiaTheme="minorHAnsi" w:hAnsiTheme="minorHAnsi" w:cstheme="minorBidi"/>
          <w:color w:val="auto"/>
          <w:lang w:val="en-IN"/>
        </w:rPr>
        <w:commentReference w:id="191"/>
      </w:r>
      <w:r w:rsidRPr="00B03E75">
        <w:rPr>
          <w:rFonts w:ascii="Arial" w:hAnsi="Arial" w:cs="Arial"/>
        </w:rPr>
        <w:t xml:space="preserve">in </w:t>
      </w:r>
      <w:r w:rsidR="008E77D7">
        <w:rPr>
          <w:rFonts w:ascii="Arial" w:hAnsi="Arial" w:cs="Arial"/>
        </w:rPr>
        <w:t xml:space="preserve">FY 2024 </w:t>
      </w:r>
      <w:r w:rsidRPr="00B03E75">
        <w:rPr>
          <w:rFonts w:ascii="Arial" w:hAnsi="Arial" w:cs="Arial"/>
        </w:rPr>
        <w:t>and</w:t>
      </w:r>
      <w:r w:rsidR="008E77D7">
        <w:rPr>
          <w:rFonts w:ascii="Arial" w:hAnsi="Arial" w:cs="Arial"/>
        </w:rPr>
        <w:t xml:space="preserve"> 80</w:t>
      </w:r>
      <w:r w:rsidRPr="00B03E75">
        <w:rPr>
          <w:rFonts w:ascii="Arial" w:hAnsi="Arial" w:cs="Arial"/>
        </w:rPr>
        <w:t xml:space="preserve"> percent in </w:t>
      </w:r>
      <w:r w:rsidR="008E77D7">
        <w:rPr>
          <w:rFonts w:ascii="Arial" w:hAnsi="Arial" w:cs="Arial"/>
        </w:rPr>
        <w:t>FY 2027,</w:t>
      </w:r>
      <w:r w:rsidRPr="00B03E75">
        <w:rPr>
          <w:rFonts w:ascii="Arial" w:hAnsi="Arial" w:cs="Arial"/>
        </w:rPr>
        <w:t xml:space="preserve"> entire quantity is likely to be absorbed within the country itself by </w:t>
      </w:r>
      <w:r w:rsidR="008E77D7">
        <w:rPr>
          <w:rFonts w:ascii="Arial" w:hAnsi="Arial" w:cs="Arial"/>
        </w:rPr>
        <w:t>FY2031</w:t>
      </w:r>
      <w:r w:rsidRPr="00B03E75">
        <w:rPr>
          <w:rFonts w:ascii="Arial" w:hAnsi="Arial" w:cs="Arial"/>
        </w:rPr>
        <w:t>.</w:t>
      </w:r>
    </w:p>
    <w:p w14:paraId="1441DF86" w14:textId="77777777" w:rsidR="00B03E75" w:rsidRPr="00B03E75" w:rsidRDefault="00B03E75" w:rsidP="00B03E75">
      <w:pPr>
        <w:pStyle w:val="Default"/>
        <w:spacing w:line="360" w:lineRule="auto"/>
        <w:jc w:val="both"/>
        <w:rPr>
          <w:rFonts w:ascii="Arial" w:hAnsi="Arial" w:cs="Arial"/>
        </w:rPr>
      </w:pPr>
    </w:p>
    <w:p w14:paraId="3E28E694" w14:textId="7CEFA85B" w:rsid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 xml:space="preserve">Although as per demand – supply position, substantial gap in international markets is expected, exploring export is also advisable from realization angle.  </w:t>
      </w:r>
    </w:p>
    <w:p w14:paraId="45405112" w14:textId="77777777" w:rsidR="00B03E75" w:rsidRDefault="00B03E75" w:rsidP="00B03E75">
      <w:pPr>
        <w:pStyle w:val="ListParagraph"/>
      </w:pPr>
    </w:p>
    <w:p w14:paraId="111A9E87" w14:textId="12340E08" w:rsidR="00B03E75" w:rsidRPr="00B03E75" w:rsidRDefault="00B03E75" w:rsidP="00F14E20">
      <w:pPr>
        <w:pStyle w:val="Default"/>
        <w:numPr>
          <w:ilvl w:val="0"/>
          <w:numId w:val="19"/>
        </w:numPr>
        <w:spacing w:line="360" w:lineRule="auto"/>
        <w:jc w:val="both"/>
        <w:rPr>
          <w:rFonts w:ascii="Arial" w:hAnsi="Arial" w:cs="Arial"/>
        </w:rPr>
      </w:pPr>
      <w:r>
        <w:rPr>
          <w:rFonts w:ascii="Arial" w:hAnsi="Arial" w:cs="Arial"/>
        </w:rPr>
        <w:t>R</w:t>
      </w:r>
      <w:r w:rsidR="00561428">
        <w:rPr>
          <w:rFonts w:ascii="Arial" w:hAnsi="Arial" w:cs="Arial"/>
        </w:rPr>
        <w:t>eliance Industries Ltd</w:t>
      </w:r>
      <w:r>
        <w:rPr>
          <w:rFonts w:ascii="Arial" w:hAnsi="Arial" w:cs="Arial"/>
        </w:rPr>
        <w:t xml:space="preserve"> should also have 100 percent captive epoxy resin unit for better margin and assured supply of critical raw materials.</w:t>
      </w:r>
    </w:p>
    <w:p w14:paraId="42229FDF" w14:textId="77777777" w:rsidR="00B03E75" w:rsidRPr="00B03E75" w:rsidRDefault="00B03E75" w:rsidP="00B03E75">
      <w:pPr>
        <w:pStyle w:val="Default"/>
        <w:spacing w:line="360" w:lineRule="auto"/>
        <w:jc w:val="both"/>
        <w:rPr>
          <w:rFonts w:ascii="Arial" w:hAnsi="Arial" w:cs="Arial"/>
        </w:rPr>
      </w:pPr>
    </w:p>
    <w:tbl>
      <w:tblPr>
        <w:tblW w:w="10168" w:type="dxa"/>
        <w:tblLook w:val="0420" w:firstRow="1" w:lastRow="0" w:firstColumn="0" w:lastColumn="0" w:noHBand="0" w:noVBand="1"/>
      </w:tblPr>
      <w:tblGrid>
        <w:gridCol w:w="6567"/>
        <w:gridCol w:w="3601"/>
      </w:tblGrid>
      <w:tr w:rsidR="00A10C41" w:rsidRPr="00A10C41" w14:paraId="1A1F3376" w14:textId="77777777" w:rsidTr="00A10C41">
        <w:trPr>
          <w:trHeight w:val="532"/>
        </w:trPr>
        <w:tc>
          <w:tcPr>
            <w:tcW w:w="6567"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0608ACD6" w14:textId="77777777" w:rsidR="00A10C41" w:rsidRPr="00A10C41" w:rsidRDefault="00A10C41" w:rsidP="00A10C41">
            <w:pPr>
              <w:spacing w:after="0" w:line="240" w:lineRule="auto"/>
              <w:rPr>
                <w:rFonts w:ascii="Arial" w:eastAsia="Times New Roman" w:hAnsi="Arial" w:cs="Arial"/>
                <w:b/>
                <w:bCs/>
                <w:color w:val="000000"/>
                <w:sz w:val="20"/>
                <w:szCs w:val="20"/>
                <w:lang w:eastAsia="en-IN"/>
              </w:rPr>
            </w:pPr>
            <w:r w:rsidRPr="00A10C41">
              <w:rPr>
                <w:rFonts w:ascii="Arial" w:eastAsia="Times New Roman" w:hAnsi="Arial" w:cs="Arial"/>
                <w:b/>
                <w:bCs/>
                <w:color w:val="000000"/>
                <w:sz w:val="20"/>
                <w:szCs w:val="20"/>
                <w:lang w:val="en-GB" w:eastAsia="en-IN"/>
              </w:rPr>
              <w:t>Name of the Product (KTPA)</w:t>
            </w:r>
          </w:p>
        </w:tc>
        <w:tc>
          <w:tcPr>
            <w:tcW w:w="3601" w:type="dxa"/>
            <w:tcBorders>
              <w:top w:val="single" w:sz="8" w:space="0" w:color="FFC000"/>
              <w:left w:val="nil"/>
              <w:bottom w:val="single" w:sz="12" w:space="0" w:color="FFC000"/>
              <w:right w:val="single" w:sz="8" w:space="0" w:color="FFC000"/>
            </w:tcBorders>
            <w:shd w:val="clear" w:color="auto" w:fill="auto"/>
            <w:vAlign w:val="center"/>
            <w:hideMark/>
          </w:tcPr>
          <w:p w14:paraId="15DB5381" w14:textId="77777777" w:rsidR="00A10C41" w:rsidRPr="00A10C41" w:rsidRDefault="00A10C41" w:rsidP="00A10C41">
            <w:pPr>
              <w:spacing w:after="0" w:line="240" w:lineRule="auto"/>
              <w:jc w:val="center"/>
              <w:rPr>
                <w:rFonts w:ascii="Arial" w:eastAsia="Times New Roman" w:hAnsi="Arial" w:cs="Arial"/>
                <w:b/>
                <w:bCs/>
                <w:color w:val="000000"/>
                <w:sz w:val="20"/>
                <w:szCs w:val="20"/>
                <w:lang w:eastAsia="en-IN"/>
              </w:rPr>
            </w:pPr>
            <w:r w:rsidRPr="00A10C41">
              <w:rPr>
                <w:rFonts w:ascii="Arial" w:eastAsia="Times New Roman" w:hAnsi="Arial" w:cs="Arial"/>
                <w:b/>
                <w:bCs/>
                <w:color w:val="000000"/>
                <w:sz w:val="20"/>
                <w:szCs w:val="20"/>
                <w:lang w:val="en-GB" w:eastAsia="en-IN"/>
              </w:rPr>
              <w:t>FY 2024</w:t>
            </w:r>
          </w:p>
        </w:tc>
      </w:tr>
      <w:tr w:rsidR="00A10C41" w:rsidRPr="00A10C41" w14:paraId="03DF5B75" w14:textId="77777777" w:rsidTr="00A10C41">
        <w:trPr>
          <w:trHeight w:val="421"/>
        </w:trPr>
        <w:tc>
          <w:tcPr>
            <w:tcW w:w="6567" w:type="dxa"/>
            <w:tcBorders>
              <w:top w:val="nil"/>
              <w:left w:val="single" w:sz="8" w:space="0" w:color="FFC000"/>
              <w:bottom w:val="single" w:sz="8" w:space="0" w:color="FFC000"/>
              <w:right w:val="single" w:sz="8" w:space="0" w:color="FFC000"/>
            </w:tcBorders>
            <w:shd w:val="clear" w:color="auto" w:fill="auto"/>
            <w:vAlign w:val="center"/>
            <w:hideMark/>
          </w:tcPr>
          <w:p w14:paraId="3A06072A" w14:textId="77777777" w:rsidR="00A10C41" w:rsidRPr="00A10C41" w:rsidRDefault="00A10C41" w:rsidP="00A10C41">
            <w:pPr>
              <w:spacing w:after="0" w:line="240" w:lineRule="auto"/>
              <w:rPr>
                <w:rFonts w:ascii="Arial" w:eastAsia="Times New Roman" w:hAnsi="Arial" w:cs="Arial"/>
                <w:b/>
                <w:bCs/>
                <w:i/>
                <w:iCs/>
                <w:color w:val="000000"/>
                <w:sz w:val="18"/>
                <w:szCs w:val="18"/>
                <w:lang w:eastAsia="en-IN"/>
              </w:rPr>
            </w:pPr>
            <w:r w:rsidRPr="00A10C41">
              <w:rPr>
                <w:rFonts w:ascii="Arial" w:eastAsia="Times New Roman" w:hAnsi="Arial" w:cs="Arial"/>
                <w:b/>
                <w:bCs/>
                <w:i/>
                <w:iCs/>
                <w:color w:val="000000"/>
                <w:sz w:val="18"/>
                <w:szCs w:val="18"/>
                <w:lang w:eastAsia="en-IN"/>
              </w:rPr>
              <w:t>Bisphenol-A, F, S vinyl ester resin*</w:t>
            </w:r>
          </w:p>
        </w:tc>
        <w:tc>
          <w:tcPr>
            <w:tcW w:w="3601" w:type="dxa"/>
            <w:tcBorders>
              <w:top w:val="nil"/>
              <w:left w:val="nil"/>
              <w:bottom w:val="single" w:sz="8" w:space="0" w:color="FFC000"/>
              <w:right w:val="single" w:sz="8" w:space="0" w:color="FFC000"/>
            </w:tcBorders>
            <w:shd w:val="clear" w:color="auto" w:fill="auto"/>
            <w:vAlign w:val="center"/>
            <w:hideMark/>
          </w:tcPr>
          <w:p w14:paraId="144DB32C" w14:textId="77777777" w:rsidR="00A10C41" w:rsidRPr="00A10C41" w:rsidRDefault="00A10C41" w:rsidP="00A10C41">
            <w:pPr>
              <w:spacing w:after="0" w:line="240" w:lineRule="auto"/>
              <w:jc w:val="center"/>
              <w:rPr>
                <w:rFonts w:ascii="Arial" w:eastAsia="Times New Roman" w:hAnsi="Arial" w:cs="Arial"/>
                <w:i/>
                <w:iCs/>
                <w:color w:val="000000"/>
                <w:sz w:val="20"/>
                <w:szCs w:val="20"/>
                <w:lang w:eastAsia="en-IN"/>
              </w:rPr>
            </w:pPr>
            <w:r w:rsidRPr="00A10C41">
              <w:rPr>
                <w:rFonts w:ascii="Arial" w:eastAsia="Times New Roman" w:hAnsi="Arial" w:cs="Arial"/>
                <w:i/>
                <w:iCs/>
                <w:color w:val="000000"/>
                <w:sz w:val="20"/>
                <w:szCs w:val="20"/>
                <w:lang w:eastAsia="en-IN"/>
              </w:rPr>
              <w:t>8</w:t>
            </w:r>
          </w:p>
        </w:tc>
      </w:tr>
      <w:tr w:rsidR="00A10C41" w:rsidRPr="00A10C41" w14:paraId="6CFDA03C" w14:textId="77777777" w:rsidTr="00A10C41">
        <w:trPr>
          <w:trHeight w:val="260"/>
        </w:trPr>
        <w:tc>
          <w:tcPr>
            <w:tcW w:w="6567" w:type="dxa"/>
            <w:tcBorders>
              <w:top w:val="nil"/>
              <w:left w:val="single" w:sz="8" w:space="0" w:color="FFC000"/>
              <w:bottom w:val="single" w:sz="8" w:space="0" w:color="FFC000"/>
              <w:right w:val="single" w:sz="8" w:space="0" w:color="FFC000"/>
            </w:tcBorders>
            <w:shd w:val="clear" w:color="auto" w:fill="auto"/>
            <w:vAlign w:val="center"/>
            <w:hideMark/>
          </w:tcPr>
          <w:p w14:paraId="2AC43B06" w14:textId="77777777" w:rsidR="00A10C41" w:rsidRPr="00A10C41" w:rsidRDefault="00A10C41" w:rsidP="00A10C41">
            <w:pPr>
              <w:spacing w:after="0" w:line="240" w:lineRule="auto"/>
              <w:rPr>
                <w:rFonts w:ascii="Arial" w:eastAsia="Times New Roman" w:hAnsi="Arial" w:cs="Arial"/>
                <w:b/>
                <w:bCs/>
                <w:i/>
                <w:iCs/>
                <w:color w:val="000000"/>
                <w:sz w:val="18"/>
                <w:szCs w:val="18"/>
                <w:lang w:eastAsia="en-IN"/>
              </w:rPr>
            </w:pPr>
            <w:proofErr w:type="spellStart"/>
            <w:r w:rsidRPr="00A10C41">
              <w:rPr>
                <w:rFonts w:ascii="Arial" w:eastAsia="Times New Roman" w:hAnsi="Arial" w:cs="Arial"/>
                <w:b/>
                <w:bCs/>
                <w:i/>
                <w:iCs/>
                <w:color w:val="000000"/>
                <w:sz w:val="18"/>
                <w:szCs w:val="18"/>
                <w:lang w:eastAsia="en-IN"/>
              </w:rPr>
              <w:t>Novolac</w:t>
            </w:r>
            <w:proofErr w:type="spellEnd"/>
            <w:r w:rsidRPr="00A10C41">
              <w:rPr>
                <w:rFonts w:ascii="Arial" w:eastAsia="Times New Roman" w:hAnsi="Arial" w:cs="Arial"/>
                <w:b/>
                <w:bCs/>
                <w:i/>
                <w:iCs/>
                <w:color w:val="000000"/>
                <w:sz w:val="18"/>
                <w:szCs w:val="18"/>
                <w:lang w:eastAsia="en-IN"/>
              </w:rPr>
              <w:t xml:space="preserve"> vinyl ester resin</w:t>
            </w:r>
          </w:p>
        </w:tc>
        <w:tc>
          <w:tcPr>
            <w:tcW w:w="3601" w:type="dxa"/>
            <w:tcBorders>
              <w:top w:val="nil"/>
              <w:left w:val="nil"/>
              <w:bottom w:val="single" w:sz="8" w:space="0" w:color="FFC000"/>
              <w:right w:val="single" w:sz="8" w:space="0" w:color="FFC000"/>
            </w:tcBorders>
            <w:shd w:val="clear" w:color="auto" w:fill="auto"/>
            <w:vAlign w:val="center"/>
            <w:hideMark/>
          </w:tcPr>
          <w:p w14:paraId="45190C67" w14:textId="77777777" w:rsidR="00A10C41" w:rsidRPr="00A10C41" w:rsidRDefault="00A10C41" w:rsidP="00A10C41">
            <w:pPr>
              <w:spacing w:after="0" w:line="240" w:lineRule="auto"/>
              <w:jc w:val="center"/>
              <w:rPr>
                <w:rFonts w:ascii="Arial" w:eastAsia="Times New Roman" w:hAnsi="Arial" w:cs="Arial"/>
                <w:i/>
                <w:iCs/>
                <w:color w:val="000000"/>
                <w:sz w:val="20"/>
                <w:szCs w:val="20"/>
                <w:lang w:eastAsia="en-IN"/>
              </w:rPr>
            </w:pPr>
            <w:r w:rsidRPr="00A10C41">
              <w:rPr>
                <w:rFonts w:ascii="Arial" w:eastAsia="Times New Roman" w:hAnsi="Arial" w:cs="Arial"/>
                <w:i/>
                <w:iCs/>
                <w:color w:val="000000"/>
                <w:sz w:val="20"/>
                <w:szCs w:val="20"/>
                <w:lang w:eastAsia="en-IN"/>
              </w:rPr>
              <w:t>5</w:t>
            </w:r>
          </w:p>
        </w:tc>
      </w:tr>
      <w:tr w:rsidR="00A10C41" w:rsidRPr="00A10C41" w14:paraId="10ACE82E" w14:textId="77777777" w:rsidTr="00A10C41">
        <w:trPr>
          <w:trHeight w:val="260"/>
        </w:trPr>
        <w:tc>
          <w:tcPr>
            <w:tcW w:w="6567" w:type="dxa"/>
            <w:tcBorders>
              <w:top w:val="nil"/>
              <w:left w:val="single" w:sz="8" w:space="0" w:color="FFC000"/>
              <w:bottom w:val="single" w:sz="8" w:space="0" w:color="FFC000"/>
              <w:right w:val="single" w:sz="8" w:space="0" w:color="FFC000"/>
            </w:tcBorders>
            <w:shd w:val="clear" w:color="auto" w:fill="auto"/>
            <w:vAlign w:val="center"/>
            <w:hideMark/>
          </w:tcPr>
          <w:p w14:paraId="58F90F50" w14:textId="77777777" w:rsidR="00A10C41" w:rsidRPr="00A10C41" w:rsidRDefault="00A10C41" w:rsidP="00A10C41">
            <w:pPr>
              <w:spacing w:after="0" w:line="240" w:lineRule="auto"/>
              <w:rPr>
                <w:rFonts w:ascii="Arial" w:eastAsia="Times New Roman" w:hAnsi="Arial" w:cs="Arial"/>
                <w:b/>
                <w:bCs/>
                <w:i/>
                <w:iCs/>
                <w:color w:val="000000"/>
                <w:sz w:val="18"/>
                <w:szCs w:val="18"/>
                <w:lang w:eastAsia="en-IN"/>
              </w:rPr>
            </w:pPr>
            <w:r w:rsidRPr="00A10C41">
              <w:rPr>
                <w:rFonts w:ascii="Arial" w:eastAsia="Times New Roman" w:hAnsi="Arial" w:cs="Arial"/>
                <w:b/>
                <w:bCs/>
                <w:i/>
                <w:iCs/>
                <w:color w:val="000000"/>
                <w:sz w:val="18"/>
                <w:szCs w:val="18"/>
                <w:lang w:eastAsia="en-IN"/>
              </w:rPr>
              <w:t>Brominated vinyl ester resin</w:t>
            </w:r>
          </w:p>
        </w:tc>
        <w:tc>
          <w:tcPr>
            <w:tcW w:w="3601" w:type="dxa"/>
            <w:tcBorders>
              <w:top w:val="nil"/>
              <w:left w:val="nil"/>
              <w:bottom w:val="single" w:sz="8" w:space="0" w:color="FFC000"/>
              <w:right w:val="single" w:sz="8" w:space="0" w:color="FFC000"/>
            </w:tcBorders>
            <w:shd w:val="clear" w:color="auto" w:fill="auto"/>
            <w:vAlign w:val="center"/>
            <w:hideMark/>
          </w:tcPr>
          <w:p w14:paraId="65CD5118" w14:textId="77777777" w:rsidR="00A10C41" w:rsidRPr="00A10C41" w:rsidRDefault="00A10C41" w:rsidP="00A10C41">
            <w:pPr>
              <w:spacing w:after="0" w:line="240" w:lineRule="auto"/>
              <w:jc w:val="center"/>
              <w:rPr>
                <w:rFonts w:ascii="Arial" w:eastAsia="Times New Roman" w:hAnsi="Arial" w:cs="Arial"/>
                <w:i/>
                <w:iCs/>
                <w:color w:val="000000"/>
                <w:sz w:val="20"/>
                <w:szCs w:val="20"/>
                <w:lang w:eastAsia="en-IN"/>
              </w:rPr>
            </w:pPr>
            <w:r w:rsidRPr="00A10C41">
              <w:rPr>
                <w:rFonts w:ascii="Arial" w:eastAsia="Times New Roman" w:hAnsi="Arial" w:cs="Arial"/>
                <w:i/>
                <w:iCs/>
                <w:color w:val="000000"/>
                <w:sz w:val="20"/>
                <w:szCs w:val="20"/>
                <w:lang w:eastAsia="en-IN"/>
              </w:rPr>
              <w:t>2</w:t>
            </w:r>
          </w:p>
        </w:tc>
      </w:tr>
      <w:tr w:rsidR="00A10C41" w:rsidRPr="00A10C41" w14:paraId="2A5A58B7" w14:textId="77777777" w:rsidTr="00A10C41">
        <w:trPr>
          <w:trHeight w:val="421"/>
        </w:trPr>
        <w:tc>
          <w:tcPr>
            <w:tcW w:w="6567" w:type="dxa"/>
            <w:tcBorders>
              <w:top w:val="nil"/>
              <w:left w:val="single" w:sz="8" w:space="0" w:color="FFC000"/>
              <w:bottom w:val="single" w:sz="8" w:space="0" w:color="FFC000"/>
              <w:right w:val="single" w:sz="8" w:space="0" w:color="FFC000"/>
            </w:tcBorders>
            <w:shd w:val="clear" w:color="auto" w:fill="auto"/>
            <w:vAlign w:val="center"/>
            <w:hideMark/>
          </w:tcPr>
          <w:p w14:paraId="5453D3BF" w14:textId="77777777" w:rsidR="00A10C41" w:rsidRPr="00A10C41" w:rsidRDefault="00A10C41" w:rsidP="00A10C41">
            <w:pPr>
              <w:spacing w:after="0" w:line="240" w:lineRule="auto"/>
              <w:rPr>
                <w:rFonts w:ascii="Arial" w:eastAsia="Times New Roman" w:hAnsi="Arial" w:cs="Arial"/>
                <w:b/>
                <w:bCs/>
                <w:color w:val="000000"/>
                <w:sz w:val="20"/>
                <w:szCs w:val="20"/>
                <w:lang w:eastAsia="en-IN"/>
              </w:rPr>
            </w:pPr>
            <w:r w:rsidRPr="00A10C41">
              <w:rPr>
                <w:rFonts w:ascii="Arial" w:eastAsia="Times New Roman" w:hAnsi="Arial" w:cs="Arial"/>
                <w:b/>
                <w:bCs/>
                <w:color w:val="000000"/>
                <w:sz w:val="20"/>
                <w:szCs w:val="20"/>
                <w:lang w:val="en-GB" w:eastAsia="en-IN"/>
              </w:rPr>
              <w:t>Total (Vinyl Ester Resin)</w:t>
            </w:r>
          </w:p>
        </w:tc>
        <w:tc>
          <w:tcPr>
            <w:tcW w:w="3601" w:type="dxa"/>
            <w:tcBorders>
              <w:top w:val="nil"/>
              <w:left w:val="nil"/>
              <w:bottom w:val="single" w:sz="8" w:space="0" w:color="FFC000"/>
              <w:right w:val="single" w:sz="8" w:space="0" w:color="FFC000"/>
            </w:tcBorders>
            <w:shd w:val="clear" w:color="auto" w:fill="auto"/>
            <w:vAlign w:val="center"/>
            <w:hideMark/>
          </w:tcPr>
          <w:p w14:paraId="2EEF3894" w14:textId="77777777" w:rsidR="00A10C41" w:rsidRPr="00A10C41" w:rsidRDefault="00A10C41" w:rsidP="00A10C41">
            <w:pPr>
              <w:spacing w:after="0" w:line="240" w:lineRule="auto"/>
              <w:jc w:val="center"/>
              <w:rPr>
                <w:rFonts w:ascii="Arial" w:eastAsia="Times New Roman" w:hAnsi="Arial" w:cs="Arial"/>
                <w:color w:val="000000"/>
                <w:sz w:val="20"/>
                <w:szCs w:val="20"/>
                <w:lang w:eastAsia="en-IN"/>
              </w:rPr>
            </w:pPr>
            <w:r w:rsidRPr="00A10C41">
              <w:rPr>
                <w:rFonts w:ascii="Arial" w:eastAsia="Times New Roman" w:hAnsi="Arial" w:cs="Arial"/>
                <w:color w:val="000000"/>
                <w:sz w:val="20"/>
                <w:szCs w:val="20"/>
                <w:lang w:val="en-GB" w:eastAsia="en-IN"/>
              </w:rPr>
              <w:t>15</w:t>
            </w:r>
          </w:p>
        </w:tc>
      </w:tr>
    </w:tbl>
    <w:p w14:paraId="15CC5166" w14:textId="4FF16348" w:rsidR="00B03E75" w:rsidRDefault="00B03E75" w:rsidP="005B76D3">
      <w:pPr>
        <w:tabs>
          <w:tab w:val="left" w:pos="1365"/>
        </w:tabs>
        <w:spacing w:line="360" w:lineRule="auto"/>
        <w:jc w:val="both"/>
        <w:rPr>
          <w:rFonts w:ascii="Arial" w:hAnsi="Arial" w:cs="Arial"/>
          <w:sz w:val="24"/>
          <w:szCs w:val="24"/>
        </w:rPr>
      </w:pPr>
    </w:p>
    <w:p w14:paraId="31B35025" w14:textId="7B7DE129" w:rsidR="00D16404" w:rsidRDefault="00713327" w:rsidP="00713327">
      <w:pPr>
        <w:tabs>
          <w:tab w:val="left" w:pos="1365"/>
        </w:tabs>
        <w:spacing w:line="360" w:lineRule="auto"/>
        <w:jc w:val="both"/>
        <w:rPr>
          <w:rFonts w:ascii="Arial" w:hAnsi="Arial" w:cs="Arial"/>
          <w:b/>
          <w:bCs/>
          <w:sz w:val="24"/>
          <w:szCs w:val="24"/>
        </w:rPr>
      </w:pPr>
      <w:r w:rsidRPr="00713327">
        <w:rPr>
          <w:rFonts w:ascii="Arial" w:hAnsi="Arial" w:cs="Arial"/>
          <w:b/>
          <w:bCs/>
          <w:sz w:val="24"/>
          <w:szCs w:val="24"/>
        </w:rPr>
        <w:t>Basis for Suggested Capacity</w:t>
      </w:r>
    </w:p>
    <w:tbl>
      <w:tblPr>
        <w:tblW w:w="10200" w:type="dxa"/>
        <w:tblLook w:val="04A0" w:firstRow="1" w:lastRow="0" w:firstColumn="1" w:lastColumn="0" w:noHBand="0" w:noVBand="1"/>
      </w:tblPr>
      <w:tblGrid>
        <w:gridCol w:w="2218"/>
        <w:gridCol w:w="2816"/>
        <w:gridCol w:w="1722"/>
        <w:gridCol w:w="1722"/>
        <w:gridCol w:w="1722"/>
      </w:tblGrid>
      <w:tr w:rsidR="00B9392B" w:rsidRPr="00B9392B" w14:paraId="6103949B" w14:textId="77777777" w:rsidTr="00B9392B">
        <w:trPr>
          <w:trHeight w:val="322"/>
        </w:trPr>
        <w:tc>
          <w:tcPr>
            <w:tcW w:w="5034" w:type="dxa"/>
            <w:gridSpan w:val="2"/>
            <w:vMerge w:val="restart"/>
            <w:tcBorders>
              <w:top w:val="single" w:sz="8" w:space="0" w:color="auto"/>
              <w:left w:val="single" w:sz="8" w:space="0" w:color="auto"/>
              <w:bottom w:val="single" w:sz="8" w:space="0" w:color="000000"/>
              <w:right w:val="single" w:sz="8" w:space="0" w:color="000000"/>
            </w:tcBorders>
            <w:shd w:val="clear" w:color="000000" w:fill="305496"/>
            <w:noWrap/>
            <w:vAlign w:val="center"/>
            <w:hideMark/>
          </w:tcPr>
          <w:p w14:paraId="6559F2CA"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92" w:author="Hardik Malhotra" w:date="2021-12-02T20:31:00Z">
              <w:r w:rsidRPr="00B9392B">
                <w:rPr>
                  <w:rFonts w:ascii="Arial" w:eastAsia="Times New Roman" w:hAnsi="Arial" w:cs="Arial"/>
                  <w:b/>
                  <w:bCs/>
                  <w:color w:val="FFFFFF"/>
                  <w:sz w:val="20"/>
                  <w:szCs w:val="20"/>
                  <w:lang w:eastAsia="en-IN"/>
                </w:rPr>
                <w:t>Suggested Capacity Tonne</w:t>
              </w:r>
            </w:ins>
          </w:p>
        </w:tc>
        <w:tc>
          <w:tcPr>
            <w:tcW w:w="1722" w:type="dxa"/>
            <w:tcBorders>
              <w:top w:val="single" w:sz="8" w:space="0" w:color="auto"/>
              <w:left w:val="nil"/>
              <w:bottom w:val="single" w:sz="8" w:space="0" w:color="auto"/>
              <w:right w:val="single" w:sz="8" w:space="0" w:color="auto"/>
            </w:tcBorders>
            <w:shd w:val="clear" w:color="000000" w:fill="305496"/>
            <w:noWrap/>
            <w:vAlign w:val="center"/>
            <w:hideMark/>
          </w:tcPr>
          <w:p w14:paraId="46C41C07"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r w:rsidRPr="00B9392B">
              <w:rPr>
                <w:rFonts w:ascii="Arial" w:eastAsia="Times New Roman" w:hAnsi="Arial" w:cs="Arial"/>
                <w:b/>
                <w:bCs/>
                <w:color w:val="FFFFFF"/>
                <w:sz w:val="20"/>
                <w:szCs w:val="20"/>
                <w:lang w:eastAsia="en-IN"/>
              </w:rPr>
              <w:t> </w:t>
            </w:r>
          </w:p>
        </w:tc>
        <w:tc>
          <w:tcPr>
            <w:tcW w:w="1722" w:type="dxa"/>
            <w:tcBorders>
              <w:top w:val="single" w:sz="8" w:space="0" w:color="auto"/>
              <w:left w:val="nil"/>
              <w:bottom w:val="single" w:sz="8" w:space="0" w:color="auto"/>
              <w:right w:val="single" w:sz="8" w:space="0" w:color="auto"/>
            </w:tcBorders>
            <w:shd w:val="clear" w:color="000000" w:fill="305496"/>
            <w:noWrap/>
            <w:vAlign w:val="center"/>
            <w:hideMark/>
          </w:tcPr>
          <w:p w14:paraId="6C7420EA"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r w:rsidRPr="00B9392B">
              <w:rPr>
                <w:rFonts w:ascii="Arial" w:eastAsia="Times New Roman" w:hAnsi="Arial" w:cs="Arial"/>
                <w:b/>
                <w:bCs/>
                <w:color w:val="FFFFFF"/>
                <w:sz w:val="20"/>
                <w:szCs w:val="20"/>
                <w:lang w:eastAsia="en-IN"/>
              </w:rPr>
              <w:t> </w:t>
            </w:r>
          </w:p>
        </w:tc>
        <w:tc>
          <w:tcPr>
            <w:tcW w:w="1722" w:type="dxa"/>
            <w:tcBorders>
              <w:top w:val="single" w:sz="8" w:space="0" w:color="auto"/>
              <w:left w:val="nil"/>
              <w:bottom w:val="single" w:sz="8" w:space="0" w:color="auto"/>
              <w:right w:val="single" w:sz="8" w:space="0" w:color="auto"/>
            </w:tcBorders>
            <w:shd w:val="clear" w:color="000000" w:fill="305496"/>
            <w:noWrap/>
            <w:vAlign w:val="center"/>
            <w:hideMark/>
          </w:tcPr>
          <w:p w14:paraId="3E1FB22F"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93" w:author="Hardik Malhotra" w:date="2021-12-02T20:31:00Z">
              <w:r w:rsidRPr="00B9392B">
                <w:rPr>
                  <w:rFonts w:ascii="Arial" w:eastAsia="Times New Roman" w:hAnsi="Arial" w:cs="Arial"/>
                  <w:b/>
                  <w:bCs/>
                  <w:color w:val="FFFFFF"/>
                  <w:sz w:val="20"/>
                  <w:szCs w:val="20"/>
                  <w:lang w:eastAsia="en-IN"/>
                </w:rPr>
                <w:t> </w:t>
              </w:r>
            </w:ins>
          </w:p>
        </w:tc>
      </w:tr>
      <w:tr w:rsidR="00B9392B" w:rsidRPr="00B9392B" w14:paraId="5602F887" w14:textId="77777777" w:rsidTr="00B9392B">
        <w:trPr>
          <w:trHeight w:val="322"/>
        </w:trPr>
        <w:tc>
          <w:tcPr>
            <w:tcW w:w="5034" w:type="dxa"/>
            <w:gridSpan w:val="2"/>
            <w:vMerge/>
            <w:tcBorders>
              <w:top w:val="single" w:sz="8" w:space="0" w:color="auto"/>
              <w:left w:val="single" w:sz="8" w:space="0" w:color="auto"/>
              <w:bottom w:val="single" w:sz="8" w:space="0" w:color="000000"/>
              <w:right w:val="single" w:sz="8" w:space="0" w:color="000000"/>
            </w:tcBorders>
            <w:vAlign w:val="center"/>
            <w:hideMark/>
          </w:tcPr>
          <w:p w14:paraId="6168EED9" w14:textId="77777777" w:rsidR="00B9392B" w:rsidRPr="00B9392B" w:rsidRDefault="00B9392B" w:rsidP="00B9392B">
            <w:pPr>
              <w:spacing w:after="0" w:line="240" w:lineRule="auto"/>
              <w:rPr>
                <w:rFonts w:ascii="Arial" w:eastAsia="Times New Roman" w:hAnsi="Arial" w:cs="Arial"/>
                <w:b/>
                <w:bCs/>
                <w:color w:val="FFFFFF"/>
                <w:sz w:val="20"/>
                <w:szCs w:val="20"/>
                <w:lang w:eastAsia="en-IN"/>
              </w:rPr>
            </w:pPr>
          </w:p>
        </w:tc>
        <w:tc>
          <w:tcPr>
            <w:tcW w:w="1722" w:type="dxa"/>
            <w:tcBorders>
              <w:top w:val="nil"/>
              <w:left w:val="nil"/>
              <w:bottom w:val="single" w:sz="8" w:space="0" w:color="auto"/>
              <w:right w:val="single" w:sz="8" w:space="0" w:color="auto"/>
            </w:tcBorders>
            <w:shd w:val="clear" w:color="000000" w:fill="305496"/>
            <w:noWrap/>
            <w:vAlign w:val="center"/>
            <w:hideMark/>
          </w:tcPr>
          <w:p w14:paraId="119FF44B"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94" w:author="Hardik Malhotra" w:date="2021-12-02T20:31:00Z">
              <w:r w:rsidRPr="00B9392B">
                <w:rPr>
                  <w:rFonts w:ascii="Arial" w:eastAsia="Times New Roman" w:hAnsi="Arial" w:cs="Arial"/>
                  <w:b/>
                  <w:bCs/>
                  <w:color w:val="FFFFFF"/>
                  <w:sz w:val="20"/>
                  <w:szCs w:val="20"/>
                  <w:lang w:eastAsia="en-IN"/>
                </w:rPr>
                <w:t>2023</w:t>
              </w:r>
            </w:ins>
          </w:p>
        </w:tc>
        <w:tc>
          <w:tcPr>
            <w:tcW w:w="1722" w:type="dxa"/>
            <w:tcBorders>
              <w:top w:val="nil"/>
              <w:left w:val="nil"/>
              <w:bottom w:val="single" w:sz="8" w:space="0" w:color="auto"/>
              <w:right w:val="single" w:sz="8" w:space="0" w:color="auto"/>
            </w:tcBorders>
            <w:shd w:val="clear" w:color="000000" w:fill="305496"/>
            <w:noWrap/>
            <w:vAlign w:val="center"/>
            <w:hideMark/>
          </w:tcPr>
          <w:p w14:paraId="406BA595"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95" w:author="Hardik Malhotra" w:date="2021-12-02T20:31:00Z">
              <w:r w:rsidRPr="00B9392B">
                <w:rPr>
                  <w:rFonts w:ascii="Arial" w:eastAsia="Times New Roman" w:hAnsi="Arial" w:cs="Arial"/>
                  <w:b/>
                  <w:bCs/>
                  <w:color w:val="FFFFFF"/>
                  <w:sz w:val="20"/>
                  <w:szCs w:val="20"/>
                  <w:lang w:eastAsia="en-IN"/>
                </w:rPr>
                <w:t>2025</w:t>
              </w:r>
            </w:ins>
          </w:p>
        </w:tc>
        <w:tc>
          <w:tcPr>
            <w:tcW w:w="1722" w:type="dxa"/>
            <w:tcBorders>
              <w:top w:val="nil"/>
              <w:left w:val="nil"/>
              <w:bottom w:val="single" w:sz="8" w:space="0" w:color="auto"/>
              <w:right w:val="single" w:sz="8" w:space="0" w:color="auto"/>
            </w:tcBorders>
            <w:shd w:val="clear" w:color="000000" w:fill="305496"/>
            <w:noWrap/>
            <w:vAlign w:val="center"/>
            <w:hideMark/>
          </w:tcPr>
          <w:p w14:paraId="7CBC11C7" w14:textId="77777777" w:rsidR="00B9392B" w:rsidRPr="00B9392B" w:rsidRDefault="00B9392B" w:rsidP="00B9392B">
            <w:pPr>
              <w:spacing w:after="0" w:line="240" w:lineRule="auto"/>
              <w:jc w:val="center"/>
              <w:rPr>
                <w:rFonts w:ascii="Arial" w:eastAsia="Times New Roman" w:hAnsi="Arial" w:cs="Arial"/>
                <w:b/>
                <w:bCs/>
                <w:color w:val="FFFFFF"/>
                <w:sz w:val="20"/>
                <w:szCs w:val="20"/>
                <w:lang w:eastAsia="en-IN"/>
              </w:rPr>
            </w:pPr>
            <w:ins w:id="196" w:author="Hardik Malhotra" w:date="2021-12-02T20:31:00Z">
              <w:r w:rsidRPr="00B9392B">
                <w:rPr>
                  <w:rFonts w:ascii="Arial" w:eastAsia="Times New Roman" w:hAnsi="Arial" w:cs="Arial"/>
                  <w:b/>
                  <w:bCs/>
                  <w:color w:val="FFFFFF"/>
                  <w:sz w:val="20"/>
                  <w:szCs w:val="20"/>
                  <w:lang w:eastAsia="en-IN"/>
                </w:rPr>
                <w:t>2030</w:t>
              </w:r>
            </w:ins>
          </w:p>
        </w:tc>
      </w:tr>
      <w:tr w:rsidR="00B9392B" w:rsidRPr="00B9392B" w14:paraId="4CF2E319" w14:textId="77777777" w:rsidTr="00B9392B">
        <w:trPr>
          <w:trHeight w:val="322"/>
        </w:trPr>
        <w:tc>
          <w:tcPr>
            <w:tcW w:w="2218" w:type="dxa"/>
            <w:tcBorders>
              <w:top w:val="nil"/>
              <w:left w:val="single" w:sz="8" w:space="0" w:color="auto"/>
              <w:bottom w:val="single" w:sz="8" w:space="0" w:color="auto"/>
              <w:right w:val="single" w:sz="8" w:space="0" w:color="auto"/>
            </w:tcBorders>
            <w:shd w:val="clear" w:color="auto" w:fill="auto"/>
            <w:noWrap/>
            <w:vAlign w:val="center"/>
            <w:hideMark/>
          </w:tcPr>
          <w:p w14:paraId="4B0528FC" w14:textId="77777777" w:rsidR="00B9392B" w:rsidRPr="00B9392B" w:rsidRDefault="00B9392B" w:rsidP="00B9392B">
            <w:pPr>
              <w:spacing w:after="0" w:line="240" w:lineRule="auto"/>
              <w:rPr>
                <w:rFonts w:ascii="Arial" w:eastAsia="Times New Roman" w:hAnsi="Arial" w:cs="Arial"/>
                <w:b/>
                <w:bCs/>
                <w:sz w:val="20"/>
                <w:szCs w:val="20"/>
                <w:lang w:eastAsia="en-IN"/>
              </w:rPr>
            </w:pPr>
            <w:ins w:id="197" w:author="Hardik Malhotra" w:date="2021-12-02T20:31:00Z">
              <w:r w:rsidRPr="00B9392B">
                <w:rPr>
                  <w:rFonts w:ascii="Arial" w:eastAsia="Times New Roman" w:hAnsi="Arial" w:cs="Arial"/>
                  <w:b/>
                  <w:bCs/>
                  <w:sz w:val="20"/>
                  <w:szCs w:val="20"/>
                  <w:lang w:eastAsia="en-IN"/>
                </w:rPr>
                <w:t>Upstream</w:t>
              </w:r>
            </w:ins>
          </w:p>
        </w:tc>
        <w:tc>
          <w:tcPr>
            <w:tcW w:w="2815" w:type="dxa"/>
            <w:tcBorders>
              <w:top w:val="nil"/>
              <w:left w:val="nil"/>
              <w:bottom w:val="single" w:sz="8" w:space="0" w:color="auto"/>
              <w:right w:val="single" w:sz="8" w:space="0" w:color="auto"/>
            </w:tcBorders>
            <w:shd w:val="clear" w:color="auto" w:fill="auto"/>
            <w:noWrap/>
            <w:vAlign w:val="center"/>
            <w:hideMark/>
          </w:tcPr>
          <w:p w14:paraId="2002328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98" w:author="Hardik Malhotra" w:date="2021-12-02T20:31:00Z">
              <w:r w:rsidRPr="00B9392B">
                <w:rPr>
                  <w:rFonts w:ascii="Arial" w:eastAsia="Times New Roman" w:hAnsi="Arial" w:cs="Arial"/>
                  <w:sz w:val="20"/>
                  <w:szCs w:val="20"/>
                  <w:lang w:eastAsia="en-IN"/>
                </w:rPr>
                <w:t>Bis -</w:t>
              </w:r>
              <w:proofErr w:type="gramStart"/>
              <w:r w:rsidRPr="00B9392B">
                <w:rPr>
                  <w:rFonts w:ascii="Arial" w:eastAsia="Times New Roman" w:hAnsi="Arial" w:cs="Arial"/>
                  <w:sz w:val="20"/>
                  <w:szCs w:val="20"/>
                  <w:lang w:eastAsia="en-IN"/>
                </w:rPr>
                <w:t>A,F</w:t>
              </w:r>
              <w:proofErr w:type="gramEnd"/>
              <w:r w:rsidRPr="00B9392B">
                <w:rPr>
                  <w:rFonts w:ascii="Arial" w:eastAsia="Times New Roman" w:hAnsi="Arial" w:cs="Arial"/>
                  <w:sz w:val="20"/>
                  <w:szCs w:val="20"/>
                  <w:lang w:eastAsia="en-IN"/>
                </w:rPr>
                <w:t>,S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0F582202"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199" w:author="Hardik Malhotra" w:date="2021-12-02T20:31:00Z">
              <w:r w:rsidRPr="00B9392B">
                <w:rPr>
                  <w:rFonts w:ascii="Arial" w:eastAsia="Times New Roman" w:hAnsi="Arial" w:cs="Arial"/>
                  <w:sz w:val="20"/>
                  <w:szCs w:val="20"/>
                  <w:lang w:eastAsia="en-IN"/>
                </w:rPr>
                <w:t>16000</w:t>
              </w:r>
            </w:ins>
          </w:p>
        </w:tc>
        <w:tc>
          <w:tcPr>
            <w:tcW w:w="1722" w:type="dxa"/>
            <w:tcBorders>
              <w:top w:val="nil"/>
              <w:left w:val="nil"/>
              <w:bottom w:val="single" w:sz="8" w:space="0" w:color="auto"/>
              <w:right w:val="single" w:sz="8" w:space="0" w:color="auto"/>
            </w:tcBorders>
            <w:shd w:val="clear" w:color="auto" w:fill="auto"/>
            <w:noWrap/>
            <w:vAlign w:val="center"/>
            <w:hideMark/>
          </w:tcPr>
          <w:p w14:paraId="431D6178"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0" w:author="Hardik Malhotra" w:date="2021-12-02T20:31:00Z">
              <w:r w:rsidRPr="00B9392B">
                <w:rPr>
                  <w:rFonts w:ascii="Arial" w:eastAsia="Times New Roman" w:hAnsi="Arial" w:cs="Arial"/>
                  <w:sz w:val="20"/>
                  <w:szCs w:val="20"/>
                  <w:lang w:eastAsia="en-IN"/>
                </w:rPr>
                <w:t>16000</w:t>
              </w:r>
            </w:ins>
          </w:p>
        </w:tc>
        <w:tc>
          <w:tcPr>
            <w:tcW w:w="1722" w:type="dxa"/>
            <w:tcBorders>
              <w:top w:val="nil"/>
              <w:left w:val="nil"/>
              <w:bottom w:val="single" w:sz="8" w:space="0" w:color="auto"/>
              <w:right w:val="single" w:sz="8" w:space="0" w:color="auto"/>
            </w:tcBorders>
            <w:shd w:val="clear" w:color="auto" w:fill="auto"/>
            <w:noWrap/>
            <w:vAlign w:val="center"/>
            <w:hideMark/>
          </w:tcPr>
          <w:p w14:paraId="59312204"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1" w:author="Hardik Malhotra" w:date="2021-12-02T20:31:00Z">
              <w:r w:rsidRPr="00B9392B">
                <w:rPr>
                  <w:rFonts w:ascii="Arial" w:eastAsia="Times New Roman" w:hAnsi="Arial" w:cs="Arial"/>
                  <w:sz w:val="20"/>
                  <w:szCs w:val="20"/>
                  <w:lang w:eastAsia="en-IN"/>
                </w:rPr>
                <w:t>16000</w:t>
              </w:r>
            </w:ins>
          </w:p>
        </w:tc>
      </w:tr>
      <w:tr w:rsidR="00B9392B" w:rsidRPr="00B9392B" w14:paraId="392CBB48" w14:textId="77777777" w:rsidTr="00B9392B">
        <w:trPr>
          <w:trHeight w:val="322"/>
        </w:trPr>
        <w:tc>
          <w:tcPr>
            <w:tcW w:w="2218" w:type="dxa"/>
            <w:tcBorders>
              <w:top w:val="nil"/>
              <w:left w:val="single" w:sz="8" w:space="0" w:color="auto"/>
              <w:bottom w:val="single" w:sz="8" w:space="0" w:color="auto"/>
              <w:right w:val="single" w:sz="8" w:space="0" w:color="auto"/>
            </w:tcBorders>
            <w:shd w:val="clear" w:color="auto" w:fill="auto"/>
            <w:noWrap/>
            <w:vAlign w:val="center"/>
            <w:hideMark/>
          </w:tcPr>
          <w:p w14:paraId="1CFF0249" w14:textId="77777777" w:rsidR="00B9392B" w:rsidRPr="00B9392B" w:rsidRDefault="00B9392B" w:rsidP="00B9392B">
            <w:pPr>
              <w:spacing w:after="0" w:line="240" w:lineRule="auto"/>
              <w:rPr>
                <w:rFonts w:ascii="Arial" w:eastAsia="Times New Roman" w:hAnsi="Arial" w:cs="Arial"/>
                <w:b/>
                <w:bCs/>
                <w:sz w:val="20"/>
                <w:szCs w:val="20"/>
                <w:lang w:eastAsia="en-IN"/>
              </w:rPr>
            </w:pPr>
            <w:ins w:id="202" w:author="Hardik Malhotra" w:date="2021-12-02T20:31:00Z">
              <w:r w:rsidRPr="00B9392B">
                <w:rPr>
                  <w:rFonts w:ascii="Arial" w:eastAsia="Times New Roman" w:hAnsi="Arial" w:cs="Arial"/>
                  <w:b/>
                  <w:bCs/>
                  <w:sz w:val="20"/>
                  <w:szCs w:val="20"/>
                  <w:lang w:eastAsia="en-IN"/>
                </w:rPr>
                <w:t> </w:t>
              </w:r>
            </w:ins>
          </w:p>
        </w:tc>
        <w:tc>
          <w:tcPr>
            <w:tcW w:w="2815" w:type="dxa"/>
            <w:tcBorders>
              <w:top w:val="nil"/>
              <w:left w:val="nil"/>
              <w:bottom w:val="single" w:sz="8" w:space="0" w:color="auto"/>
              <w:right w:val="single" w:sz="8" w:space="0" w:color="auto"/>
            </w:tcBorders>
            <w:shd w:val="clear" w:color="auto" w:fill="auto"/>
            <w:noWrap/>
            <w:vAlign w:val="center"/>
            <w:hideMark/>
          </w:tcPr>
          <w:p w14:paraId="7E0779F1" w14:textId="77777777" w:rsidR="00B9392B" w:rsidRPr="00B9392B" w:rsidRDefault="00B9392B" w:rsidP="00B9392B">
            <w:pPr>
              <w:spacing w:after="0" w:line="240" w:lineRule="auto"/>
              <w:jc w:val="center"/>
              <w:rPr>
                <w:rFonts w:ascii="Arial" w:eastAsia="Times New Roman" w:hAnsi="Arial" w:cs="Arial"/>
                <w:sz w:val="20"/>
                <w:szCs w:val="20"/>
                <w:lang w:eastAsia="en-IN"/>
              </w:rPr>
            </w:pPr>
            <w:proofErr w:type="spellStart"/>
            <w:ins w:id="203" w:author="Hardik Malhotra" w:date="2021-12-02T20:31:00Z">
              <w:r w:rsidRPr="00B9392B">
                <w:rPr>
                  <w:rFonts w:ascii="Arial" w:eastAsia="Times New Roman" w:hAnsi="Arial" w:cs="Arial"/>
                  <w:sz w:val="20"/>
                  <w:szCs w:val="20"/>
                  <w:lang w:eastAsia="en-IN"/>
                </w:rPr>
                <w:t>Novolac</w:t>
              </w:r>
              <w:proofErr w:type="spellEnd"/>
              <w:r w:rsidRPr="00B9392B">
                <w:rPr>
                  <w:rFonts w:ascii="Arial" w:eastAsia="Times New Roman" w:hAnsi="Arial" w:cs="Arial"/>
                  <w:sz w:val="20"/>
                  <w:szCs w:val="20"/>
                  <w:lang w:eastAsia="en-IN"/>
                </w:rPr>
                <w:t xml:space="preserve">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7FDE0111"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4" w:author="Hardik Malhotra" w:date="2021-12-02T20:31:00Z">
              <w:r w:rsidRPr="00B9392B">
                <w:rPr>
                  <w:rFonts w:ascii="Arial" w:eastAsia="Times New Roman" w:hAnsi="Arial" w:cs="Arial"/>
                  <w:sz w:val="20"/>
                  <w:szCs w:val="20"/>
                  <w:lang w:eastAsia="en-IN"/>
                </w:rPr>
                <w:t>10000</w:t>
              </w:r>
            </w:ins>
          </w:p>
        </w:tc>
        <w:tc>
          <w:tcPr>
            <w:tcW w:w="1722" w:type="dxa"/>
            <w:tcBorders>
              <w:top w:val="nil"/>
              <w:left w:val="nil"/>
              <w:bottom w:val="single" w:sz="8" w:space="0" w:color="auto"/>
              <w:right w:val="single" w:sz="8" w:space="0" w:color="auto"/>
            </w:tcBorders>
            <w:shd w:val="clear" w:color="auto" w:fill="auto"/>
            <w:noWrap/>
            <w:vAlign w:val="center"/>
            <w:hideMark/>
          </w:tcPr>
          <w:p w14:paraId="02DBE663"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5" w:author="Hardik Malhotra" w:date="2021-12-02T20:31:00Z">
              <w:r w:rsidRPr="00B9392B">
                <w:rPr>
                  <w:rFonts w:ascii="Arial" w:eastAsia="Times New Roman" w:hAnsi="Arial" w:cs="Arial"/>
                  <w:sz w:val="20"/>
                  <w:szCs w:val="20"/>
                  <w:lang w:eastAsia="en-IN"/>
                </w:rPr>
                <w:t>10000</w:t>
              </w:r>
            </w:ins>
          </w:p>
        </w:tc>
        <w:tc>
          <w:tcPr>
            <w:tcW w:w="1722" w:type="dxa"/>
            <w:tcBorders>
              <w:top w:val="nil"/>
              <w:left w:val="nil"/>
              <w:bottom w:val="single" w:sz="8" w:space="0" w:color="auto"/>
              <w:right w:val="single" w:sz="8" w:space="0" w:color="auto"/>
            </w:tcBorders>
            <w:shd w:val="clear" w:color="auto" w:fill="auto"/>
            <w:noWrap/>
            <w:vAlign w:val="center"/>
            <w:hideMark/>
          </w:tcPr>
          <w:p w14:paraId="49220528"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6" w:author="Hardik Malhotra" w:date="2021-12-02T20:31:00Z">
              <w:r w:rsidRPr="00B9392B">
                <w:rPr>
                  <w:rFonts w:ascii="Arial" w:eastAsia="Times New Roman" w:hAnsi="Arial" w:cs="Arial"/>
                  <w:sz w:val="20"/>
                  <w:szCs w:val="20"/>
                  <w:lang w:eastAsia="en-IN"/>
                </w:rPr>
                <w:t>10000</w:t>
              </w:r>
            </w:ins>
          </w:p>
        </w:tc>
      </w:tr>
      <w:tr w:rsidR="00B9392B" w:rsidRPr="00B9392B" w14:paraId="782963B6" w14:textId="77777777" w:rsidTr="00B9392B">
        <w:trPr>
          <w:trHeight w:val="322"/>
        </w:trPr>
        <w:tc>
          <w:tcPr>
            <w:tcW w:w="2218" w:type="dxa"/>
            <w:tcBorders>
              <w:top w:val="nil"/>
              <w:left w:val="single" w:sz="8" w:space="0" w:color="auto"/>
              <w:bottom w:val="single" w:sz="8" w:space="0" w:color="auto"/>
              <w:right w:val="single" w:sz="8" w:space="0" w:color="auto"/>
            </w:tcBorders>
            <w:shd w:val="clear" w:color="auto" w:fill="auto"/>
            <w:noWrap/>
            <w:vAlign w:val="center"/>
            <w:hideMark/>
          </w:tcPr>
          <w:p w14:paraId="04198B48" w14:textId="77777777" w:rsidR="00B9392B" w:rsidRPr="00B9392B" w:rsidRDefault="00B9392B" w:rsidP="00B9392B">
            <w:pPr>
              <w:spacing w:after="0" w:line="240" w:lineRule="auto"/>
              <w:rPr>
                <w:rFonts w:ascii="Arial" w:eastAsia="Times New Roman" w:hAnsi="Arial" w:cs="Arial"/>
                <w:b/>
                <w:bCs/>
                <w:sz w:val="20"/>
                <w:szCs w:val="20"/>
                <w:lang w:eastAsia="en-IN"/>
              </w:rPr>
            </w:pPr>
            <w:ins w:id="207" w:author="Hardik Malhotra" w:date="2021-12-02T20:31:00Z">
              <w:r w:rsidRPr="00B9392B">
                <w:rPr>
                  <w:rFonts w:ascii="Arial" w:eastAsia="Times New Roman" w:hAnsi="Arial" w:cs="Arial"/>
                  <w:b/>
                  <w:bCs/>
                  <w:sz w:val="20"/>
                  <w:szCs w:val="20"/>
                  <w:lang w:eastAsia="en-IN"/>
                </w:rPr>
                <w:t> </w:t>
              </w:r>
            </w:ins>
          </w:p>
        </w:tc>
        <w:tc>
          <w:tcPr>
            <w:tcW w:w="2815" w:type="dxa"/>
            <w:tcBorders>
              <w:top w:val="nil"/>
              <w:left w:val="nil"/>
              <w:bottom w:val="single" w:sz="8" w:space="0" w:color="auto"/>
              <w:right w:val="single" w:sz="8" w:space="0" w:color="auto"/>
            </w:tcBorders>
            <w:shd w:val="clear" w:color="auto" w:fill="auto"/>
            <w:noWrap/>
            <w:vAlign w:val="center"/>
            <w:hideMark/>
          </w:tcPr>
          <w:p w14:paraId="6300FFA1"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8" w:author="Hardik Malhotra" w:date="2021-12-02T20:31:00Z">
              <w:r w:rsidRPr="00B9392B">
                <w:rPr>
                  <w:rFonts w:ascii="Arial" w:eastAsia="Times New Roman" w:hAnsi="Arial" w:cs="Arial"/>
                  <w:sz w:val="20"/>
                  <w:szCs w:val="20"/>
                  <w:lang w:eastAsia="en-IN"/>
                </w:rPr>
                <w:t>Brominated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385B9F5A"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09" w:author="Hardik Malhotra" w:date="2021-12-02T20:31:00Z">
              <w:r w:rsidRPr="00B9392B">
                <w:rPr>
                  <w:rFonts w:ascii="Arial" w:eastAsia="Times New Roman" w:hAnsi="Arial" w:cs="Arial"/>
                  <w:sz w:val="20"/>
                  <w:szCs w:val="20"/>
                  <w:lang w:eastAsia="en-IN"/>
                </w:rPr>
                <w:t>4000</w:t>
              </w:r>
            </w:ins>
          </w:p>
        </w:tc>
        <w:tc>
          <w:tcPr>
            <w:tcW w:w="1722" w:type="dxa"/>
            <w:tcBorders>
              <w:top w:val="nil"/>
              <w:left w:val="nil"/>
              <w:bottom w:val="single" w:sz="8" w:space="0" w:color="auto"/>
              <w:right w:val="single" w:sz="8" w:space="0" w:color="auto"/>
            </w:tcBorders>
            <w:shd w:val="clear" w:color="auto" w:fill="auto"/>
            <w:noWrap/>
            <w:vAlign w:val="center"/>
            <w:hideMark/>
          </w:tcPr>
          <w:p w14:paraId="2DFD0DB2"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10" w:author="Hardik Malhotra" w:date="2021-12-02T20:31:00Z">
              <w:r w:rsidRPr="00B9392B">
                <w:rPr>
                  <w:rFonts w:ascii="Arial" w:eastAsia="Times New Roman" w:hAnsi="Arial" w:cs="Arial"/>
                  <w:sz w:val="20"/>
                  <w:szCs w:val="20"/>
                  <w:lang w:eastAsia="en-IN"/>
                </w:rPr>
                <w:t>4000</w:t>
              </w:r>
            </w:ins>
          </w:p>
        </w:tc>
        <w:tc>
          <w:tcPr>
            <w:tcW w:w="1722" w:type="dxa"/>
            <w:tcBorders>
              <w:top w:val="nil"/>
              <w:left w:val="nil"/>
              <w:bottom w:val="single" w:sz="8" w:space="0" w:color="auto"/>
              <w:right w:val="single" w:sz="8" w:space="0" w:color="auto"/>
            </w:tcBorders>
            <w:shd w:val="clear" w:color="auto" w:fill="auto"/>
            <w:noWrap/>
            <w:vAlign w:val="center"/>
            <w:hideMark/>
          </w:tcPr>
          <w:p w14:paraId="600342E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11" w:author="Hardik Malhotra" w:date="2021-12-02T20:31:00Z">
              <w:r w:rsidRPr="00B9392B">
                <w:rPr>
                  <w:rFonts w:ascii="Arial" w:eastAsia="Times New Roman" w:hAnsi="Arial" w:cs="Arial"/>
                  <w:sz w:val="20"/>
                  <w:szCs w:val="20"/>
                  <w:lang w:eastAsia="en-IN"/>
                </w:rPr>
                <w:t>4000</w:t>
              </w:r>
            </w:ins>
          </w:p>
        </w:tc>
      </w:tr>
      <w:tr w:rsidR="00B9392B" w:rsidRPr="00B9392B" w14:paraId="63504644" w14:textId="77777777" w:rsidTr="00B9392B">
        <w:trPr>
          <w:trHeight w:val="322"/>
        </w:trPr>
        <w:tc>
          <w:tcPr>
            <w:tcW w:w="2218" w:type="dxa"/>
            <w:tcBorders>
              <w:top w:val="nil"/>
              <w:left w:val="single" w:sz="8" w:space="0" w:color="auto"/>
              <w:bottom w:val="single" w:sz="8" w:space="0" w:color="auto"/>
              <w:right w:val="nil"/>
            </w:tcBorders>
            <w:shd w:val="clear" w:color="000000" w:fill="305496"/>
            <w:noWrap/>
            <w:vAlign w:val="center"/>
            <w:hideMark/>
          </w:tcPr>
          <w:p w14:paraId="66E3433D" w14:textId="77777777" w:rsidR="00B9392B" w:rsidRPr="00B9392B" w:rsidRDefault="00B9392B" w:rsidP="00B9392B">
            <w:pPr>
              <w:spacing w:after="0" w:line="240" w:lineRule="auto"/>
              <w:rPr>
                <w:rFonts w:ascii="Arial" w:eastAsia="Times New Roman" w:hAnsi="Arial" w:cs="Arial"/>
                <w:b/>
                <w:bCs/>
                <w:color w:val="FFFFFF"/>
                <w:sz w:val="20"/>
                <w:szCs w:val="20"/>
                <w:lang w:eastAsia="en-IN"/>
              </w:rPr>
            </w:pPr>
            <w:ins w:id="212" w:author="Hardik Malhotra" w:date="2021-12-02T20:31:00Z">
              <w:r w:rsidRPr="00B9392B">
                <w:rPr>
                  <w:rFonts w:ascii="Arial" w:eastAsia="Times New Roman" w:hAnsi="Arial" w:cs="Arial"/>
                  <w:b/>
                  <w:bCs/>
                  <w:color w:val="FFFFFF"/>
                  <w:sz w:val="20"/>
                  <w:szCs w:val="20"/>
                  <w:lang w:eastAsia="en-IN"/>
                </w:rPr>
                <w:t>Total Capacity (India)</w:t>
              </w:r>
            </w:ins>
          </w:p>
        </w:tc>
        <w:tc>
          <w:tcPr>
            <w:tcW w:w="2815" w:type="dxa"/>
            <w:tcBorders>
              <w:top w:val="nil"/>
              <w:left w:val="nil"/>
              <w:bottom w:val="single" w:sz="8" w:space="0" w:color="auto"/>
              <w:right w:val="single" w:sz="8" w:space="0" w:color="auto"/>
            </w:tcBorders>
            <w:shd w:val="clear" w:color="000000" w:fill="305496"/>
            <w:noWrap/>
            <w:vAlign w:val="center"/>
            <w:hideMark/>
          </w:tcPr>
          <w:p w14:paraId="37975A65" w14:textId="77777777" w:rsidR="00B9392B" w:rsidRPr="00B9392B" w:rsidRDefault="00B9392B" w:rsidP="00B9392B">
            <w:pPr>
              <w:spacing w:after="0" w:line="240" w:lineRule="auto"/>
              <w:jc w:val="center"/>
              <w:rPr>
                <w:rFonts w:ascii="Arial" w:eastAsia="Times New Roman" w:hAnsi="Arial" w:cs="Arial"/>
                <w:color w:val="FFFFFF"/>
                <w:sz w:val="20"/>
                <w:szCs w:val="20"/>
                <w:lang w:eastAsia="en-IN"/>
              </w:rPr>
            </w:pPr>
            <w:ins w:id="213" w:author="Hardik Malhotra" w:date="2021-12-02T20:31:00Z">
              <w:r w:rsidRPr="00B9392B">
                <w:rPr>
                  <w:rFonts w:ascii="Arial" w:eastAsia="Times New Roman" w:hAnsi="Arial" w:cs="Arial"/>
                  <w:color w:val="FFFFFF"/>
                  <w:sz w:val="20"/>
                  <w:szCs w:val="20"/>
                  <w:lang w:eastAsia="en-IN"/>
                </w:rPr>
                <w:t> </w:t>
              </w:r>
            </w:ins>
          </w:p>
        </w:tc>
        <w:tc>
          <w:tcPr>
            <w:tcW w:w="1722" w:type="dxa"/>
            <w:tcBorders>
              <w:top w:val="nil"/>
              <w:left w:val="nil"/>
              <w:bottom w:val="single" w:sz="8" w:space="0" w:color="auto"/>
              <w:right w:val="single" w:sz="8" w:space="0" w:color="auto"/>
            </w:tcBorders>
            <w:shd w:val="clear" w:color="000000" w:fill="305496"/>
            <w:noWrap/>
            <w:vAlign w:val="center"/>
            <w:hideMark/>
          </w:tcPr>
          <w:p w14:paraId="4473A95C" w14:textId="77777777" w:rsidR="00B9392B" w:rsidRPr="00B9392B" w:rsidRDefault="00B9392B" w:rsidP="00B9392B">
            <w:pPr>
              <w:spacing w:after="0" w:line="240" w:lineRule="auto"/>
              <w:jc w:val="center"/>
              <w:rPr>
                <w:rFonts w:ascii="Arial" w:eastAsia="Times New Roman" w:hAnsi="Arial" w:cs="Arial"/>
                <w:color w:val="FFFFFF"/>
                <w:sz w:val="20"/>
                <w:szCs w:val="20"/>
                <w:lang w:eastAsia="en-IN"/>
              </w:rPr>
            </w:pPr>
            <w:ins w:id="214" w:author="Hardik Malhotra" w:date="2021-12-02T20:31:00Z">
              <w:r w:rsidRPr="00B9392B">
                <w:rPr>
                  <w:rFonts w:ascii="Arial" w:eastAsia="Times New Roman" w:hAnsi="Arial" w:cs="Arial"/>
                  <w:color w:val="FFFFFF"/>
                  <w:sz w:val="20"/>
                  <w:szCs w:val="20"/>
                  <w:lang w:eastAsia="en-IN"/>
                </w:rPr>
                <w:t>30000</w:t>
              </w:r>
            </w:ins>
          </w:p>
        </w:tc>
        <w:tc>
          <w:tcPr>
            <w:tcW w:w="1722" w:type="dxa"/>
            <w:tcBorders>
              <w:top w:val="nil"/>
              <w:left w:val="nil"/>
              <w:bottom w:val="single" w:sz="8" w:space="0" w:color="auto"/>
              <w:right w:val="single" w:sz="8" w:space="0" w:color="auto"/>
            </w:tcBorders>
            <w:shd w:val="clear" w:color="000000" w:fill="305496"/>
            <w:noWrap/>
            <w:vAlign w:val="center"/>
            <w:hideMark/>
          </w:tcPr>
          <w:p w14:paraId="24351201" w14:textId="77777777" w:rsidR="00B9392B" w:rsidRPr="00B9392B" w:rsidRDefault="00B9392B" w:rsidP="00B9392B">
            <w:pPr>
              <w:spacing w:after="0" w:line="240" w:lineRule="auto"/>
              <w:jc w:val="center"/>
              <w:rPr>
                <w:rFonts w:ascii="Arial" w:eastAsia="Times New Roman" w:hAnsi="Arial" w:cs="Arial"/>
                <w:color w:val="FFFFFF"/>
                <w:sz w:val="20"/>
                <w:szCs w:val="20"/>
                <w:lang w:eastAsia="en-IN"/>
              </w:rPr>
            </w:pPr>
            <w:ins w:id="215" w:author="Hardik Malhotra" w:date="2021-12-02T20:31:00Z">
              <w:r w:rsidRPr="00B9392B">
                <w:rPr>
                  <w:rFonts w:ascii="Arial" w:eastAsia="Times New Roman" w:hAnsi="Arial" w:cs="Arial"/>
                  <w:color w:val="FFFFFF"/>
                  <w:sz w:val="20"/>
                  <w:szCs w:val="20"/>
                  <w:lang w:eastAsia="en-IN"/>
                </w:rPr>
                <w:t>30000</w:t>
              </w:r>
            </w:ins>
          </w:p>
        </w:tc>
        <w:tc>
          <w:tcPr>
            <w:tcW w:w="1722" w:type="dxa"/>
            <w:tcBorders>
              <w:top w:val="nil"/>
              <w:left w:val="nil"/>
              <w:bottom w:val="single" w:sz="8" w:space="0" w:color="auto"/>
              <w:right w:val="single" w:sz="8" w:space="0" w:color="auto"/>
            </w:tcBorders>
            <w:shd w:val="clear" w:color="000000" w:fill="305496"/>
            <w:noWrap/>
            <w:vAlign w:val="center"/>
            <w:hideMark/>
          </w:tcPr>
          <w:p w14:paraId="23007334" w14:textId="77777777" w:rsidR="00B9392B" w:rsidRPr="00B9392B" w:rsidRDefault="00B9392B" w:rsidP="00B9392B">
            <w:pPr>
              <w:spacing w:after="0" w:line="240" w:lineRule="auto"/>
              <w:jc w:val="center"/>
              <w:rPr>
                <w:rFonts w:ascii="Arial" w:eastAsia="Times New Roman" w:hAnsi="Arial" w:cs="Arial"/>
                <w:color w:val="FFFFFF"/>
                <w:sz w:val="20"/>
                <w:szCs w:val="20"/>
                <w:lang w:eastAsia="en-IN"/>
              </w:rPr>
            </w:pPr>
            <w:ins w:id="216" w:author="Hardik Malhotra" w:date="2021-12-02T20:31:00Z">
              <w:r w:rsidRPr="00B9392B">
                <w:rPr>
                  <w:rFonts w:ascii="Arial" w:eastAsia="Times New Roman" w:hAnsi="Arial" w:cs="Arial"/>
                  <w:color w:val="FFFFFF"/>
                  <w:sz w:val="20"/>
                  <w:szCs w:val="20"/>
                  <w:lang w:eastAsia="en-IN"/>
                </w:rPr>
                <w:t>30000</w:t>
              </w:r>
            </w:ins>
          </w:p>
        </w:tc>
      </w:tr>
      <w:tr w:rsidR="00B9392B" w:rsidRPr="00B9392B" w14:paraId="2A4C57E8" w14:textId="77777777" w:rsidTr="00B9392B">
        <w:trPr>
          <w:trHeight w:val="322"/>
        </w:trPr>
        <w:tc>
          <w:tcPr>
            <w:tcW w:w="5034" w:type="dxa"/>
            <w:gridSpan w:val="2"/>
            <w:tcBorders>
              <w:top w:val="single" w:sz="8" w:space="0" w:color="auto"/>
              <w:left w:val="single" w:sz="8" w:space="0" w:color="auto"/>
              <w:bottom w:val="single" w:sz="8" w:space="0" w:color="auto"/>
              <w:right w:val="single" w:sz="8" w:space="0" w:color="000000"/>
            </w:tcBorders>
            <w:shd w:val="clear" w:color="000000" w:fill="D9E1F2"/>
            <w:noWrap/>
            <w:vAlign w:val="center"/>
            <w:hideMark/>
          </w:tcPr>
          <w:p w14:paraId="19A47745" w14:textId="444F87D0" w:rsidR="00B9392B" w:rsidRPr="00B9392B" w:rsidRDefault="00B9392B" w:rsidP="00B9392B">
            <w:pPr>
              <w:spacing w:after="0" w:line="240" w:lineRule="auto"/>
              <w:rPr>
                <w:rFonts w:ascii="Arial" w:eastAsia="Times New Roman" w:hAnsi="Arial" w:cs="Arial"/>
                <w:b/>
                <w:bCs/>
                <w:sz w:val="20"/>
                <w:szCs w:val="20"/>
                <w:lang w:eastAsia="en-IN"/>
              </w:rPr>
            </w:pPr>
            <w:ins w:id="217" w:author="Hardik Malhotra" w:date="2021-12-02T20:31:00Z">
              <w:r w:rsidRPr="00B9392B">
                <w:rPr>
                  <w:rFonts w:ascii="Arial" w:eastAsia="Times New Roman" w:hAnsi="Arial" w:cs="Arial"/>
                  <w:b/>
                  <w:bCs/>
                  <w:sz w:val="20"/>
                  <w:szCs w:val="20"/>
                  <w:lang w:eastAsia="en-IN"/>
                </w:rPr>
                <w:t xml:space="preserve">Operating Rate </w:t>
              </w:r>
              <w:commentRangeStart w:id="218"/>
              <w:r w:rsidRPr="00B9392B">
                <w:rPr>
                  <w:rFonts w:ascii="Arial" w:eastAsia="Times New Roman" w:hAnsi="Arial" w:cs="Arial"/>
                  <w:b/>
                  <w:bCs/>
                  <w:sz w:val="20"/>
                  <w:szCs w:val="20"/>
                  <w:lang w:eastAsia="en-IN"/>
                </w:rPr>
                <w:t>(</w:t>
              </w:r>
            </w:ins>
            <w:r w:rsidR="00D75A10">
              <w:rPr>
                <w:rFonts w:ascii="Arial" w:eastAsia="Times New Roman" w:hAnsi="Arial" w:cs="Arial"/>
                <w:b/>
                <w:bCs/>
                <w:sz w:val="20"/>
                <w:szCs w:val="20"/>
                <w:lang w:eastAsia="en-IN"/>
              </w:rPr>
              <w:t>RIL</w:t>
            </w:r>
            <w:ins w:id="219" w:author="Hardik Malhotra" w:date="2021-12-02T20:31:00Z">
              <w:r w:rsidRPr="00B9392B">
                <w:rPr>
                  <w:rFonts w:ascii="Arial" w:eastAsia="Times New Roman" w:hAnsi="Arial" w:cs="Arial"/>
                  <w:b/>
                  <w:bCs/>
                  <w:sz w:val="20"/>
                  <w:szCs w:val="20"/>
                  <w:lang w:eastAsia="en-IN"/>
                </w:rPr>
                <w:t>)</w:t>
              </w:r>
            </w:ins>
            <w:commentRangeEnd w:id="218"/>
            <w:r w:rsidR="00453783">
              <w:rPr>
                <w:rStyle w:val="CommentReference"/>
              </w:rPr>
              <w:commentReference w:id="218"/>
            </w:r>
          </w:p>
        </w:tc>
        <w:tc>
          <w:tcPr>
            <w:tcW w:w="1722" w:type="dxa"/>
            <w:tcBorders>
              <w:top w:val="nil"/>
              <w:left w:val="nil"/>
              <w:bottom w:val="single" w:sz="8" w:space="0" w:color="auto"/>
              <w:right w:val="single" w:sz="8" w:space="0" w:color="auto"/>
            </w:tcBorders>
            <w:shd w:val="clear" w:color="auto" w:fill="auto"/>
            <w:noWrap/>
            <w:vAlign w:val="center"/>
            <w:hideMark/>
          </w:tcPr>
          <w:p w14:paraId="5580605E"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20" w:author="Hardik Malhotra" w:date="2021-12-02T20:31:00Z">
              <w:r w:rsidRPr="00B9392B">
                <w:rPr>
                  <w:rFonts w:ascii="Arial" w:eastAsia="Times New Roman" w:hAnsi="Arial" w:cs="Arial"/>
                  <w:sz w:val="20"/>
                  <w:szCs w:val="20"/>
                  <w:lang w:eastAsia="en-IN"/>
                </w:rPr>
                <w:t>30.00%</w:t>
              </w:r>
            </w:ins>
          </w:p>
        </w:tc>
        <w:tc>
          <w:tcPr>
            <w:tcW w:w="1722" w:type="dxa"/>
            <w:tcBorders>
              <w:top w:val="nil"/>
              <w:left w:val="nil"/>
              <w:bottom w:val="single" w:sz="8" w:space="0" w:color="auto"/>
              <w:right w:val="single" w:sz="8" w:space="0" w:color="auto"/>
            </w:tcBorders>
            <w:shd w:val="clear" w:color="auto" w:fill="auto"/>
            <w:noWrap/>
            <w:vAlign w:val="center"/>
            <w:hideMark/>
          </w:tcPr>
          <w:p w14:paraId="38FDC8DF"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21" w:author="Hardik Malhotra" w:date="2021-12-02T20:31:00Z">
              <w:r w:rsidRPr="00B9392B">
                <w:rPr>
                  <w:rFonts w:ascii="Arial" w:eastAsia="Times New Roman" w:hAnsi="Arial" w:cs="Arial"/>
                  <w:sz w:val="20"/>
                  <w:szCs w:val="20"/>
                  <w:lang w:eastAsia="en-IN"/>
                </w:rPr>
                <w:t>45.00%</w:t>
              </w:r>
            </w:ins>
          </w:p>
        </w:tc>
        <w:tc>
          <w:tcPr>
            <w:tcW w:w="1722" w:type="dxa"/>
            <w:tcBorders>
              <w:top w:val="nil"/>
              <w:left w:val="nil"/>
              <w:bottom w:val="single" w:sz="8" w:space="0" w:color="auto"/>
              <w:right w:val="single" w:sz="8" w:space="0" w:color="auto"/>
            </w:tcBorders>
            <w:shd w:val="clear" w:color="auto" w:fill="auto"/>
            <w:noWrap/>
            <w:vAlign w:val="center"/>
            <w:hideMark/>
          </w:tcPr>
          <w:p w14:paraId="7B0FDADD"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22" w:author="Hardik Malhotra" w:date="2021-12-02T20:31:00Z">
              <w:r w:rsidRPr="00B9392B">
                <w:rPr>
                  <w:rFonts w:ascii="Arial" w:eastAsia="Times New Roman" w:hAnsi="Arial" w:cs="Arial"/>
                  <w:sz w:val="20"/>
                  <w:szCs w:val="20"/>
                  <w:lang w:eastAsia="en-IN"/>
                </w:rPr>
                <w:t>70.00%</w:t>
              </w:r>
            </w:ins>
          </w:p>
        </w:tc>
      </w:tr>
      <w:tr w:rsidR="00B9392B" w:rsidRPr="00B9392B" w14:paraId="657049A1" w14:textId="77777777" w:rsidTr="00B9392B">
        <w:trPr>
          <w:trHeight w:val="322"/>
        </w:trPr>
        <w:tc>
          <w:tcPr>
            <w:tcW w:w="2218" w:type="dxa"/>
            <w:vMerge w:val="restart"/>
            <w:tcBorders>
              <w:top w:val="nil"/>
              <w:left w:val="single" w:sz="8" w:space="0" w:color="auto"/>
              <w:bottom w:val="nil"/>
              <w:right w:val="single" w:sz="8" w:space="0" w:color="auto"/>
            </w:tcBorders>
            <w:shd w:val="clear" w:color="000000" w:fill="D9E1F2"/>
            <w:noWrap/>
            <w:vAlign w:val="center"/>
            <w:hideMark/>
          </w:tcPr>
          <w:p w14:paraId="4DD5306E" w14:textId="77777777" w:rsidR="00B9392B" w:rsidRPr="00B9392B" w:rsidRDefault="00B9392B" w:rsidP="00B9392B">
            <w:pPr>
              <w:spacing w:after="0" w:line="240" w:lineRule="auto"/>
              <w:jc w:val="center"/>
              <w:rPr>
                <w:rFonts w:ascii="Arial" w:eastAsia="Times New Roman" w:hAnsi="Arial" w:cs="Arial"/>
                <w:b/>
                <w:bCs/>
                <w:sz w:val="20"/>
                <w:szCs w:val="20"/>
                <w:lang w:eastAsia="en-IN"/>
              </w:rPr>
            </w:pPr>
            <w:ins w:id="223" w:author="Hardik Malhotra" w:date="2021-12-02T20:31:00Z">
              <w:r w:rsidRPr="00B9392B">
                <w:rPr>
                  <w:rFonts w:ascii="Arial" w:eastAsia="Times New Roman" w:hAnsi="Arial" w:cs="Arial"/>
                  <w:b/>
                  <w:bCs/>
                  <w:sz w:val="20"/>
                  <w:szCs w:val="20"/>
                  <w:lang w:eastAsia="en-IN"/>
                </w:rPr>
                <w:t>Production (By Grade)</w:t>
              </w:r>
            </w:ins>
          </w:p>
        </w:tc>
        <w:tc>
          <w:tcPr>
            <w:tcW w:w="2815" w:type="dxa"/>
            <w:tcBorders>
              <w:top w:val="nil"/>
              <w:left w:val="nil"/>
              <w:bottom w:val="single" w:sz="8" w:space="0" w:color="auto"/>
              <w:right w:val="single" w:sz="8" w:space="0" w:color="auto"/>
            </w:tcBorders>
            <w:shd w:val="clear" w:color="auto" w:fill="auto"/>
            <w:noWrap/>
            <w:vAlign w:val="center"/>
            <w:hideMark/>
          </w:tcPr>
          <w:p w14:paraId="06AFBAF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24" w:author="Hardik Malhotra" w:date="2021-12-02T20:31:00Z">
              <w:r w:rsidRPr="00B9392B">
                <w:rPr>
                  <w:rFonts w:ascii="Arial" w:eastAsia="Times New Roman" w:hAnsi="Arial" w:cs="Arial"/>
                  <w:sz w:val="20"/>
                  <w:szCs w:val="20"/>
                  <w:lang w:eastAsia="en-IN"/>
                </w:rPr>
                <w:t>Bis -</w:t>
              </w:r>
              <w:proofErr w:type="gramStart"/>
              <w:r w:rsidRPr="00B9392B">
                <w:rPr>
                  <w:rFonts w:ascii="Arial" w:eastAsia="Times New Roman" w:hAnsi="Arial" w:cs="Arial"/>
                  <w:sz w:val="20"/>
                  <w:szCs w:val="20"/>
                  <w:lang w:eastAsia="en-IN"/>
                </w:rPr>
                <w:t>A,F</w:t>
              </w:r>
              <w:proofErr w:type="gramEnd"/>
              <w:r w:rsidRPr="00B9392B">
                <w:rPr>
                  <w:rFonts w:ascii="Arial" w:eastAsia="Times New Roman" w:hAnsi="Arial" w:cs="Arial"/>
                  <w:sz w:val="20"/>
                  <w:szCs w:val="20"/>
                  <w:lang w:eastAsia="en-IN"/>
                </w:rPr>
                <w:t>,S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1EA34DE6"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25" w:author="Hardik Malhotra" w:date="2021-12-02T20:31:00Z">
              <w:r w:rsidRPr="00B9392B">
                <w:rPr>
                  <w:rFonts w:ascii="Arial" w:eastAsia="Times New Roman" w:hAnsi="Arial" w:cs="Arial"/>
                  <w:sz w:val="20"/>
                  <w:szCs w:val="20"/>
                  <w:lang w:eastAsia="en-IN"/>
                </w:rPr>
                <w:t>4800</w:t>
              </w:r>
            </w:ins>
          </w:p>
        </w:tc>
        <w:tc>
          <w:tcPr>
            <w:tcW w:w="1722" w:type="dxa"/>
            <w:tcBorders>
              <w:top w:val="nil"/>
              <w:left w:val="nil"/>
              <w:bottom w:val="single" w:sz="8" w:space="0" w:color="auto"/>
              <w:right w:val="single" w:sz="8" w:space="0" w:color="auto"/>
            </w:tcBorders>
            <w:shd w:val="clear" w:color="auto" w:fill="auto"/>
            <w:noWrap/>
            <w:vAlign w:val="center"/>
            <w:hideMark/>
          </w:tcPr>
          <w:p w14:paraId="79F039AE"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26" w:author="Hardik Malhotra" w:date="2021-12-02T20:31:00Z">
              <w:r w:rsidRPr="00B9392B">
                <w:rPr>
                  <w:rFonts w:ascii="Arial" w:eastAsia="Times New Roman" w:hAnsi="Arial" w:cs="Arial"/>
                  <w:sz w:val="20"/>
                  <w:szCs w:val="20"/>
                  <w:lang w:eastAsia="en-IN"/>
                </w:rPr>
                <w:t>7200</w:t>
              </w:r>
            </w:ins>
          </w:p>
        </w:tc>
        <w:tc>
          <w:tcPr>
            <w:tcW w:w="1722" w:type="dxa"/>
            <w:tcBorders>
              <w:top w:val="nil"/>
              <w:left w:val="nil"/>
              <w:bottom w:val="single" w:sz="8" w:space="0" w:color="auto"/>
              <w:right w:val="single" w:sz="8" w:space="0" w:color="auto"/>
            </w:tcBorders>
            <w:shd w:val="clear" w:color="auto" w:fill="auto"/>
            <w:noWrap/>
            <w:vAlign w:val="center"/>
            <w:hideMark/>
          </w:tcPr>
          <w:p w14:paraId="0FE1D335"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27" w:author="Hardik Malhotra" w:date="2021-12-02T20:31:00Z">
              <w:r w:rsidRPr="00B9392B">
                <w:rPr>
                  <w:rFonts w:ascii="Arial" w:eastAsia="Times New Roman" w:hAnsi="Arial" w:cs="Arial"/>
                  <w:sz w:val="20"/>
                  <w:szCs w:val="20"/>
                  <w:lang w:eastAsia="en-IN"/>
                </w:rPr>
                <w:t>11200</w:t>
              </w:r>
            </w:ins>
          </w:p>
        </w:tc>
      </w:tr>
      <w:tr w:rsidR="00B9392B" w:rsidRPr="00B9392B" w14:paraId="3734592F" w14:textId="77777777" w:rsidTr="00B9392B">
        <w:trPr>
          <w:trHeight w:val="322"/>
        </w:trPr>
        <w:tc>
          <w:tcPr>
            <w:tcW w:w="2218" w:type="dxa"/>
            <w:vMerge/>
            <w:tcBorders>
              <w:top w:val="nil"/>
              <w:left w:val="single" w:sz="8" w:space="0" w:color="auto"/>
              <w:bottom w:val="nil"/>
              <w:right w:val="single" w:sz="8" w:space="0" w:color="auto"/>
            </w:tcBorders>
            <w:vAlign w:val="center"/>
            <w:hideMark/>
          </w:tcPr>
          <w:p w14:paraId="1FC59A3B" w14:textId="77777777" w:rsidR="00B9392B" w:rsidRPr="00B9392B" w:rsidRDefault="00B9392B" w:rsidP="00B9392B">
            <w:pPr>
              <w:spacing w:after="0" w:line="240" w:lineRule="auto"/>
              <w:rPr>
                <w:rFonts w:ascii="Arial" w:eastAsia="Times New Roman" w:hAnsi="Arial" w:cs="Arial"/>
                <w:b/>
                <w:bCs/>
                <w:sz w:val="20"/>
                <w:szCs w:val="20"/>
                <w:lang w:eastAsia="en-IN"/>
              </w:rPr>
            </w:pPr>
          </w:p>
        </w:tc>
        <w:tc>
          <w:tcPr>
            <w:tcW w:w="2815" w:type="dxa"/>
            <w:tcBorders>
              <w:top w:val="nil"/>
              <w:left w:val="nil"/>
              <w:bottom w:val="single" w:sz="8" w:space="0" w:color="auto"/>
              <w:right w:val="single" w:sz="8" w:space="0" w:color="auto"/>
            </w:tcBorders>
            <w:shd w:val="clear" w:color="auto" w:fill="auto"/>
            <w:noWrap/>
            <w:vAlign w:val="center"/>
            <w:hideMark/>
          </w:tcPr>
          <w:p w14:paraId="7ABA7CC2" w14:textId="77777777" w:rsidR="00B9392B" w:rsidRPr="00B9392B" w:rsidRDefault="00B9392B" w:rsidP="00B9392B">
            <w:pPr>
              <w:spacing w:after="0" w:line="240" w:lineRule="auto"/>
              <w:jc w:val="center"/>
              <w:rPr>
                <w:rFonts w:ascii="Arial" w:eastAsia="Times New Roman" w:hAnsi="Arial" w:cs="Arial"/>
                <w:sz w:val="20"/>
                <w:szCs w:val="20"/>
                <w:lang w:eastAsia="en-IN"/>
              </w:rPr>
            </w:pPr>
            <w:proofErr w:type="spellStart"/>
            <w:ins w:id="228" w:author="Hardik Malhotra" w:date="2021-12-02T20:31:00Z">
              <w:r w:rsidRPr="00B9392B">
                <w:rPr>
                  <w:rFonts w:ascii="Arial" w:eastAsia="Times New Roman" w:hAnsi="Arial" w:cs="Arial"/>
                  <w:sz w:val="20"/>
                  <w:szCs w:val="20"/>
                  <w:lang w:eastAsia="en-IN"/>
                </w:rPr>
                <w:t>Novolac</w:t>
              </w:r>
              <w:proofErr w:type="spellEnd"/>
              <w:r w:rsidRPr="00B9392B">
                <w:rPr>
                  <w:rFonts w:ascii="Arial" w:eastAsia="Times New Roman" w:hAnsi="Arial" w:cs="Arial"/>
                  <w:sz w:val="20"/>
                  <w:szCs w:val="20"/>
                  <w:lang w:eastAsia="en-IN"/>
                </w:rPr>
                <w:t xml:space="preserve">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5F510893" w14:textId="77777777" w:rsidR="00B9392B" w:rsidRPr="00B9392B" w:rsidRDefault="00B9392B" w:rsidP="00B9392B">
            <w:pPr>
              <w:spacing w:after="0" w:line="240" w:lineRule="auto"/>
              <w:jc w:val="center"/>
              <w:rPr>
                <w:rFonts w:ascii="Arial" w:eastAsia="Times New Roman" w:hAnsi="Arial" w:cs="Arial"/>
                <w:sz w:val="20"/>
                <w:szCs w:val="20"/>
                <w:lang w:eastAsia="en-IN"/>
              </w:rPr>
            </w:pPr>
            <w:r w:rsidRPr="00B9392B">
              <w:rPr>
                <w:rFonts w:ascii="Arial" w:eastAsia="Times New Roman" w:hAnsi="Arial" w:cs="Arial"/>
                <w:sz w:val="20"/>
                <w:szCs w:val="20"/>
                <w:lang w:eastAsia="en-IN"/>
              </w:rPr>
              <w:t>3000</w:t>
            </w:r>
          </w:p>
        </w:tc>
        <w:tc>
          <w:tcPr>
            <w:tcW w:w="1722" w:type="dxa"/>
            <w:tcBorders>
              <w:top w:val="nil"/>
              <w:left w:val="nil"/>
              <w:bottom w:val="single" w:sz="8" w:space="0" w:color="auto"/>
              <w:right w:val="single" w:sz="8" w:space="0" w:color="auto"/>
            </w:tcBorders>
            <w:shd w:val="clear" w:color="auto" w:fill="auto"/>
            <w:noWrap/>
            <w:vAlign w:val="center"/>
            <w:hideMark/>
          </w:tcPr>
          <w:p w14:paraId="42C2D109"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29" w:author="Hardik Malhotra" w:date="2021-12-02T20:31:00Z">
              <w:r w:rsidRPr="00B9392B">
                <w:rPr>
                  <w:rFonts w:ascii="Arial" w:eastAsia="Times New Roman" w:hAnsi="Arial" w:cs="Arial"/>
                  <w:sz w:val="20"/>
                  <w:szCs w:val="20"/>
                  <w:lang w:eastAsia="en-IN"/>
                </w:rPr>
                <w:t>4500</w:t>
              </w:r>
            </w:ins>
          </w:p>
        </w:tc>
        <w:tc>
          <w:tcPr>
            <w:tcW w:w="1722" w:type="dxa"/>
            <w:tcBorders>
              <w:top w:val="nil"/>
              <w:left w:val="nil"/>
              <w:bottom w:val="single" w:sz="8" w:space="0" w:color="auto"/>
              <w:right w:val="single" w:sz="8" w:space="0" w:color="auto"/>
            </w:tcBorders>
            <w:shd w:val="clear" w:color="auto" w:fill="auto"/>
            <w:noWrap/>
            <w:vAlign w:val="center"/>
            <w:hideMark/>
          </w:tcPr>
          <w:p w14:paraId="46DA13BF"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30" w:author="Hardik Malhotra" w:date="2021-12-02T20:31:00Z">
              <w:r w:rsidRPr="00B9392B">
                <w:rPr>
                  <w:rFonts w:ascii="Arial" w:eastAsia="Times New Roman" w:hAnsi="Arial" w:cs="Arial"/>
                  <w:sz w:val="20"/>
                  <w:szCs w:val="20"/>
                  <w:lang w:eastAsia="en-IN"/>
                </w:rPr>
                <w:t>7000</w:t>
              </w:r>
            </w:ins>
          </w:p>
        </w:tc>
      </w:tr>
      <w:tr w:rsidR="00B9392B" w:rsidRPr="00B9392B" w14:paraId="25EF4F98" w14:textId="77777777" w:rsidTr="00B9392B">
        <w:trPr>
          <w:trHeight w:val="322"/>
        </w:trPr>
        <w:tc>
          <w:tcPr>
            <w:tcW w:w="2218" w:type="dxa"/>
            <w:vMerge/>
            <w:tcBorders>
              <w:top w:val="nil"/>
              <w:left w:val="single" w:sz="8" w:space="0" w:color="auto"/>
              <w:bottom w:val="nil"/>
              <w:right w:val="single" w:sz="8" w:space="0" w:color="auto"/>
            </w:tcBorders>
            <w:vAlign w:val="center"/>
            <w:hideMark/>
          </w:tcPr>
          <w:p w14:paraId="6E4E2EE5" w14:textId="77777777" w:rsidR="00B9392B" w:rsidRPr="00B9392B" w:rsidRDefault="00B9392B" w:rsidP="00B9392B">
            <w:pPr>
              <w:spacing w:after="0" w:line="240" w:lineRule="auto"/>
              <w:rPr>
                <w:rFonts w:ascii="Arial" w:eastAsia="Times New Roman" w:hAnsi="Arial" w:cs="Arial"/>
                <w:b/>
                <w:bCs/>
                <w:sz w:val="20"/>
                <w:szCs w:val="20"/>
                <w:lang w:eastAsia="en-IN"/>
              </w:rPr>
            </w:pPr>
          </w:p>
        </w:tc>
        <w:tc>
          <w:tcPr>
            <w:tcW w:w="2815" w:type="dxa"/>
            <w:tcBorders>
              <w:top w:val="nil"/>
              <w:left w:val="nil"/>
              <w:bottom w:val="single" w:sz="8" w:space="0" w:color="auto"/>
              <w:right w:val="single" w:sz="8" w:space="0" w:color="auto"/>
            </w:tcBorders>
            <w:shd w:val="clear" w:color="auto" w:fill="auto"/>
            <w:noWrap/>
            <w:vAlign w:val="center"/>
            <w:hideMark/>
          </w:tcPr>
          <w:p w14:paraId="486A0AB1"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31" w:author="Hardik Malhotra" w:date="2021-12-02T20:31:00Z">
              <w:r w:rsidRPr="00B9392B">
                <w:rPr>
                  <w:rFonts w:ascii="Arial" w:eastAsia="Times New Roman" w:hAnsi="Arial" w:cs="Arial"/>
                  <w:sz w:val="20"/>
                  <w:szCs w:val="20"/>
                  <w:lang w:eastAsia="en-IN"/>
                </w:rPr>
                <w:t>Brominated Vinyl Ester Resin</w:t>
              </w:r>
            </w:ins>
          </w:p>
        </w:tc>
        <w:tc>
          <w:tcPr>
            <w:tcW w:w="1722" w:type="dxa"/>
            <w:tcBorders>
              <w:top w:val="nil"/>
              <w:left w:val="nil"/>
              <w:bottom w:val="single" w:sz="8" w:space="0" w:color="auto"/>
              <w:right w:val="single" w:sz="8" w:space="0" w:color="auto"/>
            </w:tcBorders>
            <w:shd w:val="clear" w:color="auto" w:fill="auto"/>
            <w:noWrap/>
            <w:vAlign w:val="center"/>
            <w:hideMark/>
          </w:tcPr>
          <w:p w14:paraId="2728F9C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32" w:author="Hardik Malhotra" w:date="2021-12-02T20:31:00Z">
              <w:r w:rsidRPr="00B9392B">
                <w:rPr>
                  <w:rFonts w:ascii="Arial" w:eastAsia="Times New Roman" w:hAnsi="Arial" w:cs="Arial"/>
                  <w:sz w:val="20"/>
                  <w:szCs w:val="20"/>
                  <w:lang w:eastAsia="en-IN"/>
                </w:rPr>
                <w:t>1200</w:t>
              </w:r>
            </w:ins>
          </w:p>
        </w:tc>
        <w:tc>
          <w:tcPr>
            <w:tcW w:w="1722" w:type="dxa"/>
            <w:tcBorders>
              <w:top w:val="nil"/>
              <w:left w:val="nil"/>
              <w:bottom w:val="single" w:sz="8" w:space="0" w:color="auto"/>
              <w:right w:val="single" w:sz="8" w:space="0" w:color="auto"/>
            </w:tcBorders>
            <w:shd w:val="clear" w:color="auto" w:fill="auto"/>
            <w:noWrap/>
            <w:vAlign w:val="center"/>
            <w:hideMark/>
          </w:tcPr>
          <w:p w14:paraId="6A01FF3B"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33" w:author="Hardik Malhotra" w:date="2021-12-02T20:31:00Z">
              <w:r w:rsidRPr="00B9392B">
                <w:rPr>
                  <w:rFonts w:ascii="Arial" w:eastAsia="Times New Roman" w:hAnsi="Arial" w:cs="Arial"/>
                  <w:sz w:val="20"/>
                  <w:szCs w:val="20"/>
                  <w:lang w:eastAsia="en-IN"/>
                </w:rPr>
                <w:t>1800</w:t>
              </w:r>
            </w:ins>
          </w:p>
        </w:tc>
        <w:tc>
          <w:tcPr>
            <w:tcW w:w="1722" w:type="dxa"/>
            <w:tcBorders>
              <w:top w:val="nil"/>
              <w:left w:val="nil"/>
              <w:bottom w:val="single" w:sz="8" w:space="0" w:color="auto"/>
              <w:right w:val="single" w:sz="8" w:space="0" w:color="auto"/>
            </w:tcBorders>
            <w:shd w:val="clear" w:color="auto" w:fill="auto"/>
            <w:noWrap/>
            <w:vAlign w:val="center"/>
            <w:hideMark/>
          </w:tcPr>
          <w:p w14:paraId="69A97B62"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34" w:author="Hardik Malhotra" w:date="2021-12-02T20:31:00Z">
              <w:r w:rsidRPr="00B9392B">
                <w:rPr>
                  <w:rFonts w:ascii="Arial" w:eastAsia="Times New Roman" w:hAnsi="Arial" w:cs="Arial"/>
                  <w:sz w:val="20"/>
                  <w:szCs w:val="20"/>
                  <w:lang w:eastAsia="en-IN"/>
                </w:rPr>
                <w:t>2800</w:t>
              </w:r>
            </w:ins>
          </w:p>
        </w:tc>
      </w:tr>
      <w:tr w:rsidR="00B9392B" w:rsidRPr="00B9392B" w14:paraId="1A82F3B6" w14:textId="77777777" w:rsidTr="00B9392B">
        <w:trPr>
          <w:trHeight w:val="322"/>
        </w:trPr>
        <w:tc>
          <w:tcPr>
            <w:tcW w:w="5034" w:type="dxa"/>
            <w:gridSpan w:val="2"/>
            <w:tcBorders>
              <w:top w:val="nil"/>
              <w:left w:val="single" w:sz="8" w:space="0" w:color="auto"/>
              <w:bottom w:val="single" w:sz="8" w:space="0" w:color="auto"/>
              <w:right w:val="single" w:sz="8" w:space="0" w:color="000000"/>
            </w:tcBorders>
            <w:shd w:val="clear" w:color="000000" w:fill="D9E1F2"/>
            <w:noWrap/>
            <w:vAlign w:val="center"/>
            <w:hideMark/>
          </w:tcPr>
          <w:p w14:paraId="68CD50C2" w14:textId="04CFDCF9" w:rsidR="00B9392B" w:rsidRPr="00B9392B" w:rsidRDefault="00B9392B" w:rsidP="00B9392B">
            <w:pPr>
              <w:spacing w:after="0" w:line="240" w:lineRule="auto"/>
              <w:jc w:val="center"/>
              <w:rPr>
                <w:rFonts w:ascii="Arial" w:eastAsia="Times New Roman" w:hAnsi="Arial" w:cs="Arial"/>
                <w:b/>
                <w:bCs/>
                <w:sz w:val="20"/>
                <w:szCs w:val="20"/>
                <w:lang w:eastAsia="en-IN"/>
              </w:rPr>
            </w:pPr>
            <w:ins w:id="235" w:author="Hardik Malhotra" w:date="2021-12-02T20:31:00Z">
              <w:r w:rsidRPr="00B9392B">
                <w:rPr>
                  <w:rFonts w:ascii="Arial" w:eastAsia="Times New Roman" w:hAnsi="Arial" w:cs="Arial"/>
                  <w:b/>
                  <w:bCs/>
                  <w:sz w:val="20"/>
                  <w:szCs w:val="20"/>
                  <w:lang w:eastAsia="en-IN"/>
                </w:rPr>
                <w:t xml:space="preserve">Total Production </w:t>
              </w:r>
              <w:commentRangeStart w:id="236"/>
              <w:r w:rsidRPr="00B9392B">
                <w:rPr>
                  <w:rFonts w:ascii="Arial" w:eastAsia="Times New Roman" w:hAnsi="Arial" w:cs="Arial"/>
                  <w:b/>
                  <w:bCs/>
                  <w:sz w:val="20"/>
                  <w:szCs w:val="20"/>
                  <w:lang w:eastAsia="en-IN"/>
                </w:rPr>
                <w:t>(</w:t>
              </w:r>
            </w:ins>
            <w:r w:rsidR="00D75A10">
              <w:rPr>
                <w:rFonts w:ascii="Arial" w:eastAsia="Times New Roman" w:hAnsi="Arial" w:cs="Arial"/>
                <w:b/>
                <w:bCs/>
                <w:sz w:val="20"/>
                <w:szCs w:val="20"/>
                <w:lang w:eastAsia="en-IN"/>
              </w:rPr>
              <w:t>RIL</w:t>
            </w:r>
            <w:ins w:id="237" w:author="Hardik Malhotra" w:date="2021-12-02T20:31:00Z">
              <w:r w:rsidRPr="00B9392B">
                <w:rPr>
                  <w:rFonts w:ascii="Arial" w:eastAsia="Times New Roman" w:hAnsi="Arial" w:cs="Arial"/>
                  <w:b/>
                  <w:bCs/>
                  <w:sz w:val="20"/>
                  <w:szCs w:val="20"/>
                  <w:lang w:eastAsia="en-IN"/>
                </w:rPr>
                <w:t>)</w:t>
              </w:r>
            </w:ins>
            <w:commentRangeEnd w:id="236"/>
            <w:r w:rsidR="00453783">
              <w:rPr>
                <w:rStyle w:val="CommentReference"/>
              </w:rPr>
              <w:commentReference w:id="236"/>
            </w:r>
          </w:p>
        </w:tc>
        <w:tc>
          <w:tcPr>
            <w:tcW w:w="1722" w:type="dxa"/>
            <w:tcBorders>
              <w:top w:val="nil"/>
              <w:left w:val="nil"/>
              <w:bottom w:val="single" w:sz="8" w:space="0" w:color="auto"/>
              <w:right w:val="single" w:sz="8" w:space="0" w:color="auto"/>
            </w:tcBorders>
            <w:shd w:val="clear" w:color="auto" w:fill="auto"/>
            <w:noWrap/>
            <w:vAlign w:val="center"/>
            <w:hideMark/>
          </w:tcPr>
          <w:p w14:paraId="27A01AD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38" w:author="Hardik Malhotra" w:date="2021-12-02T20:31:00Z">
              <w:r w:rsidRPr="00B9392B">
                <w:rPr>
                  <w:rFonts w:ascii="Arial" w:eastAsia="Times New Roman" w:hAnsi="Arial" w:cs="Arial"/>
                  <w:sz w:val="20"/>
                  <w:szCs w:val="20"/>
                  <w:lang w:eastAsia="en-IN"/>
                </w:rPr>
                <w:t>9000</w:t>
              </w:r>
            </w:ins>
          </w:p>
        </w:tc>
        <w:tc>
          <w:tcPr>
            <w:tcW w:w="1722" w:type="dxa"/>
            <w:tcBorders>
              <w:top w:val="nil"/>
              <w:left w:val="nil"/>
              <w:bottom w:val="single" w:sz="8" w:space="0" w:color="auto"/>
              <w:right w:val="single" w:sz="8" w:space="0" w:color="auto"/>
            </w:tcBorders>
            <w:shd w:val="clear" w:color="auto" w:fill="auto"/>
            <w:noWrap/>
            <w:vAlign w:val="center"/>
            <w:hideMark/>
          </w:tcPr>
          <w:p w14:paraId="44316C76"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39" w:author="Hardik Malhotra" w:date="2021-12-02T20:31:00Z">
              <w:r w:rsidRPr="00B9392B">
                <w:rPr>
                  <w:rFonts w:ascii="Arial" w:eastAsia="Times New Roman" w:hAnsi="Arial" w:cs="Arial"/>
                  <w:sz w:val="20"/>
                  <w:szCs w:val="20"/>
                  <w:lang w:eastAsia="en-IN"/>
                </w:rPr>
                <w:t>13500</w:t>
              </w:r>
            </w:ins>
          </w:p>
        </w:tc>
        <w:tc>
          <w:tcPr>
            <w:tcW w:w="1722" w:type="dxa"/>
            <w:tcBorders>
              <w:top w:val="nil"/>
              <w:left w:val="nil"/>
              <w:bottom w:val="single" w:sz="8" w:space="0" w:color="auto"/>
              <w:right w:val="single" w:sz="8" w:space="0" w:color="auto"/>
            </w:tcBorders>
            <w:shd w:val="clear" w:color="auto" w:fill="auto"/>
            <w:noWrap/>
            <w:vAlign w:val="center"/>
            <w:hideMark/>
          </w:tcPr>
          <w:p w14:paraId="371ACEF9"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40" w:author="Hardik Malhotra" w:date="2021-12-02T20:31:00Z">
              <w:r w:rsidRPr="00B9392B">
                <w:rPr>
                  <w:rFonts w:ascii="Arial" w:eastAsia="Times New Roman" w:hAnsi="Arial" w:cs="Arial"/>
                  <w:sz w:val="20"/>
                  <w:szCs w:val="20"/>
                  <w:lang w:eastAsia="en-IN"/>
                </w:rPr>
                <w:t>21000</w:t>
              </w:r>
            </w:ins>
          </w:p>
        </w:tc>
      </w:tr>
      <w:tr w:rsidR="00B9392B" w:rsidRPr="00B9392B" w14:paraId="19672316" w14:textId="77777777" w:rsidTr="00B9392B">
        <w:trPr>
          <w:trHeight w:val="322"/>
        </w:trPr>
        <w:tc>
          <w:tcPr>
            <w:tcW w:w="5034" w:type="dxa"/>
            <w:gridSpan w:val="2"/>
            <w:tcBorders>
              <w:top w:val="single" w:sz="8" w:space="0" w:color="auto"/>
              <w:left w:val="single" w:sz="8" w:space="0" w:color="auto"/>
              <w:bottom w:val="single" w:sz="8" w:space="0" w:color="auto"/>
              <w:right w:val="single" w:sz="8" w:space="0" w:color="000000"/>
            </w:tcBorders>
            <w:shd w:val="clear" w:color="000000" w:fill="D9E1F2"/>
            <w:noWrap/>
            <w:vAlign w:val="center"/>
            <w:hideMark/>
          </w:tcPr>
          <w:p w14:paraId="2CCC4B02" w14:textId="77777777" w:rsidR="00B9392B" w:rsidRPr="00B9392B" w:rsidRDefault="00B9392B" w:rsidP="00B9392B">
            <w:pPr>
              <w:spacing w:after="0" w:line="240" w:lineRule="auto"/>
              <w:jc w:val="center"/>
              <w:rPr>
                <w:rFonts w:ascii="Arial" w:eastAsia="Times New Roman" w:hAnsi="Arial" w:cs="Arial"/>
                <w:b/>
                <w:bCs/>
                <w:sz w:val="20"/>
                <w:szCs w:val="20"/>
                <w:lang w:eastAsia="en-IN"/>
              </w:rPr>
            </w:pPr>
            <w:ins w:id="241" w:author="Hardik Malhotra" w:date="2021-12-02T20:31:00Z">
              <w:r w:rsidRPr="00B9392B">
                <w:rPr>
                  <w:rFonts w:ascii="Arial" w:eastAsia="Times New Roman" w:hAnsi="Arial" w:cs="Arial"/>
                  <w:b/>
                  <w:bCs/>
                  <w:sz w:val="20"/>
                  <w:szCs w:val="20"/>
                  <w:lang w:eastAsia="en-IN"/>
                </w:rPr>
                <w:t>Demand-Supply Gap (Optimistic) (India)</w:t>
              </w:r>
            </w:ins>
          </w:p>
        </w:tc>
        <w:tc>
          <w:tcPr>
            <w:tcW w:w="1722" w:type="dxa"/>
            <w:tcBorders>
              <w:top w:val="nil"/>
              <w:left w:val="nil"/>
              <w:bottom w:val="single" w:sz="8" w:space="0" w:color="auto"/>
              <w:right w:val="single" w:sz="8" w:space="0" w:color="auto"/>
            </w:tcBorders>
            <w:shd w:val="clear" w:color="auto" w:fill="auto"/>
            <w:noWrap/>
            <w:vAlign w:val="center"/>
            <w:hideMark/>
          </w:tcPr>
          <w:p w14:paraId="346666EA" w14:textId="77777777" w:rsidR="00B9392B" w:rsidRPr="00B9392B" w:rsidRDefault="00B9392B" w:rsidP="00B9392B">
            <w:pPr>
              <w:spacing w:after="0" w:line="240" w:lineRule="auto"/>
              <w:jc w:val="center"/>
              <w:rPr>
                <w:rFonts w:ascii="Arial" w:eastAsia="Times New Roman" w:hAnsi="Arial" w:cs="Arial"/>
                <w:sz w:val="20"/>
                <w:szCs w:val="20"/>
                <w:lang w:eastAsia="en-IN"/>
              </w:rPr>
            </w:pPr>
            <w:r w:rsidRPr="00B9392B">
              <w:rPr>
                <w:rFonts w:ascii="Arial" w:eastAsia="Times New Roman" w:hAnsi="Arial" w:cs="Arial"/>
                <w:sz w:val="20"/>
                <w:szCs w:val="20"/>
                <w:lang w:eastAsia="en-IN"/>
              </w:rPr>
              <w:t>(-9840)</w:t>
            </w:r>
          </w:p>
        </w:tc>
        <w:tc>
          <w:tcPr>
            <w:tcW w:w="1722" w:type="dxa"/>
            <w:tcBorders>
              <w:top w:val="nil"/>
              <w:left w:val="nil"/>
              <w:bottom w:val="single" w:sz="8" w:space="0" w:color="auto"/>
              <w:right w:val="single" w:sz="8" w:space="0" w:color="auto"/>
            </w:tcBorders>
            <w:shd w:val="clear" w:color="auto" w:fill="auto"/>
            <w:noWrap/>
            <w:vAlign w:val="center"/>
            <w:hideMark/>
          </w:tcPr>
          <w:p w14:paraId="5786FB05"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42" w:author="Hardik Malhotra" w:date="2021-12-02T20:31:00Z">
              <w:r w:rsidRPr="00B9392B">
                <w:rPr>
                  <w:rFonts w:ascii="Arial" w:eastAsia="Times New Roman" w:hAnsi="Arial" w:cs="Arial"/>
                  <w:sz w:val="20"/>
                  <w:szCs w:val="20"/>
                  <w:lang w:eastAsia="en-IN"/>
                </w:rPr>
                <w:t>(-12760)</w:t>
              </w:r>
            </w:ins>
          </w:p>
        </w:tc>
        <w:tc>
          <w:tcPr>
            <w:tcW w:w="1722" w:type="dxa"/>
            <w:tcBorders>
              <w:top w:val="nil"/>
              <w:left w:val="nil"/>
              <w:bottom w:val="single" w:sz="8" w:space="0" w:color="auto"/>
              <w:right w:val="single" w:sz="8" w:space="0" w:color="auto"/>
            </w:tcBorders>
            <w:shd w:val="clear" w:color="auto" w:fill="auto"/>
            <w:noWrap/>
            <w:vAlign w:val="center"/>
            <w:hideMark/>
          </w:tcPr>
          <w:p w14:paraId="7058CAC0" w14:textId="77777777" w:rsidR="00B9392B" w:rsidRPr="00B9392B" w:rsidRDefault="00B9392B" w:rsidP="00B9392B">
            <w:pPr>
              <w:spacing w:after="0" w:line="240" w:lineRule="auto"/>
              <w:jc w:val="center"/>
              <w:rPr>
                <w:rFonts w:ascii="Arial" w:eastAsia="Times New Roman" w:hAnsi="Arial" w:cs="Arial"/>
                <w:sz w:val="20"/>
                <w:szCs w:val="20"/>
                <w:lang w:eastAsia="en-IN"/>
              </w:rPr>
            </w:pPr>
            <w:ins w:id="243" w:author="Hardik Malhotra" w:date="2021-12-02T20:31:00Z">
              <w:r w:rsidRPr="00B9392B">
                <w:rPr>
                  <w:rFonts w:ascii="Arial" w:eastAsia="Times New Roman" w:hAnsi="Arial" w:cs="Arial"/>
                  <w:sz w:val="20"/>
                  <w:szCs w:val="20"/>
                  <w:lang w:eastAsia="en-IN"/>
                </w:rPr>
                <w:t>(-25550)</w:t>
              </w:r>
            </w:ins>
          </w:p>
        </w:tc>
      </w:tr>
    </w:tbl>
    <w:p w14:paraId="2733CEC4" w14:textId="122CC400" w:rsidR="00B9392B" w:rsidRDefault="00B9392B" w:rsidP="00713327">
      <w:pPr>
        <w:tabs>
          <w:tab w:val="left" w:pos="1365"/>
        </w:tabs>
        <w:spacing w:line="360" w:lineRule="auto"/>
        <w:jc w:val="both"/>
        <w:rPr>
          <w:rFonts w:ascii="Arial" w:hAnsi="Arial" w:cs="Arial"/>
          <w:b/>
          <w:bCs/>
          <w:sz w:val="24"/>
          <w:szCs w:val="24"/>
        </w:rPr>
      </w:pPr>
    </w:p>
    <w:p w14:paraId="5A67EBD2" w14:textId="5FCEBD7D" w:rsidR="00B9392B" w:rsidRDefault="00B9392B" w:rsidP="00713327">
      <w:pPr>
        <w:tabs>
          <w:tab w:val="left" w:pos="1365"/>
        </w:tabs>
        <w:spacing w:line="360" w:lineRule="auto"/>
        <w:jc w:val="both"/>
        <w:rPr>
          <w:rFonts w:ascii="Arial" w:hAnsi="Arial" w:cs="Arial"/>
          <w:b/>
          <w:bCs/>
          <w:sz w:val="24"/>
          <w:szCs w:val="24"/>
        </w:rPr>
      </w:pPr>
    </w:p>
    <w:p w14:paraId="19485B53" w14:textId="07E43CBF" w:rsidR="00B9392B" w:rsidRDefault="00B9392B" w:rsidP="00713327">
      <w:pPr>
        <w:tabs>
          <w:tab w:val="left" w:pos="1365"/>
        </w:tabs>
        <w:spacing w:line="360" w:lineRule="auto"/>
        <w:jc w:val="both"/>
        <w:rPr>
          <w:rFonts w:ascii="Arial" w:hAnsi="Arial" w:cs="Arial"/>
          <w:b/>
          <w:bCs/>
          <w:sz w:val="24"/>
          <w:szCs w:val="24"/>
        </w:rPr>
      </w:pPr>
    </w:p>
    <w:tbl>
      <w:tblPr>
        <w:tblW w:w="10230" w:type="dxa"/>
        <w:tblLook w:val="04A0" w:firstRow="1" w:lastRow="0" w:firstColumn="1" w:lastColumn="0" w:noHBand="0" w:noVBand="1"/>
      </w:tblPr>
      <w:tblGrid>
        <w:gridCol w:w="1875"/>
        <w:gridCol w:w="5253"/>
        <w:gridCol w:w="959"/>
        <w:gridCol w:w="959"/>
        <w:gridCol w:w="1184"/>
      </w:tblGrid>
      <w:tr w:rsidR="000B1C4D" w:rsidRPr="000B1C4D" w14:paraId="67F78E03" w14:textId="77777777" w:rsidTr="000B1C4D">
        <w:trPr>
          <w:trHeight w:val="321"/>
        </w:trPr>
        <w:tc>
          <w:tcPr>
            <w:tcW w:w="10230" w:type="dxa"/>
            <w:gridSpan w:val="5"/>
            <w:tcBorders>
              <w:top w:val="single" w:sz="8" w:space="0" w:color="auto"/>
              <w:left w:val="single" w:sz="8" w:space="0" w:color="auto"/>
              <w:bottom w:val="single" w:sz="8" w:space="0" w:color="auto"/>
              <w:right w:val="single" w:sz="8" w:space="0" w:color="000000"/>
            </w:tcBorders>
            <w:shd w:val="clear" w:color="000000" w:fill="305496"/>
            <w:noWrap/>
            <w:vAlign w:val="center"/>
            <w:hideMark/>
          </w:tcPr>
          <w:p w14:paraId="48EA84DA" w14:textId="2E290E2E"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44" w:author="Hardik Malhotra" w:date="2021-12-02T20:31:00Z">
              <w:r w:rsidRPr="000B1C4D">
                <w:rPr>
                  <w:rFonts w:ascii="Arial" w:eastAsia="Times New Roman" w:hAnsi="Arial" w:cs="Arial"/>
                  <w:b/>
                  <w:bCs/>
                  <w:color w:val="FFFFFF"/>
                  <w:sz w:val="20"/>
                  <w:szCs w:val="20"/>
                  <w:lang w:eastAsia="en-IN"/>
                </w:rPr>
                <w:lastRenderedPageBreak/>
                <w:t xml:space="preserve">RIL Production Meant </w:t>
              </w:r>
            </w:ins>
            <w:r w:rsidRPr="000B1C4D">
              <w:rPr>
                <w:rFonts w:ascii="Arial" w:eastAsia="Times New Roman" w:hAnsi="Arial" w:cs="Arial"/>
                <w:b/>
                <w:bCs/>
                <w:color w:val="FFFFFF"/>
                <w:sz w:val="20"/>
                <w:szCs w:val="20"/>
                <w:lang w:eastAsia="en-IN"/>
              </w:rPr>
              <w:t>for</w:t>
            </w:r>
            <w:ins w:id="245" w:author="Hardik Malhotra" w:date="2021-12-02T20:31:00Z">
              <w:r w:rsidRPr="000B1C4D">
                <w:rPr>
                  <w:rFonts w:ascii="Arial" w:eastAsia="Times New Roman" w:hAnsi="Arial" w:cs="Arial"/>
                  <w:b/>
                  <w:bCs/>
                  <w:color w:val="FFFFFF"/>
                  <w:sz w:val="20"/>
                  <w:szCs w:val="20"/>
                  <w:lang w:eastAsia="en-IN"/>
                </w:rPr>
                <w:t xml:space="preserve"> Sale (In Tonnes)</w:t>
              </w:r>
            </w:ins>
          </w:p>
        </w:tc>
      </w:tr>
      <w:tr w:rsidR="000B1C4D" w:rsidRPr="000B1C4D" w14:paraId="11B7353F" w14:textId="77777777" w:rsidTr="000B1C4D">
        <w:trPr>
          <w:trHeight w:val="321"/>
        </w:trPr>
        <w:tc>
          <w:tcPr>
            <w:tcW w:w="1875" w:type="dxa"/>
            <w:tcBorders>
              <w:top w:val="nil"/>
              <w:left w:val="single" w:sz="8" w:space="0" w:color="auto"/>
              <w:bottom w:val="single" w:sz="8" w:space="0" w:color="auto"/>
              <w:right w:val="single" w:sz="8" w:space="0" w:color="auto"/>
            </w:tcBorders>
            <w:shd w:val="clear" w:color="auto" w:fill="auto"/>
            <w:noWrap/>
            <w:vAlign w:val="center"/>
            <w:hideMark/>
          </w:tcPr>
          <w:p w14:paraId="1F0FFBBC" w14:textId="77777777" w:rsidR="000B1C4D" w:rsidRPr="000B1C4D" w:rsidRDefault="000B1C4D" w:rsidP="000B1C4D">
            <w:pPr>
              <w:spacing w:after="0" w:line="240" w:lineRule="auto"/>
              <w:rPr>
                <w:rFonts w:ascii="Arial" w:eastAsia="Times New Roman" w:hAnsi="Arial" w:cs="Arial"/>
                <w:b/>
                <w:bCs/>
                <w:sz w:val="20"/>
                <w:szCs w:val="20"/>
                <w:lang w:eastAsia="en-IN"/>
              </w:rPr>
            </w:pPr>
            <w:ins w:id="246" w:author="Hardik Malhotra" w:date="2021-12-02T20:31:00Z">
              <w:r w:rsidRPr="000B1C4D">
                <w:rPr>
                  <w:rFonts w:ascii="Arial" w:eastAsia="Times New Roman" w:hAnsi="Arial" w:cs="Arial"/>
                  <w:b/>
                  <w:bCs/>
                  <w:sz w:val="20"/>
                  <w:szCs w:val="20"/>
                  <w:lang w:eastAsia="en-IN"/>
                </w:rPr>
                <w:t> </w:t>
              </w:r>
            </w:ins>
          </w:p>
        </w:tc>
        <w:tc>
          <w:tcPr>
            <w:tcW w:w="5253" w:type="dxa"/>
            <w:tcBorders>
              <w:top w:val="nil"/>
              <w:left w:val="nil"/>
              <w:bottom w:val="single" w:sz="8" w:space="0" w:color="auto"/>
              <w:right w:val="nil"/>
            </w:tcBorders>
            <w:shd w:val="clear" w:color="auto" w:fill="auto"/>
            <w:noWrap/>
            <w:vAlign w:val="center"/>
            <w:hideMark/>
          </w:tcPr>
          <w:p w14:paraId="43390B5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47" w:author="Hardik Malhotra" w:date="2021-12-02T20:31:00Z">
              <w:r w:rsidRPr="000B1C4D">
                <w:rPr>
                  <w:rFonts w:ascii="Arial" w:eastAsia="Times New Roman" w:hAnsi="Arial" w:cs="Arial"/>
                  <w:sz w:val="20"/>
                  <w:szCs w:val="20"/>
                  <w:lang w:eastAsia="en-IN"/>
                </w:rPr>
                <w:t>India</w:t>
              </w:r>
            </w:ins>
          </w:p>
        </w:tc>
        <w:tc>
          <w:tcPr>
            <w:tcW w:w="959" w:type="dxa"/>
            <w:tcBorders>
              <w:top w:val="nil"/>
              <w:left w:val="single" w:sz="8" w:space="0" w:color="auto"/>
              <w:bottom w:val="single" w:sz="8" w:space="0" w:color="auto"/>
              <w:right w:val="single" w:sz="8" w:space="0" w:color="auto"/>
            </w:tcBorders>
            <w:shd w:val="clear" w:color="000000" w:fill="305496"/>
            <w:noWrap/>
            <w:vAlign w:val="center"/>
            <w:hideMark/>
          </w:tcPr>
          <w:p w14:paraId="7E74598C"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48" w:author="Hardik Malhotra" w:date="2021-12-02T20:31:00Z">
              <w:r w:rsidRPr="000B1C4D">
                <w:rPr>
                  <w:rFonts w:ascii="Arial" w:eastAsia="Times New Roman" w:hAnsi="Arial" w:cs="Arial"/>
                  <w:b/>
                  <w:bCs/>
                  <w:color w:val="FFFFFF"/>
                  <w:sz w:val="20"/>
                  <w:szCs w:val="20"/>
                  <w:lang w:eastAsia="en-IN"/>
                </w:rPr>
                <w:t>2023</w:t>
              </w:r>
            </w:ins>
          </w:p>
        </w:tc>
        <w:tc>
          <w:tcPr>
            <w:tcW w:w="959" w:type="dxa"/>
            <w:tcBorders>
              <w:top w:val="nil"/>
              <w:left w:val="nil"/>
              <w:bottom w:val="single" w:sz="8" w:space="0" w:color="auto"/>
              <w:right w:val="single" w:sz="8" w:space="0" w:color="auto"/>
            </w:tcBorders>
            <w:shd w:val="clear" w:color="000000" w:fill="305496"/>
            <w:noWrap/>
            <w:vAlign w:val="center"/>
            <w:hideMark/>
          </w:tcPr>
          <w:p w14:paraId="509C4D5D"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49" w:author="Hardik Malhotra" w:date="2021-12-02T20:31:00Z">
              <w:r w:rsidRPr="000B1C4D">
                <w:rPr>
                  <w:rFonts w:ascii="Arial" w:eastAsia="Times New Roman" w:hAnsi="Arial" w:cs="Arial"/>
                  <w:b/>
                  <w:bCs/>
                  <w:color w:val="FFFFFF"/>
                  <w:sz w:val="20"/>
                  <w:szCs w:val="20"/>
                  <w:lang w:eastAsia="en-IN"/>
                </w:rPr>
                <w:t>2025</w:t>
              </w:r>
            </w:ins>
          </w:p>
        </w:tc>
        <w:tc>
          <w:tcPr>
            <w:tcW w:w="1182" w:type="dxa"/>
            <w:tcBorders>
              <w:top w:val="nil"/>
              <w:left w:val="nil"/>
              <w:bottom w:val="single" w:sz="8" w:space="0" w:color="auto"/>
              <w:right w:val="single" w:sz="8" w:space="0" w:color="auto"/>
            </w:tcBorders>
            <w:shd w:val="clear" w:color="000000" w:fill="305496"/>
            <w:noWrap/>
            <w:vAlign w:val="center"/>
            <w:hideMark/>
          </w:tcPr>
          <w:p w14:paraId="1750CC38"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50" w:author="Hardik Malhotra" w:date="2021-12-02T20:31:00Z">
              <w:r w:rsidRPr="000B1C4D">
                <w:rPr>
                  <w:rFonts w:ascii="Arial" w:eastAsia="Times New Roman" w:hAnsi="Arial" w:cs="Arial"/>
                  <w:b/>
                  <w:bCs/>
                  <w:color w:val="FFFFFF"/>
                  <w:sz w:val="20"/>
                  <w:szCs w:val="20"/>
                  <w:lang w:eastAsia="en-IN"/>
                </w:rPr>
                <w:t>2030</w:t>
              </w:r>
            </w:ins>
          </w:p>
        </w:tc>
      </w:tr>
      <w:tr w:rsidR="000B1C4D" w:rsidRPr="000B1C4D" w14:paraId="15BC6495" w14:textId="77777777" w:rsidTr="000B1C4D">
        <w:trPr>
          <w:trHeight w:val="321"/>
        </w:trPr>
        <w:tc>
          <w:tcPr>
            <w:tcW w:w="1875" w:type="dxa"/>
            <w:vMerge w:val="restart"/>
            <w:tcBorders>
              <w:top w:val="nil"/>
              <w:left w:val="single" w:sz="8" w:space="0" w:color="auto"/>
              <w:bottom w:val="single" w:sz="8" w:space="0" w:color="000000"/>
              <w:right w:val="single" w:sz="8" w:space="0" w:color="auto"/>
            </w:tcBorders>
            <w:shd w:val="clear" w:color="000000" w:fill="D9E1F2"/>
            <w:noWrap/>
            <w:vAlign w:val="center"/>
            <w:hideMark/>
          </w:tcPr>
          <w:p w14:paraId="3C826E81" w14:textId="77777777" w:rsidR="000B1C4D" w:rsidRPr="000B1C4D" w:rsidRDefault="000B1C4D" w:rsidP="000B1C4D">
            <w:pPr>
              <w:spacing w:after="0" w:line="240" w:lineRule="auto"/>
              <w:jc w:val="center"/>
              <w:rPr>
                <w:rFonts w:ascii="Arial" w:eastAsia="Times New Roman" w:hAnsi="Arial" w:cs="Arial"/>
                <w:b/>
                <w:bCs/>
                <w:sz w:val="20"/>
                <w:szCs w:val="20"/>
                <w:lang w:eastAsia="en-IN"/>
              </w:rPr>
            </w:pPr>
            <w:ins w:id="251" w:author="Hardik Malhotra" w:date="2021-12-02T20:31:00Z">
              <w:r w:rsidRPr="000B1C4D">
                <w:rPr>
                  <w:rFonts w:ascii="Arial" w:eastAsia="Times New Roman" w:hAnsi="Arial" w:cs="Arial"/>
                  <w:b/>
                  <w:bCs/>
                  <w:sz w:val="20"/>
                  <w:szCs w:val="20"/>
                  <w:lang w:eastAsia="en-IN"/>
                </w:rPr>
                <w:t>Upstream</w:t>
              </w:r>
            </w:ins>
          </w:p>
        </w:tc>
        <w:tc>
          <w:tcPr>
            <w:tcW w:w="5253" w:type="dxa"/>
            <w:tcBorders>
              <w:top w:val="nil"/>
              <w:left w:val="nil"/>
              <w:bottom w:val="single" w:sz="8" w:space="0" w:color="auto"/>
              <w:right w:val="single" w:sz="8" w:space="0" w:color="auto"/>
            </w:tcBorders>
            <w:shd w:val="clear" w:color="auto" w:fill="auto"/>
            <w:noWrap/>
            <w:vAlign w:val="center"/>
            <w:hideMark/>
          </w:tcPr>
          <w:p w14:paraId="72D622AD"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2" w:author="Hardik Malhotra" w:date="2021-12-02T20:31:00Z">
              <w:r w:rsidRPr="000B1C4D">
                <w:rPr>
                  <w:rFonts w:ascii="Arial" w:eastAsia="Times New Roman" w:hAnsi="Arial" w:cs="Arial"/>
                  <w:sz w:val="20"/>
                  <w:szCs w:val="20"/>
                  <w:lang w:eastAsia="en-IN"/>
                </w:rPr>
                <w:t>Bis -</w:t>
              </w:r>
              <w:proofErr w:type="gramStart"/>
              <w:r w:rsidRPr="000B1C4D">
                <w:rPr>
                  <w:rFonts w:ascii="Arial" w:eastAsia="Times New Roman" w:hAnsi="Arial" w:cs="Arial"/>
                  <w:sz w:val="20"/>
                  <w:szCs w:val="20"/>
                  <w:lang w:eastAsia="en-IN"/>
                </w:rPr>
                <w:t>A,F</w:t>
              </w:r>
              <w:proofErr w:type="gramEnd"/>
              <w:r w:rsidRPr="000B1C4D">
                <w:rPr>
                  <w:rFonts w:ascii="Arial" w:eastAsia="Times New Roman" w:hAnsi="Arial" w:cs="Arial"/>
                  <w:sz w:val="20"/>
                  <w:szCs w:val="20"/>
                  <w:lang w:eastAsia="en-IN"/>
                </w:rPr>
                <w:t>,S Vinyl Ester Resin</w:t>
              </w:r>
            </w:ins>
          </w:p>
        </w:tc>
        <w:tc>
          <w:tcPr>
            <w:tcW w:w="959" w:type="dxa"/>
            <w:tcBorders>
              <w:top w:val="nil"/>
              <w:left w:val="nil"/>
              <w:bottom w:val="single" w:sz="8" w:space="0" w:color="auto"/>
              <w:right w:val="single" w:sz="8" w:space="0" w:color="auto"/>
            </w:tcBorders>
            <w:shd w:val="clear" w:color="auto" w:fill="auto"/>
            <w:noWrap/>
            <w:vAlign w:val="center"/>
            <w:hideMark/>
          </w:tcPr>
          <w:p w14:paraId="1BFD428F"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3" w:author="Hardik Malhotra" w:date="2021-12-02T20:31:00Z">
              <w:r w:rsidRPr="000B1C4D">
                <w:rPr>
                  <w:rFonts w:ascii="Arial" w:eastAsia="Times New Roman" w:hAnsi="Arial" w:cs="Arial"/>
                  <w:sz w:val="20"/>
                  <w:szCs w:val="20"/>
                  <w:lang w:eastAsia="en-IN"/>
                </w:rPr>
                <w:t>4800</w:t>
              </w:r>
            </w:ins>
          </w:p>
        </w:tc>
        <w:tc>
          <w:tcPr>
            <w:tcW w:w="959" w:type="dxa"/>
            <w:tcBorders>
              <w:top w:val="nil"/>
              <w:left w:val="nil"/>
              <w:bottom w:val="single" w:sz="8" w:space="0" w:color="auto"/>
              <w:right w:val="single" w:sz="8" w:space="0" w:color="auto"/>
            </w:tcBorders>
            <w:shd w:val="clear" w:color="auto" w:fill="auto"/>
            <w:noWrap/>
            <w:vAlign w:val="center"/>
            <w:hideMark/>
          </w:tcPr>
          <w:p w14:paraId="5DEF173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4" w:author="Hardik Malhotra" w:date="2021-12-02T20:31:00Z">
              <w:r w:rsidRPr="000B1C4D">
                <w:rPr>
                  <w:rFonts w:ascii="Arial" w:eastAsia="Times New Roman" w:hAnsi="Arial" w:cs="Arial"/>
                  <w:sz w:val="20"/>
                  <w:szCs w:val="20"/>
                  <w:lang w:eastAsia="en-IN"/>
                </w:rPr>
                <w:t>7200</w:t>
              </w:r>
            </w:ins>
          </w:p>
        </w:tc>
        <w:tc>
          <w:tcPr>
            <w:tcW w:w="1182" w:type="dxa"/>
            <w:tcBorders>
              <w:top w:val="nil"/>
              <w:left w:val="nil"/>
              <w:bottom w:val="single" w:sz="8" w:space="0" w:color="auto"/>
              <w:right w:val="single" w:sz="8" w:space="0" w:color="auto"/>
            </w:tcBorders>
            <w:shd w:val="clear" w:color="auto" w:fill="auto"/>
            <w:noWrap/>
            <w:vAlign w:val="center"/>
            <w:hideMark/>
          </w:tcPr>
          <w:p w14:paraId="385AFD8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5" w:author="Hardik Malhotra" w:date="2021-12-02T20:31:00Z">
              <w:r w:rsidRPr="000B1C4D">
                <w:rPr>
                  <w:rFonts w:ascii="Arial" w:eastAsia="Times New Roman" w:hAnsi="Arial" w:cs="Arial"/>
                  <w:sz w:val="20"/>
                  <w:szCs w:val="20"/>
                  <w:lang w:eastAsia="en-IN"/>
                </w:rPr>
                <w:t>11200</w:t>
              </w:r>
            </w:ins>
          </w:p>
        </w:tc>
      </w:tr>
      <w:tr w:rsidR="000B1C4D" w:rsidRPr="000B1C4D" w14:paraId="19B47165"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776B615F"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6D837105" w14:textId="77777777" w:rsidR="000B1C4D" w:rsidRPr="000B1C4D" w:rsidRDefault="000B1C4D" w:rsidP="000B1C4D">
            <w:pPr>
              <w:spacing w:after="0" w:line="240" w:lineRule="auto"/>
              <w:jc w:val="center"/>
              <w:rPr>
                <w:rFonts w:ascii="Arial" w:eastAsia="Times New Roman" w:hAnsi="Arial" w:cs="Arial"/>
                <w:sz w:val="20"/>
                <w:szCs w:val="20"/>
                <w:lang w:eastAsia="en-IN"/>
              </w:rPr>
            </w:pPr>
            <w:commentRangeStart w:id="256"/>
            <w:ins w:id="257" w:author="Hardik Malhotra" w:date="2021-12-02T20:31:00Z">
              <w:r w:rsidRPr="000B1C4D">
                <w:rPr>
                  <w:rFonts w:ascii="Arial" w:eastAsia="Times New Roman" w:hAnsi="Arial" w:cs="Arial"/>
                  <w:sz w:val="20"/>
                  <w:szCs w:val="20"/>
                  <w:lang w:eastAsia="en-IN"/>
                </w:rPr>
                <w:t xml:space="preserve">                -Captive</w:t>
              </w:r>
            </w:ins>
            <w:commentRangeEnd w:id="256"/>
            <w:r w:rsidR="00453783">
              <w:rPr>
                <w:rStyle w:val="CommentReference"/>
              </w:rPr>
              <w:commentReference w:id="256"/>
            </w:r>
          </w:p>
        </w:tc>
        <w:tc>
          <w:tcPr>
            <w:tcW w:w="959" w:type="dxa"/>
            <w:tcBorders>
              <w:top w:val="nil"/>
              <w:left w:val="nil"/>
              <w:bottom w:val="single" w:sz="8" w:space="0" w:color="auto"/>
              <w:right w:val="single" w:sz="8" w:space="0" w:color="auto"/>
            </w:tcBorders>
            <w:shd w:val="clear" w:color="auto" w:fill="auto"/>
            <w:noWrap/>
            <w:vAlign w:val="center"/>
            <w:hideMark/>
          </w:tcPr>
          <w:p w14:paraId="6693C23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8" w:author="Hardik Malhotra" w:date="2021-12-02T20:31:00Z">
              <w:r w:rsidRPr="000B1C4D">
                <w:rPr>
                  <w:rFonts w:ascii="Arial" w:eastAsia="Times New Roman" w:hAnsi="Arial" w:cs="Arial"/>
                  <w:sz w:val="20"/>
                  <w:szCs w:val="20"/>
                  <w:lang w:eastAsia="en-IN"/>
                </w:rPr>
                <w:t>500</w:t>
              </w:r>
            </w:ins>
          </w:p>
        </w:tc>
        <w:tc>
          <w:tcPr>
            <w:tcW w:w="959" w:type="dxa"/>
            <w:tcBorders>
              <w:top w:val="nil"/>
              <w:left w:val="nil"/>
              <w:bottom w:val="single" w:sz="8" w:space="0" w:color="auto"/>
              <w:right w:val="single" w:sz="8" w:space="0" w:color="auto"/>
            </w:tcBorders>
            <w:shd w:val="clear" w:color="auto" w:fill="auto"/>
            <w:noWrap/>
            <w:vAlign w:val="center"/>
            <w:hideMark/>
          </w:tcPr>
          <w:p w14:paraId="4D8F1D30"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59" w:author="Hardik Malhotra" w:date="2021-12-02T20:31:00Z">
              <w:r w:rsidRPr="000B1C4D">
                <w:rPr>
                  <w:rFonts w:ascii="Arial" w:eastAsia="Times New Roman" w:hAnsi="Arial" w:cs="Arial"/>
                  <w:sz w:val="20"/>
                  <w:szCs w:val="20"/>
                  <w:lang w:eastAsia="en-IN"/>
                </w:rPr>
                <w:t>600</w:t>
              </w:r>
            </w:ins>
          </w:p>
        </w:tc>
        <w:tc>
          <w:tcPr>
            <w:tcW w:w="1182" w:type="dxa"/>
            <w:tcBorders>
              <w:top w:val="nil"/>
              <w:left w:val="nil"/>
              <w:bottom w:val="single" w:sz="8" w:space="0" w:color="auto"/>
              <w:right w:val="single" w:sz="8" w:space="0" w:color="auto"/>
            </w:tcBorders>
            <w:shd w:val="clear" w:color="auto" w:fill="auto"/>
            <w:noWrap/>
            <w:vAlign w:val="center"/>
            <w:hideMark/>
          </w:tcPr>
          <w:p w14:paraId="065F866B"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0" w:author="Hardik Malhotra" w:date="2021-12-02T20:31:00Z">
              <w:r w:rsidRPr="000B1C4D">
                <w:rPr>
                  <w:rFonts w:ascii="Arial" w:eastAsia="Times New Roman" w:hAnsi="Arial" w:cs="Arial"/>
                  <w:sz w:val="20"/>
                  <w:szCs w:val="20"/>
                  <w:lang w:eastAsia="en-IN"/>
                </w:rPr>
                <w:t>1000</w:t>
              </w:r>
            </w:ins>
          </w:p>
        </w:tc>
      </w:tr>
      <w:tr w:rsidR="000B1C4D" w:rsidRPr="000B1C4D" w14:paraId="22B54975"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3A6EDDD9"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4A41A37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1" w:author="Hardik Malhotra" w:date="2021-12-02T20:31:00Z">
              <w:r w:rsidRPr="000B1C4D">
                <w:rPr>
                  <w:rFonts w:ascii="Arial" w:eastAsia="Times New Roman" w:hAnsi="Arial" w:cs="Arial"/>
                  <w:sz w:val="20"/>
                  <w:szCs w:val="20"/>
                  <w:lang w:eastAsia="en-IN"/>
                </w:rPr>
                <w:t xml:space="preserve">                - Domestic</w:t>
              </w:r>
            </w:ins>
          </w:p>
        </w:tc>
        <w:tc>
          <w:tcPr>
            <w:tcW w:w="959" w:type="dxa"/>
            <w:tcBorders>
              <w:top w:val="nil"/>
              <w:left w:val="nil"/>
              <w:bottom w:val="single" w:sz="8" w:space="0" w:color="auto"/>
              <w:right w:val="single" w:sz="8" w:space="0" w:color="auto"/>
            </w:tcBorders>
            <w:shd w:val="clear" w:color="auto" w:fill="auto"/>
            <w:noWrap/>
            <w:vAlign w:val="center"/>
            <w:hideMark/>
          </w:tcPr>
          <w:p w14:paraId="53294A66"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2" w:author="Hardik Malhotra" w:date="2021-12-02T20:31:00Z">
              <w:r w:rsidRPr="000B1C4D">
                <w:rPr>
                  <w:rFonts w:ascii="Arial" w:eastAsia="Times New Roman" w:hAnsi="Arial" w:cs="Arial"/>
                  <w:sz w:val="20"/>
                  <w:szCs w:val="20"/>
                  <w:lang w:eastAsia="en-IN"/>
                </w:rPr>
                <w:t>2400</w:t>
              </w:r>
            </w:ins>
          </w:p>
        </w:tc>
        <w:tc>
          <w:tcPr>
            <w:tcW w:w="959" w:type="dxa"/>
            <w:tcBorders>
              <w:top w:val="nil"/>
              <w:left w:val="nil"/>
              <w:bottom w:val="single" w:sz="8" w:space="0" w:color="auto"/>
              <w:right w:val="single" w:sz="8" w:space="0" w:color="auto"/>
            </w:tcBorders>
            <w:shd w:val="clear" w:color="auto" w:fill="auto"/>
            <w:noWrap/>
            <w:vAlign w:val="center"/>
            <w:hideMark/>
          </w:tcPr>
          <w:p w14:paraId="7218050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3" w:author="Hardik Malhotra" w:date="2021-12-02T20:31:00Z">
              <w:r w:rsidRPr="000B1C4D">
                <w:rPr>
                  <w:rFonts w:ascii="Arial" w:eastAsia="Times New Roman" w:hAnsi="Arial" w:cs="Arial"/>
                  <w:sz w:val="20"/>
                  <w:szCs w:val="20"/>
                  <w:lang w:eastAsia="en-IN"/>
                </w:rPr>
                <w:t>3600</w:t>
              </w:r>
            </w:ins>
          </w:p>
        </w:tc>
        <w:tc>
          <w:tcPr>
            <w:tcW w:w="1182" w:type="dxa"/>
            <w:tcBorders>
              <w:top w:val="nil"/>
              <w:left w:val="nil"/>
              <w:bottom w:val="single" w:sz="8" w:space="0" w:color="auto"/>
              <w:right w:val="single" w:sz="8" w:space="0" w:color="auto"/>
            </w:tcBorders>
            <w:shd w:val="clear" w:color="auto" w:fill="auto"/>
            <w:noWrap/>
            <w:vAlign w:val="center"/>
            <w:hideMark/>
          </w:tcPr>
          <w:p w14:paraId="1E86569B"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4" w:author="Hardik Malhotra" w:date="2021-12-02T20:31:00Z">
              <w:r w:rsidRPr="000B1C4D">
                <w:rPr>
                  <w:rFonts w:ascii="Arial" w:eastAsia="Times New Roman" w:hAnsi="Arial" w:cs="Arial"/>
                  <w:sz w:val="20"/>
                  <w:szCs w:val="20"/>
                  <w:lang w:eastAsia="en-IN"/>
                </w:rPr>
                <w:t>5600</w:t>
              </w:r>
            </w:ins>
          </w:p>
        </w:tc>
      </w:tr>
      <w:tr w:rsidR="000B1C4D" w:rsidRPr="000B1C4D" w14:paraId="129DDC0B"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1FCFDC7B"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044A1F66"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5" w:author="Hardik Malhotra" w:date="2021-12-02T20:31:00Z">
              <w:r w:rsidRPr="000B1C4D">
                <w:rPr>
                  <w:rFonts w:ascii="Arial" w:eastAsia="Times New Roman" w:hAnsi="Arial" w:cs="Arial"/>
                  <w:sz w:val="20"/>
                  <w:szCs w:val="20"/>
                  <w:lang w:eastAsia="en-IN"/>
                </w:rPr>
                <w:t xml:space="preserve">                - Export</w:t>
              </w:r>
            </w:ins>
          </w:p>
        </w:tc>
        <w:tc>
          <w:tcPr>
            <w:tcW w:w="959" w:type="dxa"/>
            <w:tcBorders>
              <w:top w:val="nil"/>
              <w:left w:val="nil"/>
              <w:bottom w:val="single" w:sz="8" w:space="0" w:color="auto"/>
              <w:right w:val="single" w:sz="8" w:space="0" w:color="auto"/>
            </w:tcBorders>
            <w:shd w:val="clear" w:color="auto" w:fill="auto"/>
            <w:noWrap/>
            <w:vAlign w:val="center"/>
            <w:hideMark/>
          </w:tcPr>
          <w:p w14:paraId="2AA32ED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6" w:author="Hardik Malhotra" w:date="2021-12-02T20:31:00Z">
              <w:r w:rsidRPr="000B1C4D">
                <w:rPr>
                  <w:rFonts w:ascii="Arial" w:eastAsia="Times New Roman" w:hAnsi="Arial" w:cs="Arial"/>
                  <w:sz w:val="20"/>
                  <w:szCs w:val="20"/>
                  <w:lang w:eastAsia="en-IN"/>
                </w:rPr>
                <w:t>1900</w:t>
              </w:r>
            </w:ins>
          </w:p>
        </w:tc>
        <w:tc>
          <w:tcPr>
            <w:tcW w:w="959" w:type="dxa"/>
            <w:tcBorders>
              <w:top w:val="nil"/>
              <w:left w:val="nil"/>
              <w:bottom w:val="single" w:sz="8" w:space="0" w:color="auto"/>
              <w:right w:val="single" w:sz="8" w:space="0" w:color="auto"/>
            </w:tcBorders>
            <w:shd w:val="clear" w:color="auto" w:fill="auto"/>
            <w:noWrap/>
            <w:vAlign w:val="center"/>
            <w:hideMark/>
          </w:tcPr>
          <w:p w14:paraId="514812EB"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7" w:author="Hardik Malhotra" w:date="2021-12-02T20:31:00Z">
              <w:r w:rsidRPr="000B1C4D">
                <w:rPr>
                  <w:rFonts w:ascii="Arial" w:eastAsia="Times New Roman" w:hAnsi="Arial" w:cs="Arial"/>
                  <w:sz w:val="20"/>
                  <w:szCs w:val="20"/>
                  <w:lang w:eastAsia="en-IN"/>
                </w:rPr>
                <w:t>3000</w:t>
              </w:r>
            </w:ins>
          </w:p>
        </w:tc>
        <w:tc>
          <w:tcPr>
            <w:tcW w:w="1182" w:type="dxa"/>
            <w:tcBorders>
              <w:top w:val="nil"/>
              <w:left w:val="nil"/>
              <w:bottom w:val="single" w:sz="8" w:space="0" w:color="auto"/>
              <w:right w:val="single" w:sz="8" w:space="0" w:color="auto"/>
            </w:tcBorders>
            <w:shd w:val="clear" w:color="auto" w:fill="auto"/>
            <w:noWrap/>
            <w:vAlign w:val="center"/>
            <w:hideMark/>
          </w:tcPr>
          <w:p w14:paraId="550A990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68" w:author="Hardik Malhotra" w:date="2021-12-02T20:31:00Z">
              <w:r w:rsidRPr="000B1C4D">
                <w:rPr>
                  <w:rFonts w:ascii="Arial" w:eastAsia="Times New Roman" w:hAnsi="Arial" w:cs="Arial"/>
                  <w:sz w:val="20"/>
                  <w:szCs w:val="20"/>
                  <w:lang w:eastAsia="en-IN"/>
                </w:rPr>
                <w:t>4600</w:t>
              </w:r>
            </w:ins>
          </w:p>
        </w:tc>
      </w:tr>
      <w:tr w:rsidR="000B1C4D" w:rsidRPr="000B1C4D" w14:paraId="59EDFC10"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4D0F4971"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5E815DC6" w14:textId="77777777" w:rsidR="000B1C4D" w:rsidRPr="000B1C4D" w:rsidRDefault="000B1C4D" w:rsidP="000B1C4D">
            <w:pPr>
              <w:spacing w:after="0" w:line="240" w:lineRule="auto"/>
              <w:jc w:val="center"/>
              <w:rPr>
                <w:rFonts w:ascii="Arial" w:eastAsia="Times New Roman" w:hAnsi="Arial" w:cs="Arial"/>
                <w:sz w:val="20"/>
                <w:szCs w:val="20"/>
                <w:lang w:eastAsia="en-IN"/>
              </w:rPr>
            </w:pPr>
            <w:proofErr w:type="spellStart"/>
            <w:ins w:id="269" w:author="Hardik Malhotra" w:date="2021-12-02T20:31:00Z">
              <w:r w:rsidRPr="000B1C4D">
                <w:rPr>
                  <w:rFonts w:ascii="Arial" w:eastAsia="Times New Roman" w:hAnsi="Arial" w:cs="Arial"/>
                  <w:sz w:val="20"/>
                  <w:szCs w:val="20"/>
                  <w:lang w:eastAsia="en-IN"/>
                </w:rPr>
                <w:t>Novolac</w:t>
              </w:r>
              <w:proofErr w:type="spellEnd"/>
              <w:r w:rsidRPr="000B1C4D">
                <w:rPr>
                  <w:rFonts w:ascii="Arial" w:eastAsia="Times New Roman" w:hAnsi="Arial" w:cs="Arial"/>
                  <w:sz w:val="20"/>
                  <w:szCs w:val="20"/>
                  <w:lang w:eastAsia="en-IN"/>
                </w:rPr>
                <w:t xml:space="preserve"> Vinyl Ester Resin</w:t>
              </w:r>
            </w:ins>
          </w:p>
        </w:tc>
        <w:tc>
          <w:tcPr>
            <w:tcW w:w="959" w:type="dxa"/>
            <w:tcBorders>
              <w:top w:val="nil"/>
              <w:left w:val="nil"/>
              <w:bottom w:val="single" w:sz="8" w:space="0" w:color="auto"/>
              <w:right w:val="single" w:sz="8" w:space="0" w:color="auto"/>
            </w:tcBorders>
            <w:shd w:val="clear" w:color="auto" w:fill="auto"/>
            <w:noWrap/>
            <w:vAlign w:val="center"/>
            <w:hideMark/>
          </w:tcPr>
          <w:p w14:paraId="23F75A16"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3000</w:t>
            </w:r>
          </w:p>
        </w:tc>
        <w:tc>
          <w:tcPr>
            <w:tcW w:w="959" w:type="dxa"/>
            <w:tcBorders>
              <w:top w:val="nil"/>
              <w:left w:val="nil"/>
              <w:bottom w:val="single" w:sz="8" w:space="0" w:color="auto"/>
              <w:right w:val="single" w:sz="8" w:space="0" w:color="auto"/>
            </w:tcBorders>
            <w:shd w:val="clear" w:color="auto" w:fill="auto"/>
            <w:noWrap/>
            <w:vAlign w:val="center"/>
            <w:hideMark/>
          </w:tcPr>
          <w:p w14:paraId="6347B9B5"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0" w:author="Hardik Malhotra" w:date="2021-12-02T20:31:00Z">
              <w:r w:rsidRPr="000B1C4D">
                <w:rPr>
                  <w:rFonts w:ascii="Arial" w:eastAsia="Times New Roman" w:hAnsi="Arial" w:cs="Arial"/>
                  <w:sz w:val="20"/>
                  <w:szCs w:val="20"/>
                  <w:lang w:eastAsia="en-IN"/>
                </w:rPr>
                <w:t>4500</w:t>
              </w:r>
            </w:ins>
          </w:p>
        </w:tc>
        <w:tc>
          <w:tcPr>
            <w:tcW w:w="1182" w:type="dxa"/>
            <w:tcBorders>
              <w:top w:val="nil"/>
              <w:left w:val="nil"/>
              <w:bottom w:val="single" w:sz="8" w:space="0" w:color="auto"/>
              <w:right w:val="single" w:sz="8" w:space="0" w:color="auto"/>
            </w:tcBorders>
            <w:shd w:val="clear" w:color="auto" w:fill="auto"/>
            <w:noWrap/>
            <w:vAlign w:val="center"/>
            <w:hideMark/>
          </w:tcPr>
          <w:p w14:paraId="51AC4C0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1" w:author="Hardik Malhotra" w:date="2021-12-02T20:31:00Z">
              <w:r w:rsidRPr="000B1C4D">
                <w:rPr>
                  <w:rFonts w:ascii="Arial" w:eastAsia="Times New Roman" w:hAnsi="Arial" w:cs="Arial"/>
                  <w:sz w:val="20"/>
                  <w:szCs w:val="20"/>
                  <w:lang w:eastAsia="en-IN"/>
                </w:rPr>
                <w:t>7000</w:t>
              </w:r>
            </w:ins>
          </w:p>
        </w:tc>
      </w:tr>
      <w:tr w:rsidR="000B1C4D" w:rsidRPr="000B1C4D" w14:paraId="0E815EA8"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19EBE940"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0A600442"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2" w:author="Hardik Malhotra" w:date="2021-12-02T20:31:00Z">
              <w:r w:rsidRPr="000B1C4D">
                <w:rPr>
                  <w:rFonts w:ascii="Arial" w:eastAsia="Times New Roman" w:hAnsi="Arial" w:cs="Arial"/>
                  <w:sz w:val="20"/>
                  <w:szCs w:val="20"/>
                  <w:lang w:eastAsia="en-IN"/>
                </w:rPr>
                <w:t xml:space="preserve">                -Captive</w:t>
              </w:r>
            </w:ins>
          </w:p>
        </w:tc>
        <w:tc>
          <w:tcPr>
            <w:tcW w:w="959" w:type="dxa"/>
            <w:tcBorders>
              <w:top w:val="nil"/>
              <w:left w:val="nil"/>
              <w:bottom w:val="single" w:sz="8" w:space="0" w:color="auto"/>
              <w:right w:val="single" w:sz="8" w:space="0" w:color="auto"/>
            </w:tcBorders>
            <w:shd w:val="clear" w:color="auto" w:fill="auto"/>
            <w:noWrap/>
            <w:vAlign w:val="center"/>
            <w:hideMark/>
          </w:tcPr>
          <w:p w14:paraId="209020CF"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3" w:author="Hardik Malhotra" w:date="2021-12-02T20:31:00Z">
              <w:r w:rsidRPr="000B1C4D">
                <w:rPr>
                  <w:rFonts w:ascii="Arial" w:eastAsia="Times New Roman" w:hAnsi="Arial" w:cs="Arial"/>
                  <w:sz w:val="20"/>
                  <w:szCs w:val="20"/>
                  <w:lang w:eastAsia="en-IN"/>
                </w:rPr>
                <w:t>0</w:t>
              </w:r>
            </w:ins>
          </w:p>
        </w:tc>
        <w:tc>
          <w:tcPr>
            <w:tcW w:w="959" w:type="dxa"/>
            <w:tcBorders>
              <w:top w:val="nil"/>
              <w:left w:val="nil"/>
              <w:bottom w:val="single" w:sz="8" w:space="0" w:color="auto"/>
              <w:right w:val="single" w:sz="8" w:space="0" w:color="auto"/>
            </w:tcBorders>
            <w:shd w:val="clear" w:color="auto" w:fill="auto"/>
            <w:noWrap/>
            <w:vAlign w:val="center"/>
            <w:hideMark/>
          </w:tcPr>
          <w:p w14:paraId="54476DF4"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4" w:author="Hardik Malhotra" w:date="2021-12-02T20:31:00Z">
              <w:r w:rsidRPr="000B1C4D">
                <w:rPr>
                  <w:rFonts w:ascii="Arial" w:eastAsia="Times New Roman" w:hAnsi="Arial" w:cs="Arial"/>
                  <w:sz w:val="20"/>
                  <w:szCs w:val="20"/>
                  <w:lang w:eastAsia="en-IN"/>
                </w:rPr>
                <w:t>0</w:t>
              </w:r>
            </w:ins>
          </w:p>
        </w:tc>
        <w:tc>
          <w:tcPr>
            <w:tcW w:w="1182" w:type="dxa"/>
            <w:tcBorders>
              <w:top w:val="nil"/>
              <w:left w:val="nil"/>
              <w:bottom w:val="single" w:sz="8" w:space="0" w:color="auto"/>
              <w:right w:val="single" w:sz="8" w:space="0" w:color="auto"/>
            </w:tcBorders>
            <w:shd w:val="clear" w:color="auto" w:fill="auto"/>
            <w:noWrap/>
            <w:vAlign w:val="center"/>
            <w:hideMark/>
          </w:tcPr>
          <w:p w14:paraId="535211C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5" w:author="Hardik Malhotra" w:date="2021-12-02T20:31:00Z">
              <w:r w:rsidRPr="000B1C4D">
                <w:rPr>
                  <w:rFonts w:ascii="Arial" w:eastAsia="Times New Roman" w:hAnsi="Arial" w:cs="Arial"/>
                  <w:sz w:val="20"/>
                  <w:szCs w:val="20"/>
                  <w:lang w:eastAsia="en-IN"/>
                </w:rPr>
                <w:t>0</w:t>
              </w:r>
            </w:ins>
          </w:p>
        </w:tc>
      </w:tr>
      <w:tr w:rsidR="000B1C4D" w:rsidRPr="000B1C4D" w14:paraId="6FEF6FCE"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14191891"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21D03BBC"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6" w:author="Hardik Malhotra" w:date="2021-12-02T20:31:00Z">
              <w:r w:rsidRPr="000B1C4D">
                <w:rPr>
                  <w:rFonts w:ascii="Arial" w:eastAsia="Times New Roman" w:hAnsi="Arial" w:cs="Arial"/>
                  <w:sz w:val="20"/>
                  <w:szCs w:val="20"/>
                  <w:lang w:eastAsia="en-IN"/>
                </w:rPr>
                <w:t xml:space="preserve">                - Domestic</w:t>
              </w:r>
            </w:ins>
          </w:p>
        </w:tc>
        <w:tc>
          <w:tcPr>
            <w:tcW w:w="959" w:type="dxa"/>
            <w:tcBorders>
              <w:top w:val="nil"/>
              <w:left w:val="nil"/>
              <w:bottom w:val="single" w:sz="8" w:space="0" w:color="auto"/>
              <w:right w:val="single" w:sz="8" w:space="0" w:color="auto"/>
            </w:tcBorders>
            <w:shd w:val="clear" w:color="auto" w:fill="auto"/>
            <w:noWrap/>
            <w:vAlign w:val="center"/>
            <w:hideMark/>
          </w:tcPr>
          <w:p w14:paraId="4C905298"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7" w:author="Hardik Malhotra" w:date="2021-12-02T20:31:00Z">
              <w:r w:rsidRPr="000B1C4D">
                <w:rPr>
                  <w:rFonts w:ascii="Arial" w:eastAsia="Times New Roman" w:hAnsi="Arial" w:cs="Arial"/>
                  <w:sz w:val="20"/>
                  <w:szCs w:val="20"/>
                  <w:lang w:eastAsia="en-IN"/>
                </w:rPr>
                <w:t>1800</w:t>
              </w:r>
            </w:ins>
          </w:p>
        </w:tc>
        <w:tc>
          <w:tcPr>
            <w:tcW w:w="959" w:type="dxa"/>
            <w:tcBorders>
              <w:top w:val="nil"/>
              <w:left w:val="nil"/>
              <w:bottom w:val="single" w:sz="8" w:space="0" w:color="auto"/>
              <w:right w:val="single" w:sz="8" w:space="0" w:color="auto"/>
            </w:tcBorders>
            <w:shd w:val="clear" w:color="auto" w:fill="auto"/>
            <w:noWrap/>
            <w:vAlign w:val="center"/>
            <w:hideMark/>
          </w:tcPr>
          <w:p w14:paraId="57BD6D01"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8" w:author="Hardik Malhotra" w:date="2021-12-02T20:31:00Z">
              <w:r w:rsidRPr="000B1C4D">
                <w:rPr>
                  <w:rFonts w:ascii="Arial" w:eastAsia="Times New Roman" w:hAnsi="Arial" w:cs="Arial"/>
                  <w:sz w:val="20"/>
                  <w:szCs w:val="20"/>
                  <w:lang w:eastAsia="en-IN"/>
                </w:rPr>
                <w:t>2500</w:t>
              </w:r>
            </w:ins>
          </w:p>
        </w:tc>
        <w:tc>
          <w:tcPr>
            <w:tcW w:w="1182" w:type="dxa"/>
            <w:tcBorders>
              <w:top w:val="nil"/>
              <w:left w:val="nil"/>
              <w:bottom w:val="single" w:sz="8" w:space="0" w:color="auto"/>
              <w:right w:val="single" w:sz="8" w:space="0" w:color="auto"/>
            </w:tcBorders>
            <w:shd w:val="clear" w:color="auto" w:fill="auto"/>
            <w:noWrap/>
            <w:vAlign w:val="center"/>
            <w:hideMark/>
          </w:tcPr>
          <w:p w14:paraId="190BACC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79" w:author="Hardik Malhotra" w:date="2021-12-02T20:31:00Z">
              <w:r w:rsidRPr="000B1C4D">
                <w:rPr>
                  <w:rFonts w:ascii="Arial" w:eastAsia="Times New Roman" w:hAnsi="Arial" w:cs="Arial"/>
                  <w:sz w:val="20"/>
                  <w:szCs w:val="20"/>
                  <w:lang w:eastAsia="en-IN"/>
                </w:rPr>
                <w:t>4000</w:t>
              </w:r>
            </w:ins>
          </w:p>
        </w:tc>
      </w:tr>
      <w:tr w:rsidR="000B1C4D" w:rsidRPr="000B1C4D" w14:paraId="5AF49A1F"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4FA1302A"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75C19EAF"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0" w:author="Hardik Malhotra" w:date="2021-12-02T20:31:00Z">
              <w:r w:rsidRPr="000B1C4D">
                <w:rPr>
                  <w:rFonts w:ascii="Arial" w:eastAsia="Times New Roman" w:hAnsi="Arial" w:cs="Arial"/>
                  <w:sz w:val="20"/>
                  <w:szCs w:val="20"/>
                  <w:lang w:eastAsia="en-IN"/>
                </w:rPr>
                <w:t xml:space="preserve">                - Export</w:t>
              </w:r>
            </w:ins>
          </w:p>
        </w:tc>
        <w:tc>
          <w:tcPr>
            <w:tcW w:w="959" w:type="dxa"/>
            <w:tcBorders>
              <w:top w:val="nil"/>
              <w:left w:val="nil"/>
              <w:bottom w:val="single" w:sz="8" w:space="0" w:color="auto"/>
              <w:right w:val="single" w:sz="8" w:space="0" w:color="auto"/>
            </w:tcBorders>
            <w:shd w:val="clear" w:color="auto" w:fill="auto"/>
            <w:noWrap/>
            <w:vAlign w:val="center"/>
            <w:hideMark/>
          </w:tcPr>
          <w:p w14:paraId="1FF1A134"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1200</w:t>
            </w:r>
          </w:p>
        </w:tc>
        <w:tc>
          <w:tcPr>
            <w:tcW w:w="959" w:type="dxa"/>
            <w:tcBorders>
              <w:top w:val="nil"/>
              <w:left w:val="nil"/>
              <w:bottom w:val="single" w:sz="8" w:space="0" w:color="auto"/>
              <w:right w:val="single" w:sz="8" w:space="0" w:color="auto"/>
            </w:tcBorders>
            <w:shd w:val="clear" w:color="auto" w:fill="auto"/>
            <w:noWrap/>
            <w:vAlign w:val="center"/>
            <w:hideMark/>
          </w:tcPr>
          <w:p w14:paraId="13C204A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1" w:author="Hardik Malhotra" w:date="2021-12-02T20:31:00Z">
              <w:r w:rsidRPr="000B1C4D">
                <w:rPr>
                  <w:rFonts w:ascii="Arial" w:eastAsia="Times New Roman" w:hAnsi="Arial" w:cs="Arial"/>
                  <w:sz w:val="20"/>
                  <w:szCs w:val="20"/>
                  <w:lang w:eastAsia="en-IN"/>
                </w:rPr>
                <w:t>2000</w:t>
              </w:r>
            </w:ins>
          </w:p>
        </w:tc>
        <w:tc>
          <w:tcPr>
            <w:tcW w:w="1182" w:type="dxa"/>
            <w:tcBorders>
              <w:top w:val="nil"/>
              <w:left w:val="nil"/>
              <w:bottom w:val="single" w:sz="8" w:space="0" w:color="auto"/>
              <w:right w:val="single" w:sz="8" w:space="0" w:color="auto"/>
            </w:tcBorders>
            <w:shd w:val="clear" w:color="auto" w:fill="auto"/>
            <w:noWrap/>
            <w:vAlign w:val="center"/>
            <w:hideMark/>
          </w:tcPr>
          <w:p w14:paraId="153986C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2" w:author="Hardik Malhotra" w:date="2021-12-02T20:31:00Z">
              <w:r w:rsidRPr="000B1C4D">
                <w:rPr>
                  <w:rFonts w:ascii="Arial" w:eastAsia="Times New Roman" w:hAnsi="Arial" w:cs="Arial"/>
                  <w:sz w:val="20"/>
                  <w:szCs w:val="20"/>
                  <w:lang w:eastAsia="en-IN"/>
                </w:rPr>
                <w:t>3000</w:t>
              </w:r>
            </w:ins>
          </w:p>
        </w:tc>
      </w:tr>
      <w:tr w:rsidR="000B1C4D" w:rsidRPr="000B1C4D" w14:paraId="0B613392"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74C96D94"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6E7DAA31"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3" w:author="Hardik Malhotra" w:date="2021-12-02T20:31:00Z">
              <w:r w:rsidRPr="000B1C4D">
                <w:rPr>
                  <w:rFonts w:ascii="Arial" w:eastAsia="Times New Roman" w:hAnsi="Arial" w:cs="Arial"/>
                  <w:sz w:val="20"/>
                  <w:szCs w:val="20"/>
                  <w:lang w:eastAsia="en-IN"/>
                </w:rPr>
                <w:t>Brominated Vinyl Ester Resin</w:t>
              </w:r>
            </w:ins>
          </w:p>
        </w:tc>
        <w:tc>
          <w:tcPr>
            <w:tcW w:w="959" w:type="dxa"/>
            <w:tcBorders>
              <w:top w:val="nil"/>
              <w:left w:val="nil"/>
              <w:bottom w:val="single" w:sz="8" w:space="0" w:color="auto"/>
              <w:right w:val="single" w:sz="8" w:space="0" w:color="auto"/>
            </w:tcBorders>
            <w:shd w:val="clear" w:color="auto" w:fill="auto"/>
            <w:noWrap/>
            <w:vAlign w:val="center"/>
            <w:hideMark/>
          </w:tcPr>
          <w:p w14:paraId="65F71B80"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4" w:author="Hardik Malhotra" w:date="2021-12-02T20:31:00Z">
              <w:r w:rsidRPr="000B1C4D">
                <w:rPr>
                  <w:rFonts w:ascii="Arial" w:eastAsia="Times New Roman" w:hAnsi="Arial" w:cs="Arial"/>
                  <w:sz w:val="20"/>
                  <w:szCs w:val="20"/>
                  <w:lang w:eastAsia="en-IN"/>
                </w:rPr>
                <w:t>1200</w:t>
              </w:r>
            </w:ins>
          </w:p>
        </w:tc>
        <w:tc>
          <w:tcPr>
            <w:tcW w:w="959" w:type="dxa"/>
            <w:tcBorders>
              <w:top w:val="nil"/>
              <w:left w:val="nil"/>
              <w:bottom w:val="single" w:sz="8" w:space="0" w:color="auto"/>
              <w:right w:val="single" w:sz="8" w:space="0" w:color="auto"/>
            </w:tcBorders>
            <w:shd w:val="clear" w:color="auto" w:fill="auto"/>
            <w:noWrap/>
            <w:vAlign w:val="center"/>
            <w:hideMark/>
          </w:tcPr>
          <w:p w14:paraId="53E6E786"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5" w:author="Hardik Malhotra" w:date="2021-12-02T20:31:00Z">
              <w:r w:rsidRPr="000B1C4D">
                <w:rPr>
                  <w:rFonts w:ascii="Arial" w:eastAsia="Times New Roman" w:hAnsi="Arial" w:cs="Arial"/>
                  <w:sz w:val="20"/>
                  <w:szCs w:val="20"/>
                  <w:lang w:eastAsia="en-IN"/>
                </w:rPr>
                <w:t>1800</w:t>
              </w:r>
            </w:ins>
          </w:p>
        </w:tc>
        <w:tc>
          <w:tcPr>
            <w:tcW w:w="1182" w:type="dxa"/>
            <w:tcBorders>
              <w:top w:val="nil"/>
              <w:left w:val="nil"/>
              <w:bottom w:val="single" w:sz="8" w:space="0" w:color="auto"/>
              <w:right w:val="single" w:sz="8" w:space="0" w:color="auto"/>
            </w:tcBorders>
            <w:shd w:val="clear" w:color="auto" w:fill="auto"/>
            <w:noWrap/>
            <w:vAlign w:val="center"/>
            <w:hideMark/>
          </w:tcPr>
          <w:p w14:paraId="5C4CDA57"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6" w:author="Hardik Malhotra" w:date="2021-12-02T20:31:00Z">
              <w:r w:rsidRPr="000B1C4D">
                <w:rPr>
                  <w:rFonts w:ascii="Arial" w:eastAsia="Times New Roman" w:hAnsi="Arial" w:cs="Arial"/>
                  <w:sz w:val="20"/>
                  <w:szCs w:val="20"/>
                  <w:lang w:eastAsia="en-IN"/>
                </w:rPr>
                <w:t>2800</w:t>
              </w:r>
            </w:ins>
          </w:p>
        </w:tc>
      </w:tr>
      <w:tr w:rsidR="000B1C4D" w:rsidRPr="000B1C4D" w14:paraId="6C8A7E78"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2B041419"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5683D56D"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7" w:author="Hardik Malhotra" w:date="2021-12-02T20:31:00Z">
              <w:r w:rsidRPr="000B1C4D">
                <w:rPr>
                  <w:rFonts w:ascii="Arial" w:eastAsia="Times New Roman" w:hAnsi="Arial" w:cs="Arial"/>
                  <w:sz w:val="20"/>
                  <w:szCs w:val="20"/>
                  <w:lang w:eastAsia="en-IN"/>
                </w:rPr>
                <w:t xml:space="preserve">                -Captive</w:t>
              </w:r>
            </w:ins>
          </w:p>
        </w:tc>
        <w:tc>
          <w:tcPr>
            <w:tcW w:w="959" w:type="dxa"/>
            <w:tcBorders>
              <w:top w:val="nil"/>
              <w:left w:val="nil"/>
              <w:bottom w:val="single" w:sz="8" w:space="0" w:color="auto"/>
              <w:right w:val="single" w:sz="8" w:space="0" w:color="auto"/>
            </w:tcBorders>
            <w:shd w:val="clear" w:color="auto" w:fill="auto"/>
            <w:noWrap/>
            <w:vAlign w:val="center"/>
            <w:hideMark/>
          </w:tcPr>
          <w:p w14:paraId="1A9FA857"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8" w:author="Hardik Malhotra" w:date="2021-12-02T20:31:00Z">
              <w:r w:rsidRPr="000B1C4D">
                <w:rPr>
                  <w:rFonts w:ascii="Arial" w:eastAsia="Times New Roman" w:hAnsi="Arial" w:cs="Arial"/>
                  <w:sz w:val="20"/>
                  <w:szCs w:val="20"/>
                  <w:lang w:eastAsia="en-IN"/>
                </w:rPr>
                <w:t>0</w:t>
              </w:r>
            </w:ins>
          </w:p>
        </w:tc>
        <w:tc>
          <w:tcPr>
            <w:tcW w:w="959" w:type="dxa"/>
            <w:tcBorders>
              <w:top w:val="nil"/>
              <w:left w:val="nil"/>
              <w:bottom w:val="single" w:sz="8" w:space="0" w:color="auto"/>
              <w:right w:val="single" w:sz="8" w:space="0" w:color="auto"/>
            </w:tcBorders>
            <w:shd w:val="clear" w:color="auto" w:fill="auto"/>
            <w:noWrap/>
            <w:vAlign w:val="center"/>
            <w:hideMark/>
          </w:tcPr>
          <w:p w14:paraId="7A09E11A"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89" w:author="Hardik Malhotra" w:date="2021-12-02T20:31:00Z">
              <w:r w:rsidRPr="000B1C4D">
                <w:rPr>
                  <w:rFonts w:ascii="Arial" w:eastAsia="Times New Roman" w:hAnsi="Arial" w:cs="Arial"/>
                  <w:sz w:val="20"/>
                  <w:szCs w:val="20"/>
                  <w:lang w:eastAsia="en-IN"/>
                </w:rPr>
                <w:t>0</w:t>
              </w:r>
            </w:ins>
          </w:p>
        </w:tc>
        <w:tc>
          <w:tcPr>
            <w:tcW w:w="1182" w:type="dxa"/>
            <w:tcBorders>
              <w:top w:val="nil"/>
              <w:left w:val="nil"/>
              <w:bottom w:val="single" w:sz="8" w:space="0" w:color="auto"/>
              <w:right w:val="single" w:sz="8" w:space="0" w:color="auto"/>
            </w:tcBorders>
            <w:shd w:val="clear" w:color="auto" w:fill="auto"/>
            <w:noWrap/>
            <w:vAlign w:val="center"/>
            <w:hideMark/>
          </w:tcPr>
          <w:p w14:paraId="680D97EE"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90" w:author="Hardik Malhotra" w:date="2021-12-02T20:31:00Z">
              <w:r w:rsidRPr="000B1C4D">
                <w:rPr>
                  <w:rFonts w:ascii="Arial" w:eastAsia="Times New Roman" w:hAnsi="Arial" w:cs="Arial"/>
                  <w:sz w:val="20"/>
                  <w:szCs w:val="20"/>
                  <w:lang w:eastAsia="en-IN"/>
                </w:rPr>
                <w:t>0</w:t>
              </w:r>
            </w:ins>
          </w:p>
        </w:tc>
      </w:tr>
      <w:tr w:rsidR="000B1C4D" w:rsidRPr="000B1C4D" w14:paraId="20BFD5C2"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1822A8D9"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04B44C00"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91" w:author="Hardik Malhotra" w:date="2021-12-02T20:31:00Z">
              <w:r w:rsidRPr="000B1C4D">
                <w:rPr>
                  <w:rFonts w:ascii="Arial" w:eastAsia="Times New Roman" w:hAnsi="Arial" w:cs="Arial"/>
                  <w:sz w:val="20"/>
                  <w:szCs w:val="20"/>
                  <w:lang w:eastAsia="en-IN"/>
                </w:rPr>
                <w:t xml:space="preserve">                - Domestic</w:t>
              </w:r>
            </w:ins>
          </w:p>
        </w:tc>
        <w:tc>
          <w:tcPr>
            <w:tcW w:w="959" w:type="dxa"/>
            <w:tcBorders>
              <w:top w:val="nil"/>
              <w:left w:val="nil"/>
              <w:bottom w:val="single" w:sz="8" w:space="0" w:color="auto"/>
              <w:right w:val="single" w:sz="8" w:space="0" w:color="auto"/>
            </w:tcBorders>
            <w:shd w:val="clear" w:color="auto" w:fill="auto"/>
            <w:noWrap/>
            <w:vAlign w:val="center"/>
            <w:hideMark/>
          </w:tcPr>
          <w:p w14:paraId="13D45433"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92" w:author="Hardik Malhotra" w:date="2021-12-02T20:31:00Z">
              <w:r w:rsidRPr="000B1C4D">
                <w:rPr>
                  <w:rFonts w:ascii="Arial" w:eastAsia="Times New Roman" w:hAnsi="Arial" w:cs="Arial"/>
                  <w:sz w:val="20"/>
                  <w:szCs w:val="20"/>
                  <w:lang w:eastAsia="en-IN"/>
                </w:rPr>
                <w:t>700</w:t>
              </w:r>
            </w:ins>
          </w:p>
        </w:tc>
        <w:tc>
          <w:tcPr>
            <w:tcW w:w="959" w:type="dxa"/>
            <w:tcBorders>
              <w:top w:val="nil"/>
              <w:left w:val="nil"/>
              <w:bottom w:val="single" w:sz="8" w:space="0" w:color="auto"/>
              <w:right w:val="single" w:sz="8" w:space="0" w:color="auto"/>
            </w:tcBorders>
            <w:shd w:val="clear" w:color="auto" w:fill="auto"/>
            <w:noWrap/>
            <w:vAlign w:val="center"/>
            <w:hideMark/>
          </w:tcPr>
          <w:p w14:paraId="53AEE4D8"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1000</w:t>
            </w:r>
          </w:p>
        </w:tc>
        <w:tc>
          <w:tcPr>
            <w:tcW w:w="1182" w:type="dxa"/>
            <w:tcBorders>
              <w:top w:val="nil"/>
              <w:left w:val="nil"/>
              <w:bottom w:val="single" w:sz="8" w:space="0" w:color="auto"/>
              <w:right w:val="single" w:sz="8" w:space="0" w:color="auto"/>
            </w:tcBorders>
            <w:shd w:val="clear" w:color="auto" w:fill="auto"/>
            <w:noWrap/>
            <w:vAlign w:val="center"/>
            <w:hideMark/>
          </w:tcPr>
          <w:p w14:paraId="778E14C6"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1600</w:t>
            </w:r>
          </w:p>
        </w:tc>
      </w:tr>
      <w:tr w:rsidR="000B1C4D" w:rsidRPr="000B1C4D" w14:paraId="2C143267" w14:textId="77777777" w:rsidTr="000B1C4D">
        <w:trPr>
          <w:trHeight w:val="321"/>
        </w:trPr>
        <w:tc>
          <w:tcPr>
            <w:tcW w:w="1875" w:type="dxa"/>
            <w:vMerge/>
            <w:tcBorders>
              <w:top w:val="nil"/>
              <w:left w:val="single" w:sz="8" w:space="0" w:color="auto"/>
              <w:bottom w:val="single" w:sz="8" w:space="0" w:color="000000"/>
              <w:right w:val="single" w:sz="8" w:space="0" w:color="auto"/>
            </w:tcBorders>
            <w:vAlign w:val="center"/>
            <w:hideMark/>
          </w:tcPr>
          <w:p w14:paraId="7A78479E" w14:textId="77777777" w:rsidR="000B1C4D" w:rsidRPr="000B1C4D" w:rsidRDefault="000B1C4D" w:rsidP="000B1C4D">
            <w:pPr>
              <w:spacing w:after="0" w:line="240" w:lineRule="auto"/>
              <w:rPr>
                <w:rFonts w:ascii="Arial" w:eastAsia="Times New Roman" w:hAnsi="Arial" w:cs="Arial"/>
                <w:b/>
                <w:bCs/>
                <w:sz w:val="20"/>
                <w:szCs w:val="20"/>
                <w:lang w:eastAsia="en-IN"/>
              </w:rPr>
            </w:pPr>
          </w:p>
        </w:tc>
        <w:tc>
          <w:tcPr>
            <w:tcW w:w="5253" w:type="dxa"/>
            <w:tcBorders>
              <w:top w:val="nil"/>
              <w:left w:val="nil"/>
              <w:bottom w:val="single" w:sz="8" w:space="0" w:color="auto"/>
              <w:right w:val="single" w:sz="8" w:space="0" w:color="auto"/>
            </w:tcBorders>
            <w:shd w:val="clear" w:color="auto" w:fill="auto"/>
            <w:noWrap/>
            <w:vAlign w:val="center"/>
            <w:hideMark/>
          </w:tcPr>
          <w:p w14:paraId="736077EC"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93" w:author="Hardik Malhotra" w:date="2021-12-02T20:31:00Z">
              <w:r w:rsidRPr="000B1C4D">
                <w:rPr>
                  <w:rFonts w:ascii="Arial" w:eastAsia="Times New Roman" w:hAnsi="Arial" w:cs="Arial"/>
                  <w:sz w:val="20"/>
                  <w:szCs w:val="20"/>
                  <w:lang w:eastAsia="en-IN"/>
                </w:rPr>
                <w:t xml:space="preserve">                - Export</w:t>
              </w:r>
            </w:ins>
          </w:p>
        </w:tc>
        <w:tc>
          <w:tcPr>
            <w:tcW w:w="959" w:type="dxa"/>
            <w:tcBorders>
              <w:top w:val="nil"/>
              <w:left w:val="nil"/>
              <w:bottom w:val="single" w:sz="8" w:space="0" w:color="auto"/>
              <w:right w:val="single" w:sz="8" w:space="0" w:color="auto"/>
            </w:tcBorders>
            <w:shd w:val="clear" w:color="auto" w:fill="auto"/>
            <w:noWrap/>
            <w:vAlign w:val="center"/>
            <w:hideMark/>
          </w:tcPr>
          <w:p w14:paraId="56E59EEE"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94" w:author="Hardik Malhotra" w:date="2021-12-02T20:31:00Z">
              <w:r w:rsidRPr="000B1C4D">
                <w:rPr>
                  <w:rFonts w:ascii="Arial" w:eastAsia="Times New Roman" w:hAnsi="Arial" w:cs="Arial"/>
                  <w:sz w:val="20"/>
                  <w:szCs w:val="20"/>
                  <w:lang w:eastAsia="en-IN"/>
                </w:rPr>
                <w:t>500</w:t>
              </w:r>
            </w:ins>
          </w:p>
        </w:tc>
        <w:tc>
          <w:tcPr>
            <w:tcW w:w="959" w:type="dxa"/>
            <w:tcBorders>
              <w:top w:val="nil"/>
              <w:left w:val="nil"/>
              <w:bottom w:val="single" w:sz="8" w:space="0" w:color="auto"/>
              <w:right w:val="single" w:sz="8" w:space="0" w:color="auto"/>
            </w:tcBorders>
            <w:shd w:val="clear" w:color="auto" w:fill="auto"/>
            <w:noWrap/>
            <w:vAlign w:val="center"/>
            <w:hideMark/>
          </w:tcPr>
          <w:p w14:paraId="420EF697"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800</w:t>
            </w:r>
          </w:p>
        </w:tc>
        <w:tc>
          <w:tcPr>
            <w:tcW w:w="1182" w:type="dxa"/>
            <w:tcBorders>
              <w:top w:val="nil"/>
              <w:left w:val="nil"/>
              <w:bottom w:val="single" w:sz="8" w:space="0" w:color="auto"/>
              <w:right w:val="single" w:sz="8" w:space="0" w:color="auto"/>
            </w:tcBorders>
            <w:shd w:val="clear" w:color="auto" w:fill="auto"/>
            <w:noWrap/>
            <w:vAlign w:val="center"/>
            <w:hideMark/>
          </w:tcPr>
          <w:p w14:paraId="5316C86F"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1200</w:t>
            </w:r>
          </w:p>
        </w:tc>
      </w:tr>
    </w:tbl>
    <w:p w14:paraId="59FB2AB3" w14:textId="3B99E25F" w:rsidR="00B9392B" w:rsidRDefault="00B9392B" w:rsidP="00713327">
      <w:pPr>
        <w:tabs>
          <w:tab w:val="left" w:pos="1365"/>
        </w:tabs>
        <w:spacing w:line="360" w:lineRule="auto"/>
        <w:jc w:val="both"/>
        <w:rPr>
          <w:rFonts w:ascii="Arial" w:hAnsi="Arial" w:cs="Arial"/>
          <w:b/>
          <w:bCs/>
          <w:sz w:val="24"/>
          <w:szCs w:val="24"/>
        </w:rPr>
      </w:pPr>
    </w:p>
    <w:tbl>
      <w:tblPr>
        <w:tblW w:w="10263" w:type="dxa"/>
        <w:tblLook w:val="04A0" w:firstRow="1" w:lastRow="0" w:firstColumn="1" w:lastColumn="0" w:noHBand="0" w:noVBand="1"/>
      </w:tblPr>
      <w:tblGrid>
        <w:gridCol w:w="6121"/>
        <w:gridCol w:w="1281"/>
        <w:gridCol w:w="1281"/>
        <w:gridCol w:w="1580"/>
      </w:tblGrid>
      <w:tr w:rsidR="000B1C4D" w:rsidRPr="000B1C4D" w14:paraId="75765F02" w14:textId="77777777" w:rsidTr="000B1C4D">
        <w:trPr>
          <w:trHeight w:val="325"/>
        </w:trPr>
        <w:tc>
          <w:tcPr>
            <w:tcW w:w="10263" w:type="dxa"/>
            <w:gridSpan w:val="4"/>
            <w:tcBorders>
              <w:top w:val="single" w:sz="8" w:space="0" w:color="auto"/>
              <w:left w:val="single" w:sz="8" w:space="0" w:color="auto"/>
              <w:bottom w:val="single" w:sz="8" w:space="0" w:color="auto"/>
              <w:right w:val="single" w:sz="8" w:space="0" w:color="000000"/>
            </w:tcBorders>
            <w:shd w:val="clear" w:color="000000" w:fill="305496"/>
            <w:noWrap/>
            <w:vAlign w:val="center"/>
            <w:hideMark/>
          </w:tcPr>
          <w:p w14:paraId="2012348A"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95" w:author="Hardik Malhotra" w:date="2021-12-02T20:32:00Z">
              <w:r w:rsidRPr="000B1C4D">
                <w:rPr>
                  <w:rFonts w:ascii="Arial" w:eastAsia="Times New Roman" w:hAnsi="Arial" w:cs="Arial"/>
                  <w:b/>
                  <w:bCs/>
                  <w:color w:val="FFFFFF"/>
                  <w:sz w:val="20"/>
                  <w:szCs w:val="20"/>
                  <w:lang w:eastAsia="en-IN"/>
                </w:rPr>
                <w:t>Total (in Tonnes)</w:t>
              </w:r>
            </w:ins>
          </w:p>
        </w:tc>
      </w:tr>
      <w:tr w:rsidR="000B1C4D" w:rsidRPr="000B1C4D" w14:paraId="45B7DFEA" w14:textId="77777777" w:rsidTr="000B1C4D">
        <w:trPr>
          <w:trHeight w:val="325"/>
        </w:trPr>
        <w:tc>
          <w:tcPr>
            <w:tcW w:w="6121" w:type="dxa"/>
            <w:tcBorders>
              <w:top w:val="nil"/>
              <w:left w:val="single" w:sz="8" w:space="0" w:color="auto"/>
              <w:bottom w:val="single" w:sz="8" w:space="0" w:color="auto"/>
              <w:right w:val="single" w:sz="8" w:space="0" w:color="auto"/>
            </w:tcBorders>
            <w:shd w:val="clear" w:color="auto" w:fill="auto"/>
            <w:noWrap/>
            <w:vAlign w:val="center"/>
            <w:hideMark/>
          </w:tcPr>
          <w:p w14:paraId="5927B780"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296" w:author="Hardik Malhotra" w:date="2021-12-02T20:32:00Z">
              <w:r w:rsidRPr="000B1C4D">
                <w:rPr>
                  <w:rFonts w:ascii="Arial" w:eastAsia="Times New Roman" w:hAnsi="Arial" w:cs="Arial"/>
                  <w:sz w:val="20"/>
                  <w:szCs w:val="20"/>
                  <w:lang w:eastAsia="en-IN"/>
                </w:rPr>
                <w:t> </w:t>
              </w:r>
            </w:ins>
          </w:p>
        </w:tc>
        <w:tc>
          <w:tcPr>
            <w:tcW w:w="1281" w:type="dxa"/>
            <w:tcBorders>
              <w:top w:val="nil"/>
              <w:left w:val="nil"/>
              <w:bottom w:val="single" w:sz="8" w:space="0" w:color="auto"/>
              <w:right w:val="single" w:sz="8" w:space="0" w:color="auto"/>
            </w:tcBorders>
            <w:shd w:val="clear" w:color="000000" w:fill="305496"/>
            <w:noWrap/>
            <w:vAlign w:val="center"/>
            <w:hideMark/>
          </w:tcPr>
          <w:p w14:paraId="63B7995E"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97" w:author="Hardik Malhotra" w:date="2021-12-02T20:32:00Z">
              <w:r w:rsidRPr="000B1C4D">
                <w:rPr>
                  <w:rFonts w:ascii="Arial" w:eastAsia="Times New Roman" w:hAnsi="Arial" w:cs="Arial"/>
                  <w:b/>
                  <w:bCs/>
                  <w:color w:val="FFFFFF"/>
                  <w:sz w:val="20"/>
                  <w:szCs w:val="20"/>
                  <w:lang w:eastAsia="en-IN"/>
                </w:rPr>
                <w:t>2023</w:t>
              </w:r>
            </w:ins>
          </w:p>
        </w:tc>
        <w:tc>
          <w:tcPr>
            <w:tcW w:w="1281" w:type="dxa"/>
            <w:tcBorders>
              <w:top w:val="nil"/>
              <w:left w:val="nil"/>
              <w:bottom w:val="single" w:sz="8" w:space="0" w:color="auto"/>
              <w:right w:val="single" w:sz="8" w:space="0" w:color="auto"/>
            </w:tcBorders>
            <w:shd w:val="clear" w:color="000000" w:fill="305496"/>
            <w:noWrap/>
            <w:vAlign w:val="center"/>
            <w:hideMark/>
          </w:tcPr>
          <w:p w14:paraId="15838C42"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98" w:author="Hardik Malhotra" w:date="2021-12-02T20:32:00Z">
              <w:r w:rsidRPr="000B1C4D">
                <w:rPr>
                  <w:rFonts w:ascii="Arial" w:eastAsia="Times New Roman" w:hAnsi="Arial" w:cs="Arial"/>
                  <w:b/>
                  <w:bCs/>
                  <w:color w:val="FFFFFF"/>
                  <w:sz w:val="20"/>
                  <w:szCs w:val="20"/>
                  <w:lang w:eastAsia="en-IN"/>
                </w:rPr>
                <w:t>2025</w:t>
              </w:r>
            </w:ins>
          </w:p>
        </w:tc>
        <w:tc>
          <w:tcPr>
            <w:tcW w:w="1578" w:type="dxa"/>
            <w:tcBorders>
              <w:top w:val="nil"/>
              <w:left w:val="nil"/>
              <w:bottom w:val="single" w:sz="8" w:space="0" w:color="auto"/>
              <w:right w:val="single" w:sz="8" w:space="0" w:color="auto"/>
            </w:tcBorders>
            <w:shd w:val="clear" w:color="000000" w:fill="305496"/>
            <w:noWrap/>
            <w:vAlign w:val="center"/>
            <w:hideMark/>
          </w:tcPr>
          <w:p w14:paraId="72A88309" w14:textId="77777777" w:rsidR="000B1C4D" w:rsidRPr="000B1C4D" w:rsidRDefault="000B1C4D" w:rsidP="000B1C4D">
            <w:pPr>
              <w:spacing w:after="0" w:line="240" w:lineRule="auto"/>
              <w:jc w:val="center"/>
              <w:rPr>
                <w:rFonts w:ascii="Arial" w:eastAsia="Times New Roman" w:hAnsi="Arial" w:cs="Arial"/>
                <w:b/>
                <w:bCs/>
                <w:color w:val="FFFFFF"/>
                <w:sz w:val="20"/>
                <w:szCs w:val="20"/>
                <w:lang w:eastAsia="en-IN"/>
              </w:rPr>
            </w:pPr>
            <w:ins w:id="299" w:author="Hardik Malhotra" w:date="2021-12-02T20:32:00Z">
              <w:r w:rsidRPr="000B1C4D">
                <w:rPr>
                  <w:rFonts w:ascii="Arial" w:eastAsia="Times New Roman" w:hAnsi="Arial" w:cs="Arial"/>
                  <w:b/>
                  <w:bCs/>
                  <w:color w:val="FFFFFF"/>
                  <w:sz w:val="20"/>
                  <w:szCs w:val="20"/>
                  <w:lang w:eastAsia="en-IN"/>
                </w:rPr>
                <w:t>2030</w:t>
              </w:r>
            </w:ins>
          </w:p>
        </w:tc>
      </w:tr>
      <w:tr w:rsidR="000B1C4D" w:rsidRPr="000B1C4D" w14:paraId="35793D4F" w14:textId="77777777" w:rsidTr="000B1C4D">
        <w:trPr>
          <w:trHeight w:val="325"/>
        </w:trPr>
        <w:tc>
          <w:tcPr>
            <w:tcW w:w="6121" w:type="dxa"/>
            <w:tcBorders>
              <w:top w:val="nil"/>
              <w:left w:val="single" w:sz="8" w:space="0" w:color="auto"/>
              <w:bottom w:val="single" w:sz="8" w:space="0" w:color="auto"/>
              <w:right w:val="single" w:sz="8" w:space="0" w:color="auto"/>
            </w:tcBorders>
            <w:shd w:val="clear" w:color="auto" w:fill="auto"/>
            <w:noWrap/>
            <w:vAlign w:val="center"/>
            <w:hideMark/>
          </w:tcPr>
          <w:p w14:paraId="3A15E05C"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300" w:author="Hardik Malhotra" w:date="2021-12-02T20:32:00Z">
              <w:r w:rsidRPr="000B1C4D">
                <w:rPr>
                  <w:rFonts w:ascii="Arial" w:eastAsia="Times New Roman" w:hAnsi="Arial" w:cs="Arial"/>
                  <w:sz w:val="20"/>
                  <w:szCs w:val="20"/>
                  <w:lang w:eastAsia="en-IN"/>
                </w:rPr>
                <w:t xml:space="preserve">                -Captive</w:t>
              </w:r>
            </w:ins>
          </w:p>
        </w:tc>
        <w:tc>
          <w:tcPr>
            <w:tcW w:w="1281" w:type="dxa"/>
            <w:tcBorders>
              <w:top w:val="nil"/>
              <w:left w:val="nil"/>
              <w:bottom w:val="single" w:sz="8" w:space="0" w:color="auto"/>
              <w:right w:val="single" w:sz="8" w:space="0" w:color="auto"/>
            </w:tcBorders>
            <w:shd w:val="clear" w:color="auto" w:fill="auto"/>
            <w:noWrap/>
            <w:vAlign w:val="center"/>
            <w:hideMark/>
          </w:tcPr>
          <w:p w14:paraId="744D06C8"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500</w:t>
            </w:r>
          </w:p>
        </w:tc>
        <w:tc>
          <w:tcPr>
            <w:tcW w:w="1281" w:type="dxa"/>
            <w:tcBorders>
              <w:top w:val="nil"/>
              <w:left w:val="nil"/>
              <w:bottom w:val="single" w:sz="8" w:space="0" w:color="auto"/>
              <w:right w:val="single" w:sz="8" w:space="0" w:color="auto"/>
            </w:tcBorders>
            <w:shd w:val="clear" w:color="auto" w:fill="auto"/>
            <w:noWrap/>
            <w:vAlign w:val="center"/>
            <w:hideMark/>
          </w:tcPr>
          <w:p w14:paraId="4A0A0CEF"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600</w:t>
            </w:r>
          </w:p>
        </w:tc>
        <w:tc>
          <w:tcPr>
            <w:tcW w:w="1578" w:type="dxa"/>
            <w:tcBorders>
              <w:top w:val="nil"/>
              <w:left w:val="nil"/>
              <w:bottom w:val="single" w:sz="8" w:space="0" w:color="auto"/>
              <w:right w:val="single" w:sz="8" w:space="0" w:color="auto"/>
            </w:tcBorders>
            <w:shd w:val="clear" w:color="auto" w:fill="auto"/>
            <w:noWrap/>
            <w:vAlign w:val="center"/>
            <w:hideMark/>
          </w:tcPr>
          <w:p w14:paraId="7E9F0469"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1000</w:t>
            </w:r>
          </w:p>
        </w:tc>
      </w:tr>
      <w:tr w:rsidR="000B1C4D" w:rsidRPr="000B1C4D" w14:paraId="40A84A37" w14:textId="77777777" w:rsidTr="000B1C4D">
        <w:trPr>
          <w:trHeight w:val="325"/>
        </w:trPr>
        <w:tc>
          <w:tcPr>
            <w:tcW w:w="6121" w:type="dxa"/>
            <w:tcBorders>
              <w:top w:val="nil"/>
              <w:left w:val="single" w:sz="8" w:space="0" w:color="auto"/>
              <w:bottom w:val="single" w:sz="8" w:space="0" w:color="auto"/>
              <w:right w:val="single" w:sz="8" w:space="0" w:color="auto"/>
            </w:tcBorders>
            <w:shd w:val="clear" w:color="auto" w:fill="auto"/>
            <w:noWrap/>
            <w:vAlign w:val="center"/>
            <w:hideMark/>
          </w:tcPr>
          <w:p w14:paraId="0731E1A2"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301" w:author="Hardik Malhotra" w:date="2021-12-02T20:32:00Z">
              <w:r w:rsidRPr="000B1C4D">
                <w:rPr>
                  <w:rFonts w:ascii="Arial" w:eastAsia="Times New Roman" w:hAnsi="Arial" w:cs="Arial"/>
                  <w:sz w:val="20"/>
                  <w:szCs w:val="20"/>
                  <w:lang w:eastAsia="en-IN"/>
                </w:rPr>
                <w:t xml:space="preserve">                - Domestic</w:t>
              </w:r>
            </w:ins>
          </w:p>
        </w:tc>
        <w:tc>
          <w:tcPr>
            <w:tcW w:w="1281" w:type="dxa"/>
            <w:tcBorders>
              <w:top w:val="nil"/>
              <w:left w:val="nil"/>
              <w:bottom w:val="single" w:sz="8" w:space="0" w:color="auto"/>
              <w:right w:val="single" w:sz="8" w:space="0" w:color="auto"/>
            </w:tcBorders>
            <w:shd w:val="clear" w:color="auto" w:fill="auto"/>
            <w:noWrap/>
            <w:vAlign w:val="center"/>
            <w:hideMark/>
          </w:tcPr>
          <w:p w14:paraId="1FA9C6D7"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4900</w:t>
            </w:r>
          </w:p>
        </w:tc>
        <w:tc>
          <w:tcPr>
            <w:tcW w:w="1281" w:type="dxa"/>
            <w:tcBorders>
              <w:top w:val="nil"/>
              <w:left w:val="nil"/>
              <w:bottom w:val="single" w:sz="8" w:space="0" w:color="auto"/>
              <w:right w:val="single" w:sz="8" w:space="0" w:color="auto"/>
            </w:tcBorders>
            <w:shd w:val="clear" w:color="auto" w:fill="auto"/>
            <w:noWrap/>
            <w:vAlign w:val="center"/>
            <w:hideMark/>
          </w:tcPr>
          <w:p w14:paraId="4F3DE86B"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7100</w:t>
            </w:r>
          </w:p>
        </w:tc>
        <w:tc>
          <w:tcPr>
            <w:tcW w:w="1578" w:type="dxa"/>
            <w:tcBorders>
              <w:top w:val="nil"/>
              <w:left w:val="nil"/>
              <w:bottom w:val="single" w:sz="8" w:space="0" w:color="auto"/>
              <w:right w:val="single" w:sz="8" w:space="0" w:color="auto"/>
            </w:tcBorders>
            <w:shd w:val="clear" w:color="auto" w:fill="auto"/>
            <w:noWrap/>
            <w:vAlign w:val="center"/>
            <w:hideMark/>
          </w:tcPr>
          <w:p w14:paraId="150A2132"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11200</w:t>
            </w:r>
          </w:p>
        </w:tc>
      </w:tr>
      <w:tr w:rsidR="000B1C4D" w:rsidRPr="000B1C4D" w14:paraId="25C7C068" w14:textId="77777777" w:rsidTr="000B1C4D">
        <w:trPr>
          <w:trHeight w:val="325"/>
        </w:trPr>
        <w:tc>
          <w:tcPr>
            <w:tcW w:w="6121" w:type="dxa"/>
            <w:tcBorders>
              <w:top w:val="nil"/>
              <w:left w:val="single" w:sz="8" w:space="0" w:color="auto"/>
              <w:bottom w:val="single" w:sz="8" w:space="0" w:color="auto"/>
              <w:right w:val="single" w:sz="8" w:space="0" w:color="auto"/>
            </w:tcBorders>
            <w:shd w:val="clear" w:color="auto" w:fill="auto"/>
            <w:noWrap/>
            <w:vAlign w:val="center"/>
            <w:hideMark/>
          </w:tcPr>
          <w:p w14:paraId="1333EBA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302" w:author="Hardik Malhotra" w:date="2021-12-02T20:32:00Z">
              <w:r w:rsidRPr="000B1C4D">
                <w:rPr>
                  <w:rFonts w:ascii="Arial" w:eastAsia="Times New Roman" w:hAnsi="Arial" w:cs="Arial"/>
                  <w:sz w:val="20"/>
                  <w:szCs w:val="20"/>
                  <w:lang w:eastAsia="en-IN"/>
                </w:rPr>
                <w:t xml:space="preserve">                - Export</w:t>
              </w:r>
            </w:ins>
          </w:p>
        </w:tc>
        <w:tc>
          <w:tcPr>
            <w:tcW w:w="1281" w:type="dxa"/>
            <w:tcBorders>
              <w:top w:val="nil"/>
              <w:left w:val="nil"/>
              <w:bottom w:val="single" w:sz="8" w:space="0" w:color="auto"/>
              <w:right w:val="single" w:sz="8" w:space="0" w:color="auto"/>
            </w:tcBorders>
            <w:shd w:val="clear" w:color="auto" w:fill="auto"/>
            <w:noWrap/>
            <w:vAlign w:val="center"/>
            <w:hideMark/>
          </w:tcPr>
          <w:p w14:paraId="49E47767"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3600</w:t>
            </w:r>
          </w:p>
        </w:tc>
        <w:tc>
          <w:tcPr>
            <w:tcW w:w="1281" w:type="dxa"/>
            <w:tcBorders>
              <w:top w:val="nil"/>
              <w:left w:val="nil"/>
              <w:bottom w:val="single" w:sz="8" w:space="0" w:color="auto"/>
              <w:right w:val="single" w:sz="8" w:space="0" w:color="auto"/>
            </w:tcBorders>
            <w:shd w:val="clear" w:color="auto" w:fill="auto"/>
            <w:noWrap/>
            <w:vAlign w:val="center"/>
            <w:hideMark/>
          </w:tcPr>
          <w:p w14:paraId="5CC58F6B"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5800</w:t>
            </w:r>
          </w:p>
        </w:tc>
        <w:tc>
          <w:tcPr>
            <w:tcW w:w="1578" w:type="dxa"/>
            <w:tcBorders>
              <w:top w:val="nil"/>
              <w:left w:val="nil"/>
              <w:bottom w:val="single" w:sz="8" w:space="0" w:color="auto"/>
              <w:right w:val="single" w:sz="8" w:space="0" w:color="auto"/>
            </w:tcBorders>
            <w:shd w:val="clear" w:color="auto" w:fill="auto"/>
            <w:noWrap/>
            <w:vAlign w:val="center"/>
            <w:hideMark/>
          </w:tcPr>
          <w:p w14:paraId="221BF662"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8800</w:t>
            </w:r>
          </w:p>
        </w:tc>
      </w:tr>
      <w:tr w:rsidR="000B1C4D" w:rsidRPr="000B1C4D" w14:paraId="4D140A5D" w14:textId="77777777" w:rsidTr="000B1C4D">
        <w:trPr>
          <w:trHeight w:val="325"/>
        </w:trPr>
        <w:tc>
          <w:tcPr>
            <w:tcW w:w="6121" w:type="dxa"/>
            <w:tcBorders>
              <w:top w:val="nil"/>
              <w:left w:val="single" w:sz="8" w:space="0" w:color="auto"/>
              <w:bottom w:val="single" w:sz="8" w:space="0" w:color="auto"/>
              <w:right w:val="single" w:sz="8" w:space="0" w:color="auto"/>
            </w:tcBorders>
            <w:shd w:val="clear" w:color="000000" w:fill="D9E1F2"/>
            <w:noWrap/>
            <w:vAlign w:val="center"/>
            <w:hideMark/>
          </w:tcPr>
          <w:p w14:paraId="7B2D0F19" w14:textId="77777777" w:rsidR="000B1C4D" w:rsidRPr="000B1C4D" w:rsidRDefault="000B1C4D" w:rsidP="000B1C4D">
            <w:pPr>
              <w:spacing w:after="0" w:line="240" w:lineRule="auto"/>
              <w:jc w:val="center"/>
              <w:rPr>
                <w:rFonts w:ascii="Arial" w:eastAsia="Times New Roman" w:hAnsi="Arial" w:cs="Arial"/>
                <w:sz w:val="20"/>
                <w:szCs w:val="20"/>
                <w:lang w:eastAsia="en-IN"/>
              </w:rPr>
            </w:pPr>
            <w:ins w:id="303" w:author="Hardik Malhotra" w:date="2021-12-02T20:32:00Z">
              <w:r w:rsidRPr="000B1C4D">
                <w:rPr>
                  <w:rFonts w:ascii="Arial" w:eastAsia="Times New Roman" w:hAnsi="Arial" w:cs="Arial"/>
                  <w:sz w:val="20"/>
                  <w:szCs w:val="20"/>
                  <w:lang w:eastAsia="en-IN"/>
                </w:rPr>
                <w:t>Domestic Vs Export Ratio</w:t>
              </w:r>
            </w:ins>
          </w:p>
        </w:tc>
        <w:tc>
          <w:tcPr>
            <w:tcW w:w="1281" w:type="dxa"/>
            <w:tcBorders>
              <w:top w:val="nil"/>
              <w:left w:val="nil"/>
              <w:bottom w:val="single" w:sz="8" w:space="0" w:color="auto"/>
              <w:right w:val="single" w:sz="8" w:space="0" w:color="auto"/>
            </w:tcBorders>
            <w:shd w:val="clear" w:color="000000" w:fill="D9E1F2"/>
            <w:noWrap/>
            <w:vAlign w:val="center"/>
            <w:hideMark/>
          </w:tcPr>
          <w:p w14:paraId="0AA93091"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1.36</w:t>
            </w:r>
          </w:p>
        </w:tc>
        <w:tc>
          <w:tcPr>
            <w:tcW w:w="1281" w:type="dxa"/>
            <w:tcBorders>
              <w:top w:val="nil"/>
              <w:left w:val="nil"/>
              <w:bottom w:val="single" w:sz="8" w:space="0" w:color="auto"/>
              <w:right w:val="single" w:sz="8" w:space="0" w:color="auto"/>
            </w:tcBorders>
            <w:shd w:val="clear" w:color="000000" w:fill="D9E1F2"/>
            <w:noWrap/>
            <w:vAlign w:val="center"/>
            <w:hideMark/>
          </w:tcPr>
          <w:p w14:paraId="17B8CF2B"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1.22</w:t>
            </w:r>
          </w:p>
        </w:tc>
        <w:tc>
          <w:tcPr>
            <w:tcW w:w="1578" w:type="dxa"/>
            <w:tcBorders>
              <w:top w:val="nil"/>
              <w:left w:val="nil"/>
              <w:bottom w:val="single" w:sz="8" w:space="0" w:color="auto"/>
              <w:right w:val="single" w:sz="8" w:space="0" w:color="auto"/>
            </w:tcBorders>
            <w:shd w:val="clear" w:color="000000" w:fill="D9E1F2"/>
            <w:noWrap/>
            <w:vAlign w:val="center"/>
            <w:hideMark/>
          </w:tcPr>
          <w:p w14:paraId="27F069B5" w14:textId="77777777" w:rsidR="000B1C4D" w:rsidRPr="000B1C4D" w:rsidRDefault="000B1C4D" w:rsidP="000B1C4D">
            <w:pPr>
              <w:spacing w:after="0" w:line="240" w:lineRule="auto"/>
              <w:jc w:val="center"/>
              <w:rPr>
                <w:rFonts w:ascii="Arial" w:eastAsia="Times New Roman" w:hAnsi="Arial" w:cs="Arial"/>
                <w:sz w:val="20"/>
                <w:szCs w:val="20"/>
                <w:lang w:eastAsia="en-IN"/>
              </w:rPr>
            </w:pPr>
            <w:r w:rsidRPr="000B1C4D">
              <w:rPr>
                <w:rFonts w:ascii="Arial" w:eastAsia="Times New Roman" w:hAnsi="Arial" w:cs="Arial"/>
                <w:sz w:val="20"/>
                <w:szCs w:val="20"/>
                <w:lang w:eastAsia="en-IN"/>
              </w:rPr>
              <w:t>1.27</w:t>
            </w:r>
          </w:p>
        </w:tc>
      </w:tr>
    </w:tbl>
    <w:p w14:paraId="198E2D95" w14:textId="77777777" w:rsidR="00B9392B" w:rsidRDefault="00B9392B" w:rsidP="00713327">
      <w:pPr>
        <w:tabs>
          <w:tab w:val="left" w:pos="1365"/>
        </w:tabs>
        <w:spacing w:line="360" w:lineRule="auto"/>
        <w:jc w:val="both"/>
        <w:rPr>
          <w:rFonts w:ascii="Arial" w:hAnsi="Arial" w:cs="Arial"/>
          <w:b/>
          <w:bCs/>
          <w:sz w:val="24"/>
          <w:szCs w:val="24"/>
        </w:rPr>
      </w:pPr>
    </w:p>
    <w:p w14:paraId="6BD2E3A0" w14:textId="09D13D1D" w:rsidR="00713327" w:rsidRDefault="0083383D" w:rsidP="00713327">
      <w:pPr>
        <w:tabs>
          <w:tab w:val="left" w:pos="1365"/>
        </w:tabs>
        <w:spacing w:line="360" w:lineRule="auto"/>
        <w:jc w:val="both"/>
        <w:rPr>
          <w:rFonts w:ascii="Arial" w:hAnsi="Arial" w:cs="Arial"/>
          <w:b/>
          <w:bCs/>
          <w:sz w:val="24"/>
          <w:szCs w:val="24"/>
        </w:rPr>
      </w:pPr>
      <w:r>
        <w:rPr>
          <w:rFonts w:ascii="Arial" w:hAnsi="Arial" w:cs="Arial"/>
          <w:b/>
          <w:bCs/>
          <w:sz w:val="24"/>
          <w:szCs w:val="24"/>
        </w:rPr>
        <w:t>No Major Player Operating in India Vinyl Ester Market</w:t>
      </w:r>
    </w:p>
    <w:p w14:paraId="449271D6" w14:textId="0BE4E784" w:rsidR="00D16404" w:rsidRPr="0022370D" w:rsidRDefault="006F00DD" w:rsidP="005B76D3">
      <w:pPr>
        <w:pStyle w:val="ListParagraph"/>
        <w:numPr>
          <w:ilvl w:val="0"/>
          <w:numId w:val="40"/>
        </w:numPr>
        <w:tabs>
          <w:tab w:val="left" w:pos="1365"/>
        </w:tabs>
        <w:spacing w:line="360" w:lineRule="auto"/>
        <w:jc w:val="both"/>
        <w:rPr>
          <w:b/>
          <w:bCs/>
          <w:sz w:val="24"/>
          <w:szCs w:val="24"/>
        </w:rPr>
      </w:pPr>
      <w:r>
        <w:rPr>
          <w:sz w:val="24"/>
          <w:szCs w:val="24"/>
        </w:rPr>
        <w:t>With</w:t>
      </w:r>
      <w:r w:rsidR="0083383D">
        <w:rPr>
          <w:sz w:val="24"/>
          <w:szCs w:val="24"/>
        </w:rPr>
        <w:t xml:space="preserve"> no major player</w:t>
      </w:r>
      <w:r w:rsidR="008D001D">
        <w:rPr>
          <w:sz w:val="24"/>
          <w:szCs w:val="24"/>
        </w:rPr>
        <w:t>s</w:t>
      </w:r>
      <w:r w:rsidR="0083383D">
        <w:rPr>
          <w:sz w:val="24"/>
          <w:szCs w:val="24"/>
        </w:rPr>
        <w:t xml:space="preserve"> operating in vinyl ester resin in India</w:t>
      </w:r>
      <w:r>
        <w:rPr>
          <w:sz w:val="24"/>
          <w:szCs w:val="24"/>
        </w:rPr>
        <w:t>,</w:t>
      </w:r>
      <w:r w:rsidR="0083383D">
        <w:rPr>
          <w:sz w:val="24"/>
          <w:szCs w:val="24"/>
        </w:rPr>
        <w:t xml:space="preserve"> RIL has </w:t>
      </w:r>
      <w:r w:rsidR="00497D57">
        <w:rPr>
          <w:sz w:val="24"/>
          <w:szCs w:val="24"/>
        </w:rPr>
        <w:t>a great</w:t>
      </w:r>
      <w:r w:rsidR="0083383D">
        <w:rPr>
          <w:sz w:val="24"/>
          <w:szCs w:val="24"/>
        </w:rPr>
        <w:t xml:space="preserve"> opportunity to </w:t>
      </w:r>
      <w:r w:rsidR="008D001D">
        <w:rPr>
          <w:sz w:val="24"/>
          <w:szCs w:val="24"/>
        </w:rPr>
        <w:t>enter the</w:t>
      </w:r>
      <w:r w:rsidR="00497D57">
        <w:rPr>
          <w:sz w:val="24"/>
          <w:szCs w:val="24"/>
        </w:rPr>
        <w:t xml:space="preserve"> potential market</w:t>
      </w:r>
      <w:r w:rsidR="00AA49F1">
        <w:rPr>
          <w:sz w:val="24"/>
          <w:szCs w:val="24"/>
        </w:rPr>
        <w:t xml:space="preserve">. </w:t>
      </w:r>
      <w:r w:rsidR="003A5DE6">
        <w:rPr>
          <w:sz w:val="24"/>
          <w:szCs w:val="24"/>
        </w:rPr>
        <w:t xml:space="preserve">All the players operating in </w:t>
      </w:r>
      <w:r w:rsidR="00644FAA">
        <w:rPr>
          <w:sz w:val="24"/>
          <w:szCs w:val="24"/>
        </w:rPr>
        <w:t>the domestic market are either producing low quality products or are not having the sufficient installed capacity to produce high quality products. Therefore, w</w:t>
      </w:r>
      <w:r w:rsidR="00497D57">
        <w:rPr>
          <w:sz w:val="24"/>
          <w:szCs w:val="24"/>
        </w:rPr>
        <w:t xml:space="preserve">ith </w:t>
      </w:r>
      <w:r w:rsidR="0022370D">
        <w:rPr>
          <w:sz w:val="24"/>
          <w:szCs w:val="24"/>
        </w:rPr>
        <w:t xml:space="preserve">the set -up of recommended capacity and </w:t>
      </w:r>
      <w:r w:rsidR="00497D57">
        <w:rPr>
          <w:sz w:val="24"/>
          <w:szCs w:val="24"/>
        </w:rPr>
        <w:t xml:space="preserve">the production of </w:t>
      </w:r>
      <w:r w:rsidR="00312343">
        <w:rPr>
          <w:sz w:val="24"/>
          <w:szCs w:val="24"/>
        </w:rPr>
        <w:t>high-quality</w:t>
      </w:r>
      <w:r w:rsidR="00497D57">
        <w:rPr>
          <w:sz w:val="24"/>
          <w:szCs w:val="24"/>
        </w:rPr>
        <w:t xml:space="preserve"> grade</w:t>
      </w:r>
      <w:r w:rsidR="00312343">
        <w:rPr>
          <w:sz w:val="24"/>
          <w:szCs w:val="24"/>
        </w:rPr>
        <w:t>s</w:t>
      </w:r>
      <w:r w:rsidR="00497D57">
        <w:rPr>
          <w:sz w:val="24"/>
          <w:szCs w:val="24"/>
        </w:rPr>
        <w:t xml:space="preserve">, the company could capture the </w:t>
      </w:r>
      <w:r w:rsidR="00312343">
        <w:rPr>
          <w:sz w:val="24"/>
          <w:szCs w:val="24"/>
        </w:rPr>
        <w:t xml:space="preserve">domestic as well as export market. </w:t>
      </w:r>
    </w:p>
    <w:p w14:paraId="618FF445" w14:textId="3FF3AD65" w:rsidR="0022370D" w:rsidRDefault="0022370D" w:rsidP="0022370D">
      <w:pPr>
        <w:tabs>
          <w:tab w:val="left" w:pos="1365"/>
        </w:tabs>
        <w:spacing w:line="360" w:lineRule="auto"/>
        <w:jc w:val="both"/>
        <w:rPr>
          <w:rFonts w:ascii="Arial" w:hAnsi="Arial" w:cs="Arial"/>
          <w:b/>
          <w:bCs/>
          <w:sz w:val="24"/>
          <w:szCs w:val="24"/>
        </w:rPr>
      </w:pPr>
      <w:r>
        <w:rPr>
          <w:rFonts w:ascii="Arial" w:hAnsi="Arial" w:cs="Arial"/>
          <w:b/>
          <w:bCs/>
          <w:sz w:val="24"/>
          <w:szCs w:val="24"/>
        </w:rPr>
        <w:t>The latent demand of the product</w:t>
      </w:r>
    </w:p>
    <w:p w14:paraId="56BD4A98" w14:textId="7A9A9316" w:rsidR="00312343" w:rsidRPr="009775FA" w:rsidRDefault="0022370D" w:rsidP="00312343">
      <w:pPr>
        <w:pStyle w:val="ListParagraph"/>
        <w:numPr>
          <w:ilvl w:val="0"/>
          <w:numId w:val="40"/>
        </w:numPr>
        <w:tabs>
          <w:tab w:val="left" w:pos="1365"/>
        </w:tabs>
        <w:spacing w:line="360" w:lineRule="auto"/>
        <w:jc w:val="both"/>
        <w:rPr>
          <w:b/>
          <w:bCs/>
          <w:sz w:val="24"/>
          <w:szCs w:val="24"/>
        </w:rPr>
      </w:pPr>
      <w:r>
        <w:rPr>
          <w:sz w:val="24"/>
          <w:szCs w:val="24"/>
        </w:rPr>
        <w:t xml:space="preserve">The product is situated with </w:t>
      </w:r>
      <w:r w:rsidR="007C7013">
        <w:rPr>
          <w:sz w:val="24"/>
          <w:szCs w:val="24"/>
        </w:rPr>
        <w:t xml:space="preserve">the latent demand </w:t>
      </w:r>
      <w:r w:rsidR="00DC0FD2">
        <w:rPr>
          <w:sz w:val="24"/>
          <w:szCs w:val="24"/>
        </w:rPr>
        <w:t>with opportunities in the pipes and tanks, construction, transportation, and paints and coatings industries</w:t>
      </w:r>
      <w:r w:rsidR="00AA49F1">
        <w:rPr>
          <w:sz w:val="24"/>
          <w:szCs w:val="24"/>
        </w:rPr>
        <w:t>.</w:t>
      </w:r>
      <w:r w:rsidR="00376E0F">
        <w:rPr>
          <w:sz w:val="24"/>
          <w:szCs w:val="24"/>
        </w:rPr>
        <w:t xml:space="preserve"> The demand in India is anticipated to be strong with the growing investments in renewable sector. Additionally, to be in track of the zero carbon emissions by 2070,</w:t>
      </w:r>
      <w:r w:rsidR="003A5DE6">
        <w:rPr>
          <w:sz w:val="24"/>
          <w:szCs w:val="24"/>
        </w:rPr>
        <w:t xml:space="preserve"> the demand of the product is anticipated to be increasing in the forecast period. Therefore,</w:t>
      </w:r>
      <w:r w:rsidR="00DE4FD0">
        <w:rPr>
          <w:sz w:val="24"/>
          <w:szCs w:val="24"/>
        </w:rPr>
        <w:t xml:space="preserve"> RIL is suggested</w:t>
      </w:r>
      <w:r w:rsidR="009775FA">
        <w:rPr>
          <w:sz w:val="24"/>
          <w:szCs w:val="24"/>
        </w:rPr>
        <w:t xml:space="preserve"> to make full utilization </w:t>
      </w:r>
      <w:r w:rsidR="009775FA">
        <w:rPr>
          <w:sz w:val="24"/>
          <w:szCs w:val="24"/>
        </w:rPr>
        <w:lastRenderedPageBreak/>
        <w:t xml:space="preserve">of the product’s latent demand with the capacity suggested. </w:t>
      </w:r>
    </w:p>
    <w:p w14:paraId="1CEB4532" w14:textId="1B429716" w:rsidR="009775FA" w:rsidRDefault="009775FA" w:rsidP="009775FA">
      <w:pPr>
        <w:tabs>
          <w:tab w:val="left" w:pos="1365"/>
        </w:tabs>
        <w:spacing w:line="360" w:lineRule="auto"/>
        <w:jc w:val="both"/>
        <w:rPr>
          <w:rFonts w:ascii="Arial" w:hAnsi="Arial" w:cs="Arial"/>
          <w:b/>
          <w:bCs/>
          <w:sz w:val="24"/>
          <w:szCs w:val="24"/>
        </w:rPr>
      </w:pPr>
      <w:r>
        <w:rPr>
          <w:rFonts w:ascii="Arial" w:hAnsi="Arial" w:cs="Arial"/>
          <w:b/>
          <w:bCs/>
          <w:sz w:val="24"/>
          <w:szCs w:val="24"/>
        </w:rPr>
        <w:t xml:space="preserve">Export Potential </w:t>
      </w:r>
      <w:r w:rsidR="00CA66BF">
        <w:rPr>
          <w:rFonts w:ascii="Arial" w:hAnsi="Arial" w:cs="Arial"/>
          <w:b/>
          <w:bCs/>
          <w:sz w:val="24"/>
          <w:szCs w:val="24"/>
        </w:rPr>
        <w:t>of the Product</w:t>
      </w:r>
    </w:p>
    <w:p w14:paraId="599EE532" w14:textId="6829C45C" w:rsidR="00312343" w:rsidRPr="00122401" w:rsidRDefault="00CA66BF" w:rsidP="00E80F8C">
      <w:pPr>
        <w:pStyle w:val="ListParagraph"/>
        <w:numPr>
          <w:ilvl w:val="0"/>
          <w:numId w:val="40"/>
        </w:numPr>
        <w:tabs>
          <w:tab w:val="left" w:pos="1365"/>
        </w:tabs>
        <w:spacing w:line="360" w:lineRule="auto"/>
        <w:jc w:val="both"/>
        <w:rPr>
          <w:b/>
          <w:bCs/>
          <w:sz w:val="24"/>
          <w:szCs w:val="24"/>
        </w:rPr>
      </w:pPr>
      <w:r w:rsidRPr="00D50A8A">
        <w:rPr>
          <w:sz w:val="24"/>
          <w:szCs w:val="24"/>
        </w:rPr>
        <w:t xml:space="preserve">With no major player operating in India vinyl ester market and importing high quality products from international players, RIL </w:t>
      </w:r>
      <w:r w:rsidR="004C0FF1" w:rsidRPr="00D50A8A">
        <w:rPr>
          <w:sz w:val="24"/>
          <w:szCs w:val="24"/>
        </w:rPr>
        <w:t xml:space="preserve">has a great </w:t>
      </w:r>
      <w:r w:rsidR="002D0234" w:rsidRPr="00D50A8A">
        <w:rPr>
          <w:sz w:val="24"/>
          <w:szCs w:val="24"/>
        </w:rPr>
        <w:t>opportunity</w:t>
      </w:r>
      <w:r w:rsidR="004C0FF1" w:rsidRPr="00D50A8A">
        <w:rPr>
          <w:sz w:val="24"/>
          <w:szCs w:val="24"/>
        </w:rPr>
        <w:t xml:space="preserve"> to capture the export market</w:t>
      </w:r>
      <w:r w:rsidR="006F00DD" w:rsidRPr="00D50A8A">
        <w:rPr>
          <w:sz w:val="24"/>
          <w:szCs w:val="24"/>
        </w:rPr>
        <w:t xml:space="preserve"> by producing the similar </w:t>
      </w:r>
      <w:r w:rsidR="00AA49F1" w:rsidRPr="00D50A8A">
        <w:rPr>
          <w:sz w:val="24"/>
          <w:szCs w:val="24"/>
        </w:rPr>
        <w:t>high-quality</w:t>
      </w:r>
      <w:r w:rsidR="006F00DD" w:rsidRPr="00D50A8A">
        <w:rPr>
          <w:sz w:val="24"/>
          <w:szCs w:val="24"/>
        </w:rPr>
        <w:t xml:space="preserve"> products </w:t>
      </w:r>
      <w:r w:rsidR="00376E0F" w:rsidRPr="00D50A8A">
        <w:rPr>
          <w:sz w:val="24"/>
          <w:szCs w:val="24"/>
        </w:rPr>
        <w:t xml:space="preserve">like </w:t>
      </w:r>
      <w:r w:rsidR="002D0234" w:rsidRPr="00D50A8A">
        <w:rPr>
          <w:sz w:val="24"/>
          <w:szCs w:val="24"/>
        </w:rPr>
        <w:t xml:space="preserve">AOC Resins, </w:t>
      </w:r>
      <w:r w:rsidR="005513AA" w:rsidRPr="00D50A8A">
        <w:rPr>
          <w:sz w:val="24"/>
          <w:szCs w:val="24"/>
        </w:rPr>
        <w:t>INEOS Composites</w:t>
      </w:r>
      <w:r w:rsidR="002D0234" w:rsidRPr="00D50A8A">
        <w:rPr>
          <w:sz w:val="24"/>
          <w:szCs w:val="24"/>
        </w:rPr>
        <w:t xml:space="preserve">, Scott Bader Company Ltd. etc. </w:t>
      </w:r>
      <w:r w:rsidR="005513AA" w:rsidRPr="00D50A8A">
        <w:rPr>
          <w:sz w:val="24"/>
          <w:szCs w:val="24"/>
        </w:rPr>
        <w:t xml:space="preserve">The company can target China, Turkey, South Africa, </w:t>
      </w:r>
      <w:proofErr w:type="gramStart"/>
      <w:r w:rsidR="005513AA" w:rsidRPr="00D50A8A">
        <w:rPr>
          <w:sz w:val="24"/>
          <w:szCs w:val="24"/>
        </w:rPr>
        <w:t>Indonesia</w:t>
      </w:r>
      <w:proofErr w:type="gramEnd"/>
      <w:r w:rsidR="005513AA" w:rsidRPr="00D50A8A">
        <w:rPr>
          <w:sz w:val="24"/>
          <w:szCs w:val="24"/>
        </w:rPr>
        <w:t xml:space="preserve"> and Vietnam </w:t>
      </w:r>
      <w:r w:rsidR="00D50A8A">
        <w:rPr>
          <w:sz w:val="24"/>
          <w:szCs w:val="24"/>
        </w:rPr>
        <w:t xml:space="preserve">for potential export market which will be requiring high quality </w:t>
      </w:r>
      <w:r w:rsidR="00102ED0">
        <w:rPr>
          <w:sz w:val="24"/>
          <w:szCs w:val="24"/>
        </w:rPr>
        <w:t>vinyl ester resin for the operations and can also target to countries they are currently exporting as the countries will be experiencing huge investments in renewable sector in the coming future.</w:t>
      </w:r>
    </w:p>
    <w:p w14:paraId="255EDCCF" w14:textId="5ABA9FE5" w:rsidR="00122401" w:rsidRPr="00122401" w:rsidRDefault="00122401" w:rsidP="00122401">
      <w:pPr>
        <w:tabs>
          <w:tab w:val="left" w:pos="1365"/>
        </w:tabs>
        <w:spacing w:line="360" w:lineRule="auto"/>
        <w:jc w:val="both"/>
        <w:rPr>
          <w:b/>
          <w:bCs/>
          <w:sz w:val="24"/>
          <w:szCs w:val="24"/>
        </w:rPr>
      </w:pPr>
      <w:r>
        <w:rPr>
          <w:noProof/>
        </w:rPr>
        <w:drawing>
          <wp:inline distT="0" distB="0" distL="0" distR="0" wp14:anchorId="7FB7C956" wp14:editId="5A9D8EAF">
            <wp:extent cx="6457950" cy="3632835"/>
            <wp:effectExtent l="0" t="0" r="0" b="5715"/>
            <wp:docPr id="87" name="Picture 8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Map&#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p>
    <w:p w14:paraId="67EC673D" w14:textId="309CD1C1" w:rsidR="00D16404" w:rsidRDefault="00122401" w:rsidP="005B76D3">
      <w:pPr>
        <w:tabs>
          <w:tab w:val="left" w:pos="1365"/>
        </w:tabs>
        <w:spacing w:line="360" w:lineRule="auto"/>
        <w:jc w:val="both"/>
        <w:rPr>
          <w:rFonts w:ascii="Arial" w:hAnsi="Arial" w:cs="Arial"/>
          <w:b/>
          <w:bCs/>
          <w:sz w:val="24"/>
          <w:szCs w:val="24"/>
        </w:rPr>
      </w:pPr>
      <w:r>
        <w:rPr>
          <w:rFonts w:ascii="Arial" w:hAnsi="Arial" w:cs="Arial"/>
          <w:b/>
          <w:bCs/>
          <w:sz w:val="24"/>
          <w:szCs w:val="24"/>
        </w:rPr>
        <w:t xml:space="preserve">Capex Insensitive </w:t>
      </w:r>
    </w:p>
    <w:p w14:paraId="342B9FB6" w14:textId="7F6E1F86" w:rsidR="00D16404" w:rsidRPr="003C1E00" w:rsidRDefault="003C1E00" w:rsidP="003C1E00">
      <w:pPr>
        <w:pStyle w:val="ListParagraph"/>
        <w:numPr>
          <w:ilvl w:val="0"/>
          <w:numId w:val="40"/>
        </w:numPr>
        <w:tabs>
          <w:tab w:val="left" w:pos="1365"/>
        </w:tabs>
        <w:spacing w:line="360" w:lineRule="auto"/>
        <w:jc w:val="both"/>
        <w:rPr>
          <w:sz w:val="24"/>
          <w:szCs w:val="24"/>
        </w:rPr>
      </w:pPr>
      <w:r>
        <w:rPr>
          <w:sz w:val="24"/>
          <w:szCs w:val="24"/>
        </w:rPr>
        <w:t xml:space="preserve">Since vinyl ester resin being the high value product, it can give better realization in terms of revenue. Additionally, capex for setting up manufacturing unit </w:t>
      </w:r>
      <w:r w:rsidR="00AF04C3">
        <w:rPr>
          <w:sz w:val="24"/>
          <w:szCs w:val="24"/>
        </w:rPr>
        <w:t xml:space="preserve">for VER </w:t>
      </w:r>
      <w:r>
        <w:rPr>
          <w:sz w:val="24"/>
          <w:szCs w:val="24"/>
        </w:rPr>
        <w:t xml:space="preserve">is substantially lower as </w:t>
      </w:r>
      <w:r w:rsidR="0028476D">
        <w:rPr>
          <w:sz w:val="24"/>
          <w:szCs w:val="24"/>
        </w:rPr>
        <w:t>compared to</w:t>
      </w:r>
      <w:r>
        <w:rPr>
          <w:sz w:val="24"/>
          <w:szCs w:val="24"/>
        </w:rPr>
        <w:t xml:space="preserve"> epoxy </w:t>
      </w:r>
      <w:r w:rsidR="00381897">
        <w:rPr>
          <w:sz w:val="24"/>
          <w:szCs w:val="24"/>
        </w:rPr>
        <w:t>resin,</w:t>
      </w:r>
      <w:r w:rsidR="00AF04C3">
        <w:rPr>
          <w:sz w:val="24"/>
          <w:szCs w:val="24"/>
        </w:rPr>
        <w:t xml:space="preserve"> which will provide added advantage </w:t>
      </w:r>
      <w:r w:rsidR="006C1C96">
        <w:rPr>
          <w:sz w:val="24"/>
          <w:szCs w:val="24"/>
        </w:rPr>
        <w:t>of low</w:t>
      </w:r>
      <w:r w:rsidR="00AF04C3">
        <w:rPr>
          <w:sz w:val="24"/>
          <w:szCs w:val="24"/>
        </w:rPr>
        <w:t xml:space="preserve"> investment and h</w:t>
      </w:r>
      <w:r w:rsidR="0028476D">
        <w:rPr>
          <w:sz w:val="24"/>
          <w:szCs w:val="24"/>
        </w:rPr>
        <w:t>igh return.</w:t>
      </w:r>
    </w:p>
    <w:p w14:paraId="35304EA6" w14:textId="1945FD6A" w:rsidR="00D16404" w:rsidRDefault="00D16404" w:rsidP="005B76D3">
      <w:pPr>
        <w:tabs>
          <w:tab w:val="left" w:pos="1365"/>
        </w:tabs>
        <w:spacing w:line="360" w:lineRule="auto"/>
        <w:jc w:val="both"/>
        <w:rPr>
          <w:rFonts w:ascii="Arial" w:hAnsi="Arial" w:cs="Arial"/>
          <w:sz w:val="24"/>
          <w:szCs w:val="24"/>
        </w:rPr>
      </w:pPr>
    </w:p>
    <w:p w14:paraId="2D178D72" w14:textId="7B9A2241" w:rsidR="00D16404" w:rsidRDefault="00D16404" w:rsidP="005B76D3">
      <w:pPr>
        <w:tabs>
          <w:tab w:val="left" w:pos="1365"/>
        </w:tabs>
        <w:spacing w:line="360" w:lineRule="auto"/>
        <w:jc w:val="both"/>
        <w:rPr>
          <w:rFonts w:ascii="Arial" w:hAnsi="Arial" w:cs="Arial"/>
          <w:sz w:val="24"/>
          <w:szCs w:val="24"/>
        </w:rPr>
      </w:pPr>
    </w:p>
    <w:p w14:paraId="5645083A" w14:textId="6E5B578A" w:rsidR="00D16404" w:rsidRDefault="002D61D2" w:rsidP="005B76D3">
      <w:pPr>
        <w:tabs>
          <w:tab w:val="left" w:pos="1365"/>
        </w:tabs>
        <w:spacing w:line="360" w:lineRule="auto"/>
        <w:jc w:val="both"/>
        <w:rPr>
          <w:rFonts w:ascii="Arial" w:hAnsi="Arial" w:cs="Arial"/>
          <w:b/>
          <w:bCs/>
          <w:sz w:val="24"/>
          <w:szCs w:val="24"/>
        </w:rPr>
      </w:pPr>
      <w:r w:rsidRPr="002D61D2">
        <w:rPr>
          <w:rFonts w:ascii="Arial" w:hAnsi="Arial" w:cs="Arial"/>
          <w:b/>
          <w:bCs/>
          <w:sz w:val="24"/>
          <w:szCs w:val="24"/>
        </w:rPr>
        <w:lastRenderedPageBreak/>
        <w:t>Project Description</w:t>
      </w:r>
    </w:p>
    <w:p w14:paraId="58A81047" w14:textId="77910D87" w:rsidR="000678C3" w:rsidRDefault="00AF04C3" w:rsidP="000678C3">
      <w:pPr>
        <w:spacing w:line="360" w:lineRule="auto"/>
        <w:jc w:val="both"/>
        <w:rPr>
          <w:rFonts w:ascii="Arial" w:hAnsi="Arial" w:cs="Arial"/>
          <w:b/>
          <w:bCs/>
          <w:color w:val="000000"/>
          <w:sz w:val="24"/>
          <w:szCs w:val="24"/>
        </w:rPr>
      </w:pPr>
      <w:r w:rsidRPr="00F572C4">
        <w:rPr>
          <w:rFonts w:ascii="Arial" w:hAnsi="Arial" w:cs="Arial"/>
          <w:b/>
          <w:bCs/>
          <w:color w:val="000000"/>
          <w:sz w:val="24"/>
          <w:szCs w:val="24"/>
        </w:rPr>
        <w:t xml:space="preserve">4.1 Type of Project </w:t>
      </w:r>
      <w:r>
        <w:rPr>
          <w:rFonts w:ascii="Arial" w:hAnsi="Arial" w:cs="Arial"/>
          <w:b/>
          <w:bCs/>
          <w:color w:val="000000"/>
          <w:sz w:val="24"/>
          <w:szCs w:val="24"/>
        </w:rPr>
        <w:t xml:space="preserve">– </w:t>
      </w:r>
      <w:bookmarkStart w:id="304" w:name="_Hlk89361963"/>
      <w:ins w:id="305" w:author="Hardik Malhotra" w:date="2021-12-02T19:08:00Z">
        <w:r w:rsidRPr="000678C3">
          <w:rPr>
            <w:rFonts w:ascii="Arial" w:hAnsi="Arial" w:cs="Arial"/>
            <w:color w:val="000000"/>
            <w:sz w:val="24"/>
            <w:szCs w:val="24"/>
            <w:rPrChange w:id="306" w:author="Hardik Malhotra" w:date="2021-12-02T19:09:00Z">
              <w:rPr>
                <w:rFonts w:ascii="Arial" w:hAnsi="Arial" w:cs="Arial"/>
                <w:b/>
                <w:bCs/>
                <w:color w:val="000000"/>
                <w:sz w:val="24"/>
                <w:szCs w:val="24"/>
              </w:rPr>
            </w:rPrChange>
          </w:rPr>
          <w:t xml:space="preserve">The proposed project by Reliance Industries can be categorized as a </w:t>
        </w:r>
      </w:ins>
      <w:bookmarkEnd w:id="304"/>
      <w:proofErr w:type="gramStart"/>
      <w:r w:rsidR="000678C3" w:rsidRPr="000678C3">
        <w:rPr>
          <w:rFonts w:ascii="Arial" w:hAnsi="Arial" w:cs="Arial"/>
          <w:color w:val="000000"/>
          <w:sz w:val="24"/>
          <w:szCs w:val="24"/>
        </w:rPr>
        <w:t>The</w:t>
      </w:r>
      <w:proofErr w:type="gramEnd"/>
      <w:r w:rsidR="000678C3" w:rsidRPr="000678C3">
        <w:rPr>
          <w:rFonts w:ascii="Arial" w:hAnsi="Arial" w:cs="Arial"/>
          <w:color w:val="000000"/>
          <w:sz w:val="24"/>
          <w:szCs w:val="24"/>
        </w:rPr>
        <w:t xml:space="preserve"> proposed project by Reliance Industries can be categorized as a </w:t>
      </w:r>
      <w:r w:rsidR="000678C3">
        <w:rPr>
          <w:rFonts w:ascii="Arial" w:hAnsi="Arial" w:cs="Arial"/>
          <w:color w:val="000000"/>
          <w:sz w:val="24"/>
          <w:szCs w:val="24"/>
        </w:rPr>
        <w:t>brownfield</w:t>
      </w:r>
      <w:r w:rsidR="000678C3" w:rsidRPr="000678C3">
        <w:rPr>
          <w:rFonts w:ascii="Arial" w:hAnsi="Arial" w:cs="Arial"/>
          <w:color w:val="000000"/>
          <w:sz w:val="24"/>
          <w:szCs w:val="24"/>
        </w:rPr>
        <w:t xml:space="preserve"> project as </w:t>
      </w:r>
      <w:r w:rsidR="000678C3">
        <w:rPr>
          <w:rFonts w:ascii="Arial" w:hAnsi="Arial" w:cs="Arial"/>
          <w:color w:val="000000"/>
          <w:sz w:val="24"/>
          <w:szCs w:val="24"/>
        </w:rPr>
        <w:t xml:space="preserve">Reliance has a small capacity of VER at Vadodara, Gujarat (acquired unit of </w:t>
      </w:r>
      <w:proofErr w:type="spellStart"/>
      <w:r w:rsidR="000678C3">
        <w:rPr>
          <w:rFonts w:ascii="Arial" w:hAnsi="Arial" w:cs="Arial"/>
          <w:color w:val="000000"/>
          <w:sz w:val="24"/>
          <w:szCs w:val="24"/>
        </w:rPr>
        <w:t>Kemrock</w:t>
      </w:r>
      <w:proofErr w:type="spellEnd"/>
      <w:r w:rsidR="000678C3">
        <w:rPr>
          <w:rFonts w:ascii="Arial" w:hAnsi="Arial" w:cs="Arial"/>
          <w:color w:val="000000"/>
          <w:sz w:val="24"/>
          <w:szCs w:val="24"/>
        </w:rPr>
        <w:t>)</w:t>
      </w:r>
      <w:r w:rsidR="000678C3" w:rsidRPr="000678C3">
        <w:rPr>
          <w:rFonts w:ascii="Arial" w:hAnsi="Arial" w:cs="Arial"/>
          <w:color w:val="000000"/>
          <w:sz w:val="24"/>
          <w:szCs w:val="24"/>
        </w:rPr>
        <w:t xml:space="preserve">. The project will </w:t>
      </w:r>
      <w:r w:rsidR="000678C3">
        <w:rPr>
          <w:rFonts w:ascii="Arial" w:hAnsi="Arial" w:cs="Arial"/>
          <w:color w:val="000000"/>
          <w:sz w:val="24"/>
          <w:szCs w:val="24"/>
        </w:rPr>
        <w:t>be</w:t>
      </w:r>
      <w:r w:rsidR="000678C3" w:rsidRPr="000678C3">
        <w:rPr>
          <w:rFonts w:ascii="Arial" w:hAnsi="Arial" w:cs="Arial"/>
          <w:color w:val="000000"/>
          <w:sz w:val="24"/>
          <w:szCs w:val="24"/>
        </w:rPr>
        <w:t xml:space="preserve"> backward inte</w:t>
      </w:r>
      <w:r w:rsidR="000678C3">
        <w:rPr>
          <w:rFonts w:ascii="Arial" w:hAnsi="Arial" w:cs="Arial"/>
          <w:color w:val="000000"/>
          <w:sz w:val="24"/>
          <w:szCs w:val="24"/>
        </w:rPr>
        <w:t>grated</w:t>
      </w:r>
      <w:r w:rsidR="000678C3" w:rsidRPr="000678C3">
        <w:rPr>
          <w:rFonts w:ascii="Arial" w:hAnsi="Arial" w:cs="Arial"/>
          <w:color w:val="000000"/>
          <w:sz w:val="24"/>
          <w:szCs w:val="24"/>
        </w:rPr>
        <w:t xml:space="preserve"> because Reliance </w:t>
      </w:r>
      <w:r w:rsidR="000678C3">
        <w:rPr>
          <w:rFonts w:ascii="Arial" w:hAnsi="Arial" w:cs="Arial"/>
          <w:color w:val="000000"/>
          <w:sz w:val="24"/>
          <w:szCs w:val="24"/>
        </w:rPr>
        <w:t xml:space="preserve">will be producing </w:t>
      </w:r>
      <w:r w:rsidR="00877B95">
        <w:rPr>
          <w:rFonts w:ascii="Arial" w:hAnsi="Arial" w:cs="Arial"/>
          <w:color w:val="000000"/>
          <w:sz w:val="24"/>
          <w:szCs w:val="24"/>
        </w:rPr>
        <w:t xml:space="preserve">epoxy resin, one of the </w:t>
      </w:r>
      <w:r w:rsidR="00B52155">
        <w:rPr>
          <w:rFonts w:ascii="Arial" w:hAnsi="Arial" w:cs="Arial"/>
          <w:color w:val="000000"/>
          <w:sz w:val="24"/>
          <w:szCs w:val="24"/>
        </w:rPr>
        <w:t>feedstocks</w:t>
      </w:r>
      <w:r w:rsidR="00877B95">
        <w:rPr>
          <w:rFonts w:ascii="Arial" w:hAnsi="Arial" w:cs="Arial"/>
          <w:color w:val="000000"/>
          <w:sz w:val="24"/>
          <w:szCs w:val="24"/>
        </w:rPr>
        <w:t xml:space="preserve"> of vinyl ester resin.</w:t>
      </w:r>
    </w:p>
    <w:p w14:paraId="0B83F846" w14:textId="056040F1" w:rsidR="00AF04C3" w:rsidRDefault="00AF04C3" w:rsidP="000678C3">
      <w:pPr>
        <w:spacing w:line="360" w:lineRule="auto"/>
        <w:jc w:val="both"/>
        <w:rPr>
          <w:rFonts w:ascii="Arial" w:hAnsi="Arial" w:cs="Arial"/>
          <w:b/>
          <w:bCs/>
          <w:color w:val="000000"/>
          <w:sz w:val="24"/>
          <w:szCs w:val="24"/>
        </w:rPr>
      </w:pPr>
      <w:r w:rsidRPr="000A76C2">
        <w:rPr>
          <w:rFonts w:ascii="Arial" w:hAnsi="Arial" w:cs="Arial"/>
          <w:b/>
          <w:bCs/>
          <w:color w:val="000000"/>
          <w:sz w:val="24"/>
          <w:szCs w:val="24"/>
        </w:rPr>
        <w:t>4.2 Magnitude of the Operation</w:t>
      </w:r>
      <w:r>
        <w:rPr>
          <w:rFonts w:ascii="Arial" w:hAnsi="Arial" w:cs="Arial"/>
          <w:b/>
          <w:bCs/>
          <w:color w:val="000000"/>
          <w:sz w:val="24"/>
          <w:szCs w:val="24"/>
        </w:rPr>
        <w:t xml:space="preserve">- </w:t>
      </w:r>
    </w:p>
    <w:p w14:paraId="60D8514C" w14:textId="77777777" w:rsidR="00AF04C3" w:rsidRPr="00A11B53" w:rsidRDefault="00AF04C3" w:rsidP="00AF04C3">
      <w:pPr>
        <w:spacing w:line="360" w:lineRule="auto"/>
        <w:rPr>
          <w:rFonts w:ascii="Arial" w:hAnsi="Arial" w:cs="Arial"/>
          <w:color w:val="000000"/>
          <w:sz w:val="24"/>
          <w:szCs w:val="24"/>
        </w:rPr>
      </w:pPr>
      <w:r w:rsidRPr="00A11B53">
        <w:rPr>
          <w:rFonts w:ascii="Arial" w:hAnsi="Arial" w:cs="Arial"/>
          <w:color w:val="000000"/>
          <w:sz w:val="24"/>
          <w:szCs w:val="24"/>
        </w:rPr>
        <w:t>It is an integrated petrochemical complex co</w:t>
      </w:r>
      <w:r>
        <w:rPr>
          <w:rFonts w:ascii="Arial" w:hAnsi="Arial" w:cs="Arial"/>
          <w:color w:val="000000"/>
          <w:sz w:val="24"/>
          <w:szCs w:val="24"/>
        </w:rPr>
        <w:t>mprising</w:t>
      </w:r>
      <w:r w:rsidRPr="00A11B53">
        <w:rPr>
          <w:rFonts w:ascii="Arial" w:hAnsi="Arial" w:cs="Arial"/>
          <w:color w:val="000000"/>
          <w:sz w:val="24"/>
          <w:szCs w:val="24"/>
        </w:rPr>
        <w:t xml:space="preserve"> of,</w:t>
      </w:r>
    </w:p>
    <w:p w14:paraId="65B3AF77" w14:textId="5D57BDFA" w:rsidR="00AF04C3" w:rsidRPr="00A11B53" w:rsidRDefault="008129E4" w:rsidP="00AF04C3">
      <w:pPr>
        <w:pStyle w:val="ListParagraph"/>
        <w:numPr>
          <w:ilvl w:val="0"/>
          <w:numId w:val="41"/>
        </w:numPr>
        <w:spacing w:line="360" w:lineRule="auto"/>
        <w:rPr>
          <w:color w:val="000000"/>
          <w:sz w:val="24"/>
          <w:szCs w:val="24"/>
        </w:rPr>
      </w:pPr>
      <w:r>
        <w:rPr>
          <w:color w:val="000000"/>
          <w:sz w:val="24"/>
          <w:szCs w:val="24"/>
        </w:rPr>
        <w:t>Vinyl Ester Resin</w:t>
      </w:r>
      <w:r w:rsidR="00AF04C3" w:rsidRPr="00A11B53">
        <w:rPr>
          <w:color w:val="000000"/>
          <w:sz w:val="24"/>
          <w:szCs w:val="24"/>
        </w:rPr>
        <w:t xml:space="preserve"> plant </w:t>
      </w:r>
      <w:r>
        <w:rPr>
          <w:color w:val="000000"/>
          <w:sz w:val="24"/>
          <w:szCs w:val="24"/>
        </w:rPr>
        <w:t>30</w:t>
      </w:r>
      <w:r w:rsidR="00AF04C3">
        <w:rPr>
          <w:color w:val="000000"/>
          <w:sz w:val="24"/>
          <w:szCs w:val="24"/>
        </w:rPr>
        <w:t xml:space="preserve"> K</w:t>
      </w:r>
      <w:r w:rsidR="00AF04C3" w:rsidRPr="00A11B53">
        <w:rPr>
          <w:color w:val="000000"/>
          <w:sz w:val="24"/>
          <w:szCs w:val="24"/>
        </w:rPr>
        <w:t>TPA</w:t>
      </w:r>
      <w:r w:rsidR="00AF04C3">
        <w:rPr>
          <w:color w:val="000000"/>
          <w:sz w:val="24"/>
          <w:szCs w:val="24"/>
        </w:rPr>
        <w:t>.</w:t>
      </w:r>
    </w:p>
    <w:p w14:paraId="395F66C9" w14:textId="77777777" w:rsidR="00AF04C3" w:rsidRPr="00A11B53" w:rsidRDefault="00AF04C3" w:rsidP="00AF04C3">
      <w:pPr>
        <w:pStyle w:val="ListParagraph"/>
        <w:numPr>
          <w:ilvl w:val="0"/>
          <w:numId w:val="41"/>
        </w:numPr>
        <w:spacing w:line="360" w:lineRule="auto"/>
        <w:rPr>
          <w:color w:val="000000"/>
          <w:sz w:val="24"/>
          <w:szCs w:val="24"/>
        </w:rPr>
      </w:pPr>
      <w:r w:rsidRPr="00A11B53">
        <w:rPr>
          <w:color w:val="000000"/>
          <w:sz w:val="24"/>
          <w:szCs w:val="24"/>
        </w:rPr>
        <w:t>Captive power plant</w:t>
      </w:r>
      <w:r>
        <w:rPr>
          <w:color w:val="000000"/>
          <w:sz w:val="24"/>
          <w:szCs w:val="24"/>
        </w:rPr>
        <w:t xml:space="preserve"> focusing on renewable energy.</w:t>
      </w:r>
    </w:p>
    <w:p w14:paraId="6D9B656E" w14:textId="77777777" w:rsidR="00AF04C3" w:rsidRDefault="00AF04C3" w:rsidP="00AF04C3">
      <w:pPr>
        <w:pStyle w:val="ListParagraph"/>
        <w:numPr>
          <w:ilvl w:val="0"/>
          <w:numId w:val="41"/>
        </w:numPr>
        <w:spacing w:line="360" w:lineRule="auto"/>
        <w:rPr>
          <w:color w:val="000000"/>
          <w:sz w:val="24"/>
          <w:szCs w:val="24"/>
        </w:rPr>
      </w:pPr>
      <w:r w:rsidRPr="00A11B53">
        <w:rPr>
          <w:color w:val="000000"/>
          <w:sz w:val="24"/>
          <w:szCs w:val="24"/>
        </w:rPr>
        <w:t>All other associated utilities such as DM Plants, Effluent treatment plants, Sewage treatment plant, Compressed air &amp; Nitrogen generation plant and infrastructure facility.</w:t>
      </w:r>
    </w:p>
    <w:p w14:paraId="7D8F194E" w14:textId="77777777" w:rsidR="00AF04C3" w:rsidRDefault="00AF04C3" w:rsidP="0015365E">
      <w:pPr>
        <w:spacing w:line="360" w:lineRule="auto"/>
        <w:rPr>
          <w:ins w:id="307" w:author="Hardik Malhotra" w:date="2021-12-02T19:07:00Z"/>
          <w:rFonts w:ascii="Arial" w:hAnsi="Arial" w:cs="Arial"/>
          <w:b/>
          <w:bCs/>
          <w:sz w:val="24"/>
          <w:szCs w:val="24"/>
        </w:rPr>
      </w:pPr>
      <w:bookmarkStart w:id="308" w:name="_Hlk89362060"/>
      <w:r w:rsidRPr="001874BD">
        <w:rPr>
          <w:rFonts w:ascii="Arial" w:hAnsi="Arial" w:cs="Arial"/>
          <w:b/>
          <w:bCs/>
          <w:sz w:val="24"/>
          <w:szCs w:val="24"/>
        </w:rPr>
        <w:t xml:space="preserve">Plot Plan Area: </w:t>
      </w:r>
    </w:p>
    <w:p w14:paraId="75CAB859" w14:textId="265D20B4" w:rsidR="00AF04C3" w:rsidRPr="00C2248C" w:rsidRDefault="00AF04C3">
      <w:pPr>
        <w:widowControl w:val="0"/>
        <w:autoSpaceDE w:val="0"/>
        <w:autoSpaceDN w:val="0"/>
        <w:spacing w:after="0" w:line="360" w:lineRule="auto"/>
        <w:rPr>
          <w:ins w:id="309" w:author="Hardik Malhotra" w:date="2021-12-02T19:07:00Z"/>
          <w:color w:val="000000"/>
          <w:sz w:val="24"/>
          <w:szCs w:val="24"/>
          <w:rPrChange w:id="310" w:author="Hardik Malhotra" w:date="2021-12-02T19:08:00Z">
            <w:rPr>
              <w:ins w:id="311" w:author="Hardik Malhotra" w:date="2021-12-02T19:07:00Z"/>
            </w:rPr>
          </w:rPrChange>
        </w:rPr>
        <w:pPrChange w:id="312" w:author="Hardik Malhotra" w:date="2021-12-02T19:08:00Z">
          <w:pPr>
            <w:pStyle w:val="ListParagraph"/>
            <w:numPr>
              <w:numId w:val="43"/>
            </w:numPr>
            <w:tabs>
              <w:tab w:val="num" w:pos="360"/>
              <w:tab w:val="num" w:pos="720"/>
            </w:tabs>
            <w:ind w:left="720" w:hanging="720"/>
          </w:pPr>
        </w:pPrChange>
      </w:pPr>
      <w:ins w:id="313" w:author="Hardik Malhotra" w:date="2021-12-02T19:07:00Z">
        <w:r w:rsidRPr="00C2248C">
          <w:rPr>
            <w:color w:val="000000"/>
            <w:sz w:val="24"/>
            <w:szCs w:val="24"/>
            <w:rPrChange w:id="314" w:author="Hardik Malhotra" w:date="2021-12-02T19:08:00Z">
              <w:rPr/>
            </w:rPrChange>
          </w:rPr>
          <w:t xml:space="preserve">The proposed resin. </w:t>
        </w:r>
      </w:ins>
    </w:p>
    <w:p w14:paraId="7D0F27A3" w14:textId="77777777" w:rsidR="00AF04C3" w:rsidRPr="00C2248C" w:rsidDel="00C2248C" w:rsidRDefault="00AF04C3" w:rsidP="0015365E">
      <w:pPr>
        <w:widowControl w:val="0"/>
        <w:autoSpaceDE w:val="0"/>
        <w:autoSpaceDN w:val="0"/>
        <w:spacing w:after="0" w:line="360" w:lineRule="auto"/>
        <w:rPr>
          <w:del w:id="315" w:author="Hardik Malhotra" w:date="2021-12-02T19:07:00Z"/>
          <w:rFonts w:ascii="Arial" w:eastAsia="Arial" w:hAnsi="Arial" w:cs="Arial"/>
          <w:color w:val="000000"/>
          <w:sz w:val="24"/>
          <w:szCs w:val="24"/>
          <w:lang w:val="en-US"/>
          <w:rPrChange w:id="316" w:author="Hardik Malhotra" w:date="2021-12-02T19:08:00Z">
            <w:rPr>
              <w:del w:id="317" w:author="Hardik Malhotra" w:date="2021-12-02T19:07:00Z"/>
              <w:rFonts w:ascii="Arial" w:hAnsi="Arial" w:cs="Arial"/>
              <w:color w:val="000000"/>
              <w:sz w:val="32"/>
              <w:szCs w:val="32"/>
            </w:rPr>
          </w:rPrChange>
        </w:rPr>
      </w:pPr>
    </w:p>
    <w:bookmarkEnd w:id="308"/>
    <w:p w14:paraId="2AE43CF5" w14:textId="4532D443" w:rsidR="0015365E" w:rsidRPr="0015365E" w:rsidRDefault="0015365E" w:rsidP="0015365E">
      <w:pPr>
        <w:widowControl w:val="0"/>
        <w:numPr>
          <w:ilvl w:val="0"/>
          <w:numId w:val="42"/>
        </w:numPr>
        <w:autoSpaceDE w:val="0"/>
        <w:autoSpaceDN w:val="0"/>
        <w:spacing w:after="0" w:line="360" w:lineRule="auto"/>
        <w:jc w:val="both"/>
        <w:rPr>
          <w:rFonts w:ascii="Arial" w:eastAsia="Arial" w:hAnsi="Arial" w:cs="Arial"/>
          <w:sz w:val="24"/>
          <w:szCs w:val="24"/>
          <w:lang w:val="en-US"/>
        </w:rPr>
      </w:pPr>
      <w:r w:rsidRPr="0015365E">
        <w:rPr>
          <w:rFonts w:ascii="Arial" w:eastAsia="Arial" w:hAnsi="Arial" w:cs="Arial"/>
          <w:sz w:val="24"/>
          <w:szCs w:val="24"/>
          <w:lang w:val="en-US"/>
        </w:rPr>
        <w:t xml:space="preserve">The proposed brownfield project will be set up for the manufacturing of various grades of vinyl ester resin. </w:t>
      </w:r>
    </w:p>
    <w:p w14:paraId="11035B46" w14:textId="4470474E" w:rsidR="0015365E" w:rsidRPr="0015365E" w:rsidRDefault="0015365E" w:rsidP="0015365E">
      <w:pPr>
        <w:widowControl w:val="0"/>
        <w:numPr>
          <w:ilvl w:val="0"/>
          <w:numId w:val="42"/>
        </w:numPr>
        <w:autoSpaceDE w:val="0"/>
        <w:autoSpaceDN w:val="0"/>
        <w:spacing w:after="0" w:line="360" w:lineRule="auto"/>
        <w:jc w:val="both"/>
        <w:rPr>
          <w:rFonts w:ascii="Arial" w:eastAsia="Arial" w:hAnsi="Arial" w:cs="Arial"/>
          <w:sz w:val="24"/>
          <w:szCs w:val="24"/>
          <w:lang w:val="en-US"/>
        </w:rPr>
      </w:pPr>
      <w:r w:rsidRPr="0015365E">
        <w:rPr>
          <w:rFonts w:ascii="Arial" w:eastAsia="Arial" w:hAnsi="Arial" w:cs="Arial"/>
          <w:sz w:val="24"/>
          <w:szCs w:val="24"/>
          <w:lang w:val="en-US"/>
        </w:rPr>
        <w:t>The land required for the proposed project will be 5 acres which will include raw material storage, product storage, waste storage area, water treatment facility, main plant 1 (for liquid</w:t>
      </w:r>
      <w:r w:rsidR="00B52155">
        <w:rPr>
          <w:rFonts w:ascii="Arial" w:eastAsia="Arial" w:hAnsi="Arial" w:cs="Arial"/>
          <w:sz w:val="24"/>
          <w:szCs w:val="24"/>
          <w:lang w:val="en-US"/>
        </w:rPr>
        <w:t xml:space="preserve"> vinyl ester</w:t>
      </w:r>
      <w:r w:rsidRPr="0015365E">
        <w:rPr>
          <w:rFonts w:ascii="Arial" w:eastAsia="Arial" w:hAnsi="Arial" w:cs="Arial"/>
          <w:sz w:val="24"/>
          <w:szCs w:val="24"/>
          <w:lang w:val="en-US"/>
        </w:rPr>
        <w:t xml:space="preserve"> resin), air conditioning storage, main plant 2 (for solid </w:t>
      </w:r>
      <w:r w:rsidR="00B52155">
        <w:rPr>
          <w:rFonts w:ascii="Arial" w:eastAsia="Arial" w:hAnsi="Arial" w:cs="Arial"/>
          <w:sz w:val="24"/>
          <w:szCs w:val="24"/>
          <w:lang w:val="en-US"/>
        </w:rPr>
        <w:t>vinyl ester</w:t>
      </w:r>
      <w:r w:rsidRPr="0015365E">
        <w:rPr>
          <w:rFonts w:ascii="Arial" w:eastAsia="Arial" w:hAnsi="Arial" w:cs="Arial"/>
          <w:sz w:val="24"/>
          <w:szCs w:val="24"/>
          <w:lang w:val="en-US"/>
        </w:rPr>
        <w:t xml:space="preserve"> resin), ETP plant, administration building, space for future expansion, green area etc. </w:t>
      </w:r>
    </w:p>
    <w:p w14:paraId="48D13EDB" w14:textId="77777777" w:rsidR="0015365E" w:rsidRPr="0015365E" w:rsidRDefault="0015365E" w:rsidP="0015365E">
      <w:pPr>
        <w:widowControl w:val="0"/>
        <w:numPr>
          <w:ilvl w:val="0"/>
          <w:numId w:val="42"/>
        </w:numPr>
        <w:autoSpaceDE w:val="0"/>
        <w:autoSpaceDN w:val="0"/>
        <w:spacing w:after="0" w:line="360" w:lineRule="auto"/>
        <w:jc w:val="both"/>
        <w:rPr>
          <w:rFonts w:ascii="Arial" w:eastAsia="Arial" w:hAnsi="Arial" w:cs="Arial"/>
          <w:sz w:val="24"/>
          <w:szCs w:val="24"/>
          <w:lang w:val="en-US"/>
        </w:rPr>
      </w:pPr>
      <w:r w:rsidRPr="0015365E">
        <w:rPr>
          <w:rFonts w:ascii="Arial" w:eastAsia="Arial" w:hAnsi="Arial" w:cs="Arial"/>
          <w:sz w:val="24"/>
          <w:szCs w:val="24"/>
          <w:lang w:val="en-US"/>
        </w:rPr>
        <w:t xml:space="preserve">Around 10%-13% of the total plot area is needed to be reserved for green cover/lawn development. Local plant species must be planted with adequate spacing and density to ensure faster growth and survival. </w:t>
      </w:r>
    </w:p>
    <w:p w14:paraId="52D7BFB1" w14:textId="6AE5A104" w:rsidR="00AF04C3" w:rsidRPr="0015365E" w:rsidRDefault="00AF04C3">
      <w:pPr>
        <w:spacing w:line="360" w:lineRule="auto"/>
        <w:rPr>
          <w:ins w:id="318" w:author="Hardik Malhotra" w:date="2021-12-02T19:08:00Z"/>
          <w:rFonts w:ascii="Arial" w:eastAsia="Arial" w:hAnsi="Arial" w:cs="Arial"/>
          <w:color w:val="000000"/>
          <w:sz w:val="24"/>
          <w:szCs w:val="24"/>
          <w:lang w:val="en-US"/>
          <w:rPrChange w:id="319" w:author="Hardik Malhotra" w:date="2021-12-02T19:08:00Z">
            <w:rPr>
              <w:ins w:id="320" w:author="Hardik Malhotra" w:date="2021-12-02T19:08:00Z"/>
            </w:rPr>
          </w:rPrChange>
        </w:rPr>
        <w:pPrChange w:id="321" w:author="Hardik Malhotra" w:date="2021-12-02T19:08:00Z">
          <w:pPr/>
        </w:pPrChange>
      </w:pPr>
      <w:ins w:id="322" w:author="Hardik Malhotra" w:date="2021-12-02T19:05:00Z">
        <w:r w:rsidRPr="0015365E">
          <w:rPr>
            <w:rFonts w:ascii="Arial" w:eastAsia="Arial" w:hAnsi="Arial" w:cs="Arial"/>
            <w:color w:val="000000"/>
            <w:sz w:val="24"/>
            <w:szCs w:val="24"/>
            <w:lang w:val="en-US"/>
            <w:rPrChange w:id="323" w:author="Hardik Malhotra" w:date="2021-12-02T19:08:00Z">
              <w:rPr>
                <w:b/>
                <w:bCs/>
                <w:color w:val="000000"/>
                <w:sz w:val="24"/>
                <w:szCs w:val="24"/>
              </w:rPr>
            </w:rPrChange>
          </w:rPr>
          <w:t xml:space="preserve">The land required for the proposed project </w:t>
        </w:r>
        <w:proofErr w:type="spellStart"/>
        <w:r w:rsidRPr="0015365E">
          <w:rPr>
            <w:rFonts w:ascii="Arial" w:eastAsia="Arial" w:hAnsi="Arial" w:cs="Arial"/>
            <w:color w:val="000000"/>
            <w:sz w:val="24"/>
            <w:szCs w:val="24"/>
            <w:lang w:val="en-US"/>
            <w:rPrChange w:id="324" w:author="Hardik Malhotra" w:date="2021-12-02T19:08:00Z">
              <w:rPr>
                <w:b/>
                <w:bCs/>
                <w:color w:val="000000"/>
                <w:sz w:val="24"/>
                <w:szCs w:val="24"/>
              </w:rPr>
            </w:rPrChange>
          </w:rPr>
          <w:t>wacres</w:t>
        </w:r>
        <w:proofErr w:type="spellEnd"/>
        <w:r w:rsidRPr="0015365E">
          <w:rPr>
            <w:rFonts w:ascii="Arial" w:eastAsia="Arial" w:hAnsi="Arial" w:cs="Arial"/>
            <w:color w:val="000000"/>
            <w:sz w:val="24"/>
            <w:szCs w:val="24"/>
            <w:lang w:val="en-US"/>
            <w:rPrChange w:id="325" w:author="Hardik Malhotra" w:date="2021-12-02T19:08:00Z">
              <w:rPr>
                <w:b/>
                <w:bCs/>
                <w:color w:val="000000"/>
                <w:sz w:val="24"/>
                <w:szCs w:val="24"/>
              </w:rPr>
            </w:rPrChange>
          </w:rPr>
          <w:t xml:space="preserve"> which will include raw material storage, product storage, waste storage area, water treatment facility, main plant 1 (for liquid epoxy resin), air conditioning storage, main plant 2 (for solid epoxy resin), ETP plant, administration building, space for future expansion, green area etc.</w:t>
        </w:r>
      </w:ins>
    </w:p>
    <w:p w14:paraId="39E1CFA7" w14:textId="6FBA83E3" w:rsidR="00AF04C3" w:rsidRPr="0015365E" w:rsidRDefault="00AF04C3" w:rsidP="0015365E">
      <w:ins w:id="326" w:author="Hardik Malhotra" w:date="2021-12-02T19:05:00Z">
        <w:r w:rsidRPr="0015365E">
          <w:rPr>
            <w:rFonts w:ascii="Arial" w:eastAsia="Arial" w:hAnsi="Arial" w:cs="Arial"/>
            <w:lang w:val="en-US"/>
            <w:rPrChange w:id="327" w:author="Hardik Malhotra" w:date="2021-12-02T19:08:00Z">
              <w:rPr>
                <w:b/>
                <w:bCs/>
                <w:color w:val="000000"/>
                <w:sz w:val="24"/>
                <w:szCs w:val="24"/>
              </w:rPr>
            </w:rPrChange>
          </w:rPr>
          <w:t>Around 10%-13% of the total plot area is needed to be reserved for green cover/lawn development. Local plant species must be planted with adequate spacing and density to ensure faster growth and survival.</w:t>
        </w:r>
      </w:ins>
    </w:p>
    <w:p w14:paraId="6162833D" w14:textId="77777777" w:rsidR="00AF04C3" w:rsidRPr="00C2248C" w:rsidRDefault="00AF04C3" w:rsidP="00AF04C3">
      <w:pPr>
        <w:pStyle w:val="ListParagraph"/>
        <w:spacing w:line="360" w:lineRule="auto"/>
        <w:ind w:left="720" w:firstLine="0"/>
        <w:rPr>
          <w:ins w:id="328" w:author="Jaideep Kumar" w:date="2021-12-02T06:36:00Z"/>
          <w:color w:val="000000"/>
          <w:sz w:val="24"/>
          <w:szCs w:val="24"/>
          <w:rPrChange w:id="329" w:author="Hardik Malhotra" w:date="2021-12-02T19:08:00Z">
            <w:rPr>
              <w:ins w:id="330" w:author="Jaideep Kumar" w:date="2021-12-02T06:36:00Z"/>
              <w:b/>
              <w:bCs/>
              <w:color w:val="000000"/>
              <w:sz w:val="24"/>
              <w:szCs w:val="24"/>
            </w:rPr>
          </w:rPrChange>
        </w:rPr>
      </w:pPr>
    </w:p>
    <w:p w14:paraId="413A4E21" w14:textId="4C02B550" w:rsidR="00AF04C3" w:rsidRDefault="00AF04C3" w:rsidP="005B76D3">
      <w:pPr>
        <w:tabs>
          <w:tab w:val="left" w:pos="1365"/>
        </w:tabs>
        <w:spacing w:line="360" w:lineRule="auto"/>
        <w:jc w:val="both"/>
        <w:rPr>
          <w:rFonts w:ascii="Arial" w:hAnsi="Arial" w:cs="Arial"/>
          <w:b/>
          <w:bCs/>
          <w:sz w:val="24"/>
          <w:szCs w:val="24"/>
        </w:rPr>
      </w:pPr>
    </w:p>
    <w:p w14:paraId="1EF28FF6" w14:textId="5A89984C" w:rsidR="00AF04C3" w:rsidRDefault="00AF04C3" w:rsidP="005B76D3">
      <w:pPr>
        <w:tabs>
          <w:tab w:val="left" w:pos="1365"/>
        </w:tabs>
        <w:spacing w:line="360" w:lineRule="auto"/>
        <w:jc w:val="both"/>
        <w:rPr>
          <w:rFonts w:ascii="Arial" w:hAnsi="Arial" w:cs="Arial"/>
          <w:b/>
          <w:bCs/>
          <w:sz w:val="24"/>
          <w:szCs w:val="24"/>
        </w:rPr>
      </w:pPr>
    </w:p>
    <w:p w14:paraId="6BA483D5" w14:textId="2162759F" w:rsidR="00AF04C3" w:rsidRDefault="00AF04C3" w:rsidP="005B76D3">
      <w:pPr>
        <w:tabs>
          <w:tab w:val="left" w:pos="1365"/>
        </w:tabs>
        <w:spacing w:line="360" w:lineRule="auto"/>
        <w:jc w:val="both"/>
        <w:rPr>
          <w:rFonts w:ascii="Arial" w:hAnsi="Arial" w:cs="Arial"/>
          <w:b/>
          <w:bCs/>
          <w:sz w:val="24"/>
          <w:szCs w:val="24"/>
        </w:rPr>
      </w:pPr>
    </w:p>
    <w:p w14:paraId="59471653" w14:textId="17304586" w:rsidR="00AF04C3" w:rsidRDefault="00AF04C3" w:rsidP="005B76D3">
      <w:pPr>
        <w:tabs>
          <w:tab w:val="left" w:pos="1365"/>
        </w:tabs>
        <w:spacing w:line="360" w:lineRule="auto"/>
        <w:jc w:val="both"/>
        <w:rPr>
          <w:rFonts w:ascii="Arial" w:hAnsi="Arial" w:cs="Arial"/>
          <w:b/>
          <w:bCs/>
          <w:sz w:val="24"/>
          <w:szCs w:val="24"/>
        </w:rPr>
      </w:pPr>
    </w:p>
    <w:p w14:paraId="31E7D137" w14:textId="2551F2EA" w:rsidR="00AF04C3" w:rsidRDefault="00AF04C3" w:rsidP="005B76D3">
      <w:pPr>
        <w:tabs>
          <w:tab w:val="left" w:pos="1365"/>
        </w:tabs>
        <w:spacing w:line="360" w:lineRule="auto"/>
        <w:jc w:val="both"/>
        <w:rPr>
          <w:rFonts w:ascii="Arial" w:hAnsi="Arial" w:cs="Arial"/>
          <w:b/>
          <w:bCs/>
          <w:sz w:val="24"/>
          <w:szCs w:val="24"/>
        </w:rPr>
      </w:pPr>
    </w:p>
    <w:p w14:paraId="53E0BCDE" w14:textId="5AC2F46B" w:rsidR="00AF04C3" w:rsidRDefault="00AF04C3" w:rsidP="005B76D3">
      <w:pPr>
        <w:tabs>
          <w:tab w:val="left" w:pos="1365"/>
        </w:tabs>
        <w:spacing w:line="360" w:lineRule="auto"/>
        <w:jc w:val="both"/>
        <w:rPr>
          <w:rFonts w:ascii="Arial" w:hAnsi="Arial" w:cs="Arial"/>
          <w:b/>
          <w:bCs/>
          <w:sz w:val="24"/>
          <w:szCs w:val="24"/>
        </w:rPr>
      </w:pPr>
    </w:p>
    <w:p w14:paraId="0427A2D0" w14:textId="77777777" w:rsidR="000B6B32" w:rsidRPr="002D61D2" w:rsidRDefault="000B6B32" w:rsidP="005B76D3">
      <w:pPr>
        <w:tabs>
          <w:tab w:val="left" w:pos="1365"/>
        </w:tabs>
        <w:spacing w:line="360" w:lineRule="auto"/>
        <w:jc w:val="both"/>
        <w:rPr>
          <w:rFonts w:ascii="Arial" w:hAnsi="Arial" w:cs="Arial"/>
          <w:b/>
          <w:bCs/>
          <w:sz w:val="24"/>
          <w:szCs w:val="24"/>
        </w:rPr>
      </w:pPr>
    </w:p>
    <w:p w14:paraId="6A71E1E9" w14:textId="0D92C1A1"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 Setup Related Details</w:t>
      </w:r>
    </w:p>
    <w:p w14:paraId="2DF4A201" w14:textId="6CBAFAFF" w:rsidR="00695ED4" w:rsidRPr="00B31E3A" w:rsidRDefault="00695ED4" w:rsidP="00695ED4">
      <w:pPr>
        <w:tabs>
          <w:tab w:val="left" w:pos="1365"/>
        </w:tabs>
        <w:spacing w:line="360" w:lineRule="auto"/>
        <w:jc w:val="both"/>
        <w:rPr>
          <w:rFonts w:ascii="Arial" w:hAnsi="Arial" w:cs="Arial"/>
          <w:sz w:val="24"/>
          <w:szCs w:val="24"/>
        </w:rPr>
      </w:pPr>
      <w:r w:rsidRPr="00B31E3A">
        <w:rPr>
          <w:rFonts w:ascii="Arial" w:hAnsi="Arial" w:cs="Arial"/>
          <w:b/>
          <w:bCs/>
          <w:sz w:val="24"/>
          <w:szCs w:val="24"/>
        </w:rPr>
        <w:t>4.</w:t>
      </w:r>
      <w:r w:rsidR="00D16404">
        <w:rPr>
          <w:rFonts w:ascii="Arial" w:hAnsi="Arial" w:cs="Arial"/>
          <w:b/>
          <w:bCs/>
          <w:sz w:val="24"/>
          <w:szCs w:val="24"/>
        </w:rPr>
        <w:t>1</w:t>
      </w:r>
      <w:r w:rsidRPr="00B31E3A">
        <w:rPr>
          <w:rFonts w:ascii="Arial" w:hAnsi="Arial" w:cs="Arial"/>
          <w:b/>
          <w:bCs/>
          <w:sz w:val="24"/>
          <w:szCs w:val="24"/>
        </w:rPr>
        <w:t>.1. Target End-Use Applications</w:t>
      </w:r>
    </w:p>
    <w:tbl>
      <w:tblPr>
        <w:tblW w:w="10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729"/>
        <w:gridCol w:w="3784"/>
        <w:gridCol w:w="1677"/>
        <w:gridCol w:w="1215"/>
        <w:gridCol w:w="1114"/>
      </w:tblGrid>
      <w:tr w:rsidR="00695ED4" w:rsidRPr="00B31E3A" w14:paraId="33745233" w14:textId="77777777" w:rsidTr="00E80F8C">
        <w:trPr>
          <w:trHeight w:val="239"/>
        </w:trPr>
        <w:tc>
          <w:tcPr>
            <w:tcW w:w="802" w:type="dxa"/>
            <w:vMerge w:val="restart"/>
            <w:shd w:val="clear" w:color="auto" w:fill="1F4E79" w:themeFill="accent5" w:themeFillShade="80"/>
            <w:noWrap/>
            <w:vAlign w:val="center"/>
            <w:hideMark/>
          </w:tcPr>
          <w:p w14:paraId="1CF7CB98" w14:textId="77777777" w:rsidR="00695ED4" w:rsidRPr="00B31E3A" w:rsidRDefault="00695ED4" w:rsidP="00E80F8C">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S. No</w:t>
            </w:r>
          </w:p>
        </w:tc>
        <w:tc>
          <w:tcPr>
            <w:tcW w:w="1729" w:type="dxa"/>
            <w:vMerge w:val="restart"/>
            <w:shd w:val="clear" w:color="auto" w:fill="1F4E79" w:themeFill="accent5" w:themeFillShade="80"/>
            <w:noWrap/>
            <w:vAlign w:val="center"/>
            <w:hideMark/>
          </w:tcPr>
          <w:p w14:paraId="694A47C7" w14:textId="77777777" w:rsidR="00695ED4" w:rsidRPr="00B31E3A" w:rsidRDefault="00695ED4" w:rsidP="00E80F8C">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Grade</w:t>
            </w:r>
          </w:p>
        </w:tc>
        <w:tc>
          <w:tcPr>
            <w:tcW w:w="3784" w:type="dxa"/>
            <w:vMerge w:val="restart"/>
            <w:shd w:val="clear" w:color="auto" w:fill="1F4E79" w:themeFill="accent5" w:themeFillShade="80"/>
            <w:noWrap/>
            <w:vAlign w:val="center"/>
            <w:hideMark/>
          </w:tcPr>
          <w:p w14:paraId="61B09B05" w14:textId="77777777" w:rsidR="00695ED4" w:rsidRPr="00B31E3A" w:rsidRDefault="00695ED4" w:rsidP="00E80F8C">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Target Applications</w:t>
            </w:r>
          </w:p>
        </w:tc>
        <w:tc>
          <w:tcPr>
            <w:tcW w:w="4003" w:type="dxa"/>
            <w:gridSpan w:val="3"/>
            <w:shd w:val="clear" w:color="auto" w:fill="1F4E79" w:themeFill="accent5" w:themeFillShade="80"/>
            <w:noWrap/>
            <w:vAlign w:val="bottom"/>
            <w:hideMark/>
          </w:tcPr>
          <w:p w14:paraId="4F380713" w14:textId="77777777" w:rsidR="00695ED4" w:rsidRPr="00B31E3A" w:rsidRDefault="00695ED4" w:rsidP="00E80F8C">
            <w:pPr>
              <w:spacing w:after="0" w:line="240" w:lineRule="auto"/>
              <w:jc w:val="center"/>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Specifications</w:t>
            </w:r>
          </w:p>
        </w:tc>
      </w:tr>
      <w:tr w:rsidR="00695ED4" w:rsidRPr="00B31E3A" w14:paraId="3BD10218" w14:textId="77777777" w:rsidTr="00E80F8C">
        <w:trPr>
          <w:trHeight w:val="720"/>
        </w:trPr>
        <w:tc>
          <w:tcPr>
            <w:tcW w:w="802" w:type="dxa"/>
            <w:vMerge/>
            <w:shd w:val="clear" w:color="auto" w:fill="1F4E79" w:themeFill="accent5" w:themeFillShade="80"/>
            <w:vAlign w:val="center"/>
            <w:hideMark/>
          </w:tcPr>
          <w:p w14:paraId="10823064" w14:textId="77777777" w:rsidR="00695ED4" w:rsidRPr="00B31E3A" w:rsidRDefault="00695ED4" w:rsidP="00E80F8C">
            <w:pPr>
              <w:spacing w:after="0" w:line="240" w:lineRule="auto"/>
              <w:rPr>
                <w:rFonts w:ascii="Arial" w:eastAsia="Times New Roman" w:hAnsi="Arial" w:cs="Arial"/>
                <w:color w:val="FFFFFF" w:themeColor="background1"/>
                <w:sz w:val="20"/>
                <w:szCs w:val="20"/>
                <w:lang w:val="en-US"/>
              </w:rPr>
            </w:pPr>
          </w:p>
        </w:tc>
        <w:tc>
          <w:tcPr>
            <w:tcW w:w="1729" w:type="dxa"/>
            <w:vMerge/>
            <w:shd w:val="clear" w:color="auto" w:fill="1F4E79" w:themeFill="accent5" w:themeFillShade="80"/>
            <w:vAlign w:val="center"/>
            <w:hideMark/>
          </w:tcPr>
          <w:p w14:paraId="6D873934" w14:textId="77777777" w:rsidR="00695ED4" w:rsidRPr="00B31E3A" w:rsidRDefault="00695ED4" w:rsidP="00E80F8C">
            <w:pPr>
              <w:spacing w:after="0" w:line="240" w:lineRule="auto"/>
              <w:rPr>
                <w:rFonts w:ascii="Arial" w:eastAsia="Times New Roman" w:hAnsi="Arial" w:cs="Arial"/>
                <w:color w:val="FFFFFF" w:themeColor="background1"/>
                <w:sz w:val="20"/>
                <w:szCs w:val="20"/>
                <w:lang w:val="en-US"/>
              </w:rPr>
            </w:pPr>
          </w:p>
        </w:tc>
        <w:tc>
          <w:tcPr>
            <w:tcW w:w="3784" w:type="dxa"/>
            <w:vMerge/>
            <w:shd w:val="clear" w:color="auto" w:fill="1F4E79" w:themeFill="accent5" w:themeFillShade="80"/>
            <w:vAlign w:val="center"/>
            <w:hideMark/>
          </w:tcPr>
          <w:p w14:paraId="77AA67AA" w14:textId="77777777" w:rsidR="00695ED4" w:rsidRPr="00B31E3A" w:rsidRDefault="00695ED4" w:rsidP="00E80F8C">
            <w:pPr>
              <w:spacing w:after="0" w:line="240" w:lineRule="auto"/>
              <w:rPr>
                <w:rFonts w:ascii="Arial" w:eastAsia="Times New Roman" w:hAnsi="Arial" w:cs="Arial"/>
                <w:color w:val="FFFFFF" w:themeColor="background1"/>
                <w:sz w:val="20"/>
                <w:szCs w:val="20"/>
                <w:lang w:val="en-US"/>
              </w:rPr>
            </w:pPr>
          </w:p>
        </w:tc>
        <w:tc>
          <w:tcPr>
            <w:tcW w:w="1677" w:type="dxa"/>
            <w:shd w:val="clear" w:color="auto" w:fill="1F4E79" w:themeFill="accent5" w:themeFillShade="80"/>
            <w:vAlign w:val="center"/>
            <w:hideMark/>
          </w:tcPr>
          <w:p w14:paraId="5F57D4A0" w14:textId="77777777" w:rsidR="00695ED4" w:rsidRPr="00B31E3A" w:rsidRDefault="00695ED4" w:rsidP="00E80F8C">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Viscosity 25° C (cps)</w:t>
            </w:r>
          </w:p>
        </w:tc>
        <w:tc>
          <w:tcPr>
            <w:tcW w:w="1215" w:type="dxa"/>
            <w:shd w:val="clear" w:color="auto" w:fill="1F4E79" w:themeFill="accent5" w:themeFillShade="80"/>
            <w:vAlign w:val="center"/>
            <w:hideMark/>
          </w:tcPr>
          <w:p w14:paraId="4784DF4F" w14:textId="77777777" w:rsidR="00695ED4" w:rsidRPr="00B31E3A" w:rsidRDefault="00695ED4" w:rsidP="00E80F8C">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Gel Time (min)</w:t>
            </w:r>
          </w:p>
        </w:tc>
        <w:tc>
          <w:tcPr>
            <w:tcW w:w="1110" w:type="dxa"/>
            <w:shd w:val="clear" w:color="auto" w:fill="1F4E79" w:themeFill="accent5" w:themeFillShade="80"/>
            <w:vAlign w:val="center"/>
            <w:hideMark/>
          </w:tcPr>
          <w:p w14:paraId="4F77A3BA" w14:textId="77777777" w:rsidR="00695ED4" w:rsidRPr="00B31E3A" w:rsidRDefault="00695ED4" w:rsidP="00E80F8C">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Monomer Content (%)</w:t>
            </w:r>
          </w:p>
        </w:tc>
      </w:tr>
      <w:tr w:rsidR="00695ED4" w:rsidRPr="00B31E3A" w14:paraId="7437B6F2" w14:textId="77777777" w:rsidTr="00E80F8C">
        <w:trPr>
          <w:trHeight w:val="408"/>
        </w:trPr>
        <w:tc>
          <w:tcPr>
            <w:tcW w:w="802" w:type="dxa"/>
            <w:shd w:val="clear" w:color="auto" w:fill="9CC2E5" w:themeFill="accent5" w:themeFillTint="99"/>
            <w:noWrap/>
            <w:vAlign w:val="center"/>
            <w:hideMark/>
          </w:tcPr>
          <w:p w14:paraId="5C4A1F4B" w14:textId="77777777" w:rsidR="00695ED4" w:rsidRPr="00B31E3A" w:rsidRDefault="00695ED4" w:rsidP="00E80F8C">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1</w:t>
            </w:r>
          </w:p>
        </w:tc>
        <w:tc>
          <w:tcPr>
            <w:tcW w:w="1729" w:type="dxa"/>
            <w:shd w:val="clear" w:color="000000" w:fill="9BC2E6"/>
            <w:vAlign w:val="center"/>
            <w:hideMark/>
          </w:tcPr>
          <w:p w14:paraId="229F7284" w14:textId="72DD5F42"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Bisphenol-A Epoxy</w:t>
            </w:r>
            <w:r w:rsidR="00630018">
              <w:rPr>
                <w:rFonts w:ascii="Arial" w:eastAsia="Times New Roman" w:hAnsi="Arial" w:cs="Arial"/>
                <w:color w:val="000000"/>
                <w:sz w:val="20"/>
                <w:szCs w:val="20"/>
              </w:rPr>
              <w:t xml:space="preserve"> Vinyl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59F8E581"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Provide Resistance to acid, alkalis, solvents, excellent toughness, and fatigue resistance</w:t>
            </w:r>
          </w:p>
        </w:tc>
        <w:tc>
          <w:tcPr>
            <w:tcW w:w="1677" w:type="dxa"/>
            <w:shd w:val="clear" w:color="auto" w:fill="9CC2E5" w:themeFill="accent5" w:themeFillTint="99"/>
            <w:noWrap/>
            <w:vAlign w:val="center"/>
            <w:hideMark/>
          </w:tcPr>
          <w:p w14:paraId="3C895E81"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180-800 </w:t>
            </w:r>
          </w:p>
        </w:tc>
        <w:tc>
          <w:tcPr>
            <w:tcW w:w="1215" w:type="dxa"/>
            <w:shd w:val="clear" w:color="auto" w:fill="9CC2E5" w:themeFill="accent5" w:themeFillTint="99"/>
            <w:noWrap/>
            <w:vAlign w:val="center"/>
            <w:hideMark/>
          </w:tcPr>
          <w:p w14:paraId="7CFB5021"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20-32 </w:t>
            </w:r>
          </w:p>
        </w:tc>
        <w:tc>
          <w:tcPr>
            <w:tcW w:w="1110" w:type="dxa"/>
            <w:shd w:val="clear" w:color="auto" w:fill="9CC2E5" w:themeFill="accent5" w:themeFillTint="99"/>
            <w:noWrap/>
            <w:vAlign w:val="center"/>
            <w:hideMark/>
          </w:tcPr>
          <w:p w14:paraId="503DF6F3"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33-45</w:t>
            </w:r>
          </w:p>
        </w:tc>
      </w:tr>
      <w:tr w:rsidR="00695ED4" w:rsidRPr="00B31E3A" w14:paraId="742624E4" w14:textId="77777777" w:rsidTr="00E80F8C">
        <w:trPr>
          <w:trHeight w:val="408"/>
        </w:trPr>
        <w:tc>
          <w:tcPr>
            <w:tcW w:w="802" w:type="dxa"/>
            <w:shd w:val="clear" w:color="auto" w:fill="9CC2E5" w:themeFill="accent5" w:themeFillTint="99"/>
            <w:noWrap/>
            <w:vAlign w:val="center"/>
            <w:hideMark/>
          </w:tcPr>
          <w:p w14:paraId="1872469F" w14:textId="77777777" w:rsidR="00695ED4" w:rsidRPr="00B31E3A" w:rsidRDefault="00695ED4" w:rsidP="00E80F8C">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2</w:t>
            </w:r>
          </w:p>
        </w:tc>
        <w:tc>
          <w:tcPr>
            <w:tcW w:w="1729" w:type="dxa"/>
            <w:shd w:val="clear" w:color="000000" w:fill="9BC2E6"/>
            <w:vAlign w:val="center"/>
            <w:hideMark/>
          </w:tcPr>
          <w:p w14:paraId="730BFA08" w14:textId="01CA331D" w:rsidR="00695ED4" w:rsidRPr="00B31E3A" w:rsidRDefault="00695ED4" w:rsidP="00E80F8C">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 xml:space="preserve">Low styrene Monomer Bisphenol-A </w:t>
            </w:r>
            <w:r w:rsidR="00630018">
              <w:rPr>
                <w:rFonts w:ascii="Arial" w:eastAsia="Times New Roman" w:hAnsi="Arial" w:cs="Arial"/>
                <w:color w:val="111111"/>
                <w:sz w:val="20"/>
                <w:szCs w:val="20"/>
              </w:rPr>
              <w:t xml:space="preserve">Vinyl Ester </w:t>
            </w:r>
            <w:r w:rsidRPr="00B31E3A">
              <w:rPr>
                <w:rFonts w:ascii="Arial" w:eastAsia="Times New Roman" w:hAnsi="Arial" w:cs="Arial"/>
                <w:color w:val="111111"/>
                <w:sz w:val="20"/>
                <w:szCs w:val="20"/>
              </w:rPr>
              <w:t>Resin</w:t>
            </w:r>
          </w:p>
        </w:tc>
        <w:tc>
          <w:tcPr>
            <w:tcW w:w="3784" w:type="dxa"/>
            <w:shd w:val="clear" w:color="000000" w:fill="9BC2E6"/>
            <w:vAlign w:val="center"/>
            <w:hideMark/>
          </w:tcPr>
          <w:p w14:paraId="2D83EE8E"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Chemical reaction vessels</w:t>
            </w:r>
          </w:p>
        </w:tc>
        <w:tc>
          <w:tcPr>
            <w:tcW w:w="1677" w:type="dxa"/>
            <w:shd w:val="clear" w:color="auto" w:fill="9CC2E5" w:themeFill="accent5" w:themeFillTint="99"/>
            <w:noWrap/>
            <w:vAlign w:val="center"/>
            <w:hideMark/>
          </w:tcPr>
          <w:p w14:paraId="39639BEC"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hideMark/>
          </w:tcPr>
          <w:p w14:paraId="3D617A83"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5FA5BBE5"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4203B40F" w14:textId="77777777" w:rsidTr="00E80F8C">
        <w:trPr>
          <w:trHeight w:val="408"/>
        </w:trPr>
        <w:tc>
          <w:tcPr>
            <w:tcW w:w="802" w:type="dxa"/>
            <w:shd w:val="clear" w:color="auto" w:fill="9CC2E5" w:themeFill="accent5" w:themeFillTint="99"/>
            <w:noWrap/>
            <w:vAlign w:val="center"/>
            <w:hideMark/>
          </w:tcPr>
          <w:p w14:paraId="766243D3" w14:textId="77777777" w:rsidR="00695ED4" w:rsidRPr="00B31E3A" w:rsidRDefault="00695ED4" w:rsidP="00E80F8C">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3</w:t>
            </w:r>
          </w:p>
        </w:tc>
        <w:tc>
          <w:tcPr>
            <w:tcW w:w="1729" w:type="dxa"/>
            <w:shd w:val="clear" w:color="000000" w:fill="9BC2E6"/>
            <w:vAlign w:val="center"/>
            <w:hideMark/>
          </w:tcPr>
          <w:p w14:paraId="32D0DF61" w14:textId="0458ACF4" w:rsidR="00695ED4" w:rsidRPr="00B31E3A" w:rsidRDefault="00695ED4" w:rsidP="00E80F8C">
            <w:pPr>
              <w:spacing w:after="0" w:line="240" w:lineRule="auto"/>
              <w:rPr>
                <w:rFonts w:ascii="Arial" w:eastAsia="Times New Roman" w:hAnsi="Arial" w:cs="Arial"/>
                <w:color w:val="000000"/>
                <w:sz w:val="20"/>
                <w:szCs w:val="20"/>
                <w:lang w:val="en-US"/>
              </w:rPr>
            </w:pPr>
            <w:proofErr w:type="spellStart"/>
            <w:r w:rsidRPr="00B31E3A">
              <w:rPr>
                <w:rFonts w:ascii="Arial" w:eastAsia="Times New Roman" w:hAnsi="Arial" w:cs="Arial"/>
                <w:color w:val="000000"/>
                <w:sz w:val="20"/>
                <w:szCs w:val="20"/>
              </w:rPr>
              <w:t>Novolac</w:t>
            </w:r>
            <w:proofErr w:type="spellEnd"/>
            <w:r w:rsidRPr="00B31E3A">
              <w:rPr>
                <w:rFonts w:ascii="Arial" w:eastAsia="Times New Roman" w:hAnsi="Arial" w:cs="Arial"/>
                <w:color w:val="000000"/>
                <w:sz w:val="20"/>
                <w:szCs w:val="20"/>
              </w:rPr>
              <w:t xml:space="preserve"> Based Epoxy</w:t>
            </w:r>
            <w:r w:rsidR="00630018">
              <w:rPr>
                <w:rFonts w:ascii="Arial" w:eastAsia="Times New Roman" w:hAnsi="Arial" w:cs="Arial"/>
                <w:color w:val="000000"/>
                <w:sz w:val="20"/>
                <w:szCs w:val="20"/>
              </w:rPr>
              <w:t xml:space="preserve"> Vinyl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12164B1B"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Excellent thermal, and chemical resistance, resistance to solvents, acids</w:t>
            </w:r>
          </w:p>
        </w:tc>
        <w:tc>
          <w:tcPr>
            <w:tcW w:w="1677" w:type="dxa"/>
            <w:shd w:val="clear" w:color="auto" w:fill="9CC2E5" w:themeFill="accent5" w:themeFillTint="99"/>
            <w:noWrap/>
            <w:vAlign w:val="center"/>
            <w:hideMark/>
          </w:tcPr>
          <w:p w14:paraId="7C4C0D7E"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300-400 </w:t>
            </w:r>
          </w:p>
        </w:tc>
        <w:tc>
          <w:tcPr>
            <w:tcW w:w="1215" w:type="dxa"/>
            <w:shd w:val="clear" w:color="auto" w:fill="9CC2E5" w:themeFill="accent5" w:themeFillTint="99"/>
            <w:noWrap/>
            <w:vAlign w:val="center"/>
            <w:hideMark/>
          </w:tcPr>
          <w:p w14:paraId="0CAE8DF1"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20-25 </w:t>
            </w:r>
          </w:p>
        </w:tc>
        <w:tc>
          <w:tcPr>
            <w:tcW w:w="1110" w:type="dxa"/>
            <w:shd w:val="clear" w:color="auto" w:fill="9CC2E5" w:themeFill="accent5" w:themeFillTint="99"/>
            <w:noWrap/>
            <w:vAlign w:val="center"/>
            <w:hideMark/>
          </w:tcPr>
          <w:p w14:paraId="1F881112"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529A5BD2" w14:textId="77777777" w:rsidTr="00E80F8C">
        <w:trPr>
          <w:trHeight w:val="408"/>
        </w:trPr>
        <w:tc>
          <w:tcPr>
            <w:tcW w:w="802" w:type="dxa"/>
            <w:shd w:val="clear" w:color="auto" w:fill="9CC2E5" w:themeFill="accent5" w:themeFillTint="99"/>
            <w:noWrap/>
            <w:vAlign w:val="center"/>
            <w:hideMark/>
          </w:tcPr>
          <w:p w14:paraId="231F7918" w14:textId="77777777" w:rsidR="00695ED4" w:rsidRPr="00B31E3A" w:rsidRDefault="00695ED4" w:rsidP="00E80F8C">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4</w:t>
            </w:r>
          </w:p>
        </w:tc>
        <w:tc>
          <w:tcPr>
            <w:tcW w:w="1729" w:type="dxa"/>
            <w:shd w:val="clear" w:color="000000" w:fill="9BC2E6"/>
            <w:vAlign w:val="center"/>
            <w:hideMark/>
          </w:tcPr>
          <w:p w14:paraId="097558CD" w14:textId="430D770B" w:rsidR="00695ED4" w:rsidRPr="00B31E3A" w:rsidRDefault="00695ED4" w:rsidP="00E80F8C">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Brominated Epoxy</w:t>
            </w:r>
            <w:r w:rsidR="00630018">
              <w:rPr>
                <w:rFonts w:ascii="Arial" w:eastAsia="Times New Roman" w:hAnsi="Arial" w:cs="Arial"/>
                <w:color w:val="111111"/>
                <w:sz w:val="20"/>
                <w:szCs w:val="20"/>
              </w:rPr>
              <w:t xml:space="preserve"> Vinyl Ester</w:t>
            </w:r>
            <w:r w:rsidRPr="00B31E3A">
              <w:rPr>
                <w:rFonts w:ascii="Arial" w:eastAsia="Times New Roman" w:hAnsi="Arial" w:cs="Arial"/>
                <w:color w:val="111111"/>
                <w:sz w:val="20"/>
                <w:szCs w:val="20"/>
              </w:rPr>
              <w:t xml:space="preserve"> Resin</w:t>
            </w:r>
          </w:p>
        </w:tc>
        <w:tc>
          <w:tcPr>
            <w:tcW w:w="3784" w:type="dxa"/>
            <w:shd w:val="clear" w:color="000000" w:fill="9BC2E6"/>
            <w:vAlign w:val="center"/>
            <w:hideMark/>
          </w:tcPr>
          <w:p w14:paraId="75DC6418"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degree of fire retardance, resistance to chemical, tougher and fatigue resistant</w:t>
            </w:r>
          </w:p>
        </w:tc>
        <w:tc>
          <w:tcPr>
            <w:tcW w:w="1677" w:type="dxa"/>
            <w:shd w:val="clear" w:color="auto" w:fill="9CC2E5" w:themeFill="accent5" w:themeFillTint="99"/>
            <w:noWrap/>
            <w:vAlign w:val="center"/>
            <w:hideMark/>
          </w:tcPr>
          <w:p w14:paraId="22F8F2B1"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200-500 </w:t>
            </w:r>
          </w:p>
        </w:tc>
        <w:tc>
          <w:tcPr>
            <w:tcW w:w="1215" w:type="dxa"/>
            <w:shd w:val="clear" w:color="auto" w:fill="9CC2E5" w:themeFill="accent5" w:themeFillTint="99"/>
            <w:noWrap/>
            <w:vAlign w:val="center"/>
            <w:hideMark/>
          </w:tcPr>
          <w:p w14:paraId="43834173"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1D72A7C1" w14:textId="77777777" w:rsidR="00695ED4" w:rsidRPr="00B31E3A" w:rsidRDefault="00695ED4" w:rsidP="00E80F8C">
            <w:pPr>
              <w:spacing w:after="0" w:line="240" w:lineRule="auto"/>
              <w:rPr>
                <w:rFonts w:ascii="Calibri" w:eastAsia="Times New Roman" w:hAnsi="Calibri" w:cs="Times New Roman"/>
                <w:color w:val="000000"/>
                <w:lang w:val="en-US"/>
              </w:rPr>
            </w:pPr>
            <w:r w:rsidRPr="00B31E3A">
              <w:rPr>
                <w:rFonts w:ascii="Calibri" w:eastAsia="Times New Roman" w:hAnsi="Calibri" w:cs="Times New Roman"/>
                <w:color w:val="000000"/>
                <w:lang w:val="en-US"/>
              </w:rPr>
              <w:t>34-39</w:t>
            </w:r>
          </w:p>
        </w:tc>
      </w:tr>
      <w:tr w:rsidR="00695ED4" w:rsidRPr="00B31E3A" w14:paraId="2BA4B968" w14:textId="77777777" w:rsidTr="00E80F8C">
        <w:trPr>
          <w:trHeight w:val="408"/>
        </w:trPr>
        <w:tc>
          <w:tcPr>
            <w:tcW w:w="802" w:type="dxa"/>
            <w:shd w:val="clear" w:color="auto" w:fill="9CC2E5" w:themeFill="accent5" w:themeFillTint="99"/>
            <w:noWrap/>
            <w:vAlign w:val="center"/>
            <w:hideMark/>
          </w:tcPr>
          <w:p w14:paraId="06C176C9" w14:textId="77777777" w:rsidR="00695ED4" w:rsidRPr="00B31E3A" w:rsidRDefault="00695ED4" w:rsidP="00E80F8C">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5</w:t>
            </w:r>
          </w:p>
        </w:tc>
        <w:tc>
          <w:tcPr>
            <w:tcW w:w="1729" w:type="dxa"/>
            <w:shd w:val="clear" w:color="000000" w:fill="9BC2E6"/>
            <w:vAlign w:val="center"/>
            <w:hideMark/>
          </w:tcPr>
          <w:p w14:paraId="46F6BB49" w14:textId="111907B4"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 xml:space="preserve">Brominated </w:t>
            </w:r>
            <w:proofErr w:type="spellStart"/>
            <w:r w:rsidRPr="00B31E3A">
              <w:rPr>
                <w:rFonts w:ascii="Arial" w:eastAsia="Times New Roman" w:hAnsi="Arial" w:cs="Arial"/>
                <w:color w:val="000000"/>
                <w:sz w:val="20"/>
                <w:szCs w:val="20"/>
              </w:rPr>
              <w:t>Novolac</w:t>
            </w:r>
            <w:proofErr w:type="spellEnd"/>
            <w:r w:rsidRPr="00B31E3A">
              <w:rPr>
                <w:rFonts w:ascii="Arial" w:eastAsia="Times New Roman" w:hAnsi="Arial" w:cs="Arial"/>
                <w:color w:val="000000"/>
                <w:sz w:val="20"/>
                <w:szCs w:val="20"/>
              </w:rPr>
              <w:t xml:space="preserve"> Epoxy Vinyl</w:t>
            </w:r>
            <w:r w:rsidR="00630018">
              <w:rPr>
                <w:rFonts w:ascii="Arial" w:eastAsia="Times New Roman" w:hAnsi="Arial" w:cs="Arial"/>
                <w:color w:val="000000"/>
                <w:sz w:val="20"/>
                <w:szCs w:val="20"/>
              </w:rPr>
              <w:t xml:space="preserve">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027BB731"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Moderate degree of retardance, application in hot, wet flue gas environment</w:t>
            </w:r>
          </w:p>
        </w:tc>
        <w:tc>
          <w:tcPr>
            <w:tcW w:w="1677" w:type="dxa"/>
            <w:shd w:val="clear" w:color="auto" w:fill="9CC2E5" w:themeFill="accent5" w:themeFillTint="99"/>
            <w:noWrap/>
            <w:vAlign w:val="center"/>
            <w:hideMark/>
          </w:tcPr>
          <w:p w14:paraId="5F2F73D8"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300-450 </w:t>
            </w:r>
          </w:p>
        </w:tc>
        <w:tc>
          <w:tcPr>
            <w:tcW w:w="1215" w:type="dxa"/>
            <w:shd w:val="clear" w:color="auto" w:fill="9CC2E5" w:themeFill="accent5" w:themeFillTint="99"/>
            <w:noWrap/>
            <w:vAlign w:val="center"/>
            <w:hideMark/>
          </w:tcPr>
          <w:p w14:paraId="3A7C0348"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4296BB85"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0ACECF62" w14:textId="77777777" w:rsidTr="00E80F8C">
        <w:trPr>
          <w:trHeight w:val="816"/>
        </w:trPr>
        <w:tc>
          <w:tcPr>
            <w:tcW w:w="802" w:type="dxa"/>
            <w:shd w:val="clear" w:color="auto" w:fill="9CC2E5" w:themeFill="accent5" w:themeFillTint="99"/>
            <w:noWrap/>
            <w:vAlign w:val="center"/>
            <w:hideMark/>
          </w:tcPr>
          <w:p w14:paraId="69698752" w14:textId="77777777" w:rsidR="00695ED4" w:rsidRPr="00B31E3A" w:rsidRDefault="00695ED4" w:rsidP="00E80F8C">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6</w:t>
            </w:r>
          </w:p>
        </w:tc>
        <w:tc>
          <w:tcPr>
            <w:tcW w:w="1729" w:type="dxa"/>
            <w:shd w:val="clear" w:color="000000" w:fill="9BC2E6"/>
            <w:vAlign w:val="center"/>
            <w:hideMark/>
          </w:tcPr>
          <w:p w14:paraId="10794C01" w14:textId="5527061C"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 xml:space="preserve">Elastomer-modified Bisphenol-A Epoxy Vinyl </w:t>
            </w:r>
            <w:r w:rsidR="00630018">
              <w:rPr>
                <w:rFonts w:ascii="Arial" w:eastAsia="Times New Roman" w:hAnsi="Arial" w:cs="Arial"/>
                <w:color w:val="000000"/>
                <w:sz w:val="20"/>
                <w:szCs w:val="20"/>
              </w:rPr>
              <w:t xml:space="preserve">Ester </w:t>
            </w:r>
            <w:r w:rsidRPr="00B31E3A">
              <w:rPr>
                <w:rFonts w:ascii="Arial" w:eastAsia="Times New Roman" w:hAnsi="Arial" w:cs="Arial"/>
                <w:color w:val="000000"/>
                <w:sz w:val="20"/>
                <w:szCs w:val="20"/>
              </w:rPr>
              <w:t>Resin</w:t>
            </w:r>
          </w:p>
        </w:tc>
        <w:tc>
          <w:tcPr>
            <w:tcW w:w="3784" w:type="dxa"/>
            <w:shd w:val="clear" w:color="000000" w:fill="9BC2E6"/>
            <w:vAlign w:val="center"/>
            <w:hideMark/>
          </w:tcPr>
          <w:p w14:paraId="18657578"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impact and fatigue resistance, chemically resistant FRP linings, composites, adhesives, electrical castings, electrical laminates, and fibres</w:t>
            </w:r>
          </w:p>
        </w:tc>
        <w:tc>
          <w:tcPr>
            <w:tcW w:w="1677" w:type="dxa"/>
            <w:shd w:val="clear" w:color="auto" w:fill="9CC2E5" w:themeFill="accent5" w:themeFillTint="99"/>
            <w:noWrap/>
            <w:vAlign w:val="center"/>
            <w:hideMark/>
          </w:tcPr>
          <w:p w14:paraId="07582B6D"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40-8000 </w:t>
            </w:r>
          </w:p>
        </w:tc>
        <w:tc>
          <w:tcPr>
            <w:tcW w:w="1215" w:type="dxa"/>
            <w:shd w:val="clear" w:color="auto" w:fill="9CC2E5" w:themeFill="accent5" w:themeFillTint="99"/>
            <w:noWrap/>
            <w:vAlign w:val="center"/>
            <w:hideMark/>
          </w:tcPr>
          <w:p w14:paraId="5C86BC3A"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37EFEFC9"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7FB089D6" w14:textId="77777777" w:rsidTr="00E80F8C">
        <w:trPr>
          <w:trHeight w:val="408"/>
        </w:trPr>
        <w:tc>
          <w:tcPr>
            <w:tcW w:w="802" w:type="dxa"/>
            <w:shd w:val="clear" w:color="auto" w:fill="9CC2E5" w:themeFill="accent5" w:themeFillTint="99"/>
            <w:noWrap/>
            <w:vAlign w:val="center"/>
            <w:hideMark/>
          </w:tcPr>
          <w:p w14:paraId="3AF6A284" w14:textId="77777777" w:rsidR="00695ED4" w:rsidRPr="00B31E3A" w:rsidRDefault="00695ED4" w:rsidP="00E80F8C">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7</w:t>
            </w:r>
          </w:p>
        </w:tc>
        <w:tc>
          <w:tcPr>
            <w:tcW w:w="1729" w:type="dxa"/>
            <w:shd w:val="clear" w:color="000000" w:fill="9BC2E6"/>
            <w:vAlign w:val="center"/>
            <w:hideMark/>
          </w:tcPr>
          <w:p w14:paraId="22C57979"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Urethane Modified Vinyl Ester Resin</w:t>
            </w:r>
          </w:p>
        </w:tc>
        <w:tc>
          <w:tcPr>
            <w:tcW w:w="3784" w:type="dxa"/>
            <w:shd w:val="clear" w:color="000000" w:fill="9BC2E6"/>
            <w:vAlign w:val="center"/>
            <w:hideMark/>
          </w:tcPr>
          <w:p w14:paraId="0CD1D06E"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Heat, Corrosion and Chemical resistant, application in marine, pultrusion, carbon fibre</w:t>
            </w:r>
          </w:p>
        </w:tc>
        <w:tc>
          <w:tcPr>
            <w:tcW w:w="1677" w:type="dxa"/>
            <w:shd w:val="clear" w:color="auto" w:fill="9CC2E5" w:themeFill="accent5" w:themeFillTint="99"/>
            <w:noWrap/>
            <w:vAlign w:val="center"/>
            <w:hideMark/>
          </w:tcPr>
          <w:p w14:paraId="6835CBA6"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215" w:type="dxa"/>
            <w:shd w:val="clear" w:color="auto" w:fill="9CC2E5" w:themeFill="accent5" w:themeFillTint="99"/>
            <w:noWrap/>
            <w:vAlign w:val="center"/>
            <w:hideMark/>
          </w:tcPr>
          <w:p w14:paraId="72D28847"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110" w:type="dxa"/>
            <w:shd w:val="clear" w:color="auto" w:fill="9CC2E5" w:themeFill="accent5" w:themeFillTint="99"/>
            <w:noWrap/>
            <w:vAlign w:val="center"/>
            <w:hideMark/>
          </w:tcPr>
          <w:p w14:paraId="11C2F7FE"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r>
      <w:tr w:rsidR="00695ED4" w:rsidRPr="00B31E3A" w14:paraId="66FCF211" w14:textId="77777777" w:rsidTr="00E80F8C">
        <w:trPr>
          <w:trHeight w:val="408"/>
        </w:trPr>
        <w:tc>
          <w:tcPr>
            <w:tcW w:w="802" w:type="dxa"/>
            <w:shd w:val="clear" w:color="auto" w:fill="9CC2E5" w:themeFill="accent5" w:themeFillTint="99"/>
            <w:noWrap/>
            <w:vAlign w:val="center"/>
            <w:hideMark/>
          </w:tcPr>
          <w:p w14:paraId="32A4CA48" w14:textId="77777777" w:rsidR="00695ED4" w:rsidRPr="00B31E3A" w:rsidRDefault="00695ED4" w:rsidP="00E80F8C">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lang w:val="en-US"/>
              </w:rPr>
              <w:t>8</w:t>
            </w:r>
          </w:p>
        </w:tc>
        <w:tc>
          <w:tcPr>
            <w:tcW w:w="1729" w:type="dxa"/>
            <w:shd w:val="clear" w:color="000000" w:fill="9BC2E6"/>
            <w:vAlign w:val="center"/>
            <w:hideMark/>
          </w:tcPr>
          <w:p w14:paraId="76F10997"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Amine Accelerated Vinyl Ester Resins</w:t>
            </w:r>
          </w:p>
        </w:tc>
        <w:tc>
          <w:tcPr>
            <w:tcW w:w="3784" w:type="dxa"/>
            <w:shd w:val="clear" w:color="000000" w:fill="9BC2E6"/>
            <w:vAlign w:val="center"/>
            <w:hideMark/>
          </w:tcPr>
          <w:p w14:paraId="1809D31B" w14:textId="77777777" w:rsidR="00695ED4" w:rsidRPr="00B31E3A" w:rsidRDefault="00695ED4" w:rsidP="00E80F8C">
            <w:pPr>
              <w:spacing w:after="0" w:line="240" w:lineRule="auto"/>
              <w:rPr>
                <w:rFonts w:ascii="Calibri" w:eastAsia="Times New Roman" w:hAnsi="Calibri" w:cs="Times New Roman"/>
                <w:color w:val="000000"/>
                <w:lang w:val="en-US"/>
              </w:rPr>
            </w:pPr>
            <w:r w:rsidRPr="002C3188">
              <w:rPr>
                <w:rFonts w:ascii="Arial" w:eastAsia="Times New Roman" w:hAnsi="Arial" w:cs="Arial"/>
                <w:color w:val="000000"/>
                <w:sz w:val="20"/>
                <w:szCs w:val="20"/>
              </w:rPr>
              <w:t> Composites</w:t>
            </w:r>
          </w:p>
        </w:tc>
        <w:tc>
          <w:tcPr>
            <w:tcW w:w="1677" w:type="dxa"/>
            <w:shd w:val="clear" w:color="auto" w:fill="9CC2E5" w:themeFill="accent5" w:themeFillTint="99"/>
            <w:noWrap/>
            <w:vAlign w:val="center"/>
            <w:hideMark/>
          </w:tcPr>
          <w:p w14:paraId="4BF45FFD"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300-500 </w:t>
            </w:r>
          </w:p>
        </w:tc>
        <w:tc>
          <w:tcPr>
            <w:tcW w:w="1215" w:type="dxa"/>
            <w:shd w:val="clear" w:color="auto" w:fill="9CC2E5" w:themeFill="accent5" w:themeFillTint="99"/>
            <w:noWrap/>
            <w:vAlign w:val="center"/>
            <w:hideMark/>
          </w:tcPr>
          <w:p w14:paraId="79135B0D"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 10-15</w:t>
            </w:r>
          </w:p>
        </w:tc>
        <w:tc>
          <w:tcPr>
            <w:tcW w:w="1110" w:type="dxa"/>
            <w:shd w:val="clear" w:color="auto" w:fill="9CC2E5" w:themeFill="accent5" w:themeFillTint="99"/>
            <w:noWrap/>
            <w:vAlign w:val="center"/>
            <w:hideMark/>
          </w:tcPr>
          <w:p w14:paraId="7699025F"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34-41 </w:t>
            </w:r>
          </w:p>
        </w:tc>
      </w:tr>
      <w:tr w:rsidR="00695ED4" w:rsidRPr="00B31E3A" w14:paraId="549BC257" w14:textId="77777777" w:rsidTr="00E80F8C">
        <w:trPr>
          <w:trHeight w:val="408"/>
        </w:trPr>
        <w:tc>
          <w:tcPr>
            <w:tcW w:w="802" w:type="dxa"/>
            <w:shd w:val="clear" w:color="auto" w:fill="9CC2E5" w:themeFill="accent5" w:themeFillTint="99"/>
            <w:noWrap/>
            <w:vAlign w:val="center"/>
          </w:tcPr>
          <w:p w14:paraId="10DF6440" w14:textId="77777777" w:rsidR="00695ED4" w:rsidRPr="00B31E3A" w:rsidRDefault="00695ED4" w:rsidP="00E80F8C">
            <w:pPr>
              <w:spacing w:after="0" w:line="240" w:lineRule="auto"/>
              <w:rPr>
                <w:rFonts w:ascii="Arial" w:eastAsia="Times New Roman" w:hAnsi="Arial" w:cs="Arial"/>
                <w:color w:val="000000" w:themeColor="text1"/>
                <w:sz w:val="20"/>
                <w:szCs w:val="20"/>
                <w:lang w:val="en-US"/>
              </w:rPr>
            </w:pPr>
            <w:r>
              <w:rPr>
                <w:rFonts w:ascii="Arial" w:eastAsia="Times New Roman" w:hAnsi="Arial" w:cs="Arial"/>
                <w:color w:val="000000" w:themeColor="text1"/>
                <w:sz w:val="20"/>
                <w:szCs w:val="20"/>
                <w:lang w:val="en-US"/>
              </w:rPr>
              <w:lastRenderedPageBreak/>
              <w:t>9</w:t>
            </w:r>
          </w:p>
        </w:tc>
        <w:tc>
          <w:tcPr>
            <w:tcW w:w="1729" w:type="dxa"/>
            <w:shd w:val="clear" w:color="000000" w:fill="9BC2E6"/>
            <w:vAlign w:val="center"/>
          </w:tcPr>
          <w:p w14:paraId="65159834"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520763">
              <w:rPr>
                <w:rFonts w:ascii="Arial" w:eastAsia="Times New Roman" w:hAnsi="Arial" w:cs="Arial"/>
                <w:color w:val="000000"/>
                <w:sz w:val="20"/>
                <w:szCs w:val="20"/>
                <w:lang w:val="en-US"/>
              </w:rPr>
              <w:t>Bisphenol A Vinyl ester/ DCPD blend</w:t>
            </w:r>
          </w:p>
        </w:tc>
        <w:tc>
          <w:tcPr>
            <w:tcW w:w="3784" w:type="dxa"/>
            <w:shd w:val="clear" w:color="000000" w:fill="9BC2E6"/>
            <w:vAlign w:val="center"/>
          </w:tcPr>
          <w:p w14:paraId="087D027F" w14:textId="77777777" w:rsidR="00695ED4" w:rsidRPr="00B31E3A" w:rsidRDefault="00695ED4" w:rsidP="00E80F8C">
            <w:pPr>
              <w:spacing w:after="0" w:line="240" w:lineRule="auto"/>
              <w:rPr>
                <w:rFonts w:ascii="Calibri" w:eastAsia="Times New Roman" w:hAnsi="Calibri" w:cs="Times New Roman"/>
                <w:color w:val="000000"/>
                <w:lang w:val="en-US"/>
              </w:rPr>
            </w:pPr>
            <w:r w:rsidRPr="00520763">
              <w:rPr>
                <w:rFonts w:ascii="Arial" w:eastAsia="Times New Roman" w:hAnsi="Arial" w:cs="Arial"/>
                <w:color w:val="000000"/>
                <w:sz w:val="20"/>
                <w:szCs w:val="20"/>
                <w:lang w:val="en-US"/>
              </w:rPr>
              <w:t>Hydrolysis resistance, Marine</w:t>
            </w:r>
          </w:p>
        </w:tc>
        <w:tc>
          <w:tcPr>
            <w:tcW w:w="1677" w:type="dxa"/>
            <w:shd w:val="clear" w:color="auto" w:fill="9CC2E5" w:themeFill="accent5" w:themeFillTint="99"/>
            <w:noWrap/>
            <w:vAlign w:val="center"/>
          </w:tcPr>
          <w:p w14:paraId="3ED5826D" w14:textId="77777777" w:rsidR="00695ED4" w:rsidRPr="00B31E3A" w:rsidRDefault="00695ED4" w:rsidP="00E80F8C">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tcPr>
          <w:p w14:paraId="1FF96398" w14:textId="77777777" w:rsidR="00695ED4" w:rsidRPr="00B31E3A" w:rsidRDefault="00695ED4" w:rsidP="00E80F8C">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27-33</w:t>
            </w:r>
          </w:p>
        </w:tc>
        <w:tc>
          <w:tcPr>
            <w:tcW w:w="1110" w:type="dxa"/>
            <w:shd w:val="clear" w:color="auto" w:fill="9CC2E5" w:themeFill="accent5" w:themeFillTint="99"/>
            <w:noWrap/>
            <w:vAlign w:val="center"/>
          </w:tcPr>
          <w:p w14:paraId="3D6E8972" w14:textId="77777777" w:rsidR="00695ED4" w:rsidRPr="00B31E3A" w:rsidRDefault="00695ED4" w:rsidP="00E80F8C">
            <w:pPr>
              <w:spacing w:after="0" w:line="240" w:lineRule="auto"/>
              <w:rPr>
                <w:rFonts w:ascii="Arial" w:eastAsia="Times New Roman" w:hAnsi="Arial" w:cs="Arial"/>
                <w:color w:val="000000"/>
                <w:sz w:val="20"/>
                <w:szCs w:val="20"/>
                <w:lang w:val="en-US"/>
              </w:rPr>
            </w:pPr>
            <w:r w:rsidRPr="00A34168">
              <w:rPr>
                <w:rFonts w:ascii="Arial" w:eastAsia="Times New Roman" w:hAnsi="Arial" w:cs="Arial"/>
                <w:color w:val="000000"/>
                <w:sz w:val="20"/>
                <w:szCs w:val="20"/>
                <w:lang w:val="en-US"/>
              </w:rPr>
              <w:t>60-64</w:t>
            </w:r>
          </w:p>
        </w:tc>
      </w:tr>
    </w:tbl>
    <w:p w14:paraId="5F17874E" w14:textId="30CCEE0F" w:rsidR="00673CFE" w:rsidRPr="00673CFE" w:rsidRDefault="00673CFE" w:rsidP="00673CFE">
      <w:pPr>
        <w:spacing w:after="0"/>
        <w:jc w:val="right"/>
        <w:textAlignment w:val="baseline"/>
        <w:rPr>
          <w:rFonts w:ascii="Verdana" w:eastAsia="Verdana" w:hAnsi="Verdana" w:cs="Verdana"/>
          <w:b/>
          <w:bCs/>
          <w:i/>
          <w:iCs/>
          <w:color w:val="7F7F7F"/>
          <w:kern w:val="24"/>
          <w:sz w:val="12"/>
          <w:szCs w:val="12"/>
          <w14:textFill>
            <w14:solidFill>
              <w14:srgbClr w14:val="7F7F7F">
                <w14:lumMod w14:val="50000"/>
              </w14:srgbClr>
            </w14:solidFill>
          </w14:textFill>
        </w:rPr>
      </w:pPr>
      <w:r>
        <w:rPr>
          <w:rFonts w:ascii="Arial" w:hAnsi="Arial" w:cs="Arial"/>
          <w:b/>
          <w:bCs/>
          <w:sz w:val="24"/>
          <w:szCs w:val="24"/>
        </w:rPr>
        <w:t>*</w:t>
      </w:r>
      <w:r w:rsidRPr="00673CFE">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673CFE">
        <w:rPr>
          <w:rFonts w:ascii="Verdana" w:eastAsia="Verdana" w:hAnsi="Verdana" w:cs="Verdana"/>
          <w:b/>
          <w:bCs/>
          <w:i/>
          <w:iCs/>
          <w:color w:val="7F7F7F"/>
          <w:kern w:val="24"/>
          <w:sz w:val="12"/>
          <w:szCs w:val="12"/>
          <w14:textFill>
            <w14:solidFill>
              <w14:srgbClr w14:val="7F7F7F">
                <w14:lumMod w14:val="50000"/>
              </w14:srgbClr>
            </w14:solidFill>
          </w14:textFill>
        </w:rPr>
        <w:t xml:space="preserve">Gel Time refers to the time taken by the resin (VER) to transform from liquid to highly viscous gel state in which the resin is no longer workable. </w:t>
      </w:r>
    </w:p>
    <w:p w14:paraId="46371C8B" w14:textId="7D522F12" w:rsidR="004E04C6" w:rsidRDefault="00BB226B" w:rsidP="00695ED4">
      <w:pPr>
        <w:tabs>
          <w:tab w:val="left" w:pos="1365"/>
        </w:tabs>
        <w:spacing w:line="360" w:lineRule="auto"/>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28320" behindDoc="0" locked="0" layoutInCell="1" allowOverlap="1" wp14:anchorId="202C8AC8" wp14:editId="6CC93552">
                <wp:simplePos x="0" y="0"/>
                <wp:positionH relativeFrom="margin">
                  <wp:posOffset>2361565</wp:posOffset>
                </wp:positionH>
                <wp:positionV relativeFrom="paragraph">
                  <wp:posOffset>8255</wp:posOffset>
                </wp:positionV>
                <wp:extent cx="4242435" cy="238760"/>
                <wp:effectExtent l="0" t="0" r="0" b="0"/>
                <wp:wrapNone/>
                <wp:docPr id="30" name="TextBox 4"/>
                <wp:cNvGraphicFramePr/>
                <a:graphic xmlns:a="http://schemas.openxmlformats.org/drawingml/2006/main">
                  <a:graphicData uri="http://schemas.microsoft.com/office/word/2010/wordprocessingShape">
                    <wps:wsp>
                      <wps:cNvSpPr txBox="1"/>
                      <wps:spPr>
                        <a:xfrm>
                          <a:off x="0" y="0"/>
                          <a:ext cx="4242435" cy="238760"/>
                        </a:xfrm>
                        <a:prstGeom prst="rect">
                          <a:avLst/>
                        </a:prstGeom>
                        <a:noFill/>
                      </wps:spPr>
                      <wps:txbx>
                        <w:txbxContent>
                          <w:p w14:paraId="100A420B" w14:textId="77777777" w:rsidR="004D08D3" w:rsidRPr="005858C1" w:rsidRDefault="004D08D3"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3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EEC02BB" w14:textId="0DE47286" w:rsidR="004D08D3" w:rsidRPr="006F6D2F" w:rsidRDefault="004D08D3"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2C8AC8" id="_x0000_s1247" type="#_x0000_t202" style="position:absolute;margin-left:185.95pt;margin-top:.65pt;width:334.05pt;height:18.8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" filled="f" stroked="f">
                <v:textbox>
                  <w:txbxContent>
                    <w:p w14:paraId="100A420B" w14:textId="77777777" w:rsidR="004D08D3" w:rsidRPr="005858C1" w:rsidRDefault="004D08D3" w:rsidP="00BB226B">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41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EEC02BB" w14:textId="0DE47286" w:rsidR="004D08D3" w:rsidRPr="006F6D2F" w:rsidRDefault="004D08D3"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1F0F3E01" w14:textId="2B316841" w:rsidR="004E04C6" w:rsidRPr="002E0B72" w:rsidRDefault="004E04C6" w:rsidP="004E04C6">
      <w:pPr>
        <w:spacing w:line="360" w:lineRule="auto"/>
        <w:jc w:val="both"/>
        <w:rPr>
          <w:rFonts w:ascii="Arial" w:hAnsi="Arial" w:cs="Arial"/>
          <w:sz w:val="24"/>
          <w:szCs w:val="24"/>
          <w:shd w:val="clear" w:color="auto" w:fill="FFFFFF"/>
        </w:rPr>
      </w:pPr>
      <w:r w:rsidRPr="004E04C6">
        <w:rPr>
          <w:rFonts w:ascii="Arial" w:hAnsi="Arial" w:cs="Arial"/>
          <w:b/>
          <w:bCs/>
          <w:noProof/>
          <w:sz w:val="24"/>
          <w:szCs w:val="24"/>
          <w:shd w:val="clear" w:color="auto" w:fill="FFFFFF"/>
        </w:rPr>
        <mc:AlternateContent>
          <mc:Choice Requires="wps">
            <w:drawing>
              <wp:anchor distT="0" distB="0" distL="114300" distR="114300" simplePos="0" relativeHeight="252921856" behindDoc="0" locked="0" layoutInCell="1" allowOverlap="1" wp14:anchorId="26CA653C" wp14:editId="3D9A8377">
                <wp:simplePos x="0" y="0"/>
                <wp:positionH relativeFrom="column">
                  <wp:posOffset>390525</wp:posOffset>
                </wp:positionH>
                <wp:positionV relativeFrom="paragraph">
                  <wp:posOffset>4076700</wp:posOffset>
                </wp:positionV>
                <wp:extent cx="1314450" cy="1104900"/>
                <wp:effectExtent l="0" t="0" r="19050" b="19050"/>
                <wp:wrapNone/>
                <wp:docPr id="2136" name="Oval 2136"/>
                <wp:cNvGraphicFramePr/>
                <a:graphic xmlns:a="http://schemas.openxmlformats.org/drawingml/2006/main">
                  <a:graphicData uri="http://schemas.microsoft.com/office/word/2010/wordprocessingShape">
                    <wps:wsp>
                      <wps:cNvSpPr/>
                      <wps:spPr>
                        <a:xfrm>
                          <a:off x="0" y="0"/>
                          <a:ext cx="1314450" cy="110490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4AE2BC7" w14:textId="77777777" w:rsidR="004D08D3" w:rsidRPr="004E04C6" w:rsidRDefault="004D08D3" w:rsidP="004E04C6">
                            <w:pPr>
                              <w:jc w:val="center"/>
                              <w:rPr>
                                <w:rFonts w:ascii="Arial" w:hAnsi="Arial" w:cs="Arial"/>
                                <w:sz w:val="20"/>
                                <w:szCs w:val="20"/>
                                <w:lang w:val="en-US"/>
                              </w:rPr>
                            </w:pPr>
                            <w:r w:rsidRPr="004E04C6">
                              <w:rPr>
                                <w:rFonts w:ascii="Arial" w:hAnsi="Arial" w:cs="Arial"/>
                                <w:sz w:val="20"/>
                                <w:szCs w:val="20"/>
                                <w:lang w:val="en-US"/>
                              </w:rPr>
                              <w:t>Aeronautical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A653C" id="Oval 2136" o:spid="_x0000_s1248" style="position:absolute;left:0;text-align:left;margin-left:30.75pt;margin-top:321pt;width:103.5pt;height:87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" fillcolor="#91bce3 [2168]" strokecolor="#5b9bd5 [3208]" strokeweight=".5pt">
                <v:fill color2="#7aaddd [2616]" rotate="t" colors="0 #b1cbe9;.5 #a3c1e5;1 #92b9e4" focus="100%" type="gradient">
                  <o:fill v:ext="view" type="gradientUnscaled"/>
                </v:fill>
                <v:stroke joinstyle="miter"/>
                <v:textbox>
                  <w:txbxContent>
                    <w:p w14:paraId="34AE2BC7" w14:textId="77777777" w:rsidR="004D08D3" w:rsidRPr="004E04C6" w:rsidRDefault="004D08D3" w:rsidP="004E04C6">
                      <w:pPr>
                        <w:jc w:val="center"/>
                        <w:rPr>
                          <w:rFonts w:ascii="Arial" w:hAnsi="Arial" w:cs="Arial"/>
                          <w:sz w:val="20"/>
                          <w:szCs w:val="20"/>
                          <w:lang w:val="en-US"/>
                        </w:rPr>
                      </w:pPr>
                      <w:r w:rsidRPr="004E04C6">
                        <w:rPr>
                          <w:rFonts w:ascii="Arial" w:hAnsi="Arial" w:cs="Arial"/>
                          <w:sz w:val="20"/>
                          <w:szCs w:val="20"/>
                          <w:lang w:val="en-US"/>
                        </w:rPr>
                        <w:t>Aeronautical Application</w:t>
                      </w:r>
                    </w:p>
                  </w:txbxContent>
                </v:textbox>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2880" behindDoc="0" locked="0" layoutInCell="1" allowOverlap="1" wp14:anchorId="6BB24FCF" wp14:editId="32ACA166">
                <wp:simplePos x="0" y="0"/>
                <wp:positionH relativeFrom="column">
                  <wp:posOffset>533400</wp:posOffset>
                </wp:positionH>
                <wp:positionV relativeFrom="paragraph">
                  <wp:posOffset>5657850</wp:posOffset>
                </wp:positionV>
                <wp:extent cx="1314450" cy="1162050"/>
                <wp:effectExtent l="0" t="0" r="19050" b="19050"/>
                <wp:wrapNone/>
                <wp:docPr id="2137" name="Oval 2137"/>
                <wp:cNvGraphicFramePr/>
                <a:graphic xmlns:a="http://schemas.openxmlformats.org/drawingml/2006/main">
                  <a:graphicData uri="http://schemas.microsoft.com/office/word/2010/wordprocessingShape">
                    <wps:wsp>
                      <wps:cNvSpPr/>
                      <wps:spPr>
                        <a:xfrm>
                          <a:off x="0" y="0"/>
                          <a:ext cx="1314450" cy="11620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18D23B66" w14:textId="77777777" w:rsidR="004D08D3" w:rsidRPr="004E04C6" w:rsidRDefault="004D08D3" w:rsidP="004E04C6">
                            <w:pPr>
                              <w:jc w:val="center"/>
                              <w:rPr>
                                <w:rFonts w:ascii="Arial" w:hAnsi="Arial" w:cs="Arial"/>
                                <w:sz w:val="20"/>
                                <w:szCs w:val="20"/>
                                <w:lang w:val="en-US"/>
                              </w:rPr>
                            </w:pPr>
                            <w:r w:rsidRPr="004E04C6">
                              <w:rPr>
                                <w:rFonts w:ascii="Arial" w:hAnsi="Arial" w:cs="Arial"/>
                                <w:sz w:val="20"/>
                                <w:szCs w:val="20"/>
                                <w:lang w:val="en-US"/>
                              </w:rPr>
                              <w:t>Marine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4FCF" id="Oval 2137" o:spid="_x0000_s1249" style="position:absolute;left:0;text-align:left;margin-left:42pt;margin-top:445.5pt;width:103.5pt;height:91.5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" fillcolor="#91bce3 [2168]" strokecolor="#5b9bd5 [3208]" strokeweight=".5pt">
                <v:fill color2="#7aaddd [2616]" rotate="t" colors="0 #b1cbe9;.5 #a3c1e5;1 #92b9e4" focus="100%" type="gradient">
                  <o:fill v:ext="view" type="gradientUnscaled"/>
                </v:fill>
                <v:stroke joinstyle="miter"/>
                <v:textbox>
                  <w:txbxContent>
                    <w:p w14:paraId="18D23B66" w14:textId="77777777" w:rsidR="004D08D3" w:rsidRPr="004E04C6" w:rsidRDefault="004D08D3" w:rsidP="004E04C6">
                      <w:pPr>
                        <w:jc w:val="center"/>
                        <w:rPr>
                          <w:rFonts w:ascii="Arial" w:hAnsi="Arial" w:cs="Arial"/>
                          <w:sz w:val="20"/>
                          <w:szCs w:val="20"/>
                          <w:lang w:val="en-US"/>
                        </w:rPr>
                      </w:pPr>
                      <w:r w:rsidRPr="004E04C6">
                        <w:rPr>
                          <w:rFonts w:ascii="Arial" w:hAnsi="Arial" w:cs="Arial"/>
                          <w:sz w:val="20"/>
                          <w:szCs w:val="20"/>
                          <w:lang w:val="en-US"/>
                        </w:rPr>
                        <w:t>Marine</w:t>
                      </w:r>
                    </w:p>
                  </w:txbxContent>
                </v:textbox>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3904" behindDoc="0" locked="0" layoutInCell="1" allowOverlap="1" wp14:anchorId="23B8A0CB" wp14:editId="7CFD644F">
                <wp:simplePos x="0" y="0"/>
                <wp:positionH relativeFrom="margin">
                  <wp:posOffset>2200275</wp:posOffset>
                </wp:positionH>
                <wp:positionV relativeFrom="paragraph">
                  <wp:posOffset>6181725</wp:posOffset>
                </wp:positionV>
                <wp:extent cx="1314450" cy="1162050"/>
                <wp:effectExtent l="0" t="0" r="19050" b="19050"/>
                <wp:wrapNone/>
                <wp:docPr id="2138" name="Oval 2138"/>
                <wp:cNvGraphicFramePr/>
                <a:graphic xmlns:a="http://schemas.openxmlformats.org/drawingml/2006/main">
                  <a:graphicData uri="http://schemas.microsoft.com/office/word/2010/wordprocessingShape">
                    <wps:wsp>
                      <wps:cNvSpPr/>
                      <wps:spPr>
                        <a:xfrm>
                          <a:off x="0" y="0"/>
                          <a:ext cx="1314450" cy="11620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43D842E" w14:textId="77777777" w:rsidR="004D08D3" w:rsidRPr="004E04C6" w:rsidRDefault="004D08D3" w:rsidP="004E04C6">
                            <w:pPr>
                              <w:jc w:val="center"/>
                              <w:rPr>
                                <w:rFonts w:ascii="Arial" w:hAnsi="Arial" w:cs="Arial"/>
                                <w:sz w:val="18"/>
                                <w:szCs w:val="18"/>
                                <w:lang w:val="en-US"/>
                              </w:rPr>
                            </w:pPr>
                            <w:r w:rsidRPr="004E04C6">
                              <w:rPr>
                                <w:rFonts w:ascii="Arial" w:hAnsi="Arial" w:cs="Arial"/>
                                <w:sz w:val="18"/>
                                <w:szCs w:val="18"/>
                                <w:lang w:val="en-US"/>
                              </w:rPr>
                              <w:t>Pressure Vessels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8A0CB" id="Oval 2138" o:spid="_x0000_s1250" style="position:absolute;left:0;text-align:left;margin-left:173.25pt;margin-top:486.75pt;width:103.5pt;height:91.5pt;z-index:25292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" fillcolor="#91bce3 [2168]" strokecolor="#5b9bd5 [3208]" strokeweight=".5pt">
                <v:fill color2="#7aaddd [2616]" rotate="t" colors="0 #b1cbe9;.5 #a3c1e5;1 #92b9e4" focus="100%" type="gradient">
                  <o:fill v:ext="view" type="gradientUnscaled"/>
                </v:fill>
                <v:stroke joinstyle="miter"/>
                <v:textbox>
                  <w:txbxContent>
                    <w:p w14:paraId="543D842E" w14:textId="77777777" w:rsidR="004D08D3" w:rsidRPr="004E04C6" w:rsidRDefault="004D08D3" w:rsidP="004E04C6">
                      <w:pPr>
                        <w:jc w:val="center"/>
                        <w:rPr>
                          <w:rFonts w:ascii="Arial" w:hAnsi="Arial" w:cs="Arial"/>
                          <w:sz w:val="18"/>
                          <w:szCs w:val="18"/>
                          <w:lang w:val="en-US"/>
                        </w:rPr>
                      </w:pPr>
                      <w:r w:rsidRPr="004E04C6">
                        <w:rPr>
                          <w:rFonts w:ascii="Arial" w:hAnsi="Arial" w:cs="Arial"/>
                          <w:sz w:val="18"/>
                          <w:szCs w:val="18"/>
                          <w:lang w:val="en-US"/>
                        </w:rPr>
                        <w:t>Pressure Vessels</w:t>
                      </w:r>
                    </w:p>
                  </w:txbxContent>
                </v:textbox>
                <w10:wrap anchorx="margin"/>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4928" behindDoc="0" locked="0" layoutInCell="1" allowOverlap="1" wp14:anchorId="1FFE1F5D" wp14:editId="73060594">
                <wp:simplePos x="0" y="0"/>
                <wp:positionH relativeFrom="column">
                  <wp:posOffset>3638550</wp:posOffset>
                </wp:positionH>
                <wp:positionV relativeFrom="paragraph">
                  <wp:posOffset>5267325</wp:posOffset>
                </wp:positionV>
                <wp:extent cx="1314450" cy="1152525"/>
                <wp:effectExtent l="0" t="0" r="19050" b="28575"/>
                <wp:wrapNone/>
                <wp:docPr id="2139" name="Oval 2139"/>
                <wp:cNvGraphicFramePr/>
                <a:graphic xmlns:a="http://schemas.openxmlformats.org/drawingml/2006/main">
                  <a:graphicData uri="http://schemas.microsoft.com/office/word/2010/wordprocessingShape">
                    <wps:wsp>
                      <wps:cNvSpPr/>
                      <wps:spPr>
                        <a:xfrm>
                          <a:off x="0" y="0"/>
                          <a:ext cx="1314450" cy="11525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704C787" w14:textId="77777777" w:rsidR="004D08D3" w:rsidRPr="004E04C6" w:rsidRDefault="004D08D3" w:rsidP="004E04C6">
                            <w:pPr>
                              <w:jc w:val="center"/>
                              <w:rPr>
                                <w:rFonts w:ascii="Arial" w:hAnsi="Arial" w:cs="Arial"/>
                                <w:sz w:val="20"/>
                                <w:szCs w:val="20"/>
                                <w:lang w:val="en-US"/>
                              </w:rPr>
                            </w:pPr>
                            <w:r w:rsidRPr="004E04C6">
                              <w:rPr>
                                <w:rFonts w:ascii="Arial" w:hAnsi="Arial" w:cs="Arial"/>
                                <w:sz w:val="20"/>
                                <w:szCs w:val="20"/>
                                <w:lang w:val="en-US"/>
                              </w:rPr>
                              <w:t>Automotive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E1F5D" id="Oval 2139" o:spid="_x0000_s1251" style="position:absolute;left:0;text-align:left;margin-left:286.5pt;margin-top:414.75pt;width:103.5pt;height:90.75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" fillcolor="#91bce3 [2168]" strokecolor="#5b9bd5 [3208]" strokeweight=".5pt">
                <v:fill color2="#7aaddd [2616]" rotate="t" colors="0 #b1cbe9;.5 #a3c1e5;1 #92b9e4" focus="100%" type="gradient">
                  <o:fill v:ext="view" type="gradientUnscaled"/>
                </v:fill>
                <v:stroke joinstyle="miter"/>
                <v:textbox>
                  <w:txbxContent>
                    <w:p w14:paraId="5704C787" w14:textId="77777777" w:rsidR="004D08D3" w:rsidRPr="004E04C6" w:rsidRDefault="004D08D3" w:rsidP="004E04C6">
                      <w:pPr>
                        <w:jc w:val="center"/>
                        <w:rPr>
                          <w:rFonts w:ascii="Arial" w:hAnsi="Arial" w:cs="Arial"/>
                          <w:sz w:val="20"/>
                          <w:szCs w:val="20"/>
                          <w:lang w:val="en-US"/>
                        </w:rPr>
                      </w:pPr>
                      <w:r w:rsidRPr="004E04C6">
                        <w:rPr>
                          <w:rFonts w:ascii="Arial" w:hAnsi="Arial" w:cs="Arial"/>
                          <w:sz w:val="20"/>
                          <w:szCs w:val="20"/>
                          <w:lang w:val="en-US"/>
                        </w:rPr>
                        <w:t>Automotive</w:t>
                      </w:r>
                    </w:p>
                  </w:txbxContent>
                </v:textbox>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5952" behindDoc="0" locked="0" layoutInCell="1" allowOverlap="1" wp14:anchorId="4910F3F4" wp14:editId="2A6BB4C7">
                <wp:simplePos x="0" y="0"/>
                <wp:positionH relativeFrom="column">
                  <wp:posOffset>3429000</wp:posOffset>
                </wp:positionH>
                <wp:positionV relativeFrom="paragraph">
                  <wp:posOffset>3905250</wp:posOffset>
                </wp:positionV>
                <wp:extent cx="1314450" cy="1114425"/>
                <wp:effectExtent l="0" t="0" r="19050" b="28575"/>
                <wp:wrapNone/>
                <wp:docPr id="2140" name="Oval 2140"/>
                <wp:cNvGraphicFramePr/>
                <a:graphic xmlns:a="http://schemas.openxmlformats.org/drawingml/2006/main">
                  <a:graphicData uri="http://schemas.microsoft.com/office/word/2010/wordprocessingShape">
                    <wps:wsp>
                      <wps:cNvSpPr/>
                      <wps:spPr>
                        <a:xfrm>
                          <a:off x="0" y="0"/>
                          <a:ext cx="1314450" cy="11144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6D6778AE" w14:textId="77777777" w:rsidR="004D08D3" w:rsidRPr="004E04C6" w:rsidRDefault="004D08D3" w:rsidP="004E04C6">
                            <w:pPr>
                              <w:jc w:val="center"/>
                              <w:rPr>
                                <w:rFonts w:ascii="Arial" w:hAnsi="Arial" w:cs="Arial"/>
                                <w:sz w:val="20"/>
                                <w:szCs w:val="20"/>
                                <w:lang w:val="en-US"/>
                              </w:rPr>
                            </w:pPr>
                            <w:r w:rsidRPr="004E04C6">
                              <w:rPr>
                                <w:rFonts w:ascii="Arial" w:hAnsi="Arial" w:cs="Arial"/>
                                <w:sz w:val="20"/>
                                <w:szCs w:val="20"/>
                                <w:lang w:val="en-US"/>
                              </w:rPr>
                              <w:t>Wind Energy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0F3F4" id="Oval 2140" o:spid="_x0000_s1252" style="position:absolute;left:0;text-align:left;margin-left:270pt;margin-top:307.5pt;width:103.5pt;height:87.75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" fillcolor="#91bce3 [2168]" strokecolor="#5b9bd5 [3208]" strokeweight=".5pt">
                <v:fill color2="#7aaddd [2616]" rotate="t" colors="0 #b1cbe9;.5 #a3c1e5;1 #92b9e4" focus="100%" type="gradient">
                  <o:fill v:ext="view" type="gradientUnscaled"/>
                </v:fill>
                <v:stroke joinstyle="miter"/>
                <v:textbox>
                  <w:txbxContent>
                    <w:p w14:paraId="6D6778AE" w14:textId="77777777" w:rsidR="004D08D3" w:rsidRPr="004E04C6" w:rsidRDefault="004D08D3" w:rsidP="004E04C6">
                      <w:pPr>
                        <w:jc w:val="center"/>
                        <w:rPr>
                          <w:rFonts w:ascii="Arial" w:hAnsi="Arial" w:cs="Arial"/>
                          <w:sz w:val="20"/>
                          <w:szCs w:val="20"/>
                          <w:lang w:val="en-US"/>
                        </w:rPr>
                      </w:pPr>
                      <w:r w:rsidRPr="004E04C6">
                        <w:rPr>
                          <w:rFonts w:ascii="Arial" w:hAnsi="Arial" w:cs="Arial"/>
                          <w:sz w:val="20"/>
                          <w:szCs w:val="20"/>
                          <w:lang w:val="en-US"/>
                        </w:rPr>
                        <w:t>Wind Energy</w:t>
                      </w:r>
                    </w:p>
                  </w:txbxContent>
                </v:textbox>
              </v:oval>
            </w:pict>
          </mc:Fallback>
        </mc:AlternateContent>
      </w:r>
      <w:r w:rsidRPr="004E04C6">
        <w:rPr>
          <w:rFonts w:ascii="Arial" w:hAnsi="Arial" w:cs="Arial"/>
          <w:b/>
          <w:bCs/>
          <w:noProof/>
          <w:sz w:val="24"/>
          <w:szCs w:val="24"/>
          <w:shd w:val="clear" w:color="auto" w:fill="FFFFFF"/>
        </w:rPr>
        <mc:AlternateContent>
          <mc:Choice Requires="wps">
            <w:drawing>
              <wp:anchor distT="0" distB="0" distL="114300" distR="114300" simplePos="0" relativeHeight="252920832" behindDoc="0" locked="0" layoutInCell="1" allowOverlap="1" wp14:anchorId="6A6E93EC" wp14:editId="4B20A566">
                <wp:simplePos x="0" y="0"/>
                <wp:positionH relativeFrom="column">
                  <wp:posOffset>1143000</wp:posOffset>
                </wp:positionH>
                <wp:positionV relativeFrom="paragraph">
                  <wp:posOffset>4229100</wp:posOffset>
                </wp:positionV>
                <wp:extent cx="2857500" cy="2409825"/>
                <wp:effectExtent l="0" t="0" r="19050" b="28575"/>
                <wp:wrapNone/>
                <wp:docPr id="2142" name="Oval 2142"/>
                <wp:cNvGraphicFramePr/>
                <a:graphic xmlns:a="http://schemas.openxmlformats.org/drawingml/2006/main">
                  <a:graphicData uri="http://schemas.microsoft.com/office/word/2010/wordprocessingShape">
                    <wps:wsp>
                      <wps:cNvSpPr/>
                      <wps:spPr>
                        <a:xfrm>
                          <a:off x="0" y="0"/>
                          <a:ext cx="2857500" cy="2409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19935" w14:textId="77777777" w:rsidR="004D08D3" w:rsidRPr="004E04C6" w:rsidRDefault="004D08D3" w:rsidP="004E04C6">
                            <w:pPr>
                              <w:jc w:val="center"/>
                              <w:rPr>
                                <w:rFonts w:ascii="Arial" w:hAnsi="Arial" w:cs="Arial"/>
                                <w:sz w:val="24"/>
                                <w:szCs w:val="24"/>
                              </w:rPr>
                            </w:pPr>
                            <w:r w:rsidRPr="004E04C6">
                              <w:rPr>
                                <w:rFonts w:ascii="Arial" w:hAnsi="Arial" w:cs="Arial"/>
                                <w:sz w:val="24"/>
                                <w:szCs w:val="24"/>
                              </w:rPr>
                              <w:t>Carbon Fibre-Vinyl Ester Composites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6E93EC" id="Oval 2142" o:spid="_x0000_s1253" style="position:absolute;left:0;text-align:left;margin-left:90pt;margin-top:333pt;width:225pt;height:189.75pt;z-index:25292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" fillcolor="#4472c4 [3204]" strokecolor="#1f3763 [1604]" strokeweight="1pt">
                <v:stroke joinstyle="miter"/>
                <v:textbox>
                  <w:txbxContent>
                    <w:p w14:paraId="16719935" w14:textId="77777777" w:rsidR="004D08D3" w:rsidRPr="004E04C6" w:rsidRDefault="004D08D3" w:rsidP="004E04C6">
                      <w:pPr>
                        <w:jc w:val="center"/>
                        <w:rPr>
                          <w:rFonts w:ascii="Arial" w:hAnsi="Arial" w:cs="Arial"/>
                          <w:sz w:val="24"/>
                          <w:szCs w:val="24"/>
                        </w:rPr>
                      </w:pPr>
                      <w:r w:rsidRPr="004E04C6">
                        <w:rPr>
                          <w:rFonts w:ascii="Arial" w:hAnsi="Arial" w:cs="Arial"/>
                          <w:sz w:val="24"/>
                          <w:szCs w:val="24"/>
                        </w:rPr>
                        <w:t>Carbon Fibre-Vinyl Ester Composites</w:t>
                      </w:r>
                    </w:p>
                  </w:txbxContent>
                </v:textbox>
              </v:oval>
            </w:pict>
          </mc:Fallback>
        </mc:AlternateContent>
      </w:r>
      <w:r w:rsidRPr="004E04C6">
        <w:rPr>
          <w:rFonts w:ascii="Arial" w:hAnsi="Arial" w:cs="Arial"/>
          <w:b/>
          <w:bCs/>
          <w:sz w:val="24"/>
          <w:szCs w:val="24"/>
          <w:shd w:val="clear" w:color="auto" w:fill="FFFFFF"/>
        </w:rPr>
        <w:t>Application in Carbon Fibre &amp; composites (</w:t>
      </w:r>
      <w:commentRangeStart w:id="332"/>
      <w:r w:rsidRPr="004E04C6">
        <w:rPr>
          <w:rFonts w:ascii="Arial" w:hAnsi="Arial" w:cs="Arial"/>
          <w:b/>
          <w:bCs/>
          <w:sz w:val="24"/>
          <w:szCs w:val="24"/>
          <w:shd w:val="clear" w:color="auto" w:fill="FFFFFF"/>
        </w:rPr>
        <w:t>Composites</w:t>
      </w:r>
      <w:commentRangeEnd w:id="332"/>
      <w:r w:rsidR="0079510F">
        <w:rPr>
          <w:rStyle w:val="CommentReference"/>
        </w:rPr>
        <w:commentReference w:id="332"/>
      </w:r>
      <w:r w:rsidRPr="004E04C6">
        <w:rPr>
          <w:rFonts w:ascii="Arial" w:hAnsi="Arial" w:cs="Arial"/>
          <w:b/>
          <w:bCs/>
          <w:sz w:val="24"/>
          <w:szCs w:val="24"/>
          <w:shd w:val="clear" w:color="auto" w:fill="FFFFFF"/>
        </w:rPr>
        <w:t>):</w:t>
      </w:r>
      <w:r>
        <w:rPr>
          <w:rFonts w:ascii="Verdana" w:hAnsi="Verdana"/>
          <w:b/>
          <w:bCs/>
          <w:sz w:val="20"/>
          <w:szCs w:val="20"/>
          <w:shd w:val="clear" w:color="auto" w:fill="FFFFFF"/>
        </w:rPr>
        <w:t xml:space="preserve"> </w:t>
      </w:r>
      <w:r>
        <w:rPr>
          <w:rFonts w:ascii="Arial" w:hAnsi="Arial" w:cs="Arial"/>
          <w:sz w:val="24"/>
          <w:szCs w:val="24"/>
          <w:shd w:val="clear" w:color="auto" w:fill="FFFFFF"/>
        </w:rPr>
        <w:t>S</w:t>
      </w:r>
      <w:r w:rsidRPr="004E04C6">
        <w:rPr>
          <w:rFonts w:ascii="Arial" w:hAnsi="Arial" w:cs="Arial"/>
          <w:sz w:val="24"/>
          <w:szCs w:val="24"/>
          <w:shd w:val="clear" w:color="auto" w:fill="FFFFFF"/>
        </w:rPr>
        <w:t>i</w:t>
      </w:r>
      <w:r w:rsidRPr="002E0B72">
        <w:rPr>
          <w:rFonts w:ascii="Arial" w:hAnsi="Arial" w:cs="Arial"/>
          <w:sz w:val="24"/>
          <w:szCs w:val="24"/>
          <w:shd w:val="clear" w:color="auto" w:fill="FFFFFF"/>
        </w:rPr>
        <w:t xml:space="preserve">nce carbon </w:t>
      </w:r>
      <w:r w:rsidR="007C02DB" w:rsidRPr="002E0B72">
        <w:rPr>
          <w:rFonts w:ascii="Arial" w:hAnsi="Arial" w:cs="Arial"/>
          <w:sz w:val="24"/>
          <w:szCs w:val="24"/>
          <w:shd w:val="clear" w:color="auto" w:fill="FFFFFF"/>
        </w:rPr>
        <w:t>fibre</w:t>
      </w:r>
      <w:r w:rsidRPr="002E0B72">
        <w:rPr>
          <w:rFonts w:ascii="Arial" w:hAnsi="Arial" w:cs="Arial"/>
          <w:sz w:val="24"/>
          <w:szCs w:val="24"/>
          <w:shd w:val="clear" w:color="auto" w:fill="FFFFFF"/>
        </w:rPr>
        <w:t xml:space="preserve"> reinforced composites offer great mechanical properties with a low density, they have been of interest to many fields, such as military equipment, transportation, and sport and recreation goods. Carbon </w:t>
      </w:r>
      <w:r w:rsidR="007C02DB" w:rsidRPr="002E0B72">
        <w:rPr>
          <w:rFonts w:ascii="Arial" w:hAnsi="Arial" w:cs="Arial"/>
          <w:sz w:val="24"/>
          <w:szCs w:val="24"/>
          <w:shd w:val="clear" w:color="auto" w:fill="FFFFFF"/>
        </w:rPr>
        <w:t>fibre</w:t>
      </w:r>
      <w:r w:rsidRPr="002E0B72">
        <w:rPr>
          <w:rFonts w:ascii="Arial" w:hAnsi="Arial" w:cs="Arial"/>
          <w:sz w:val="24"/>
          <w:szCs w:val="24"/>
          <w:shd w:val="clear" w:color="auto" w:fill="FFFFFF"/>
        </w:rPr>
        <w:t xml:space="preserve"> composites are especially used in the aerospace and aeronautics industries when the required mechanical properties </w:t>
      </w:r>
      <w:proofErr w:type="gramStart"/>
      <w:r w:rsidRPr="002E0B72">
        <w:rPr>
          <w:rFonts w:ascii="Arial" w:hAnsi="Arial" w:cs="Arial"/>
          <w:sz w:val="24"/>
          <w:szCs w:val="24"/>
          <w:shd w:val="clear" w:color="auto" w:fill="FFFFFF"/>
        </w:rPr>
        <w:t>have to</w:t>
      </w:r>
      <w:proofErr w:type="gramEnd"/>
      <w:r w:rsidRPr="002E0B72">
        <w:rPr>
          <w:rFonts w:ascii="Arial" w:hAnsi="Arial" w:cs="Arial"/>
          <w:sz w:val="24"/>
          <w:szCs w:val="24"/>
          <w:shd w:val="clear" w:color="auto" w:fill="FFFFFF"/>
        </w:rPr>
        <w:t xml:space="preserve"> be outstanding. However, with the price of carbon </w:t>
      </w:r>
      <w:r w:rsidR="007C02DB" w:rsidRPr="002E0B72">
        <w:rPr>
          <w:rFonts w:ascii="Arial" w:hAnsi="Arial" w:cs="Arial"/>
          <w:sz w:val="24"/>
          <w:szCs w:val="24"/>
          <w:shd w:val="clear" w:color="auto" w:fill="FFFFFF"/>
        </w:rPr>
        <w:t>fibres</w:t>
      </w:r>
      <w:r w:rsidRPr="002E0B72">
        <w:rPr>
          <w:rFonts w:ascii="Arial" w:hAnsi="Arial" w:cs="Arial"/>
          <w:sz w:val="24"/>
          <w:szCs w:val="24"/>
          <w:shd w:val="clear" w:color="auto" w:fill="FFFFFF"/>
        </w:rPr>
        <w:t xml:space="preserve"> decreasing their uses increase, spreading into a wider range of applications. Specific demands related to mechanical properties, resistance to chemicals and environment, process and cost of manufacture have </w:t>
      </w:r>
      <w:r w:rsidR="007C02DB" w:rsidRPr="002E0B72">
        <w:rPr>
          <w:rFonts w:ascii="Arial" w:hAnsi="Arial" w:cs="Arial"/>
          <w:sz w:val="24"/>
          <w:szCs w:val="24"/>
          <w:shd w:val="clear" w:color="auto" w:fill="FFFFFF"/>
        </w:rPr>
        <w:t>led</w:t>
      </w:r>
      <w:r w:rsidRPr="002E0B72">
        <w:rPr>
          <w:rFonts w:ascii="Arial" w:hAnsi="Arial" w:cs="Arial"/>
          <w:sz w:val="24"/>
          <w:szCs w:val="24"/>
          <w:shd w:val="clear" w:color="auto" w:fill="FFFFFF"/>
        </w:rPr>
        <w:t xml:space="preserve"> to an investigation of the use of different types of matrices</w:t>
      </w:r>
      <w:r>
        <w:rPr>
          <w:rFonts w:ascii="Arial" w:hAnsi="Arial" w:cs="Arial"/>
          <w:sz w:val="24"/>
          <w:szCs w:val="24"/>
          <w:shd w:val="clear" w:color="auto" w:fill="FFFFFF"/>
        </w:rPr>
        <w:t>.</w:t>
      </w:r>
      <w:r w:rsidRPr="002E0B72">
        <w:rPr>
          <w:rFonts w:ascii="Arial" w:hAnsi="Arial" w:cs="Arial"/>
          <w:sz w:val="24"/>
          <w:szCs w:val="24"/>
          <w:shd w:val="clear" w:color="auto" w:fill="FFFFFF"/>
        </w:rPr>
        <w:t xml:space="preserve"> </w:t>
      </w:r>
      <w:r w:rsidR="007C02DB">
        <w:rPr>
          <w:rFonts w:ascii="Arial" w:hAnsi="Arial" w:cs="Arial"/>
          <w:sz w:val="24"/>
          <w:szCs w:val="24"/>
          <w:shd w:val="clear" w:color="auto" w:fill="FFFFFF"/>
        </w:rPr>
        <w:t>V</w:t>
      </w:r>
      <w:r w:rsidRPr="00771FC6">
        <w:rPr>
          <w:rFonts w:ascii="Arial" w:hAnsi="Arial" w:cs="Arial"/>
          <w:sz w:val="24"/>
          <w:szCs w:val="24"/>
          <w:shd w:val="clear" w:color="auto" w:fill="FFFFFF"/>
        </w:rPr>
        <w:t xml:space="preserve">inyl ester resins are being widely used for many advanced composites due to their many advantages such as excellent adhesion to wide </w:t>
      </w:r>
      <w:proofErr w:type="spellStart"/>
      <w:r w:rsidRPr="00771FC6">
        <w:rPr>
          <w:rFonts w:ascii="Arial" w:hAnsi="Arial" w:cs="Arial"/>
          <w:sz w:val="24"/>
          <w:szCs w:val="24"/>
          <w:shd w:val="clear" w:color="auto" w:fill="FFFFFF"/>
        </w:rPr>
        <w:t>ariety</w:t>
      </w:r>
      <w:proofErr w:type="spellEnd"/>
      <w:r w:rsidRPr="00771FC6">
        <w:rPr>
          <w:rFonts w:ascii="Arial" w:hAnsi="Arial" w:cs="Arial"/>
          <w:sz w:val="24"/>
          <w:szCs w:val="24"/>
          <w:shd w:val="clear" w:color="auto" w:fill="FFFFFF"/>
        </w:rPr>
        <w:t xml:space="preserve"> of </w:t>
      </w:r>
      <w:r w:rsidR="007C02DB" w:rsidRPr="00771FC6">
        <w:rPr>
          <w:rFonts w:ascii="Arial" w:hAnsi="Arial" w:cs="Arial"/>
          <w:sz w:val="24"/>
          <w:szCs w:val="24"/>
          <w:shd w:val="clear" w:color="auto" w:fill="FFFFFF"/>
        </w:rPr>
        <w:t>fibres</w:t>
      </w:r>
      <w:r w:rsidRPr="00771FC6">
        <w:rPr>
          <w:rFonts w:ascii="Arial" w:hAnsi="Arial" w:cs="Arial"/>
          <w:sz w:val="24"/>
          <w:szCs w:val="24"/>
          <w:shd w:val="clear" w:color="auto" w:fill="FFFFFF"/>
        </w:rPr>
        <w:t>, corrosion resistance, good performance at elevated temperatures and superior mechanical and Electrical properties.</w:t>
      </w:r>
    </w:p>
    <w:p w14:paraId="3F838C67" w14:textId="77777777" w:rsidR="004E04C6" w:rsidRDefault="004E04C6" w:rsidP="00695ED4">
      <w:pPr>
        <w:tabs>
          <w:tab w:val="left" w:pos="1365"/>
        </w:tabs>
        <w:spacing w:line="360" w:lineRule="auto"/>
        <w:rPr>
          <w:rFonts w:ascii="Arial" w:hAnsi="Arial" w:cs="Arial"/>
          <w:b/>
          <w:bCs/>
          <w:sz w:val="24"/>
          <w:szCs w:val="24"/>
        </w:rPr>
      </w:pPr>
    </w:p>
    <w:p w14:paraId="41BE2E64" w14:textId="1A6BE161" w:rsidR="00BE67A7" w:rsidRDefault="004E04C6" w:rsidP="004E04C6">
      <w:pPr>
        <w:tabs>
          <w:tab w:val="left" w:pos="1365"/>
        </w:tabs>
        <w:spacing w:line="360" w:lineRule="auto"/>
        <w:jc w:val="center"/>
        <w:rPr>
          <w:rFonts w:ascii="Arial" w:hAnsi="Arial" w:cs="Arial"/>
          <w:b/>
          <w:bCs/>
          <w:sz w:val="24"/>
          <w:szCs w:val="24"/>
        </w:rPr>
      </w:pPr>
      <w:r w:rsidRPr="004E04C6">
        <w:rPr>
          <w:rFonts w:ascii="Arial" w:hAnsi="Arial" w:cs="Arial"/>
          <w:b/>
          <w:bCs/>
          <w:noProof/>
          <w:sz w:val="24"/>
          <w:szCs w:val="24"/>
          <w:shd w:val="clear" w:color="auto" w:fill="FFFFFF"/>
        </w:rPr>
        <mc:AlternateContent>
          <mc:Choice Requires="wps">
            <w:drawing>
              <wp:anchor distT="0" distB="0" distL="114300" distR="114300" simplePos="0" relativeHeight="252926976" behindDoc="0" locked="0" layoutInCell="1" allowOverlap="1" wp14:anchorId="010307AB" wp14:editId="089D7ED8">
                <wp:simplePos x="0" y="0"/>
                <wp:positionH relativeFrom="column">
                  <wp:posOffset>1905886</wp:posOffset>
                </wp:positionH>
                <wp:positionV relativeFrom="paragraph">
                  <wp:posOffset>27970</wp:posOffset>
                </wp:positionV>
                <wp:extent cx="1403498" cy="1114425"/>
                <wp:effectExtent l="0" t="0" r="25400" b="28575"/>
                <wp:wrapNone/>
                <wp:docPr id="2141" name="Oval 2141"/>
                <wp:cNvGraphicFramePr/>
                <a:graphic xmlns:a="http://schemas.openxmlformats.org/drawingml/2006/main">
                  <a:graphicData uri="http://schemas.microsoft.com/office/word/2010/wordprocessingShape">
                    <wps:wsp>
                      <wps:cNvSpPr/>
                      <wps:spPr>
                        <a:xfrm>
                          <a:off x="0" y="0"/>
                          <a:ext cx="1403498" cy="11144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58DA7F8" w14:textId="77777777" w:rsidR="004D08D3" w:rsidRPr="004E04C6" w:rsidRDefault="004D08D3" w:rsidP="004E04C6">
                            <w:pPr>
                              <w:jc w:val="center"/>
                              <w:rPr>
                                <w:rFonts w:ascii="Arial" w:hAnsi="Arial" w:cs="Arial"/>
                                <w:sz w:val="20"/>
                                <w:szCs w:val="20"/>
                              </w:rPr>
                            </w:pPr>
                            <w:r w:rsidRPr="004E04C6">
                              <w:rPr>
                                <w:rFonts w:ascii="Arial" w:hAnsi="Arial" w:cs="Arial"/>
                                <w:sz w:val="20"/>
                                <w:szCs w:val="20"/>
                              </w:rPr>
                              <w:t>Infrastructure &amp; Structural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307AB" id="Oval 2141" o:spid="_x0000_s1254" style="position:absolute;left:0;text-align:left;margin-left:150.05pt;margin-top:2.2pt;width:110.5pt;height:87.7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" fillcolor="#91bce3 [2168]" strokecolor="#5b9bd5 [3208]" strokeweight=".5pt">
                <v:fill color2="#7aaddd [2616]" rotate="t" colors="0 #b1cbe9;.5 #a3c1e5;1 #92b9e4" focus="100%" type="gradient">
                  <o:fill v:ext="view" type="gradientUnscaled"/>
                </v:fill>
                <v:stroke joinstyle="miter"/>
                <v:textbox>
                  <w:txbxContent>
                    <w:p w14:paraId="358DA7F8" w14:textId="77777777" w:rsidR="004D08D3" w:rsidRPr="004E04C6" w:rsidRDefault="004D08D3" w:rsidP="004E04C6">
                      <w:pPr>
                        <w:jc w:val="center"/>
                        <w:rPr>
                          <w:rFonts w:ascii="Arial" w:hAnsi="Arial" w:cs="Arial"/>
                          <w:sz w:val="20"/>
                          <w:szCs w:val="20"/>
                        </w:rPr>
                      </w:pPr>
                      <w:r w:rsidRPr="004E04C6">
                        <w:rPr>
                          <w:rFonts w:ascii="Arial" w:hAnsi="Arial" w:cs="Arial"/>
                          <w:sz w:val="20"/>
                          <w:szCs w:val="20"/>
                        </w:rPr>
                        <w:t>Infrastructure &amp; Structural Applications</w:t>
                      </w:r>
                    </w:p>
                  </w:txbxContent>
                </v:textbox>
              </v:oval>
            </w:pict>
          </mc:Fallback>
        </mc:AlternateContent>
      </w:r>
    </w:p>
    <w:p w14:paraId="3F0138B6" w14:textId="2CE96A3F" w:rsidR="004E04C6" w:rsidRDefault="004E04C6" w:rsidP="00695ED4">
      <w:pPr>
        <w:tabs>
          <w:tab w:val="left" w:pos="1365"/>
        </w:tabs>
        <w:spacing w:line="360" w:lineRule="auto"/>
        <w:rPr>
          <w:rFonts w:ascii="Arial" w:hAnsi="Arial" w:cs="Arial"/>
          <w:b/>
          <w:bCs/>
          <w:sz w:val="24"/>
          <w:szCs w:val="24"/>
        </w:rPr>
      </w:pPr>
    </w:p>
    <w:p w14:paraId="119DBB58" w14:textId="6B28EB3E" w:rsidR="004E04C6" w:rsidRDefault="004E04C6" w:rsidP="00695ED4">
      <w:pPr>
        <w:tabs>
          <w:tab w:val="left" w:pos="1365"/>
        </w:tabs>
        <w:spacing w:line="360" w:lineRule="auto"/>
        <w:rPr>
          <w:rFonts w:ascii="Arial" w:hAnsi="Arial" w:cs="Arial"/>
          <w:b/>
          <w:bCs/>
          <w:sz w:val="24"/>
          <w:szCs w:val="24"/>
        </w:rPr>
      </w:pPr>
    </w:p>
    <w:p w14:paraId="1BD5A648" w14:textId="6E58DC43" w:rsidR="004E04C6" w:rsidRDefault="004E04C6" w:rsidP="00695ED4">
      <w:pPr>
        <w:tabs>
          <w:tab w:val="left" w:pos="1365"/>
        </w:tabs>
        <w:spacing w:line="360" w:lineRule="auto"/>
        <w:rPr>
          <w:rFonts w:ascii="Arial" w:hAnsi="Arial" w:cs="Arial"/>
          <w:b/>
          <w:bCs/>
          <w:sz w:val="24"/>
          <w:szCs w:val="24"/>
        </w:rPr>
      </w:pPr>
    </w:p>
    <w:p w14:paraId="6206FAD0" w14:textId="40D0DCCC" w:rsidR="004E04C6" w:rsidRDefault="004E04C6" w:rsidP="00695ED4">
      <w:pPr>
        <w:tabs>
          <w:tab w:val="left" w:pos="1365"/>
        </w:tabs>
        <w:spacing w:line="360" w:lineRule="auto"/>
        <w:rPr>
          <w:rFonts w:ascii="Arial" w:hAnsi="Arial" w:cs="Arial"/>
          <w:b/>
          <w:bCs/>
          <w:sz w:val="24"/>
          <w:szCs w:val="24"/>
        </w:rPr>
      </w:pPr>
    </w:p>
    <w:p w14:paraId="27B352C8" w14:textId="257B7FE0" w:rsidR="004E04C6" w:rsidRDefault="004E04C6" w:rsidP="00695ED4">
      <w:pPr>
        <w:tabs>
          <w:tab w:val="left" w:pos="1365"/>
        </w:tabs>
        <w:spacing w:line="360" w:lineRule="auto"/>
        <w:rPr>
          <w:rFonts w:ascii="Arial" w:hAnsi="Arial" w:cs="Arial"/>
          <w:b/>
          <w:bCs/>
          <w:sz w:val="24"/>
          <w:szCs w:val="24"/>
        </w:rPr>
      </w:pPr>
    </w:p>
    <w:p w14:paraId="0DE57737" w14:textId="371B2D5B" w:rsidR="004E04C6" w:rsidRDefault="004E04C6" w:rsidP="00695ED4">
      <w:pPr>
        <w:tabs>
          <w:tab w:val="left" w:pos="1365"/>
        </w:tabs>
        <w:spacing w:line="360" w:lineRule="auto"/>
        <w:rPr>
          <w:rFonts w:ascii="Arial" w:hAnsi="Arial" w:cs="Arial"/>
          <w:b/>
          <w:bCs/>
          <w:sz w:val="24"/>
          <w:szCs w:val="24"/>
        </w:rPr>
      </w:pPr>
    </w:p>
    <w:p w14:paraId="28A7D4A0" w14:textId="4994CC6D" w:rsidR="004E04C6" w:rsidRDefault="004E04C6" w:rsidP="00695ED4">
      <w:pPr>
        <w:tabs>
          <w:tab w:val="left" w:pos="1365"/>
        </w:tabs>
        <w:spacing w:line="360" w:lineRule="auto"/>
        <w:rPr>
          <w:rFonts w:ascii="Arial" w:hAnsi="Arial" w:cs="Arial"/>
          <w:b/>
          <w:bCs/>
          <w:sz w:val="24"/>
          <w:szCs w:val="24"/>
        </w:rPr>
      </w:pPr>
    </w:p>
    <w:p w14:paraId="6C734451" w14:textId="1D10C5A6" w:rsidR="004E04C6" w:rsidRDefault="004E04C6" w:rsidP="00695ED4">
      <w:pPr>
        <w:tabs>
          <w:tab w:val="left" w:pos="1365"/>
        </w:tabs>
        <w:spacing w:line="360" w:lineRule="auto"/>
        <w:rPr>
          <w:rFonts w:ascii="Arial" w:hAnsi="Arial" w:cs="Arial"/>
          <w:b/>
          <w:bCs/>
          <w:sz w:val="24"/>
          <w:szCs w:val="24"/>
        </w:rPr>
      </w:pPr>
    </w:p>
    <w:p w14:paraId="277B2C46" w14:textId="3B5E5165" w:rsidR="004E04C6" w:rsidRDefault="004E04C6" w:rsidP="00695ED4">
      <w:pPr>
        <w:tabs>
          <w:tab w:val="left" w:pos="1365"/>
        </w:tabs>
        <w:spacing w:line="360" w:lineRule="auto"/>
        <w:rPr>
          <w:rFonts w:ascii="Arial" w:hAnsi="Arial" w:cs="Arial"/>
          <w:b/>
          <w:bCs/>
          <w:sz w:val="24"/>
          <w:szCs w:val="24"/>
        </w:rPr>
      </w:pPr>
    </w:p>
    <w:p w14:paraId="2C6572F9" w14:textId="4AF887C8" w:rsidR="004E04C6" w:rsidRDefault="004E04C6" w:rsidP="00695ED4">
      <w:pPr>
        <w:tabs>
          <w:tab w:val="left" w:pos="1365"/>
        </w:tabs>
        <w:spacing w:line="360" w:lineRule="auto"/>
        <w:rPr>
          <w:rFonts w:ascii="Arial" w:hAnsi="Arial" w:cs="Arial"/>
          <w:b/>
          <w:bCs/>
          <w:sz w:val="24"/>
          <w:szCs w:val="24"/>
        </w:rPr>
      </w:pPr>
    </w:p>
    <w:p w14:paraId="3B7DEEE1" w14:textId="694204CE" w:rsidR="004E04C6" w:rsidRDefault="004E04C6" w:rsidP="00695ED4">
      <w:pPr>
        <w:tabs>
          <w:tab w:val="left" w:pos="1365"/>
        </w:tabs>
        <w:spacing w:line="360" w:lineRule="auto"/>
        <w:rPr>
          <w:rFonts w:ascii="Arial" w:hAnsi="Arial" w:cs="Arial"/>
          <w:b/>
          <w:bCs/>
          <w:sz w:val="24"/>
          <w:szCs w:val="24"/>
        </w:rPr>
      </w:pPr>
    </w:p>
    <w:p w14:paraId="4980D6D4" w14:textId="77777777" w:rsidR="000B6B32" w:rsidRDefault="000B6B32" w:rsidP="00695ED4">
      <w:pPr>
        <w:tabs>
          <w:tab w:val="left" w:pos="1365"/>
        </w:tabs>
        <w:spacing w:line="360" w:lineRule="auto"/>
        <w:rPr>
          <w:rFonts w:ascii="Arial" w:hAnsi="Arial" w:cs="Arial"/>
          <w:b/>
          <w:bCs/>
          <w:sz w:val="24"/>
          <w:szCs w:val="24"/>
        </w:rPr>
      </w:pPr>
    </w:p>
    <w:p w14:paraId="755DD45A" w14:textId="2700207E" w:rsidR="00695ED4" w:rsidRDefault="00695ED4" w:rsidP="00695ED4">
      <w:pPr>
        <w:tabs>
          <w:tab w:val="left" w:pos="1365"/>
        </w:tabs>
        <w:spacing w:line="360" w:lineRule="auto"/>
        <w:rPr>
          <w:rFonts w:ascii="Arial" w:hAnsi="Arial" w:cs="Arial"/>
          <w:b/>
          <w:bCs/>
          <w:sz w:val="24"/>
          <w:szCs w:val="24"/>
        </w:rPr>
      </w:pP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w:t>
      </w:r>
      <w:r w:rsidR="00D16404">
        <w:rPr>
          <w:rFonts w:ascii="Arial" w:hAnsi="Arial" w:cs="Arial"/>
          <w:b/>
          <w:bCs/>
          <w:sz w:val="24"/>
          <w:szCs w:val="24"/>
        </w:rPr>
        <w:t>2.</w:t>
      </w:r>
      <w:r>
        <w:rPr>
          <w:rFonts w:ascii="Arial" w:hAnsi="Arial" w:cs="Arial"/>
          <w:b/>
          <w:bCs/>
          <w:sz w:val="24"/>
          <w:szCs w:val="24"/>
        </w:rPr>
        <w:t xml:space="preserve"> Plant Process Description</w:t>
      </w:r>
    </w:p>
    <w:p w14:paraId="2BA86F11" w14:textId="77777777" w:rsidR="00695ED4" w:rsidRPr="009D4FDA" w:rsidRDefault="00695ED4" w:rsidP="00695ED4">
      <w:pPr>
        <w:spacing w:line="276" w:lineRule="auto"/>
        <w:jc w:val="both"/>
        <w:rPr>
          <w:rFonts w:ascii="Arial" w:hAnsi="Arial" w:cs="Arial"/>
          <w:b/>
          <w:bCs/>
          <w:sz w:val="24"/>
          <w:szCs w:val="24"/>
        </w:rPr>
      </w:pPr>
      <w:r w:rsidRPr="009D4FDA">
        <w:rPr>
          <w:rFonts w:ascii="Arial" w:hAnsi="Arial" w:cs="Arial"/>
          <w:b/>
          <w:bCs/>
          <w:sz w:val="24"/>
          <w:szCs w:val="24"/>
        </w:rPr>
        <w:t>Manufacturing Process</w:t>
      </w:r>
    </w:p>
    <w:p w14:paraId="77B9A814" w14:textId="63EF63C2" w:rsidR="00695ED4" w:rsidRPr="000B521B" w:rsidRDefault="00695ED4" w:rsidP="00695ED4">
      <w:pPr>
        <w:pStyle w:val="Heading1"/>
        <w:shd w:val="clear" w:color="auto" w:fill="FFFFFF"/>
        <w:spacing w:before="75" w:beforeAutospacing="0" w:after="150" w:afterAutospacing="0" w:line="360" w:lineRule="auto"/>
        <w:jc w:val="both"/>
        <w:rPr>
          <w:rFonts w:ascii="Arial" w:eastAsiaTheme="minorHAnsi" w:hAnsi="Arial" w:cs="Arial"/>
          <w:b w:val="0"/>
          <w:bCs w:val="0"/>
          <w:kern w:val="0"/>
          <w:sz w:val="24"/>
          <w:szCs w:val="24"/>
          <w:lang w:eastAsia="en-US"/>
        </w:rPr>
      </w:pPr>
      <w:r w:rsidRPr="000B521B">
        <w:rPr>
          <w:rFonts w:ascii="Arial" w:eastAsiaTheme="minorHAnsi" w:hAnsi="Arial" w:cs="Arial"/>
          <w:b w:val="0"/>
          <w:bCs w:val="0"/>
          <w:kern w:val="0"/>
          <w:sz w:val="24"/>
          <w:szCs w:val="24"/>
          <w:lang w:eastAsia="en-US"/>
        </w:rPr>
        <w:t xml:space="preserve">Vinyl Ester Resin (VER) has been manufactured in a batch reactor, traditionally. Initially, the reactor needs to be charged with a mixture of Epoxy resin, Bisphenol-A and should be heated for </w:t>
      </w:r>
      <w:r w:rsidR="008E77D7">
        <w:rPr>
          <w:rFonts w:ascii="Arial" w:eastAsiaTheme="minorHAnsi" w:hAnsi="Arial" w:cs="Arial"/>
          <w:b w:val="0"/>
          <w:bCs w:val="0"/>
          <w:kern w:val="0"/>
          <w:sz w:val="24"/>
          <w:szCs w:val="24"/>
          <w:lang w:eastAsia="en-US"/>
        </w:rPr>
        <w:t>2-4</w:t>
      </w:r>
      <w:commentRangeStart w:id="334"/>
      <w:r w:rsidRPr="000B521B">
        <w:rPr>
          <w:rFonts w:ascii="Arial" w:eastAsiaTheme="minorHAnsi" w:hAnsi="Arial" w:cs="Arial"/>
          <w:b w:val="0"/>
          <w:bCs w:val="0"/>
          <w:kern w:val="0"/>
          <w:sz w:val="24"/>
          <w:szCs w:val="24"/>
          <w:lang w:eastAsia="en-US"/>
        </w:rPr>
        <w:t xml:space="preserve"> hours </w:t>
      </w:r>
      <w:commentRangeEnd w:id="334"/>
      <w:r w:rsidR="0079510F">
        <w:rPr>
          <w:rStyle w:val="CommentReference"/>
          <w:rFonts w:asciiTheme="minorHAnsi" w:eastAsiaTheme="minorHAnsi" w:hAnsiTheme="minorHAnsi" w:cstheme="minorBidi"/>
          <w:b w:val="0"/>
          <w:bCs w:val="0"/>
          <w:kern w:val="0"/>
          <w:lang w:eastAsia="en-US"/>
        </w:rPr>
        <w:commentReference w:id="334"/>
      </w:r>
      <w:r>
        <w:rPr>
          <w:rFonts w:ascii="Arial" w:eastAsiaTheme="minorHAnsi" w:hAnsi="Arial" w:cs="Arial"/>
          <w:b w:val="0"/>
          <w:bCs w:val="0"/>
          <w:kern w:val="0"/>
          <w:sz w:val="24"/>
          <w:szCs w:val="24"/>
          <w:lang w:eastAsia="en-US"/>
        </w:rPr>
        <w:t>at</w:t>
      </w:r>
      <w:r w:rsidRPr="000B521B">
        <w:rPr>
          <w:rFonts w:ascii="Arial" w:eastAsiaTheme="minorHAnsi" w:hAnsi="Arial" w:cs="Arial"/>
          <w:b w:val="0"/>
          <w:bCs w:val="0"/>
          <w:kern w:val="0"/>
          <w:sz w:val="24"/>
          <w:szCs w:val="24"/>
          <w:lang w:eastAsia="en-US"/>
        </w:rPr>
        <w:t xml:space="preserve"> temperature of 160-170°C. Then, decrease the reactor temperature to 100-120°C and add Methacrylic acid to advance the esterification process. Esterification takes place along the epoxy chain between carboxyl and epoxy group and likewise between carboxyl and hydroxyl group. As the temperature declines to 100° C, additives like Maleic Anhydride and Tri-Ethyl Amine needs to be added as a base catalyst and the mixture is heated for another 4-6 hours. </w:t>
      </w:r>
    </w:p>
    <w:p w14:paraId="2871FD5B"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After that, Epoxy Resin needs to be withdrawn from the batch reactor and fed to the blender containing Styrene Monomer which is a volatile organic solvent. During polymerization, styrene reacts with vinyl esters to form cross linking at unsaturation points. This cross linking</w:t>
      </w:r>
      <w:r>
        <w:rPr>
          <w:rFonts w:ascii="Arial" w:hAnsi="Arial" w:cs="Arial"/>
          <w:b w:val="0"/>
          <w:bCs w:val="0"/>
          <w:sz w:val="24"/>
          <w:szCs w:val="24"/>
        </w:rPr>
        <w:t xml:space="preserve"> </w:t>
      </w:r>
      <w:proofErr w:type="gramStart"/>
      <w:r>
        <w:rPr>
          <w:rFonts w:ascii="Arial" w:hAnsi="Arial" w:cs="Arial"/>
          <w:b w:val="0"/>
          <w:bCs w:val="0"/>
          <w:sz w:val="24"/>
          <w:szCs w:val="24"/>
        </w:rPr>
        <w:t>make</w:t>
      </w:r>
      <w:proofErr w:type="gramEnd"/>
      <w:r>
        <w:rPr>
          <w:rFonts w:ascii="Arial" w:hAnsi="Arial" w:cs="Arial"/>
          <w:b w:val="0"/>
          <w:bCs w:val="0"/>
          <w:sz w:val="24"/>
          <w:szCs w:val="24"/>
        </w:rPr>
        <w:t xml:space="preserve"> the resin</w:t>
      </w:r>
      <w:r w:rsidRPr="000B521B">
        <w:rPr>
          <w:rFonts w:ascii="Arial" w:hAnsi="Arial" w:cs="Arial"/>
          <w:b w:val="0"/>
          <w:bCs w:val="0"/>
          <w:sz w:val="24"/>
          <w:szCs w:val="24"/>
        </w:rPr>
        <w:t xml:space="preserve"> polymerizable and improve</w:t>
      </w:r>
      <w:r>
        <w:rPr>
          <w:rFonts w:ascii="Arial" w:hAnsi="Arial" w:cs="Arial"/>
          <w:b w:val="0"/>
          <w:bCs w:val="0"/>
          <w:sz w:val="24"/>
          <w:szCs w:val="24"/>
        </w:rPr>
        <w:t>s</w:t>
      </w:r>
      <w:r w:rsidRPr="000B521B">
        <w:rPr>
          <w:rFonts w:ascii="Arial" w:hAnsi="Arial" w:cs="Arial"/>
          <w:b w:val="0"/>
          <w:bCs w:val="0"/>
          <w:sz w:val="24"/>
          <w:szCs w:val="24"/>
        </w:rPr>
        <w:t xml:space="preserve"> resin processability. In addition to this, Styrene Monomer also acts as a diluent to reduce viscosity and improve curing degree leading to excellent mechanical and thermal properties of composite epoxy solution. Further, Blender temperature should be maintained around 70° C. Finally, Water is circulated around blender jacket to gradually cool and reduce the heat to room temperature. Generally, it takes 12-14 hours to process Vinyl Ester Resin. It’s a very critical and temperature sensitive reaction and should be undertaken with utmost caution as a small error can gel the batch immediately. </w:t>
      </w:r>
    </w:p>
    <w:p w14:paraId="381149BA"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As all the raw materials used will be consumed in the process itself, hence there will not be any generation of by-product, Effluent, Gaseous waste, solid waste.</w:t>
      </w:r>
    </w:p>
    <w:p w14:paraId="0A462ADB" w14:textId="77777777" w:rsidR="00695ED4" w:rsidRDefault="00695ED4" w:rsidP="00695ED4">
      <w:pPr>
        <w:rPr>
          <w:rFonts w:ascii="Arial" w:eastAsia="Times New Roman" w:hAnsi="Arial" w:cs="Arial"/>
          <w:kern w:val="36"/>
          <w:sz w:val="24"/>
          <w:szCs w:val="24"/>
          <w:lang w:eastAsia="en-IN"/>
        </w:rPr>
      </w:pPr>
      <w:r w:rsidRPr="000B521B">
        <w:rPr>
          <w:rFonts w:ascii="Arial" w:eastAsia="Times New Roman" w:hAnsi="Arial" w:cs="Arial"/>
          <w:kern w:val="36"/>
          <w:sz w:val="24"/>
          <w:szCs w:val="24"/>
          <w:lang w:eastAsia="en-IN"/>
        </w:rPr>
        <w:t>Finally, the finished product is withdrawn from blender and packed in drums.</w:t>
      </w:r>
    </w:p>
    <w:p w14:paraId="03AE1A77" w14:textId="77777777" w:rsidR="00BE67A7" w:rsidRDefault="00BE67A7" w:rsidP="00695ED4">
      <w:pPr>
        <w:spacing w:before="240" w:line="360" w:lineRule="auto"/>
        <w:jc w:val="both"/>
        <w:rPr>
          <w:rFonts w:ascii="Arial" w:hAnsi="Arial" w:cs="Arial"/>
          <w:b/>
          <w:bCs/>
          <w:sz w:val="24"/>
          <w:szCs w:val="24"/>
        </w:rPr>
      </w:pPr>
    </w:p>
    <w:p w14:paraId="5000672D" w14:textId="77777777" w:rsidR="00BE67A7" w:rsidRDefault="00BE67A7" w:rsidP="00695ED4">
      <w:pPr>
        <w:spacing w:before="240" w:line="360" w:lineRule="auto"/>
        <w:jc w:val="both"/>
        <w:rPr>
          <w:rFonts w:ascii="Arial" w:hAnsi="Arial" w:cs="Arial"/>
          <w:b/>
          <w:bCs/>
          <w:sz w:val="24"/>
          <w:szCs w:val="24"/>
        </w:rPr>
      </w:pPr>
    </w:p>
    <w:p w14:paraId="4FB67341" w14:textId="77777777" w:rsidR="00BE67A7" w:rsidRDefault="00BE67A7" w:rsidP="00695ED4">
      <w:pPr>
        <w:spacing w:before="240" w:line="360" w:lineRule="auto"/>
        <w:jc w:val="both"/>
        <w:rPr>
          <w:rFonts w:ascii="Arial" w:hAnsi="Arial" w:cs="Arial"/>
          <w:b/>
          <w:bCs/>
          <w:sz w:val="24"/>
          <w:szCs w:val="24"/>
        </w:rPr>
      </w:pPr>
    </w:p>
    <w:p w14:paraId="64966648" w14:textId="77777777" w:rsidR="00BE67A7" w:rsidRDefault="00BE67A7" w:rsidP="00695ED4">
      <w:pPr>
        <w:spacing w:before="240" w:line="360" w:lineRule="auto"/>
        <w:jc w:val="both"/>
        <w:rPr>
          <w:rFonts w:ascii="Arial" w:hAnsi="Arial" w:cs="Arial"/>
          <w:b/>
          <w:bCs/>
          <w:sz w:val="24"/>
          <w:szCs w:val="24"/>
        </w:rPr>
      </w:pPr>
    </w:p>
    <w:p w14:paraId="16C9027D" w14:textId="77777777" w:rsidR="00BE67A7" w:rsidRDefault="00BE67A7" w:rsidP="00695ED4">
      <w:pPr>
        <w:spacing w:before="240" w:line="360" w:lineRule="auto"/>
        <w:jc w:val="both"/>
        <w:rPr>
          <w:rFonts w:ascii="Arial" w:hAnsi="Arial" w:cs="Arial"/>
          <w:b/>
          <w:bCs/>
          <w:sz w:val="24"/>
          <w:szCs w:val="24"/>
        </w:rPr>
      </w:pPr>
    </w:p>
    <w:p w14:paraId="40E6D592" w14:textId="2A5242CA" w:rsidR="00695ED4" w:rsidRPr="00B27474" w:rsidRDefault="00695ED4" w:rsidP="00695ED4">
      <w:pPr>
        <w:spacing w:before="240" w:line="360" w:lineRule="auto"/>
        <w:jc w:val="both"/>
        <w:rPr>
          <w:rFonts w:ascii="Arial" w:hAnsi="Arial" w:cs="Arial"/>
          <w:sz w:val="24"/>
          <w:szCs w:val="24"/>
        </w:rPr>
      </w:pPr>
      <w:r w:rsidRPr="00B27474">
        <w:rPr>
          <w:rFonts w:ascii="Arial" w:hAnsi="Arial" w:cs="Arial"/>
          <w:noProof/>
        </w:rPr>
        <w:lastRenderedPageBreak/>
        <w:drawing>
          <wp:anchor distT="0" distB="0" distL="114300" distR="114300" simplePos="0" relativeHeight="252737536" behindDoc="0" locked="0" layoutInCell="1" allowOverlap="1" wp14:anchorId="64C97E22" wp14:editId="20F8DE1B">
            <wp:simplePos x="0" y="0"/>
            <wp:positionH relativeFrom="column">
              <wp:posOffset>1140149</wp:posOffset>
            </wp:positionH>
            <wp:positionV relativeFrom="paragraph">
              <wp:posOffset>328487</wp:posOffset>
            </wp:positionV>
            <wp:extent cx="3911558" cy="808074"/>
            <wp:effectExtent l="0" t="0" r="0" b="0"/>
            <wp:wrapNone/>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911558" cy="808074"/>
                    </a:xfrm>
                    <a:prstGeom prst="rect">
                      <a:avLst/>
                    </a:prstGeom>
                  </pic:spPr>
                </pic:pic>
              </a:graphicData>
            </a:graphic>
            <wp14:sizeRelH relativeFrom="margin">
              <wp14:pctWidth>0</wp14:pctWidth>
            </wp14:sizeRelH>
            <wp14:sizeRelV relativeFrom="margin">
              <wp14:pctHeight>0</wp14:pctHeight>
            </wp14:sizeRelV>
          </wp:anchor>
        </w:drawing>
      </w:r>
      <w:r w:rsidR="00613AE6">
        <w:rPr>
          <w:rFonts w:ascii="Arial" w:hAnsi="Arial" w:cs="Arial"/>
          <w:b/>
          <w:bCs/>
          <w:sz w:val="24"/>
          <w:szCs w:val="24"/>
        </w:rPr>
        <w:t>R</w:t>
      </w:r>
      <w:r w:rsidRPr="00B27474">
        <w:rPr>
          <w:rFonts w:ascii="Arial" w:hAnsi="Arial" w:cs="Arial"/>
          <w:b/>
          <w:bCs/>
          <w:sz w:val="24"/>
          <w:szCs w:val="24"/>
        </w:rPr>
        <w:t xml:space="preserve">eaction Involved </w:t>
      </w:r>
    </w:p>
    <w:p w14:paraId="729C1CD9" w14:textId="77777777" w:rsidR="00695ED4" w:rsidRPr="000B521B" w:rsidRDefault="00695ED4" w:rsidP="00695ED4">
      <w:pPr>
        <w:rPr>
          <w:rFonts w:ascii="Arial" w:hAnsi="Arial" w:cs="Arial"/>
          <w:u w:val="single"/>
        </w:rPr>
      </w:pPr>
    </w:p>
    <w:p w14:paraId="6A0BB6BA" w14:textId="77777777" w:rsidR="00695ED4" w:rsidRPr="000B521B" w:rsidRDefault="00695ED4" w:rsidP="00695ED4">
      <w:pPr>
        <w:rPr>
          <w:rFonts w:ascii="Arial" w:hAnsi="Arial" w:cs="Arial"/>
        </w:rPr>
      </w:pPr>
      <w:r w:rsidRPr="000B521B">
        <w:rPr>
          <w:rFonts w:ascii="Arial" w:hAnsi="Arial" w:cs="Arial"/>
        </w:rPr>
        <w:t xml:space="preserve">                                                                           </w:t>
      </w:r>
    </w:p>
    <w:p w14:paraId="5E6DEE30" w14:textId="77777777" w:rsidR="00695ED4" w:rsidRPr="000B521B" w:rsidRDefault="00695ED4" w:rsidP="00695ED4">
      <w:pPr>
        <w:tabs>
          <w:tab w:val="left" w:pos="1695"/>
        </w:tabs>
        <w:rPr>
          <w:rFonts w:ascii="Arial" w:hAnsi="Arial" w:cs="Arial"/>
        </w:rPr>
      </w:pPr>
      <w:r w:rsidRPr="000B521B">
        <w:rPr>
          <w:rFonts w:ascii="Arial" w:hAnsi="Arial" w:cs="Arial"/>
          <w:noProof/>
        </w:rPr>
        <w:drawing>
          <wp:anchor distT="0" distB="0" distL="114300" distR="114300" simplePos="0" relativeHeight="252738560" behindDoc="0" locked="0" layoutInCell="1" allowOverlap="1" wp14:anchorId="066D800A" wp14:editId="31D5A506">
            <wp:simplePos x="0" y="0"/>
            <wp:positionH relativeFrom="margin">
              <wp:posOffset>2607502</wp:posOffset>
            </wp:positionH>
            <wp:positionV relativeFrom="paragraph">
              <wp:posOffset>149358</wp:posOffset>
            </wp:positionV>
            <wp:extent cx="1267425" cy="627321"/>
            <wp:effectExtent l="0" t="0" r="0" b="1905"/>
            <wp:wrapNone/>
            <wp:docPr id="152" name="Picture 152"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olygon&#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1267425" cy="627321"/>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rPr>
        <w:tab/>
      </w:r>
    </w:p>
    <w:p w14:paraId="3A578181" w14:textId="77777777" w:rsidR="00695ED4" w:rsidRPr="000B521B" w:rsidRDefault="00695ED4" w:rsidP="00695ED4">
      <w:pPr>
        <w:rPr>
          <w:rFonts w:ascii="Arial" w:hAnsi="Arial" w:cs="Arial"/>
        </w:rPr>
      </w:pPr>
      <w:r w:rsidRPr="000B521B">
        <w:rPr>
          <w:rFonts w:ascii="Arial" w:hAnsi="Arial" w:cs="Arial"/>
        </w:rPr>
        <w:t xml:space="preserve">                                                                        </w:t>
      </w:r>
    </w:p>
    <w:p w14:paraId="4A0FF214" w14:textId="77777777" w:rsidR="00695ED4" w:rsidRPr="000B521B" w:rsidRDefault="00695ED4" w:rsidP="00695ED4">
      <w:pPr>
        <w:rPr>
          <w:rFonts w:ascii="Arial" w:hAnsi="Arial" w:cs="Arial"/>
        </w:rPr>
      </w:pPr>
      <w:r w:rsidRPr="000B521B">
        <w:rPr>
          <w:rFonts w:ascii="Arial" w:hAnsi="Arial" w:cs="Arial"/>
          <w:noProof/>
        </w:rPr>
        <w:drawing>
          <wp:anchor distT="0" distB="0" distL="114300" distR="114300" simplePos="0" relativeHeight="252739584" behindDoc="0" locked="0" layoutInCell="1" allowOverlap="1" wp14:anchorId="6C28A328" wp14:editId="6E081669">
            <wp:simplePos x="0" y="0"/>
            <wp:positionH relativeFrom="column">
              <wp:posOffset>1533525</wp:posOffset>
            </wp:positionH>
            <wp:positionV relativeFrom="paragraph">
              <wp:posOffset>206198</wp:posOffset>
            </wp:positionV>
            <wp:extent cx="3335867" cy="712382"/>
            <wp:effectExtent l="0" t="0" r="0" b="0"/>
            <wp:wrapNone/>
            <wp:docPr id="153" name="Picture 1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3335867" cy="712382"/>
                    </a:xfrm>
                    <a:prstGeom prst="rect">
                      <a:avLst/>
                    </a:prstGeom>
                  </pic:spPr>
                </pic:pic>
              </a:graphicData>
            </a:graphic>
            <wp14:sizeRelH relativeFrom="margin">
              <wp14:pctWidth>0</wp14:pctWidth>
            </wp14:sizeRelH>
            <wp14:sizeRelV relativeFrom="margin">
              <wp14:pctHeight>0</wp14:pctHeight>
            </wp14:sizeRelV>
          </wp:anchor>
        </w:drawing>
      </w:r>
    </w:p>
    <w:p w14:paraId="60C6B64A" w14:textId="77777777" w:rsidR="00695ED4" w:rsidRPr="000B521B" w:rsidRDefault="00695ED4" w:rsidP="00695ED4">
      <w:pPr>
        <w:rPr>
          <w:rFonts w:ascii="Arial" w:hAnsi="Arial" w:cs="Arial"/>
        </w:rPr>
      </w:pPr>
      <w:r w:rsidRPr="000B521B">
        <w:rPr>
          <w:rFonts w:ascii="Arial" w:hAnsi="Arial" w:cs="Arial"/>
        </w:rPr>
        <w:t xml:space="preserve">                                                                                         </w:t>
      </w:r>
    </w:p>
    <w:p w14:paraId="424C2A98" w14:textId="77777777" w:rsidR="00695ED4" w:rsidRPr="000B521B" w:rsidRDefault="00695ED4" w:rsidP="00695ED4">
      <w:pPr>
        <w:rPr>
          <w:rFonts w:ascii="Arial" w:hAnsi="Arial" w:cs="Arial"/>
        </w:rPr>
      </w:pPr>
    </w:p>
    <w:p w14:paraId="7F0AF0C4" w14:textId="77777777" w:rsidR="00695ED4" w:rsidRPr="000B521B" w:rsidRDefault="00695ED4" w:rsidP="00695ED4">
      <w:pPr>
        <w:tabs>
          <w:tab w:val="left" w:pos="1365"/>
        </w:tabs>
        <w:spacing w:line="360" w:lineRule="auto"/>
        <w:jc w:val="both"/>
        <w:rPr>
          <w:rFonts w:ascii="Arial" w:hAnsi="Arial" w:cs="Arial"/>
          <w:sz w:val="24"/>
          <w:szCs w:val="24"/>
        </w:rPr>
      </w:pPr>
      <w:r w:rsidRPr="000B521B">
        <w:rPr>
          <w:rFonts w:ascii="Arial" w:hAnsi="Arial" w:cs="Arial"/>
          <w:noProof/>
        </w:rPr>
        <w:drawing>
          <wp:anchor distT="0" distB="0" distL="114300" distR="114300" simplePos="0" relativeHeight="252742656" behindDoc="0" locked="0" layoutInCell="1" allowOverlap="1" wp14:anchorId="4750B51A" wp14:editId="7E408321">
            <wp:simplePos x="0" y="0"/>
            <wp:positionH relativeFrom="margin">
              <wp:posOffset>2760980</wp:posOffset>
            </wp:positionH>
            <wp:positionV relativeFrom="paragraph">
              <wp:posOffset>94615</wp:posOffset>
            </wp:positionV>
            <wp:extent cx="935990" cy="669290"/>
            <wp:effectExtent l="0" t="0" r="0" b="0"/>
            <wp:wrapNone/>
            <wp:docPr id="164" name="Picture 1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ox and whiske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935990" cy="669290"/>
                    </a:xfrm>
                    <a:prstGeom prst="rect">
                      <a:avLst/>
                    </a:prstGeom>
                  </pic:spPr>
                </pic:pic>
              </a:graphicData>
            </a:graphic>
            <wp14:sizeRelH relativeFrom="margin">
              <wp14:pctWidth>0</wp14:pctWidth>
            </wp14:sizeRelH>
            <wp14:sizeRelV relativeFrom="margin">
              <wp14:pctHeight>0</wp14:pctHeight>
            </wp14:sizeRelV>
          </wp:anchor>
        </w:drawing>
      </w:r>
    </w:p>
    <w:p w14:paraId="61C39074" w14:textId="77777777" w:rsidR="00695ED4" w:rsidRPr="000B521B" w:rsidRDefault="00695ED4" w:rsidP="00695ED4">
      <w:pPr>
        <w:rPr>
          <w:rFonts w:ascii="Arial" w:hAnsi="Arial" w:cs="Arial"/>
          <w:b/>
          <w:bCs/>
          <w:lang w:val="en-US"/>
        </w:rPr>
      </w:pPr>
    </w:p>
    <w:p w14:paraId="268998B8"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1632" behindDoc="0" locked="0" layoutInCell="1" allowOverlap="1" wp14:anchorId="0BF37D48" wp14:editId="1719E30A">
            <wp:simplePos x="0" y="0"/>
            <wp:positionH relativeFrom="margin">
              <wp:align>center</wp:align>
            </wp:positionH>
            <wp:positionV relativeFrom="paragraph">
              <wp:posOffset>91764</wp:posOffset>
            </wp:positionV>
            <wp:extent cx="3724378" cy="712381"/>
            <wp:effectExtent l="0" t="0" r="0" b="0"/>
            <wp:wrapNone/>
            <wp:docPr id="187" name="Picture 187"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radar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724378" cy="712381"/>
                    </a:xfrm>
                    <a:prstGeom prst="rect">
                      <a:avLst/>
                    </a:prstGeom>
                  </pic:spPr>
                </pic:pic>
              </a:graphicData>
            </a:graphic>
            <wp14:sizeRelH relativeFrom="margin">
              <wp14:pctWidth>0</wp14:pctWidth>
            </wp14:sizeRelH>
            <wp14:sizeRelV relativeFrom="margin">
              <wp14:pctHeight>0</wp14:pctHeight>
            </wp14:sizeRelV>
          </wp:anchor>
        </w:drawing>
      </w:r>
    </w:p>
    <w:p w14:paraId="07B497E0" w14:textId="77777777" w:rsidR="00695ED4" w:rsidRPr="000B521B" w:rsidRDefault="00695ED4" w:rsidP="00695ED4">
      <w:pPr>
        <w:rPr>
          <w:rFonts w:ascii="Arial" w:hAnsi="Arial" w:cs="Arial"/>
          <w:b/>
          <w:bCs/>
          <w:lang w:val="en-US"/>
        </w:rPr>
      </w:pPr>
    </w:p>
    <w:p w14:paraId="3633155D"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0608" behindDoc="0" locked="0" layoutInCell="1" allowOverlap="1" wp14:anchorId="5727ACBB" wp14:editId="281A6152">
            <wp:simplePos x="0" y="0"/>
            <wp:positionH relativeFrom="column">
              <wp:posOffset>2660680</wp:posOffset>
            </wp:positionH>
            <wp:positionV relativeFrom="paragraph">
              <wp:posOffset>264795</wp:posOffset>
            </wp:positionV>
            <wp:extent cx="914400" cy="597012"/>
            <wp:effectExtent l="0" t="0" r="0" b="0"/>
            <wp:wrapNone/>
            <wp:docPr id="211" name="Picture 2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914400" cy="597012"/>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noProof/>
        </w:rPr>
        <w:drawing>
          <wp:anchor distT="0" distB="0" distL="114300" distR="114300" simplePos="0" relativeHeight="252736512" behindDoc="0" locked="0" layoutInCell="1" allowOverlap="1" wp14:anchorId="17144309" wp14:editId="7F5C653E">
            <wp:simplePos x="0" y="0"/>
            <wp:positionH relativeFrom="column">
              <wp:posOffset>1033780</wp:posOffset>
            </wp:positionH>
            <wp:positionV relativeFrom="paragraph">
              <wp:posOffset>843915</wp:posOffset>
            </wp:positionV>
            <wp:extent cx="4146550" cy="1002665"/>
            <wp:effectExtent l="0" t="0" r="6350" b="6985"/>
            <wp:wrapNone/>
            <wp:docPr id="2060" name="Picture 20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146550" cy="1002665"/>
                    </a:xfrm>
                    <a:prstGeom prst="rect">
                      <a:avLst/>
                    </a:prstGeom>
                  </pic:spPr>
                </pic:pic>
              </a:graphicData>
            </a:graphic>
            <wp14:sizeRelH relativeFrom="margin">
              <wp14:pctWidth>0</wp14:pctWidth>
            </wp14:sizeRelH>
            <wp14:sizeRelV relativeFrom="margin">
              <wp14:pctHeight>0</wp14:pctHeight>
            </wp14:sizeRelV>
          </wp:anchor>
        </w:drawing>
      </w:r>
    </w:p>
    <w:p w14:paraId="60C751F9" w14:textId="73141EF5" w:rsidR="00695ED4" w:rsidRDefault="00695ED4" w:rsidP="00695ED4">
      <w:pPr>
        <w:rPr>
          <w:rFonts w:ascii="Arial" w:hAnsi="Arial" w:cs="Arial"/>
          <w:b/>
          <w:bCs/>
          <w:lang w:val="en-US"/>
        </w:rPr>
      </w:pPr>
    </w:p>
    <w:p w14:paraId="65F48946" w14:textId="38069682" w:rsidR="00B57048" w:rsidRDefault="00B57048" w:rsidP="00695ED4">
      <w:pPr>
        <w:rPr>
          <w:rFonts w:ascii="Arial" w:hAnsi="Arial" w:cs="Arial"/>
          <w:b/>
          <w:bCs/>
          <w:lang w:val="en-US"/>
        </w:rPr>
      </w:pPr>
    </w:p>
    <w:p w14:paraId="6FC8CD72" w14:textId="057E6E8D" w:rsidR="00BE67A7" w:rsidRDefault="00BE67A7" w:rsidP="00695ED4">
      <w:pPr>
        <w:rPr>
          <w:rFonts w:ascii="Arial" w:hAnsi="Arial" w:cs="Arial"/>
          <w:b/>
          <w:bCs/>
          <w:lang w:val="en-US"/>
        </w:rPr>
      </w:pPr>
    </w:p>
    <w:p w14:paraId="5E63CC7F" w14:textId="35A90399" w:rsidR="00BE67A7" w:rsidRDefault="00BE67A7" w:rsidP="00695ED4">
      <w:pPr>
        <w:rPr>
          <w:rFonts w:ascii="Arial" w:hAnsi="Arial" w:cs="Arial"/>
          <w:b/>
          <w:bCs/>
          <w:lang w:val="en-US"/>
        </w:rPr>
      </w:pPr>
    </w:p>
    <w:p w14:paraId="2FFBC7CB" w14:textId="692C8DF6" w:rsidR="00BE67A7" w:rsidRDefault="00BE67A7" w:rsidP="00695ED4">
      <w:pPr>
        <w:rPr>
          <w:rFonts w:ascii="Arial" w:hAnsi="Arial" w:cs="Arial"/>
          <w:b/>
          <w:bCs/>
          <w:lang w:val="en-US"/>
        </w:rPr>
      </w:pPr>
    </w:p>
    <w:p w14:paraId="6D4F00B0" w14:textId="0ADA567A" w:rsidR="00BE67A7" w:rsidRDefault="00BE67A7" w:rsidP="00695ED4">
      <w:pPr>
        <w:rPr>
          <w:rFonts w:ascii="Arial" w:hAnsi="Arial" w:cs="Arial"/>
          <w:b/>
          <w:bCs/>
          <w:lang w:val="en-US"/>
        </w:rPr>
      </w:pPr>
    </w:p>
    <w:p w14:paraId="75344794" w14:textId="71AB00FC" w:rsidR="00BE67A7" w:rsidRDefault="00BE67A7" w:rsidP="00695ED4">
      <w:pPr>
        <w:rPr>
          <w:rFonts w:ascii="Arial" w:hAnsi="Arial" w:cs="Arial"/>
          <w:b/>
          <w:bCs/>
          <w:lang w:val="en-US"/>
        </w:rPr>
      </w:pPr>
    </w:p>
    <w:p w14:paraId="4851A614" w14:textId="7F5D21B5" w:rsidR="00BE67A7" w:rsidRDefault="00BE67A7" w:rsidP="00695ED4">
      <w:pPr>
        <w:rPr>
          <w:rFonts w:ascii="Arial" w:hAnsi="Arial" w:cs="Arial"/>
          <w:b/>
          <w:bCs/>
          <w:lang w:val="en-US"/>
        </w:rPr>
      </w:pPr>
    </w:p>
    <w:p w14:paraId="32E311CB" w14:textId="4C2E6818" w:rsidR="00BE67A7" w:rsidRDefault="00BE67A7" w:rsidP="00695ED4">
      <w:pPr>
        <w:rPr>
          <w:rFonts w:ascii="Arial" w:hAnsi="Arial" w:cs="Arial"/>
          <w:b/>
          <w:bCs/>
          <w:lang w:val="en-US"/>
        </w:rPr>
      </w:pPr>
    </w:p>
    <w:p w14:paraId="2B5C4845" w14:textId="0E4D59F5" w:rsidR="00BE67A7" w:rsidRDefault="00BE67A7" w:rsidP="00695ED4">
      <w:pPr>
        <w:rPr>
          <w:rFonts w:ascii="Arial" w:hAnsi="Arial" w:cs="Arial"/>
          <w:b/>
          <w:bCs/>
          <w:lang w:val="en-US"/>
        </w:rPr>
      </w:pPr>
    </w:p>
    <w:p w14:paraId="4880CC24" w14:textId="10246D81" w:rsidR="00BE67A7" w:rsidRDefault="00BE67A7" w:rsidP="00695ED4">
      <w:pPr>
        <w:rPr>
          <w:rFonts w:ascii="Arial" w:hAnsi="Arial" w:cs="Arial"/>
          <w:b/>
          <w:bCs/>
          <w:lang w:val="en-US"/>
        </w:rPr>
      </w:pPr>
    </w:p>
    <w:p w14:paraId="60899AF8" w14:textId="1A0B0346" w:rsidR="00BE67A7" w:rsidRDefault="00BE67A7" w:rsidP="00695ED4">
      <w:pPr>
        <w:rPr>
          <w:rFonts w:ascii="Arial" w:hAnsi="Arial" w:cs="Arial"/>
          <w:b/>
          <w:bCs/>
          <w:lang w:val="en-US"/>
        </w:rPr>
      </w:pPr>
    </w:p>
    <w:p w14:paraId="33894C7A" w14:textId="3547B911" w:rsidR="00BE67A7" w:rsidRDefault="00BE67A7" w:rsidP="00695ED4">
      <w:pPr>
        <w:rPr>
          <w:rFonts w:ascii="Arial" w:hAnsi="Arial" w:cs="Arial"/>
          <w:b/>
          <w:bCs/>
          <w:lang w:val="en-US"/>
        </w:rPr>
      </w:pPr>
    </w:p>
    <w:p w14:paraId="1B93855D" w14:textId="056FFF81" w:rsidR="00BE67A7" w:rsidRDefault="00BE67A7" w:rsidP="00695ED4">
      <w:pPr>
        <w:rPr>
          <w:rFonts w:ascii="Arial" w:hAnsi="Arial" w:cs="Arial"/>
          <w:b/>
          <w:bCs/>
          <w:lang w:val="en-US"/>
        </w:rPr>
      </w:pPr>
    </w:p>
    <w:p w14:paraId="34A9AC9D" w14:textId="6C4FD814" w:rsidR="00BE67A7" w:rsidRDefault="00BE67A7" w:rsidP="00695ED4">
      <w:pPr>
        <w:rPr>
          <w:rFonts w:ascii="Arial" w:hAnsi="Arial" w:cs="Arial"/>
          <w:b/>
          <w:bCs/>
          <w:lang w:val="en-US"/>
        </w:rPr>
      </w:pPr>
    </w:p>
    <w:p w14:paraId="4E215753" w14:textId="1911D28B" w:rsidR="00BE67A7" w:rsidRDefault="00BE67A7" w:rsidP="00695ED4">
      <w:pPr>
        <w:rPr>
          <w:rFonts w:ascii="Arial" w:hAnsi="Arial" w:cs="Arial"/>
          <w:b/>
          <w:bCs/>
          <w:lang w:val="en-US"/>
        </w:rPr>
      </w:pPr>
    </w:p>
    <w:p w14:paraId="5BC6CD8D" w14:textId="77777777" w:rsidR="000B6B32" w:rsidRDefault="000B6B32" w:rsidP="00695ED4">
      <w:pPr>
        <w:rPr>
          <w:rFonts w:ascii="Arial" w:hAnsi="Arial" w:cs="Arial"/>
          <w:b/>
          <w:bCs/>
          <w:lang w:val="en-US"/>
        </w:rPr>
      </w:pPr>
    </w:p>
    <w:p w14:paraId="11DD3EBE" w14:textId="6FBCBDE3" w:rsidR="00BE67A7" w:rsidRDefault="00BE67A7" w:rsidP="00695ED4">
      <w:pPr>
        <w:rPr>
          <w:rFonts w:ascii="Arial" w:hAnsi="Arial" w:cs="Arial"/>
          <w:b/>
          <w:bCs/>
          <w:lang w:val="en-US"/>
        </w:rPr>
      </w:pPr>
    </w:p>
    <w:p w14:paraId="6F311A5A" w14:textId="77777777" w:rsidR="005E36C5" w:rsidRPr="00BE67A7" w:rsidRDefault="005E36C5" w:rsidP="005E36C5">
      <w:pPr>
        <w:spacing w:line="360" w:lineRule="auto"/>
        <w:jc w:val="both"/>
        <w:rPr>
          <w:rFonts w:ascii="Arial" w:hAnsi="Arial" w:cs="Arial"/>
          <w:b/>
          <w:bCs/>
          <w:sz w:val="24"/>
          <w:szCs w:val="24"/>
        </w:rPr>
      </w:pPr>
      <w:r w:rsidRPr="00BE67A7">
        <w:rPr>
          <w:rFonts w:ascii="Arial" w:hAnsi="Arial" w:cs="Arial"/>
          <w:b/>
          <w:bCs/>
          <w:sz w:val="24"/>
          <w:szCs w:val="24"/>
        </w:rPr>
        <w:lastRenderedPageBreak/>
        <w:t>Curing Of Vinyl Ester Resin</w:t>
      </w:r>
    </w:p>
    <w:p w14:paraId="49CCD38C" w14:textId="77777777" w:rsidR="005E36C5" w:rsidRDefault="005E36C5" w:rsidP="005E36C5">
      <w:pPr>
        <w:spacing w:line="360" w:lineRule="auto"/>
        <w:jc w:val="both"/>
        <w:rPr>
          <w:rFonts w:ascii="Arial" w:hAnsi="Arial" w:cs="Arial"/>
          <w:sz w:val="24"/>
          <w:szCs w:val="24"/>
        </w:rPr>
      </w:pPr>
      <w:r>
        <w:rPr>
          <w:rFonts w:ascii="Arial" w:hAnsi="Arial" w:cs="Arial"/>
          <w:sz w:val="24"/>
          <w:szCs w:val="24"/>
        </w:rPr>
        <w:t>Vinyl Ester Resins must undergo curing process where low molecular weight liquid resins convert into high molecular weight liquid resulting into cross linked solid three-dimension viscous fluid suitable for the end use applications. Curing process improves the processability and enhances the mechanical properties of composites. Curing is irreversible and exothermic process. One of the important parameters during curing process is gelation time which is defined as the time required to achieve the non-flowing viscous resin from the initial liquid state. Gelation time varies depending upon the use of promoter and catalyst during the curing process.</w:t>
      </w:r>
    </w:p>
    <w:p w14:paraId="51DC8E94" w14:textId="77777777" w:rsidR="005E36C5" w:rsidRDefault="005E36C5" w:rsidP="005E36C5">
      <w:pPr>
        <w:spacing w:before="240" w:line="360" w:lineRule="auto"/>
        <w:jc w:val="both"/>
        <w:rPr>
          <w:rFonts w:ascii="Arial" w:hAnsi="Arial" w:cs="Arial"/>
          <w:sz w:val="24"/>
          <w:szCs w:val="24"/>
        </w:rPr>
      </w:pPr>
      <w:r>
        <w:rPr>
          <w:rFonts w:ascii="Arial" w:hAnsi="Arial" w:cs="Arial"/>
          <w:sz w:val="24"/>
          <w:szCs w:val="24"/>
        </w:rPr>
        <w:t>Generally curing of Vinyl Ester resin is done with the help of cobalt naphthenate (Co 6%) as an accelerator and Methyl Ethyl Ketone Peroxide (MEKPO 55%) as a catalyst to initiate the free radical polymerization. When the ambient temperature is around 20-degree Celsius, appropriate dose of Dimethylaniline (DMA) is recommended. The purpose of DMA is to fasten the curing reaction at room temperature and form a cured solid.</w:t>
      </w:r>
    </w:p>
    <w:p w14:paraId="1556B31D" w14:textId="3D046035" w:rsidR="005E36C5" w:rsidRDefault="005E36C5" w:rsidP="005E36C5">
      <w:pPr>
        <w:spacing w:before="240" w:line="360" w:lineRule="auto"/>
        <w:jc w:val="both"/>
        <w:rPr>
          <w:rFonts w:ascii="Calibri" w:hAnsi="Calibri" w:cs="Calibri"/>
        </w:rPr>
      </w:pPr>
      <w:r>
        <w:rPr>
          <w:rFonts w:ascii="Calibri" w:hAnsi="Calibri" w:cs="Calibri"/>
          <w:noProof/>
        </w:rPr>
        <w:drawing>
          <wp:anchor distT="0" distB="0" distL="114300" distR="114300" simplePos="0" relativeHeight="252898304" behindDoc="0" locked="0" layoutInCell="1" allowOverlap="1" wp14:anchorId="58016804" wp14:editId="380543BC">
            <wp:simplePos x="0" y="0"/>
            <wp:positionH relativeFrom="margin">
              <wp:posOffset>-76200</wp:posOffset>
            </wp:positionH>
            <wp:positionV relativeFrom="paragraph">
              <wp:posOffset>735965</wp:posOffset>
            </wp:positionV>
            <wp:extent cx="2238375" cy="733425"/>
            <wp:effectExtent l="0" t="0" r="9525" b="9525"/>
            <wp:wrapNone/>
            <wp:docPr id="2123" name="Picture 212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38375" cy="733425"/>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2899328" behindDoc="0" locked="0" layoutInCell="1" allowOverlap="1" wp14:anchorId="49003825" wp14:editId="586F1F06">
            <wp:simplePos x="0" y="0"/>
            <wp:positionH relativeFrom="column">
              <wp:posOffset>2914650</wp:posOffset>
            </wp:positionH>
            <wp:positionV relativeFrom="paragraph">
              <wp:posOffset>346710</wp:posOffset>
            </wp:positionV>
            <wp:extent cx="2886075" cy="1409700"/>
            <wp:effectExtent l="0" t="0" r="9525" b="0"/>
            <wp:wrapNone/>
            <wp:docPr id="2122" name="Picture 21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86075" cy="140970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2900352" behindDoc="0" locked="0" layoutInCell="1" allowOverlap="1" wp14:anchorId="2876C35A" wp14:editId="4B75523E">
            <wp:simplePos x="0" y="0"/>
            <wp:positionH relativeFrom="column">
              <wp:posOffset>2162175</wp:posOffset>
            </wp:positionH>
            <wp:positionV relativeFrom="paragraph">
              <wp:posOffset>1064895</wp:posOffset>
            </wp:positionV>
            <wp:extent cx="762000" cy="123825"/>
            <wp:effectExtent l="0" t="0" r="0" b="9525"/>
            <wp:wrapNone/>
            <wp:docPr id="2121" name="Picture 2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19"/>
                    <pic:cNvPicPr>
                      <a:picLocks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2000" cy="123825"/>
                    </a:xfrm>
                    <a:prstGeom prst="rect">
                      <a:avLst/>
                    </a:prstGeom>
                    <a:noFill/>
                  </pic:spPr>
                </pic:pic>
              </a:graphicData>
            </a:graphic>
            <wp14:sizeRelH relativeFrom="page">
              <wp14:pctWidth>0</wp14:pctWidth>
            </wp14:sizeRelH>
            <wp14:sizeRelV relativeFrom="page">
              <wp14:pctHeight>0</wp14:pctHeight>
            </wp14:sizeRelV>
          </wp:anchor>
        </w:drawing>
      </w:r>
    </w:p>
    <w:p w14:paraId="3A220FDD" w14:textId="77777777" w:rsidR="005E36C5" w:rsidRDefault="005E36C5" w:rsidP="005E36C5">
      <w:pPr>
        <w:spacing w:before="240" w:line="360" w:lineRule="auto"/>
        <w:jc w:val="both"/>
      </w:pPr>
    </w:p>
    <w:p w14:paraId="47C77131" w14:textId="77777777" w:rsidR="005E36C5" w:rsidRDefault="005E36C5" w:rsidP="005E36C5">
      <w:pPr>
        <w:spacing w:before="240" w:line="360" w:lineRule="auto"/>
        <w:jc w:val="both"/>
      </w:pPr>
    </w:p>
    <w:p w14:paraId="494E51D2" w14:textId="77777777" w:rsidR="005E36C5" w:rsidRDefault="005E36C5" w:rsidP="005E36C5">
      <w:pPr>
        <w:spacing w:before="240" w:line="360" w:lineRule="auto"/>
        <w:jc w:val="both"/>
      </w:pPr>
    </w:p>
    <w:p w14:paraId="5CA5CA24" w14:textId="77777777" w:rsidR="005E36C5" w:rsidRDefault="005E36C5" w:rsidP="005E36C5">
      <w:pPr>
        <w:spacing w:before="240" w:line="360" w:lineRule="auto"/>
        <w:jc w:val="both"/>
      </w:pPr>
    </w:p>
    <w:p w14:paraId="5F48B3A6" w14:textId="77777777" w:rsidR="005E36C5" w:rsidRDefault="005E36C5" w:rsidP="005E36C5">
      <w:pPr>
        <w:spacing w:before="240" w:line="360" w:lineRule="auto"/>
        <w:jc w:val="both"/>
        <w:rPr>
          <w:b/>
          <w:bCs/>
        </w:rPr>
      </w:pPr>
      <w:r>
        <w:t>                     </w:t>
      </w:r>
      <w:r>
        <w:rPr>
          <w:b/>
          <w:bCs/>
        </w:rPr>
        <w:t>Fig: Schematic representation of Uncured and Cured Vinyl Ester Resin</w:t>
      </w:r>
    </w:p>
    <w:p w14:paraId="03BA7900" w14:textId="77777777" w:rsidR="005E36C5" w:rsidRDefault="005E36C5" w:rsidP="00695ED4">
      <w:pPr>
        <w:rPr>
          <w:rFonts w:ascii="Arial" w:hAnsi="Arial" w:cs="Arial"/>
          <w:b/>
          <w:bCs/>
          <w:lang w:val="en-US"/>
        </w:rPr>
      </w:pPr>
    </w:p>
    <w:p w14:paraId="3957F571" w14:textId="77777777" w:rsidR="00B57048" w:rsidRPr="000B521B" w:rsidRDefault="00B57048" w:rsidP="00695ED4">
      <w:pPr>
        <w:rPr>
          <w:rFonts w:ascii="Arial" w:hAnsi="Arial" w:cs="Arial"/>
          <w:b/>
          <w:bCs/>
          <w:lang w:val="en-US"/>
        </w:rPr>
      </w:pPr>
    </w:p>
    <w:p w14:paraId="1A19A500" w14:textId="77777777" w:rsidR="00695ED4" w:rsidRPr="009D4FDA" w:rsidRDefault="00695ED4" w:rsidP="00695ED4">
      <w:pPr>
        <w:spacing w:before="240" w:line="360" w:lineRule="auto"/>
        <w:jc w:val="both"/>
        <w:rPr>
          <w:rFonts w:ascii="Arial" w:hAnsi="Arial" w:cs="Arial"/>
          <w:b/>
          <w:bCs/>
          <w:sz w:val="24"/>
          <w:szCs w:val="24"/>
        </w:rPr>
      </w:pPr>
      <w:r w:rsidRPr="009D4FDA">
        <w:rPr>
          <w:rFonts w:ascii="Arial" w:hAnsi="Arial" w:cs="Arial"/>
          <w:b/>
          <w:bCs/>
          <w:sz w:val="24"/>
          <w:szCs w:val="24"/>
        </w:rPr>
        <w:t xml:space="preserve">Key Challenges </w:t>
      </w:r>
    </w:p>
    <w:p w14:paraId="64DBAF6A" w14:textId="2A27F6F1" w:rsidR="00695ED4" w:rsidRDefault="00695ED4" w:rsidP="00695ED4">
      <w:pPr>
        <w:spacing w:line="360" w:lineRule="auto"/>
        <w:jc w:val="both"/>
        <w:rPr>
          <w:rFonts w:ascii="Arial" w:hAnsi="Arial" w:cs="Arial"/>
          <w:sz w:val="24"/>
          <w:szCs w:val="24"/>
        </w:rPr>
      </w:pPr>
      <w:r w:rsidRPr="00C64897">
        <w:rPr>
          <w:rFonts w:ascii="Arial" w:hAnsi="Arial" w:cs="Arial"/>
          <w:sz w:val="24"/>
          <w:szCs w:val="24"/>
        </w:rPr>
        <w:t xml:space="preserve">One of disadvantages of vinyl ester resin manufacturing process is use of styrene, which is a toxic volatile organic compound. A special care is taken while using styrene monomer during the vinyl ester resin manufacturing process so that it is not exposed to outside environment. Exposure to styrene can cause skin irritation, rash, dryness. It can also irritate eye, nose, and throat. Additionally, prolong exposure can hamper concentration, memory and may affect brain and liver functions. According to Environmental protection Agency (EPA), It is listed under hazardous air </w:t>
      </w:r>
      <w:r w:rsidRPr="00C64897">
        <w:rPr>
          <w:rFonts w:ascii="Arial" w:hAnsi="Arial" w:cs="Arial"/>
          <w:sz w:val="24"/>
          <w:szCs w:val="24"/>
        </w:rPr>
        <w:lastRenderedPageBreak/>
        <w:t>pollutant and may be a potential carcinogenic substance as it has been found to cause lung cancer in animals. Studies have been conducted to find substitute of styrene such as vinyl derivatives of benzene and methyl acrylates. Further, efforts have been made to find novel monomers by using renewable feedstocks such as lignin, fatty acids, and carbohydrates.</w:t>
      </w:r>
    </w:p>
    <w:p w14:paraId="56B715F2" w14:textId="5FA4C621" w:rsidR="00153617" w:rsidRDefault="00153617" w:rsidP="00695ED4">
      <w:pPr>
        <w:rPr>
          <w:rFonts w:ascii="Arial" w:hAnsi="Arial" w:cs="Arial"/>
          <w:b/>
          <w:bCs/>
          <w:sz w:val="24"/>
          <w:szCs w:val="24"/>
          <w:lang w:val="en-US"/>
        </w:rPr>
      </w:pPr>
    </w:p>
    <w:p w14:paraId="4F42C3DC" w14:textId="4E4B0251" w:rsidR="00D16404" w:rsidRDefault="00D16404" w:rsidP="00695ED4">
      <w:pPr>
        <w:rPr>
          <w:rFonts w:ascii="Arial" w:hAnsi="Arial" w:cs="Arial"/>
          <w:b/>
          <w:bCs/>
          <w:sz w:val="24"/>
          <w:szCs w:val="24"/>
          <w:lang w:val="en-US"/>
        </w:rPr>
      </w:pPr>
    </w:p>
    <w:p w14:paraId="2EA4A9DB" w14:textId="7E14F485" w:rsidR="00D16404" w:rsidRDefault="00D16404" w:rsidP="00695ED4">
      <w:pPr>
        <w:rPr>
          <w:rFonts w:ascii="Arial" w:hAnsi="Arial" w:cs="Arial"/>
          <w:b/>
          <w:bCs/>
          <w:sz w:val="24"/>
          <w:szCs w:val="24"/>
          <w:lang w:val="en-US"/>
        </w:rPr>
      </w:pPr>
    </w:p>
    <w:p w14:paraId="04F59AD7" w14:textId="5D41DBC8" w:rsidR="00D16404" w:rsidRDefault="00D16404" w:rsidP="00695ED4">
      <w:pPr>
        <w:rPr>
          <w:rFonts w:ascii="Arial" w:hAnsi="Arial" w:cs="Arial"/>
          <w:b/>
          <w:bCs/>
          <w:sz w:val="24"/>
          <w:szCs w:val="24"/>
          <w:lang w:val="en-US"/>
        </w:rPr>
      </w:pPr>
    </w:p>
    <w:p w14:paraId="429971E8" w14:textId="13B39A7D" w:rsidR="00D16404" w:rsidRDefault="00D16404" w:rsidP="00695ED4">
      <w:pPr>
        <w:rPr>
          <w:rFonts w:ascii="Arial" w:hAnsi="Arial" w:cs="Arial"/>
          <w:b/>
          <w:bCs/>
          <w:sz w:val="24"/>
          <w:szCs w:val="24"/>
          <w:lang w:val="en-US"/>
        </w:rPr>
      </w:pPr>
    </w:p>
    <w:p w14:paraId="6C3A72A4" w14:textId="194CF77D" w:rsidR="00D16404" w:rsidRDefault="00D16404" w:rsidP="00695ED4">
      <w:pPr>
        <w:rPr>
          <w:rFonts w:ascii="Arial" w:hAnsi="Arial" w:cs="Arial"/>
          <w:b/>
          <w:bCs/>
          <w:sz w:val="24"/>
          <w:szCs w:val="24"/>
          <w:lang w:val="en-US"/>
        </w:rPr>
      </w:pPr>
    </w:p>
    <w:p w14:paraId="38BF3E44" w14:textId="1BC497F6" w:rsidR="00D16404" w:rsidRDefault="00D16404" w:rsidP="00695ED4">
      <w:pPr>
        <w:rPr>
          <w:rFonts w:ascii="Arial" w:hAnsi="Arial" w:cs="Arial"/>
          <w:b/>
          <w:bCs/>
          <w:sz w:val="24"/>
          <w:szCs w:val="24"/>
          <w:lang w:val="en-US"/>
        </w:rPr>
      </w:pPr>
    </w:p>
    <w:p w14:paraId="6006895D" w14:textId="75D09C2F" w:rsidR="00D16404" w:rsidRDefault="00D16404" w:rsidP="00695ED4">
      <w:pPr>
        <w:rPr>
          <w:rFonts w:ascii="Arial" w:hAnsi="Arial" w:cs="Arial"/>
          <w:b/>
          <w:bCs/>
          <w:sz w:val="24"/>
          <w:szCs w:val="24"/>
          <w:lang w:val="en-US"/>
        </w:rPr>
      </w:pPr>
    </w:p>
    <w:p w14:paraId="5F04AA63" w14:textId="510986C8" w:rsidR="00D16404" w:rsidRDefault="00D16404" w:rsidP="00695ED4">
      <w:pPr>
        <w:rPr>
          <w:rFonts w:ascii="Arial" w:hAnsi="Arial" w:cs="Arial"/>
          <w:b/>
          <w:bCs/>
          <w:sz w:val="24"/>
          <w:szCs w:val="24"/>
          <w:lang w:val="en-US"/>
        </w:rPr>
      </w:pPr>
    </w:p>
    <w:p w14:paraId="7584994B" w14:textId="7AF9CF00" w:rsidR="00D16404" w:rsidRDefault="00D16404" w:rsidP="00695ED4">
      <w:pPr>
        <w:rPr>
          <w:rFonts w:ascii="Arial" w:hAnsi="Arial" w:cs="Arial"/>
          <w:b/>
          <w:bCs/>
          <w:sz w:val="24"/>
          <w:szCs w:val="24"/>
          <w:lang w:val="en-US"/>
        </w:rPr>
      </w:pPr>
    </w:p>
    <w:p w14:paraId="5C871D79" w14:textId="46828924" w:rsidR="00D16404" w:rsidRDefault="00D16404" w:rsidP="00695ED4">
      <w:pPr>
        <w:rPr>
          <w:rFonts w:ascii="Arial" w:hAnsi="Arial" w:cs="Arial"/>
          <w:b/>
          <w:bCs/>
          <w:sz w:val="24"/>
          <w:szCs w:val="24"/>
          <w:lang w:val="en-US"/>
        </w:rPr>
      </w:pPr>
    </w:p>
    <w:p w14:paraId="18D41048" w14:textId="1A816AB5" w:rsidR="00D16404" w:rsidRDefault="00D16404" w:rsidP="00695ED4">
      <w:pPr>
        <w:rPr>
          <w:rFonts w:ascii="Arial" w:hAnsi="Arial" w:cs="Arial"/>
          <w:b/>
          <w:bCs/>
          <w:sz w:val="24"/>
          <w:szCs w:val="24"/>
          <w:lang w:val="en-US"/>
        </w:rPr>
      </w:pPr>
    </w:p>
    <w:p w14:paraId="71E75F58" w14:textId="544198A5" w:rsidR="00D16404" w:rsidRDefault="00D16404" w:rsidP="00695ED4">
      <w:pPr>
        <w:rPr>
          <w:rFonts w:ascii="Arial" w:hAnsi="Arial" w:cs="Arial"/>
          <w:b/>
          <w:bCs/>
          <w:sz w:val="24"/>
          <w:szCs w:val="24"/>
          <w:lang w:val="en-US"/>
        </w:rPr>
      </w:pPr>
    </w:p>
    <w:p w14:paraId="7389DE82" w14:textId="0B2A2900" w:rsidR="00D16404" w:rsidRDefault="00D16404" w:rsidP="00695ED4">
      <w:pPr>
        <w:rPr>
          <w:rFonts w:ascii="Arial" w:hAnsi="Arial" w:cs="Arial"/>
          <w:b/>
          <w:bCs/>
          <w:sz w:val="24"/>
          <w:szCs w:val="24"/>
          <w:lang w:val="en-US"/>
        </w:rPr>
      </w:pPr>
    </w:p>
    <w:p w14:paraId="6B739D92" w14:textId="4D70C933" w:rsidR="00D16404" w:rsidRDefault="00D16404" w:rsidP="00695ED4">
      <w:pPr>
        <w:rPr>
          <w:rFonts w:ascii="Arial" w:hAnsi="Arial" w:cs="Arial"/>
          <w:b/>
          <w:bCs/>
          <w:sz w:val="24"/>
          <w:szCs w:val="24"/>
          <w:lang w:val="en-US"/>
        </w:rPr>
      </w:pPr>
    </w:p>
    <w:p w14:paraId="7AE37760" w14:textId="03679384" w:rsidR="00D16404" w:rsidRDefault="00D16404" w:rsidP="00695ED4">
      <w:pPr>
        <w:rPr>
          <w:rFonts w:ascii="Arial" w:hAnsi="Arial" w:cs="Arial"/>
          <w:b/>
          <w:bCs/>
          <w:sz w:val="24"/>
          <w:szCs w:val="24"/>
          <w:lang w:val="en-US"/>
        </w:rPr>
      </w:pPr>
    </w:p>
    <w:p w14:paraId="3792E953" w14:textId="1A0DDBBD" w:rsidR="00D16404" w:rsidRDefault="00D16404" w:rsidP="00695ED4">
      <w:pPr>
        <w:rPr>
          <w:rFonts w:ascii="Arial" w:hAnsi="Arial" w:cs="Arial"/>
          <w:b/>
          <w:bCs/>
          <w:sz w:val="24"/>
          <w:szCs w:val="24"/>
          <w:lang w:val="en-US"/>
        </w:rPr>
      </w:pPr>
    </w:p>
    <w:p w14:paraId="20B3992F" w14:textId="25086A68" w:rsidR="00D16404" w:rsidRDefault="00D16404" w:rsidP="00695ED4">
      <w:pPr>
        <w:rPr>
          <w:rFonts w:ascii="Arial" w:hAnsi="Arial" w:cs="Arial"/>
          <w:b/>
          <w:bCs/>
          <w:sz w:val="24"/>
          <w:szCs w:val="24"/>
          <w:lang w:val="en-US"/>
        </w:rPr>
      </w:pPr>
    </w:p>
    <w:p w14:paraId="4EE6D273" w14:textId="753B00CB" w:rsidR="00D16404" w:rsidRDefault="00D16404" w:rsidP="00695ED4">
      <w:pPr>
        <w:rPr>
          <w:rFonts w:ascii="Arial" w:hAnsi="Arial" w:cs="Arial"/>
          <w:b/>
          <w:bCs/>
          <w:sz w:val="24"/>
          <w:szCs w:val="24"/>
          <w:lang w:val="en-US"/>
        </w:rPr>
      </w:pPr>
    </w:p>
    <w:p w14:paraId="739A7310" w14:textId="77777777" w:rsidR="001D7446" w:rsidRDefault="001D7446" w:rsidP="00695ED4">
      <w:pPr>
        <w:rPr>
          <w:rFonts w:ascii="Arial" w:hAnsi="Arial" w:cs="Arial"/>
          <w:b/>
          <w:bCs/>
          <w:sz w:val="24"/>
          <w:szCs w:val="24"/>
          <w:lang w:val="en-US"/>
        </w:rPr>
      </w:pPr>
    </w:p>
    <w:p w14:paraId="4C6879DF" w14:textId="5F183DBF" w:rsidR="005E36C5" w:rsidRDefault="005E36C5" w:rsidP="00695ED4">
      <w:pPr>
        <w:rPr>
          <w:rFonts w:ascii="Arial" w:hAnsi="Arial" w:cs="Arial"/>
          <w:b/>
          <w:bCs/>
          <w:sz w:val="24"/>
          <w:szCs w:val="24"/>
          <w:lang w:val="en-US"/>
        </w:rPr>
      </w:pPr>
    </w:p>
    <w:p w14:paraId="4005AB24" w14:textId="34836D5A" w:rsidR="005E36C5" w:rsidRDefault="005E36C5" w:rsidP="00695ED4">
      <w:pPr>
        <w:rPr>
          <w:rFonts w:ascii="Arial" w:hAnsi="Arial" w:cs="Arial"/>
          <w:b/>
          <w:bCs/>
          <w:sz w:val="24"/>
          <w:szCs w:val="24"/>
          <w:lang w:val="en-US"/>
        </w:rPr>
      </w:pPr>
    </w:p>
    <w:p w14:paraId="3106F767" w14:textId="734DFEDC" w:rsidR="005E36C5" w:rsidRDefault="005E36C5" w:rsidP="00695ED4">
      <w:pPr>
        <w:rPr>
          <w:rFonts w:ascii="Arial" w:hAnsi="Arial" w:cs="Arial"/>
          <w:b/>
          <w:bCs/>
          <w:sz w:val="24"/>
          <w:szCs w:val="24"/>
          <w:lang w:val="en-US"/>
        </w:rPr>
      </w:pPr>
    </w:p>
    <w:p w14:paraId="123732F7" w14:textId="6AAAD6B7" w:rsidR="005E36C5" w:rsidRDefault="005E36C5" w:rsidP="00695ED4">
      <w:pPr>
        <w:rPr>
          <w:rFonts w:ascii="Arial" w:hAnsi="Arial" w:cs="Arial"/>
          <w:b/>
          <w:bCs/>
          <w:sz w:val="24"/>
          <w:szCs w:val="24"/>
          <w:lang w:val="en-US"/>
        </w:rPr>
      </w:pPr>
    </w:p>
    <w:p w14:paraId="61F898FB" w14:textId="77777777" w:rsidR="000B6B32" w:rsidRDefault="000B6B32" w:rsidP="00695ED4">
      <w:pPr>
        <w:rPr>
          <w:rFonts w:ascii="Arial" w:hAnsi="Arial" w:cs="Arial"/>
          <w:b/>
          <w:bCs/>
          <w:sz w:val="24"/>
          <w:szCs w:val="24"/>
          <w:lang w:val="en-US"/>
        </w:rPr>
      </w:pPr>
    </w:p>
    <w:p w14:paraId="21958205" w14:textId="77777777" w:rsidR="00B57048" w:rsidRDefault="00B57048" w:rsidP="00695ED4">
      <w:pPr>
        <w:rPr>
          <w:rFonts w:ascii="Arial" w:hAnsi="Arial" w:cs="Arial"/>
          <w:b/>
          <w:bCs/>
          <w:sz w:val="24"/>
          <w:szCs w:val="24"/>
          <w:lang w:val="en-US"/>
        </w:rPr>
      </w:pPr>
    </w:p>
    <w:p w14:paraId="5AE55B1C" w14:textId="1EF9CDF4" w:rsidR="00695ED4" w:rsidRDefault="00695ED4" w:rsidP="00695ED4">
      <w:pPr>
        <w:rPr>
          <w:rFonts w:ascii="Arial" w:hAnsi="Arial" w:cs="Arial"/>
          <w:b/>
          <w:bCs/>
          <w:sz w:val="24"/>
          <w:szCs w:val="24"/>
          <w:lang w:val="en-US"/>
        </w:rPr>
      </w:pPr>
      <w:r>
        <w:rPr>
          <w:rFonts w:ascii="Arial" w:hAnsi="Arial" w:cs="Arial"/>
          <w:b/>
          <w:bCs/>
          <w:sz w:val="24"/>
          <w:szCs w:val="24"/>
          <w:lang w:val="en-US"/>
        </w:rPr>
        <w:lastRenderedPageBreak/>
        <w:t>4.</w:t>
      </w:r>
      <w:r w:rsidR="00D16404">
        <w:rPr>
          <w:rFonts w:ascii="Arial" w:hAnsi="Arial" w:cs="Arial"/>
          <w:b/>
          <w:bCs/>
          <w:sz w:val="24"/>
          <w:szCs w:val="24"/>
          <w:lang w:val="en-US"/>
        </w:rPr>
        <w:t>1</w:t>
      </w:r>
      <w:r>
        <w:rPr>
          <w:rFonts w:ascii="Arial" w:hAnsi="Arial" w:cs="Arial"/>
          <w:b/>
          <w:bCs/>
          <w:sz w:val="24"/>
          <w:szCs w:val="24"/>
          <w:lang w:val="en-US"/>
        </w:rPr>
        <w:t xml:space="preserve">.3. </w:t>
      </w:r>
      <w:r w:rsidRPr="000B521B">
        <w:rPr>
          <w:rFonts w:ascii="Arial" w:hAnsi="Arial" w:cs="Arial"/>
          <w:b/>
          <w:bCs/>
          <w:sz w:val="24"/>
          <w:szCs w:val="24"/>
          <w:lang w:val="en-US"/>
        </w:rPr>
        <w:t>Process Flow Diagram</w:t>
      </w:r>
    </w:p>
    <w:p w14:paraId="2BE526B4"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Liquid Epoxy Resin (Bisphenol – A)</w:t>
      </w:r>
    </w:p>
    <w:p w14:paraId="110A7F97" w14:textId="19663E14" w:rsidR="00695ED4" w:rsidRPr="000B521B" w:rsidRDefault="00695ED4" w:rsidP="00695ED4">
      <w:pPr>
        <w:rPr>
          <w:rFonts w:ascii="Arial" w:hAnsi="Arial" w:cs="Arial"/>
          <w:b/>
          <w:bCs/>
          <w:lang w:val="en-US"/>
        </w:rPr>
      </w:pPr>
    </w:p>
    <w:p w14:paraId="5ACD802C" w14:textId="0268458F" w:rsidR="00695ED4" w:rsidRPr="000B521B" w:rsidRDefault="00EB1967" w:rsidP="00695ED4">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60064" behindDoc="0" locked="0" layoutInCell="1" allowOverlap="1" wp14:anchorId="2B0982DE" wp14:editId="082A5D77">
                <wp:simplePos x="0" y="0"/>
                <wp:positionH relativeFrom="column">
                  <wp:posOffset>1967230</wp:posOffset>
                </wp:positionH>
                <wp:positionV relativeFrom="paragraph">
                  <wp:posOffset>73025</wp:posOffset>
                </wp:positionV>
                <wp:extent cx="1209675" cy="352425"/>
                <wp:effectExtent l="0" t="0" r="28575" b="28575"/>
                <wp:wrapNone/>
                <wp:docPr id="2063" name="Rectangle: Rounded Corners 2063"/>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C12B3" w14:textId="546B9A0A" w:rsidR="004D08D3" w:rsidRPr="00EB1967" w:rsidRDefault="004D08D3" w:rsidP="00EB1967">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0982DE" id="Rectangle: Rounded Corners 2063" o:spid="_x0000_s1255" style="position:absolute;margin-left:154.9pt;margin-top:5.75pt;width:95.25pt;height:27.75pt;z-index:25276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" fillcolor="#f7caac [1301]" strokecolor="#1f3763 [1604]" strokeweight="1pt">
                <v:stroke joinstyle="miter"/>
                <v:textbox>
                  <w:txbxContent>
                    <w:p w14:paraId="769C12B3" w14:textId="546B9A0A" w:rsidR="004D08D3" w:rsidRPr="00EB1967" w:rsidRDefault="004D08D3" w:rsidP="00EB1967">
                      <w:pPr>
                        <w:jc w:val="center"/>
                        <w:rPr>
                          <w:b/>
                          <w:bCs/>
                          <w:color w:val="000000" w:themeColor="text1"/>
                        </w:rPr>
                      </w:pPr>
                      <w:r w:rsidRPr="00EB1967">
                        <w:rPr>
                          <w:b/>
                          <w:bCs/>
                          <w:color w:val="000000" w:themeColor="text1"/>
                        </w:rPr>
                        <w:t>Condenser</w:t>
                      </w:r>
                    </w:p>
                  </w:txbxContent>
                </v:textbox>
              </v:roundrect>
            </w:pict>
          </mc:Fallback>
        </mc:AlternateContent>
      </w:r>
    </w:p>
    <w:p w14:paraId="18BAFA4B" w14:textId="4611C5D0" w:rsidR="00695ED4" w:rsidRPr="000B521B" w:rsidRDefault="00EB1967" w:rsidP="00695ED4">
      <w:pPr>
        <w:rPr>
          <w:rFonts w:ascii="Arial" w:hAnsi="Arial" w:cs="Arial"/>
          <w:b/>
          <w:bCs/>
          <w:lang w:val="en-US"/>
        </w:rPr>
      </w:pPr>
      <w:r>
        <w:rPr>
          <w:rFonts w:ascii="Arial" w:hAnsi="Arial" w:cs="Arial"/>
          <w:b/>
          <w:bCs/>
          <w:noProof/>
          <w:lang w:val="en-US"/>
        </w:rPr>
        <mc:AlternateContent>
          <mc:Choice Requires="wps">
            <w:drawing>
              <wp:anchor distT="0" distB="0" distL="114300" distR="114300" simplePos="0" relativeHeight="252763136" behindDoc="0" locked="0" layoutInCell="1" allowOverlap="1" wp14:anchorId="59AC998B" wp14:editId="2674A7F1">
                <wp:simplePos x="0" y="0"/>
                <wp:positionH relativeFrom="column">
                  <wp:posOffset>2924175</wp:posOffset>
                </wp:positionH>
                <wp:positionV relativeFrom="paragraph">
                  <wp:posOffset>140970</wp:posOffset>
                </wp:positionV>
                <wp:extent cx="0" cy="409575"/>
                <wp:effectExtent l="76200" t="38100" r="57150" b="9525"/>
                <wp:wrapNone/>
                <wp:docPr id="2065" name="Straight Arrow Connector 2065"/>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101F7B" id="Straight Arrow Connector 2065" o:spid="_x0000_s1026" type="#_x0000_t32" style="position:absolute;margin-left:230.25pt;margin-top:11.1pt;width:0;height:32.25pt;rotation:180;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AtushM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61088" behindDoc="0" locked="0" layoutInCell="1" allowOverlap="1" wp14:anchorId="48F93C75" wp14:editId="0DE816CE">
                <wp:simplePos x="0" y="0"/>
                <wp:positionH relativeFrom="column">
                  <wp:posOffset>2286000</wp:posOffset>
                </wp:positionH>
                <wp:positionV relativeFrom="paragraph">
                  <wp:posOffset>150495</wp:posOffset>
                </wp:positionV>
                <wp:extent cx="0" cy="409575"/>
                <wp:effectExtent l="76200" t="0" r="57150" b="47625"/>
                <wp:wrapNone/>
                <wp:docPr id="2064" name="Straight Arrow Connector 206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4011C8" id="Straight Arrow Connector 2064" o:spid="_x0000_s1026" type="#_x0000_t32" style="position:absolute;margin-left:180pt;margin-top:11.85pt;width:0;height:32.2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C+88bm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5820CEB6" w14:textId="64C3C963" w:rsidR="00695ED4" w:rsidRPr="000B521B" w:rsidRDefault="00695ED4" w:rsidP="00695ED4">
      <w:pPr>
        <w:rPr>
          <w:rFonts w:ascii="Arial" w:hAnsi="Arial" w:cs="Arial"/>
          <w:b/>
          <w:bCs/>
          <w:u w:val="single"/>
        </w:rPr>
      </w:pPr>
    </w:p>
    <w:p w14:paraId="7DA6F02F" w14:textId="2C98C0A8" w:rsidR="00695ED4" w:rsidRPr="000B521B" w:rsidRDefault="00EB1967" w:rsidP="00695ED4">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67232" behindDoc="0" locked="0" layoutInCell="1" allowOverlap="1" wp14:anchorId="6DE29564" wp14:editId="21DF62E8">
                <wp:simplePos x="0" y="0"/>
                <wp:positionH relativeFrom="column">
                  <wp:posOffset>4181475</wp:posOffset>
                </wp:positionH>
                <wp:positionV relativeFrom="paragraph">
                  <wp:posOffset>133985</wp:posOffset>
                </wp:positionV>
                <wp:extent cx="1400175" cy="809625"/>
                <wp:effectExtent l="0" t="0" r="28575" b="28575"/>
                <wp:wrapNone/>
                <wp:docPr id="2067" name="Rectangle: Rounded Corners 2067"/>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FC4D85" w14:textId="657455AB" w:rsidR="004D08D3" w:rsidRPr="00B62D18" w:rsidRDefault="004D08D3"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5853E5F2" w14:textId="46EB5ACE" w:rsidR="004D08D3" w:rsidRPr="00B62D18" w:rsidRDefault="004D08D3"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29564" id="Rectangle: Rounded Corners 2067" o:spid="_x0000_s1256" style="position:absolute;margin-left:329.25pt;margin-top:10.55pt;width:110.25pt;height:63.7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" fillcolor="#b4c6e7 [1300]" strokecolor="#1f3763 [1604]" strokeweight="1pt">
                <v:stroke joinstyle="miter"/>
                <v:textbox>
                  <w:txbxContent>
                    <w:p w14:paraId="28FC4D85" w14:textId="657455AB" w:rsidR="004D08D3" w:rsidRPr="00B62D18" w:rsidRDefault="004D08D3"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5853E5F2" w14:textId="46EB5ACE" w:rsidR="004D08D3" w:rsidRPr="00B62D18" w:rsidRDefault="004D08D3"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65184" behindDoc="0" locked="0" layoutInCell="1" allowOverlap="1" wp14:anchorId="0FD24D6C" wp14:editId="2CF85372">
                <wp:simplePos x="0" y="0"/>
                <wp:positionH relativeFrom="column">
                  <wp:posOffset>1938655</wp:posOffset>
                </wp:positionH>
                <wp:positionV relativeFrom="paragraph">
                  <wp:posOffset>19685</wp:posOffset>
                </wp:positionV>
                <wp:extent cx="1280795" cy="1104900"/>
                <wp:effectExtent l="0" t="0" r="14605" b="19050"/>
                <wp:wrapNone/>
                <wp:docPr id="2066" name="Rectangle: Rounded Corners 2066"/>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6B70A" w14:textId="77777777" w:rsidR="004D08D3" w:rsidRDefault="004D08D3" w:rsidP="00EB1967">
                            <w:pPr>
                              <w:jc w:val="center"/>
                              <w:rPr>
                                <w:b/>
                                <w:bCs/>
                                <w:color w:val="000000" w:themeColor="text1"/>
                              </w:rPr>
                            </w:pPr>
                            <w:r w:rsidRPr="00EB1967">
                              <w:rPr>
                                <w:b/>
                                <w:bCs/>
                                <w:color w:val="000000" w:themeColor="text1"/>
                              </w:rPr>
                              <w:t>Reactor</w:t>
                            </w:r>
                          </w:p>
                          <w:p w14:paraId="79987B12" w14:textId="488376F0" w:rsidR="004D08D3" w:rsidRPr="00EB1967" w:rsidRDefault="004D08D3" w:rsidP="00EB1967">
                            <w:pPr>
                              <w:jc w:val="center"/>
                              <w:rPr>
                                <w:b/>
                                <w:bCs/>
                                <w:color w:val="000000" w:themeColor="text1"/>
                              </w:rPr>
                            </w:pPr>
                            <w:r w:rsidRPr="00EB1967">
                              <w:rPr>
                                <w:b/>
                                <w:bCs/>
                                <w:color w:val="000000" w:themeColor="text1"/>
                              </w:rPr>
                              <w:t>Temp :160-170°C</w:t>
                            </w:r>
                          </w:p>
                          <w:p w14:paraId="01DF67C8" w14:textId="69B66350" w:rsidR="004D08D3" w:rsidRPr="00EB1967" w:rsidRDefault="004D08D3" w:rsidP="00EB1967">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D24D6C" id="Rectangle: Rounded Corners 2066" o:spid="_x0000_s1257" style="position:absolute;margin-left:152.65pt;margin-top:1.55pt;width:100.85pt;height:87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" fillcolor="#f7caac [1301]" strokecolor="#1f3763 [1604]" strokeweight="1pt">
                <v:stroke joinstyle="miter"/>
                <v:textbox>
                  <w:txbxContent>
                    <w:p w14:paraId="7676B70A" w14:textId="77777777" w:rsidR="004D08D3" w:rsidRDefault="004D08D3" w:rsidP="00EB1967">
                      <w:pPr>
                        <w:jc w:val="center"/>
                        <w:rPr>
                          <w:b/>
                          <w:bCs/>
                          <w:color w:val="000000" w:themeColor="text1"/>
                        </w:rPr>
                      </w:pPr>
                      <w:r w:rsidRPr="00EB1967">
                        <w:rPr>
                          <w:b/>
                          <w:bCs/>
                          <w:color w:val="000000" w:themeColor="text1"/>
                        </w:rPr>
                        <w:t>Reactor</w:t>
                      </w:r>
                    </w:p>
                    <w:p w14:paraId="79987B12" w14:textId="488376F0" w:rsidR="004D08D3" w:rsidRPr="00EB1967" w:rsidRDefault="004D08D3" w:rsidP="00EB1967">
                      <w:pPr>
                        <w:jc w:val="center"/>
                        <w:rPr>
                          <w:b/>
                          <w:bCs/>
                          <w:color w:val="000000" w:themeColor="text1"/>
                        </w:rPr>
                      </w:pPr>
                      <w:r w:rsidRPr="00EB1967">
                        <w:rPr>
                          <w:b/>
                          <w:bCs/>
                          <w:color w:val="000000" w:themeColor="text1"/>
                        </w:rPr>
                        <w:t>Temp :160-170°C</w:t>
                      </w:r>
                    </w:p>
                    <w:p w14:paraId="01DF67C8" w14:textId="69B66350" w:rsidR="004D08D3" w:rsidRPr="00EB1967" w:rsidRDefault="004D08D3" w:rsidP="00EB1967">
                      <w:pPr>
                        <w:jc w:val="center"/>
                        <w:rPr>
                          <w:b/>
                          <w:bCs/>
                          <w:color w:val="000000" w:themeColor="text1"/>
                        </w:rPr>
                      </w:pPr>
                      <w:r w:rsidRPr="00EB1967">
                        <w:rPr>
                          <w:b/>
                          <w:bCs/>
                          <w:color w:val="000000" w:themeColor="text1"/>
                        </w:rPr>
                        <w:t>Time :4-6 Hr</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58016" behindDoc="0" locked="0" layoutInCell="1" allowOverlap="1" wp14:anchorId="39B1F6B1" wp14:editId="2E21310E">
                <wp:simplePos x="0" y="0"/>
                <wp:positionH relativeFrom="column">
                  <wp:posOffset>104775</wp:posOffset>
                </wp:positionH>
                <wp:positionV relativeFrom="paragraph">
                  <wp:posOffset>181610</wp:posOffset>
                </wp:positionV>
                <wp:extent cx="1209675" cy="838200"/>
                <wp:effectExtent l="0" t="0" r="28575" b="19050"/>
                <wp:wrapNone/>
                <wp:docPr id="2062" name="Rectangle: Rounded Corners 2062"/>
                <wp:cNvGraphicFramePr/>
                <a:graphic xmlns:a="http://schemas.openxmlformats.org/drawingml/2006/main">
                  <a:graphicData uri="http://schemas.microsoft.com/office/word/2010/wordprocessingShape">
                    <wps:wsp>
                      <wps:cNvSpPr/>
                      <wps:spPr>
                        <a:xfrm>
                          <a:off x="0" y="0"/>
                          <a:ext cx="1209675" cy="8382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E399D3" w14:textId="1E030172" w:rsidR="004D08D3" w:rsidRPr="00EB1967" w:rsidRDefault="004D08D3" w:rsidP="00EB1967">
                            <w:pPr>
                              <w:jc w:val="center"/>
                              <w:rPr>
                                <w:b/>
                                <w:bCs/>
                                <w:color w:val="000000" w:themeColor="text1"/>
                              </w:rPr>
                            </w:pPr>
                            <w:r w:rsidRPr="00EB1967">
                              <w:rPr>
                                <w:b/>
                                <w:bCs/>
                                <w:color w:val="000000" w:themeColor="text1"/>
                              </w:rPr>
                              <w:t>Liquid Epoxy Resin (Bisphenol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B1F6B1" id="Rectangle: Rounded Corners 2062" o:spid="_x0000_s1258" style="position:absolute;margin-left:8.25pt;margin-top:14.3pt;width:95.25pt;height:66pt;z-index:25275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" fillcolor="#b4c6e7 [1300]" strokecolor="#1f3763 [1604]" strokeweight="1pt">
                <v:stroke joinstyle="miter"/>
                <v:textbox>
                  <w:txbxContent>
                    <w:p w14:paraId="4DE399D3" w14:textId="1E030172" w:rsidR="004D08D3" w:rsidRPr="00EB1967" w:rsidRDefault="004D08D3" w:rsidP="00EB1967">
                      <w:pPr>
                        <w:jc w:val="center"/>
                        <w:rPr>
                          <w:b/>
                          <w:bCs/>
                          <w:color w:val="000000" w:themeColor="text1"/>
                        </w:rPr>
                      </w:pPr>
                      <w:r w:rsidRPr="00EB1967">
                        <w:rPr>
                          <w:b/>
                          <w:bCs/>
                          <w:color w:val="000000" w:themeColor="text1"/>
                        </w:rPr>
                        <w:t>Liquid Epoxy Resin (Bisphenol – A)</w:t>
                      </w:r>
                    </w:p>
                  </w:txbxContent>
                </v:textbox>
              </v:roundrect>
            </w:pict>
          </mc:Fallback>
        </mc:AlternateContent>
      </w:r>
    </w:p>
    <w:p w14:paraId="085933A3" w14:textId="1D1C439F"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7904" behindDoc="0" locked="0" layoutInCell="1" allowOverlap="1" wp14:anchorId="3212790A" wp14:editId="1BE6BAFC">
                <wp:simplePos x="0" y="0"/>
                <wp:positionH relativeFrom="column">
                  <wp:posOffset>3248025</wp:posOffset>
                </wp:positionH>
                <wp:positionV relativeFrom="paragraph">
                  <wp:posOffset>266700</wp:posOffset>
                </wp:positionV>
                <wp:extent cx="904875" cy="9525"/>
                <wp:effectExtent l="38100" t="76200" r="0" b="85725"/>
                <wp:wrapNone/>
                <wp:docPr id="122" name="Straight Arrow Connector 122"/>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0D8B3D" id="Straight Arrow Connector 122" o:spid="_x0000_s1026" type="#_x0000_t32" style="position:absolute;margin-left:255.75pt;margin-top:21pt;width:71.25pt;height:.75pt;flip:x y;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" strokecolor="#4472c4 [3204]" strokeweight=".5pt">
                <v:stroke endarrow="block" joinstyle="miter"/>
              </v:shape>
            </w:pict>
          </mc:Fallback>
        </mc:AlternateContent>
      </w:r>
    </w:p>
    <w:p w14:paraId="611EB1BB" w14:textId="549A229B"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1760" behindDoc="0" locked="0" layoutInCell="1" allowOverlap="1" wp14:anchorId="46EC1CF9" wp14:editId="4D5877FC">
                <wp:simplePos x="0" y="0"/>
                <wp:positionH relativeFrom="column">
                  <wp:posOffset>1333500</wp:posOffset>
                </wp:positionH>
                <wp:positionV relativeFrom="paragraph">
                  <wp:posOffset>59690</wp:posOffset>
                </wp:positionV>
                <wp:extent cx="575945" cy="0"/>
                <wp:effectExtent l="0" t="76200" r="14605" b="95250"/>
                <wp:wrapNone/>
                <wp:docPr id="134" name="Straight Arrow Connector 134"/>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E5CAF0B" id="Straight Arrow Connector 134" o:spid="_x0000_s1026" type="#_x0000_t32" style="position:absolute;margin-left:105pt;margin-top:4.7pt;width:45.35pt;height:0;z-index:25266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" strokecolor="#4472c4 [3204]" strokeweight=".5pt">
                <v:stroke endarrow="block" joinstyle="miter"/>
              </v:shape>
            </w:pict>
          </mc:Fallback>
        </mc:AlternateContent>
      </w:r>
    </w:p>
    <w:p w14:paraId="719531A4" w14:textId="7933D1D8" w:rsidR="00695ED4" w:rsidRPr="000B521B" w:rsidRDefault="00EB1967" w:rsidP="00695ED4">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72352" behindDoc="0" locked="0" layoutInCell="1" allowOverlap="1" wp14:anchorId="51C3311F" wp14:editId="67ED3262">
                <wp:simplePos x="0" y="0"/>
                <wp:positionH relativeFrom="column">
                  <wp:posOffset>4810125</wp:posOffset>
                </wp:positionH>
                <wp:positionV relativeFrom="paragraph">
                  <wp:posOffset>213995</wp:posOffset>
                </wp:positionV>
                <wp:extent cx="1323975" cy="352425"/>
                <wp:effectExtent l="0" t="0" r="28575" b="28575"/>
                <wp:wrapNone/>
                <wp:docPr id="2070" name="Rectangle: Rounded Corners 2070"/>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CF265" w14:textId="20D41DBA" w:rsidR="004D08D3" w:rsidRPr="00EB1967" w:rsidRDefault="004D08D3" w:rsidP="00EB1967">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C3311F" id="Rectangle: Rounded Corners 2070" o:spid="_x0000_s1259" style="position:absolute;margin-left:378.75pt;margin-top:16.85pt;width:104.25pt;height:27.75pt;z-index:25277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" fillcolor="#b4c6e7 [1300]" strokecolor="#1f3763 [1604]" strokeweight="1pt">
                <v:stroke joinstyle="miter"/>
                <v:textbox>
                  <w:txbxContent>
                    <w:p w14:paraId="2A2CF265" w14:textId="20D41DBA" w:rsidR="004D08D3" w:rsidRPr="00EB1967" w:rsidRDefault="004D08D3" w:rsidP="00EB1967">
                      <w:pPr>
                        <w:jc w:val="center"/>
                        <w:rPr>
                          <w:b/>
                          <w:bCs/>
                          <w:color w:val="000000" w:themeColor="text1"/>
                        </w:rPr>
                      </w:pPr>
                      <w:r w:rsidRPr="00EB1967">
                        <w:rPr>
                          <w:b/>
                          <w:bCs/>
                          <w:color w:val="000000" w:themeColor="text1"/>
                        </w:rPr>
                        <w:t>Styrene Monomer</w:t>
                      </w:r>
                    </w:p>
                  </w:txbxContent>
                </v:textbox>
              </v:roundrect>
            </w:pict>
          </mc:Fallback>
        </mc:AlternateContent>
      </w:r>
      <w:r w:rsidR="00695ED4" w:rsidRPr="000B521B">
        <w:rPr>
          <w:rFonts w:ascii="Arial" w:hAnsi="Arial" w:cs="Arial"/>
          <w:b/>
          <w:bCs/>
          <w:noProof/>
          <w:u w:val="single"/>
        </w:rPr>
        <mc:AlternateContent>
          <mc:Choice Requires="wps">
            <w:drawing>
              <wp:anchor distT="0" distB="0" distL="114300" distR="114300" simplePos="0" relativeHeight="252664832" behindDoc="0" locked="0" layoutInCell="1" allowOverlap="1" wp14:anchorId="79229509" wp14:editId="6C5FBFF4">
                <wp:simplePos x="0" y="0"/>
                <wp:positionH relativeFrom="column">
                  <wp:posOffset>3047365</wp:posOffset>
                </wp:positionH>
                <wp:positionV relativeFrom="paragraph">
                  <wp:posOffset>297815</wp:posOffset>
                </wp:positionV>
                <wp:extent cx="1762125" cy="1219200"/>
                <wp:effectExtent l="38100" t="0" r="9525" b="95250"/>
                <wp:wrapNone/>
                <wp:docPr id="138" name="Connector: Elbow 13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8D1AC" id="Connector: Elbow 138" o:spid="_x0000_s1026" type="#_x0000_t34" style="position:absolute;margin-left:239.95pt;margin-top:23.45pt;width:138.75pt;height:96pt;flip:x;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" strokecolor="#4472c4 [3204]" strokeweight=".5pt">
                <v:stroke endarrow="block"/>
              </v:shape>
            </w:pict>
          </mc:Fallback>
        </mc:AlternateContent>
      </w:r>
      <w:r w:rsidR="00695ED4" w:rsidRPr="000B521B">
        <w:rPr>
          <w:rFonts w:ascii="Arial" w:hAnsi="Arial" w:cs="Arial"/>
        </w:rPr>
        <w:tab/>
      </w:r>
    </w:p>
    <w:p w14:paraId="039E5133" w14:textId="57EB4E9D" w:rsidR="00695ED4" w:rsidRPr="000B521B" w:rsidRDefault="00695ED4" w:rsidP="00695ED4">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665856" behindDoc="0" locked="0" layoutInCell="1" allowOverlap="1" wp14:anchorId="5DED1A23" wp14:editId="4E7D1EE6">
                <wp:simplePos x="0" y="0"/>
                <wp:positionH relativeFrom="column">
                  <wp:posOffset>2533650</wp:posOffset>
                </wp:positionH>
                <wp:positionV relativeFrom="paragraph">
                  <wp:posOffset>21590</wp:posOffset>
                </wp:positionV>
                <wp:extent cx="19050" cy="838200"/>
                <wp:effectExtent l="57150" t="0" r="57150" b="57150"/>
                <wp:wrapNone/>
                <wp:docPr id="143" name="Straight Arrow Connector 143"/>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3A617" id="Straight Arrow Connector 143" o:spid="_x0000_s1026" type="#_x0000_t32" style="position:absolute;margin-left:199.5pt;margin-top:1.7pt;width:1.5pt;height:66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" strokecolor="#4472c4 [3204]" strokeweight=".5pt">
                <v:stroke endarrow="block" joinstyle="miter"/>
              </v:shape>
            </w:pict>
          </mc:Fallback>
        </mc:AlternateContent>
      </w:r>
    </w:p>
    <w:p w14:paraId="6B9DC54D" w14:textId="7BE6F7D5" w:rsidR="00695ED4" w:rsidRPr="000B521B" w:rsidRDefault="00695ED4" w:rsidP="00695ED4">
      <w:pPr>
        <w:rPr>
          <w:rFonts w:ascii="Arial" w:hAnsi="Arial" w:cs="Arial"/>
        </w:rPr>
      </w:pPr>
    </w:p>
    <w:p w14:paraId="1EA70885" w14:textId="0F0801E5" w:rsidR="00695ED4" w:rsidRPr="000B521B" w:rsidRDefault="00695ED4" w:rsidP="00695ED4">
      <w:pPr>
        <w:rPr>
          <w:rFonts w:ascii="Arial" w:hAnsi="Arial" w:cs="Arial"/>
        </w:rPr>
      </w:pPr>
    </w:p>
    <w:p w14:paraId="08FE9F60" w14:textId="413D5F1F" w:rsidR="00695ED4" w:rsidRPr="000B521B" w:rsidRDefault="00EB1967" w:rsidP="00695ED4">
      <w:pPr>
        <w:rPr>
          <w:rFonts w:ascii="Arial" w:hAnsi="Arial" w:cs="Arial"/>
        </w:rPr>
      </w:pPr>
      <w:r>
        <w:rPr>
          <w:rFonts w:ascii="Arial" w:hAnsi="Arial" w:cs="Arial"/>
          <w:b/>
          <w:bCs/>
          <w:noProof/>
          <w:u w:val="single"/>
        </w:rPr>
        <mc:AlternateContent>
          <mc:Choice Requires="wps">
            <w:drawing>
              <wp:anchor distT="0" distB="0" distL="114300" distR="114300" simplePos="0" relativeHeight="252769280" behindDoc="0" locked="0" layoutInCell="1" allowOverlap="1" wp14:anchorId="2DDAFCA8" wp14:editId="78A9D940">
                <wp:simplePos x="0" y="0"/>
                <wp:positionH relativeFrom="column">
                  <wp:posOffset>1857375</wp:posOffset>
                </wp:positionH>
                <wp:positionV relativeFrom="paragraph">
                  <wp:posOffset>47625</wp:posOffset>
                </wp:positionV>
                <wp:extent cx="1209675" cy="990600"/>
                <wp:effectExtent l="0" t="0" r="28575" b="19050"/>
                <wp:wrapNone/>
                <wp:docPr id="2068" name="Rectangle: Rounded Corners 2068"/>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50E2BC" w14:textId="77777777" w:rsidR="004D08D3" w:rsidRPr="00EB1967" w:rsidRDefault="004D08D3" w:rsidP="00EB1967">
                            <w:pPr>
                              <w:jc w:val="center"/>
                              <w:rPr>
                                <w:b/>
                                <w:bCs/>
                                <w:color w:val="000000" w:themeColor="text1"/>
                              </w:rPr>
                            </w:pPr>
                            <w:r w:rsidRPr="00EB1967">
                              <w:rPr>
                                <w:b/>
                                <w:bCs/>
                                <w:color w:val="000000" w:themeColor="text1"/>
                              </w:rPr>
                              <w:t>Blender</w:t>
                            </w:r>
                          </w:p>
                          <w:p w14:paraId="61172D3F" w14:textId="77777777" w:rsidR="004D08D3" w:rsidRPr="00EB1967" w:rsidRDefault="004D08D3" w:rsidP="00EB1967">
                            <w:pPr>
                              <w:jc w:val="center"/>
                              <w:rPr>
                                <w:b/>
                                <w:bCs/>
                                <w:color w:val="000000" w:themeColor="text1"/>
                              </w:rPr>
                            </w:pPr>
                            <w:r w:rsidRPr="00EB1967">
                              <w:rPr>
                                <w:b/>
                                <w:bCs/>
                                <w:color w:val="000000" w:themeColor="text1"/>
                              </w:rPr>
                              <w:t>Temp:70°C</w:t>
                            </w:r>
                          </w:p>
                          <w:p w14:paraId="00BCA1AE" w14:textId="512FB9C1" w:rsidR="004D08D3" w:rsidRPr="00EB1967" w:rsidRDefault="004D08D3" w:rsidP="00EB1967">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DAFCA8" id="Rectangle: Rounded Corners 2068" o:spid="_x0000_s1260" style="position:absolute;margin-left:146.25pt;margin-top:3.75pt;width:95.25pt;height:78pt;z-index:25276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" fillcolor="#f7caac [1301]" strokecolor="#1f3763 [1604]" strokeweight="1pt">
                <v:stroke joinstyle="miter"/>
                <v:textbox>
                  <w:txbxContent>
                    <w:p w14:paraId="5350E2BC" w14:textId="77777777" w:rsidR="004D08D3" w:rsidRPr="00EB1967" w:rsidRDefault="004D08D3" w:rsidP="00EB1967">
                      <w:pPr>
                        <w:jc w:val="center"/>
                        <w:rPr>
                          <w:b/>
                          <w:bCs/>
                          <w:color w:val="000000" w:themeColor="text1"/>
                        </w:rPr>
                      </w:pPr>
                      <w:r w:rsidRPr="00EB1967">
                        <w:rPr>
                          <w:b/>
                          <w:bCs/>
                          <w:color w:val="000000" w:themeColor="text1"/>
                        </w:rPr>
                        <w:t>Blender</w:t>
                      </w:r>
                    </w:p>
                    <w:p w14:paraId="61172D3F" w14:textId="77777777" w:rsidR="004D08D3" w:rsidRPr="00EB1967" w:rsidRDefault="004D08D3" w:rsidP="00EB1967">
                      <w:pPr>
                        <w:jc w:val="center"/>
                        <w:rPr>
                          <w:b/>
                          <w:bCs/>
                          <w:color w:val="000000" w:themeColor="text1"/>
                        </w:rPr>
                      </w:pPr>
                      <w:r w:rsidRPr="00EB1967">
                        <w:rPr>
                          <w:b/>
                          <w:bCs/>
                          <w:color w:val="000000" w:themeColor="text1"/>
                        </w:rPr>
                        <w:t>Temp:70°C</w:t>
                      </w:r>
                    </w:p>
                    <w:p w14:paraId="00BCA1AE" w14:textId="512FB9C1" w:rsidR="004D08D3" w:rsidRPr="00EB1967" w:rsidRDefault="004D08D3" w:rsidP="00EB1967">
                      <w:pPr>
                        <w:jc w:val="center"/>
                        <w:rPr>
                          <w:b/>
                          <w:bCs/>
                          <w:color w:val="000000" w:themeColor="text1"/>
                        </w:rPr>
                      </w:pPr>
                      <w:r w:rsidRPr="00EB1967">
                        <w:rPr>
                          <w:b/>
                          <w:bCs/>
                          <w:color w:val="000000" w:themeColor="text1"/>
                        </w:rPr>
                        <w:t>Time: 2-4 Hr</w:t>
                      </w:r>
                    </w:p>
                  </w:txbxContent>
                </v:textbox>
              </v:roundrect>
            </w:pict>
          </mc:Fallback>
        </mc:AlternateContent>
      </w:r>
    </w:p>
    <w:p w14:paraId="2B34DD2C" w14:textId="77777777" w:rsidR="00695ED4" w:rsidRPr="000B521B" w:rsidRDefault="00695ED4" w:rsidP="00695ED4">
      <w:pPr>
        <w:rPr>
          <w:rFonts w:ascii="Arial" w:hAnsi="Arial" w:cs="Arial"/>
        </w:rPr>
      </w:pPr>
    </w:p>
    <w:p w14:paraId="2615BCC6" w14:textId="77777777" w:rsidR="00695ED4" w:rsidRPr="000B521B" w:rsidRDefault="00695ED4" w:rsidP="00695ED4">
      <w:pPr>
        <w:rPr>
          <w:rFonts w:ascii="Arial" w:hAnsi="Arial" w:cs="Arial"/>
        </w:rPr>
      </w:pPr>
    </w:p>
    <w:p w14:paraId="2AF7BEF7" w14:textId="489D7E0D" w:rsidR="00695ED4" w:rsidRPr="000B521B" w:rsidRDefault="00695ED4" w:rsidP="00695ED4">
      <w:pPr>
        <w:rPr>
          <w:rFonts w:ascii="Arial" w:hAnsi="Arial" w:cs="Arial"/>
        </w:rPr>
      </w:pPr>
      <w:r w:rsidRPr="000B521B">
        <w:rPr>
          <w:rFonts w:ascii="Arial" w:hAnsi="Arial" w:cs="Arial"/>
          <w:noProof/>
        </w:rPr>
        <mc:AlternateContent>
          <mc:Choice Requires="wps">
            <w:drawing>
              <wp:anchor distT="0" distB="0" distL="114300" distR="114300" simplePos="0" relativeHeight="252670976" behindDoc="0" locked="0" layoutInCell="1" allowOverlap="1" wp14:anchorId="2A8E9F0C" wp14:editId="6F109D9E">
                <wp:simplePos x="0" y="0"/>
                <wp:positionH relativeFrom="column">
                  <wp:posOffset>2571750</wp:posOffset>
                </wp:positionH>
                <wp:positionV relativeFrom="paragraph">
                  <wp:posOffset>168910</wp:posOffset>
                </wp:positionV>
                <wp:extent cx="0" cy="266700"/>
                <wp:effectExtent l="76200" t="0" r="57150" b="57150"/>
                <wp:wrapNone/>
                <wp:docPr id="145" name="Straight Arrow Connector 14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FC0A8" id="Straight Arrow Connector 145" o:spid="_x0000_s1026" type="#_x0000_t32" style="position:absolute;margin-left:202.5pt;margin-top:13.3pt;width:0;height:21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B60Q/x1QEA&#10;AAM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7D65C4B2" w14:textId="31217D9C" w:rsidR="00695ED4" w:rsidRPr="000B521B" w:rsidRDefault="00EB1967" w:rsidP="00695ED4">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71328" behindDoc="0" locked="0" layoutInCell="1" allowOverlap="1" wp14:anchorId="08B53C00" wp14:editId="67AA8810">
                <wp:simplePos x="0" y="0"/>
                <wp:positionH relativeFrom="column">
                  <wp:posOffset>1295399</wp:posOffset>
                </wp:positionH>
                <wp:positionV relativeFrom="paragraph">
                  <wp:posOffset>176530</wp:posOffset>
                </wp:positionV>
                <wp:extent cx="2543175" cy="419100"/>
                <wp:effectExtent l="0" t="0" r="28575" b="19050"/>
                <wp:wrapNone/>
                <wp:docPr id="2069" name="Rectangle: Rounded Corners 2069"/>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F854D" w14:textId="77777777" w:rsidR="004D08D3" w:rsidRPr="00EB1967" w:rsidRDefault="004D08D3" w:rsidP="00EB1967">
                            <w:pPr>
                              <w:jc w:val="center"/>
                              <w:rPr>
                                <w:b/>
                                <w:bCs/>
                                <w:color w:val="000000" w:themeColor="text1"/>
                              </w:rPr>
                            </w:pPr>
                            <w:r w:rsidRPr="00EB1967">
                              <w:rPr>
                                <w:b/>
                                <w:bCs/>
                                <w:color w:val="000000" w:themeColor="text1"/>
                              </w:rPr>
                              <w:t>Finished Products ready for packing</w:t>
                            </w:r>
                          </w:p>
                          <w:p w14:paraId="4364BA76" w14:textId="1E4B56B2" w:rsidR="004D08D3" w:rsidRPr="00EB1967" w:rsidRDefault="004D08D3" w:rsidP="00EB1967">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53C00" id="Rectangle: Rounded Corners 2069" o:spid="_x0000_s1261" style="position:absolute;margin-left:102pt;margin-top:13.9pt;width:200.25pt;height:33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" fillcolor="#f7caac [1301]" strokecolor="#1f3763 [1604]" strokeweight="1pt">
                <v:stroke joinstyle="miter"/>
                <v:textbox>
                  <w:txbxContent>
                    <w:p w14:paraId="41FF854D" w14:textId="77777777" w:rsidR="004D08D3" w:rsidRPr="00EB1967" w:rsidRDefault="004D08D3" w:rsidP="00EB1967">
                      <w:pPr>
                        <w:jc w:val="center"/>
                        <w:rPr>
                          <w:b/>
                          <w:bCs/>
                          <w:color w:val="000000" w:themeColor="text1"/>
                        </w:rPr>
                      </w:pPr>
                      <w:r w:rsidRPr="00EB1967">
                        <w:rPr>
                          <w:b/>
                          <w:bCs/>
                          <w:color w:val="000000" w:themeColor="text1"/>
                        </w:rPr>
                        <w:t>Finished Products ready for packing</w:t>
                      </w:r>
                    </w:p>
                    <w:p w14:paraId="4364BA76" w14:textId="1E4B56B2" w:rsidR="004D08D3" w:rsidRPr="00EB1967" w:rsidRDefault="004D08D3" w:rsidP="00EB1967">
                      <w:pPr>
                        <w:jc w:val="center"/>
                        <w:rPr>
                          <w:b/>
                          <w:bCs/>
                          <w:color w:val="000000" w:themeColor="text1"/>
                        </w:rPr>
                      </w:pPr>
                    </w:p>
                  </w:txbxContent>
                </v:textbox>
              </v:roundrect>
            </w:pict>
          </mc:Fallback>
        </mc:AlternateContent>
      </w:r>
    </w:p>
    <w:p w14:paraId="4437DEFE" w14:textId="6CDCA4C8"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74400" behindDoc="0" locked="0" layoutInCell="1" allowOverlap="1" wp14:anchorId="2A36FB0A" wp14:editId="4E40F12E">
                <wp:simplePos x="0" y="0"/>
                <wp:positionH relativeFrom="column">
                  <wp:posOffset>2571750</wp:posOffset>
                </wp:positionH>
                <wp:positionV relativeFrom="paragraph">
                  <wp:posOffset>320675</wp:posOffset>
                </wp:positionV>
                <wp:extent cx="0" cy="266700"/>
                <wp:effectExtent l="76200" t="0" r="57150" b="57150"/>
                <wp:wrapNone/>
                <wp:docPr id="2072" name="Straight Arrow Connector 207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474E6" id="Straight Arrow Connector 2072" o:spid="_x0000_s1026" type="#_x0000_t32" style="position:absolute;margin-left:202.5pt;margin-top:25.25pt;width:0;height:21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" strokecolor="#4472c4 [3204]" strokeweight=".5pt">
                <v:stroke endarrow="block" joinstyle="miter"/>
              </v:shape>
            </w:pict>
          </mc:Fallback>
        </mc:AlternateContent>
      </w:r>
    </w:p>
    <w:p w14:paraId="25A51079" w14:textId="3A190A6E" w:rsidR="00EB1967" w:rsidRPr="00793AF4" w:rsidRDefault="00B62D18" w:rsidP="00EB1967">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75424" behindDoc="0" locked="0" layoutInCell="1" allowOverlap="1" wp14:anchorId="7260B657" wp14:editId="7FD0DB1C">
                <wp:simplePos x="0" y="0"/>
                <wp:positionH relativeFrom="column">
                  <wp:posOffset>1943100</wp:posOffset>
                </wp:positionH>
                <wp:positionV relativeFrom="paragraph">
                  <wp:posOffset>232410</wp:posOffset>
                </wp:positionV>
                <wp:extent cx="1257300" cy="447675"/>
                <wp:effectExtent l="0" t="0" r="19050" b="28575"/>
                <wp:wrapNone/>
                <wp:docPr id="2073" name="Oval 2073"/>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CEE88" w14:textId="6EC34704" w:rsidR="004D08D3" w:rsidRPr="00B62D18" w:rsidRDefault="004D08D3"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60B657" id="Oval 2073" o:spid="_x0000_s1262" style="position:absolute;left:0;text-align:left;margin-left:153pt;margin-top:18.3pt;width:99pt;height:35.25pt;z-index:25277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" fillcolor="#ffd966 [1943]" strokecolor="#1f3763 [1604]" strokeweight="1pt">
                <v:stroke joinstyle="miter"/>
                <v:textbox>
                  <w:txbxContent>
                    <w:p w14:paraId="178CEE88" w14:textId="6EC34704" w:rsidR="004D08D3" w:rsidRPr="00B62D18" w:rsidRDefault="004D08D3"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1C050EA7" w14:textId="6DB1F433"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1392" behindDoc="0" locked="0" layoutInCell="1" allowOverlap="1" wp14:anchorId="0D848FD5" wp14:editId="51DB16C7">
                <wp:simplePos x="0" y="0"/>
                <wp:positionH relativeFrom="margin">
                  <wp:posOffset>3000375</wp:posOffset>
                </wp:positionH>
                <wp:positionV relativeFrom="paragraph">
                  <wp:posOffset>323216</wp:posOffset>
                </wp:positionV>
                <wp:extent cx="3394710" cy="400050"/>
                <wp:effectExtent l="0" t="0" r="0" b="0"/>
                <wp:wrapNone/>
                <wp:docPr id="252" name="TextBox 4"/>
                <wp:cNvGraphicFramePr/>
                <a:graphic xmlns:a="http://schemas.openxmlformats.org/drawingml/2006/main">
                  <a:graphicData uri="http://schemas.microsoft.com/office/word/2010/wordprocessingShape">
                    <wps:wsp>
                      <wps:cNvSpPr txBox="1"/>
                      <wps:spPr>
                        <a:xfrm>
                          <a:off x="0" y="0"/>
                          <a:ext cx="3394710" cy="400050"/>
                        </a:xfrm>
                        <a:prstGeom prst="rect">
                          <a:avLst/>
                        </a:prstGeom>
                        <a:noFill/>
                      </wps:spPr>
                      <wps:txbx>
                        <w:txbxContent>
                          <w:p w14:paraId="4CCFDE59"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3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7D1EA52" w14:textId="17C71DD3" w:rsidR="004D08D3" w:rsidRPr="006F6D2F" w:rsidRDefault="004D08D3"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848FD5" id="_x0000_s1263" type="#_x0000_t202" style="position:absolute;left:0;text-align:left;margin-left:236.25pt;margin-top:25.45pt;width:267.3pt;height:31.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" filled="f" stroked="f">
                <v:textbox>
                  <w:txbxContent>
                    <w:p w14:paraId="4CCFDE59"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421"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07D1EA52" w14:textId="17C71DD3" w:rsidR="004D08D3" w:rsidRPr="006F6D2F" w:rsidRDefault="004D08D3"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090FCE33" w14:textId="77777777" w:rsidR="00695ED4" w:rsidRDefault="00695ED4" w:rsidP="00695ED4">
      <w:pPr>
        <w:tabs>
          <w:tab w:val="left" w:pos="1365"/>
        </w:tabs>
        <w:spacing w:line="360" w:lineRule="auto"/>
        <w:jc w:val="both"/>
        <w:rPr>
          <w:rFonts w:ascii="Arial" w:hAnsi="Arial" w:cs="Arial"/>
          <w:b/>
          <w:bCs/>
          <w:sz w:val="24"/>
          <w:szCs w:val="24"/>
        </w:rPr>
      </w:pPr>
    </w:p>
    <w:p w14:paraId="3E66307A" w14:textId="75443176" w:rsidR="00695ED4" w:rsidRDefault="00695ED4" w:rsidP="00695ED4">
      <w:pPr>
        <w:tabs>
          <w:tab w:val="left" w:pos="1365"/>
        </w:tabs>
        <w:spacing w:line="360" w:lineRule="auto"/>
        <w:jc w:val="both"/>
        <w:rPr>
          <w:rFonts w:ascii="Arial" w:hAnsi="Arial" w:cs="Arial"/>
          <w:b/>
          <w:bCs/>
          <w:sz w:val="24"/>
          <w:szCs w:val="24"/>
        </w:rPr>
      </w:pPr>
    </w:p>
    <w:p w14:paraId="542A84D6" w14:textId="7E36E114" w:rsidR="007E23D4" w:rsidRDefault="007E23D4" w:rsidP="00695ED4">
      <w:pPr>
        <w:tabs>
          <w:tab w:val="left" w:pos="1365"/>
        </w:tabs>
        <w:spacing w:line="360" w:lineRule="auto"/>
        <w:jc w:val="both"/>
        <w:rPr>
          <w:rFonts w:ascii="Arial" w:hAnsi="Arial" w:cs="Arial"/>
          <w:b/>
          <w:bCs/>
          <w:sz w:val="24"/>
          <w:szCs w:val="24"/>
        </w:rPr>
      </w:pPr>
    </w:p>
    <w:p w14:paraId="1A65A638" w14:textId="77777777" w:rsidR="007E23D4" w:rsidRDefault="007E23D4" w:rsidP="00695ED4">
      <w:pPr>
        <w:tabs>
          <w:tab w:val="left" w:pos="1365"/>
        </w:tabs>
        <w:spacing w:line="360" w:lineRule="auto"/>
        <w:jc w:val="both"/>
        <w:rPr>
          <w:rFonts w:ascii="Arial" w:hAnsi="Arial" w:cs="Arial"/>
          <w:b/>
          <w:bCs/>
          <w:sz w:val="24"/>
          <w:szCs w:val="24"/>
        </w:rPr>
      </w:pPr>
    </w:p>
    <w:p w14:paraId="4321B865" w14:textId="77777777" w:rsidR="00613AE6" w:rsidRDefault="00613AE6" w:rsidP="00695ED4">
      <w:pPr>
        <w:tabs>
          <w:tab w:val="left" w:pos="1365"/>
        </w:tabs>
        <w:spacing w:line="360" w:lineRule="auto"/>
        <w:jc w:val="both"/>
        <w:rPr>
          <w:rFonts w:ascii="Arial" w:hAnsi="Arial" w:cs="Arial"/>
          <w:b/>
          <w:bCs/>
          <w:sz w:val="24"/>
          <w:szCs w:val="24"/>
        </w:rPr>
      </w:pPr>
    </w:p>
    <w:p w14:paraId="45C64076"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Solid Epoxy Resin (</w:t>
      </w:r>
      <w:proofErr w:type="spellStart"/>
      <w:r>
        <w:rPr>
          <w:rFonts w:ascii="Arial" w:hAnsi="Arial" w:cs="Arial"/>
          <w:b/>
          <w:bCs/>
          <w:sz w:val="24"/>
          <w:szCs w:val="24"/>
        </w:rPr>
        <w:t>Novolac</w:t>
      </w:r>
      <w:proofErr w:type="spellEnd"/>
      <w:r>
        <w:rPr>
          <w:rFonts w:ascii="Arial" w:hAnsi="Arial" w:cs="Arial"/>
          <w:b/>
          <w:bCs/>
          <w:sz w:val="24"/>
          <w:szCs w:val="24"/>
        </w:rPr>
        <w:t>)</w:t>
      </w:r>
    </w:p>
    <w:p w14:paraId="119A6482" w14:textId="77777777" w:rsidR="00B62D18" w:rsidRPr="000B521B" w:rsidRDefault="00B62D18" w:rsidP="00B62D18">
      <w:pPr>
        <w:rPr>
          <w:rFonts w:ascii="Arial" w:hAnsi="Arial" w:cs="Arial"/>
          <w:b/>
          <w:bCs/>
          <w:lang w:val="en-US"/>
        </w:rPr>
      </w:pPr>
    </w:p>
    <w:p w14:paraId="6B0E7B95" w14:textId="77777777" w:rsidR="00B62D18" w:rsidRPr="000B521B" w:rsidRDefault="00B62D18" w:rsidP="00B62D18">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84640" behindDoc="0" locked="0" layoutInCell="1" allowOverlap="1" wp14:anchorId="5FEF899F" wp14:editId="037F9213">
                <wp:simplePos x="0" y="0"/>
                <wp:positionH relativeFrom="column">
                  <wp:posOffset>1967230</wp:posOffset>
                </wp:positionH>
                <wp:positionV relativeFrom="paragraph">
                  <wp:posOffset>73025</wp:posOffset>
                </wp:positionV>
                <wp:extent cx="1209675" cy="352425"/>
                <wp:effectExtent l="0" t="0" r="28575" b="28575"/>
                <wp:wrapNone/>
                <wp:docPr id="2075" name="Rectangle: Rounded Corners 2075"/>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21248" w14:textId="77777777" w:rsidR="004D08D3" w:rsidRPr="00EB1967" w:rsidRDefault="004D08D3" w:rsidP="00B62D18">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EF899F" id="Rectangle: Rounded Corners 2075" o:spid="_x0000_s1264" style="position:absolute;margin-left:154.9pt;margin-top:5.75pt;width:95.25pt;height:27.75pt;z-index:25278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" fillcolor="#f7caac [1301]" strokecolor="#1f3763 [1604]" strokeweight="1pt">
                <v:stroke joinstyle="miter"/>
                <v:textbox>
                  <w:txbxContent>
                    <w:p w14:paraId="3CA21248" w14:textId="77777777" w:rsidR="004D08D3" w:rsidRPr="00EB1967" w:rsidRDefault="004D08D3" w:rsidP="00B62D18">
                      <w:pPr>
                        <w:jc w:val="center"/>
                        <w:rPr>
                          <w:b/>
                          <w:bCs/>
                          <w:color w:val="000000" w:themeColor="text1"/>
                        </w:rPr>
                      </w:pPr>
                      <w:r w:rsidRPr="00EB1967">
                        <w:rPr>
                          <w:b/>
                          <w:bCs/>
                          <w:color w:val="000000" w:themeColor="text1"/>
                        </w:rPr>
                        <w:t>Condenser</w:t>
                      </w:r>
                    </w:p>
                  </w:txbxContent>
                </v:textbox>
              </v:roundrect>
            </w:pict>
          </mc:Fallback>
        </mc:AlternateContent>
      </w:r>
    </w:p>
    <w:p w14:paraId="25A7F15A" w14:textId="77777777" w:rsidR="00B62D18" w:rsidRPr="000B521B" w:rsidRDefault="00B62D18" w:rsidP="00B62D18">
      <w:pPr>
        <w:rPr>
          <w:rFonts w:ascii="Arial" w:hAnsi="Arial" w:cs="Arial"/>
          <w:b/>
          <w:bCs/>
          <w:lang w:val="en-US"/>
        </w:rPr>
      </w:pPr>
      <w:r>
        <w:rPr>
          <w:rFonts w:ascii="Arial" w:hAnsi="Arial" w:cs="Arial"/>
          <w:b/>
          <w:bCs/>
          <w:noProof/>
          <w:lang w:val="en-US"/>
        </w:rPr>
        <w:lastRenderedPageBreak/>
        <mc:AlternateContent>
          <mc:Choice Requires="wps">
            <w:drawing>
              <wp:anchor distT="0" distB="0" distL="114300" distR="114300" simplePos="0" relativeHeight="252786688" behindDoc="0" locked="0" layoutInCell="1" allowOverlap="1" wp14:anchorId="5013994D" wp14:editId="1AECF3DE">
                <wp:simplePos x="0" y="0"/>
                <wp:positionH relativeFrom="column">
                  <wp:posOffset>2924175</wp:posOffset>
                </wp:positionH>
                <wp:positionV relativeFrom="paragraph">
                  <wp:posOffset>140970</wp:posOffset>
                </wp:positionV>
                <wp:extent cx="0" cy="409575"/>
                <wp:effectExtent l="76200" t="38100" r="57150" b="9525"/>
                <wp:wrapNone/>
                <wp:docPr id="2076" name="Straight Arrow Connector 2076"/>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6861DF" id="Straight Arrow Connector 2076" o:spid="_x0000_s1026" type="#_x0000_t32" style="position:absolute;margin-left:230.25pt;margin-top:11.1pt;width:0;height:32.25pt;rotation:180;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BTPjvW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85664" behindDoc="0" locked="0" layoutInCell="1" allowOverlap="1" wp14:anchorId="0F545DC6" wp14:editId="329E2B67">
                <wp:simplePos x="0" y="0"/>
                <wp:positionH relativeFrom="column">
                  <wp:posOffset>2286000</wp:posOffset>
                </wp:positionH>
                <wp:positionV relativeFrom="paragraph">
                  <wp:posOffset>150495</wp:posOffset>
                </wp:positionV>
                <wp:extent cx="0" cy="409575"/>
                <wp:effectExtent l="76200" t="0" r="57150" b="47625"/>
                <wp:wrapNone/>
                <wp:docPr id="2079" name="Straight Arrow Connector 2079"/>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6CDA4" id="Straight Arrow Connector 2079" o:spid="_x0000_s1026" type="#_x0000_t32" style="position:absolute;margin-left:180pt;margin-top:11.85pt;width:0;height:32.2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DaAhIq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36E2C4AA" w14:textId="77777777" w:rsidR="00B62D18" w:rsidRPr="000B521B" w:rsidRDefault="00B62D18" w:rsidP="00B62D18">
      <w:pPr>
        <w:rPr>
          <w:rFonts w:ascii="Arial" w:hAnsi="Arial" w:cs="Arial"/>
          <w:b/>
          <w:bCs/>
          <w:u w:val="single"/>
        </w:rPr>
      </w:pPr>
    </w:p>
    <w:p w14:paraId="349F85BA" w14:textId="7935DB34" w:rsidR="00B62D18" w:rsidRPr="000B521B" w:rsidRDefault="00B62D18" w:rsidP="00B62D18">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83616" behindDoc="0" locked="0" layoutInCell="1" allowOverlap="1" wp14:anchorId="7C649B6E" wp14:editId="3CF7A116">
                <wp:simplePos x="0" y="0"/>
                <wp:positionH relativeFrom="column">
                  <wp:posOffset>104775</wp:posOffset>
                </wp:positionH>
                <wp:positionV relativeFrom="paragraph">
                  <wp:posOffset>177165</wp:posOffset>
                </wp:positionV>
                <wp:extent cx="1209675" cy="762000"/>
                <wp:effectExtent l="0" t="0" r="28575" b="19050"/>
                <wp:wrapNone/>
                <wp:docPr id="2084" name="Rectangle: Rounded Corners 2084"/>
                <wp:cNvGraphicFramePr/>
                <a:graphic xmlns:a="http://schemas.openxmlformats.org/drawingml/2006/main">
                  <a:graphicData uri="http://schemas.microsoft.com/office/word/2010/wordprocessingShape">
                    <wps:wsp>
                      <wps:cNvSpPr/>
                      <wps:spPr>
                        <a:xfrm>
                          <a:off x="0" y="0"/>
                          <a:ext cx="1209675" cy="7620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F13DE" w14:textId="51963F86" w:rsidR="004D08D3" w:rsidRPr="00EB1967" w:rsidRDefault="004D08D3"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w:t>
                            </w:r>
                            <w:proofErr w:type="spellStart"/>
                            <w:r>
                              <w:rPr>
                                <w:b/>
                                <w:bCs/>
                                <w:color w:val="000000" w:themeColor="text1"/>
                              </w:rPr>
                              <w:t>Novolac</w:t>
                            </w:r>
                            <w:proofErr w:type="spellEnd"/>
                            <w:r w:rsidRPr="00EB1967">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649B6E" id="Rectangle: Rounded Corners 2084" o:spid="_x0000_s1265" style="position:absolute;margin-left:8.25pt;margin-top:13.95pt;width:95.25pt;height:60pt;z-index:25278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" fillcolor="#b4c6e7 [1300]" strokecolor="#1f3763 [1604]" strokeweight="1pt">
                <v:stroke joinstyle="miter"/>
                <v:textbox>
                  <w:txbxContent>
                    <w:p w14:paraId="271F13DE" w14:textId="51963F86" w:rsidR="004D08D3" w:rsidRPr="00EB1967" w:rsidRDefault="004D08D3"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(Novolac</w:t>
                      </w:r>
                      <w:r w:rsidRPr="00EB1967">
                        <w:rPr>
                          <w:b/>
                          <w:bCs/>
                          <w:color w:val="000000" w:themeColor="text1"/>
                        </w:rPr>
                        <w:t>)</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8736" behindDoc="0" locked="0" layoutInCell="1" allowOverlap="1" wp14:anchorId="78F3EA47" wp14:editId="406F9A28">
                <wp:simplePos x="0" y="0"/>
                <wp:positionH relativeFrom="column">
                  <wp:posOffset>4181475</wp:posOffset>
                </wp:positionH>
                <wp:positionV relativeFrom="paragraph">
                  <wp:posOffset>133985</wp:posOffset>
                </wp:positionV>
                <wp:extent cx="1400175" cy="809625"/>
                <wp:effectExtent l="0" t="0" r="28575" b="28575"/>
                <wp:wrapNone/>
                <wp:docPr id="2080" name="Rectangle: Rounded Corners 2080"/>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A4278D" w14:textId="52DC389A" w:rsidR="004D08D3" w:rsidRPr="00B62D18" w:rsidRDefault="004D08D3"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4D08D3" w:rsidRPr="00B62D18" w:rsidRDefault="004D08D3"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F3EA47" id="Rectangle: Rounded Corners 2080" o:spid="_x0000_s1266" style="position:absolute;margin-left:329.25pt;margin-top:10.55pt;width:110.25pt;height:63.7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" fillcolor="#b4c6e7 [1300]" strokecolor="#1f3763 [1604]" strokeweight="1pt">
                <v:stroke joinstyle="miter"/>
                <v:textbox>
                  <w:txbxContent>
                    <w:p w14:paraId="30A4278D" w14:textId="52DC389A" w:rsidR="004D08D3" w:rsidRPr="00B62D18" w:rsidRDefault="004D08D3"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4D08D3" w:rsidRPr="00B62D18" w:rsidRDefault="004D08D3"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7712" behindDoc="0" locked="0" layoutInCell="1" allowOverlap="1" wp14:anchorId="1479CDD2" wp14:editId="7176E58B">
                <wp:simplePos x="0" y="0"/>
                <wp:positionH relativeFrom="column">
                  <wp:posOffset>1938655</wp:posOffset>
                </wp:positionH>
                <wp:positionV relativeFrom="paragraph">
                  <wp:posOffset>19685</wp:posOffset>
                </wp:positionV>
                <wp:extent cx="1280795" cy="1104900"/>
                <wp:effectExtent l="0" t="0" r="14605" b="19050"/>
                <wp:wrapNone/>
                <wp:docPr id="2083" name="Rectangle: Rounded Corners 2083"/>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B5A7D" w14:textId="77777777" w:rsidR="004D08D3" w:rsidRDefault="004D08D3" w:rsidP="00B62D18">
                            <w:pPr>
                              <w:jc w:val="center"/>
                              <w:rPr>
                                <w:b/>
                                <w:bCs/>
                                <w:color w:val="000000" w:themeColor="text1"/>
                              </w:rPr>
                            </w:pPr>
                            <w:r w:rsidRPr="00EB1967">
                              <w:rPr>
                                <w:b/>
                                <w:bCs/>
                                <w:color w:val="000000" w:themeColor="text1"/>
                              </w:rPr>
                              <w:t>Reactor</w:t>
                            </w:r>
                          </w:p>
                          <w:p w14:paraId="4EDB6824" w14:textId="77777777" w:rsidR="004D08D3" w:rsidRPr="00EB1967" w:rsidRDefault="004D08D3" w:rsidP="00B62D18">
                            <w:pPr>
                              <w:jc w:val="center"/>
                              <w:rPr>
                                <w:b/>
                                <w:bCs/>
                                <w:color w:val="000000" w:themeColor="text1"/>
                              </w:rPr>
                            </w:pPr>
                            <w:r w:rsidRPr="00EB1967">
                              <w:rPr>
                                <w:b/>
                                <w:bCs/>
                                <w:color w:val="000000" w:themeColor="text1"/>
                              </w:rPr>
                              <w:t>Temp :160-170°C</w:t>
                            </w:r>
                          </w:p>
                          <w:p w14:paraId="52371B4C" w14:textId="77777777" w:rsidR="004D08D3" w:rsidRPr="00EB1967" w:rsidRDefault="004D08D3" w:rsidP="00B62D18">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9CDD2" id="Rectangle: Rounded Corners 2083" o:spid="_x0000_s1267" style="position:absolute;margin-left:152.65pt;margin-top:1.55pt;width:100.85pt;height:87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" fillcolor="#f7caac [1301]" strokecolor="#1f3763 [1604]" strokeweight="1pt">
                <v:stroke joinstyle="miter"/>
                <v:textbox>
                  <w:txbxContent>
                    <w:p w14:paraId="7D4B5A7D" w14:textId="77777777" w:rsidR="004D08D3" w:rsidRDefault="004D08D3" w:rsidP="00B62D18">
                      <w:pPr>
                        <w:jc w:val="center"/>
                        <w:rPr>
                          <w:b/>
                          <w:bCs/>
                          <w:color w:val="000000" w:themeColor="text1"/>
                        </w:rPr>
                      </w:pPr>
                      <w:r w:rsidRPr="00EB1967">
                        <w:rPr>
                          <w:b/>
                          <w:bCs/>
                          <w:color w:val="000000" w:themeColor="text1"/>
                        </w:rPr>
                        <w:t>Reactor</w:t>
                      </w:r>
                    </w:p>
                    <w:p w14:paraId="4EDB6824" w14:textId="77777777" w:rsidR="004D08D3" w:rsidRPr="00EB1967" w:rsidRDefault="004D08D3" w:rsidP="00B62D18">
                      <w:pPr>
                        <w:jc w:val="center"/>
                        <w:rPr>
                          <w:b/>
                          <w:bCs/>
                          <w:color w:val="000000" w:themeColor="text1"/>
                        </w:rPr>
                      </w:pPr>
                      <w:r w:rsidRPr="00EB1967">
                        <w:rPr>
                          <w:b/>
                          <w:bCs/>
                          <w:color w:val="000000" w:themeColor="text1"/>
                        </w:rPr>
                        <w:t>Temp :160-170°C</w:t>
                      </w:r>
                    </w:p>
                    <w:p w14:paraId="52371B4C" w14:textId="77777777" w:rsidR="004D08D3" w:rsidRPr="00EB1967" w:rsidRDefault="004D08D3" w:rsidP="00B62D18">
                      <w:pPr>
                        <w:jc w:val="center"/>
                        <w:rPr>
                          <w:b/>
                          <w:bCs/>
                          <w:color w:val="000000" w:themeColor="text1"/>
                        </w:rPr>
                      </w:pPr>
                      <w:r w:rsidRPr="00EB1967">
                        <w:rPr>
                          <w:b/>
                          <w:bCs/>
                          <w:color w:val="000000" w:themeColor="text1"/>
                        </w:rPr>
                        <w:t>Time :4-6 Hr</w:t>
                      </w:r>
                    </w:p>
                  </w:txbxContent>
                </v:textbox>
              </v:roundrect>
            </w:pict>
          </mc:Fallback>
        </mc:AlternateContent>
      </w:r>
    </w:p>
    <w:p w14:paraId="66D9ED7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80544" behindDoc="0" locked="0" layoutInCell="1" allowOverlap="1" wp14:anchorId="6C757261" wp14:editId="70B1D864">
                <wp:simplePos x="0" y="0"/>
                <wp:positionH relativeFrom="column">
                  <wp:posOffset>3248025</wp:posOffset>
                </wp:positionH>
                <wp:positionV relativeFrom="paragraph">
                  <wp:posOffset>266700</wp:posOffset>
                </wp:positionV>
                <wp:extent cx="904875" cy="9525"/>
                <wp:effectExtent l="38100" t="76200" r="0" b="85725"/>
                <wp:wrapNone/>
                <wp:docPr id="2085" name="Straight Arrow Connector 2085"/>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11A36" id="Straight Arrow Connector 2085" o:spid="_x0000_s1026" type="#_x0000_t32" style="position:absolute;margin-left:255.75pt;margin-top:21pt;width:71.25pt;height:.75pt;flip:x y;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" strokecolor="#4472c4 [3204]" strokeweight=".5pt">
                <v:stroke endarrow="block" joinstyle="miter"/>
              </v:shape>
            </w:pict>
          </mc:Fallback>
        </mc:AlternateContent>
      </w:r>
    </w:p>
    <w:p w14:paraId="5178A1B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77472" behindDoc="0" locked="0" layoutInCell="1" allowOverlap="1" wp14:anchorId="71C7568E" wp14:editId="07508AE3">
                <wp:simplePos x="0" y="0"/>
                <wp:positionH relativeFrom="column">
                  <wp:posOffset>1333500</wp:posOffset>
                </wp:positionH>
                <wp:positionV relativeFrom="paragraph">
                  <wp:posOffset>59690</wp:posOffset>
                </wp:positionV>
                <wp:extent cx="575945" cy="0"/>
                <wp:effectExtent l="0" t="76200" r="14605" b="95250"/>
                <wp:wrapNone/>
                <wp:docPr id="2086" name="Straight Arrow Connector 2086"/>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E80B2C" id="Straight Arrow Connector 2086" o:spid="_x0000_s1026" type="#_x0000_t32" style="position:absolute;margin-left:105pt;margin-top:4.7pt;width:45.35pt;height:0;z-index:25277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" strokecolor="#4472c4 [3204]" strokeweight=".5pt">
                <v:stroke endarrow="block" joinstyle="miter"/>
              </v:shape>
            </w:pict>
          </mc:Fallback>
        </mc:AlternateContent>
      </w:r>
    </w:p>
    <w:p w14:paraId="1BE19486" w14:textId="77777777" w:rsidR="00B62D18" w:rsidRPr="000B521B" w:rsidRDefault="00B62D18" w:rsidP="00B62D18">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91808" behindDoc="0" locked="0" layoutInCell="1" allowOverlap="1" wp14:anchorId="37ECDF56" wp14:editId="52B8770F">
                <wp:simplePos x="0" y="0"/>
                <wp:positionH relativeFrom="column">
                  <wp:posOffset>4810125</wp:posOffset>
                </wp:positionH>
                <wp:positionV relativeFrom="paragraph">
                  <wp:posOffset>213995</wp:posOffset>
                </wp:positionV>
                <wp:extent cx="1323975" cy="352425"/>
                <wp:effectExtent l="0" t="0" r="28575" b="28575"/>
                <wp:wrapNone/>
                <wp:docPr id="2087" name="Rectangle: Rounded Corners 2087"/>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9FCA5" w14:textId="77777777" w:rsidR="004D08D3" w:rsidRPr="00EB1967" w:rsidRDefault="004D08D3" w:rsidP="00B62D18">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ECDF56" id="Rectangle: Rounded Corners 2087" o:spid="_x0000_s1268" style="position:absolute;margin-left:378.75pt;margin-top:16.85pt;width:104.25pt;height:27.75pt;z-index:252791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" fillcolor="#b4c6e7 [1300]" strokecolor="#1f3763 [1604]" strokeweight="1pt">
                <v:stroke joinstyle="miter"/>
                <v:textbox>
                  <w:txbxContent>
                    <w:p w14:paraId="6E49FCA5" w14:textId="77777777" w:rsidR="004D08D3" w:rsidRPr="00EB1967" w:rsidRDefault="004D08D3" w:rsidP="00B62D18">
                      <w:pPr>
                        <w:jc w:val="center"/>
                        <w:rPr>
                          <w:b/>
                          <w:bCs/>
                          <w:color w:val="000000" w:themeColor="text1"/>
                        </w:rPr>
                      </w:pPr>
                      <w:r w:rsidRPr="00EB1967">
                        <w:rPr>
                          <w:b/>
                          <w:bCs/>
                          <w:color w:val="000000" w:themeColor="text1"/>
                        </w:rPr>
                        <w:t>Styrene Monomer</w:t>
                      </w:r>
                    </w:p>
                  </w:txbxContent>
                </v:textbox>
              </v:roundrect>
            </w:pict>
          </mc:Fallback>
        </mc:AlternateContent>
      </w:r>
      <w:r w:rsidRPr="000B521B">
        <w:rPr>
          <w:rFonts w:ascii="Arial" w:hAnsi="Arial" w:cs="Arial"/>
          <w:b/>
          <w:bCs/>
          <w:noProof/>
          <w:u w:val="single"/>
        </w:rPr>
        <mc:AlternateContent>
          <mc:Choice Requires="wps">
            <w:drawing>
              <wp:anchor distT="0" distB="0" distL="114300" distR="114300" simplePos="0" relativeHeight="252778496" behindDoc="0" locked="0" layoutInCell="1" allowOverlap="1" wp14:anchorId="6F4F6039" wp14:editId="532B53E8">
                <wp:simplePos x="0" y="0"/>
                <wp:positionH relativeFrom="column">
                  <wp:posOffset>3047365</wp:posOffset>
                </wp:positionH>
                <wp:positionV relativeFrom="paragraph">
                  <wp:posOffset>297815</wp:posOffset>
                </wp:positionV>
                <wp:extent cx="1762125" cy="1219200"/>
                <wp:effectExtent l="38100" t="0" r="9525" b="95250"/>
                <wp:wrapNone/>
                <wp:docPr id="2088" name="Connector: Elbow 208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5878D7" id="Connector: Elbow 2088" o:spid="_x0000_s1026" type="#_x0000_t34" style="position:absolute;margin-left:239.95pt;margin-top:23.45pt;width:138.75pt;height:96pt;flip:x;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" strokecolor="#4472c4 [3204]" strokeweight=".5pt">
                <v:stroke endarrow="block"/>
              </v:shape>
            </w:pict>
          </mc:Fallback>
        </mc:AlternateContent>
      </w:r>
      <w:r w:rsidRPr="000B521B">
        <w:rPr>
          <w:rFonts w:ascii="Arial" w:hAnsi="Arial" w:cs="Arial"/>
        </w:rPr>
        <w:tab/>
      </w:r>
    </w:p>
    <w:p w14:paraId="380B8962" w14:textId="77777777" w:rsidR="00B62D18" w:rsidRPr="000B521B" w:rsidRDefault="00B62D18" w:rsidP="00B62D18">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779520" behindDoc="0" locked="0" layoutInCell="1" allowOverlap="1" wp14:anchorId="403EC605" wp14:editId="433F8662">
                <wp:simplePos x="0" y="0"/>
                <wp:positionH relativeFrom="column">
                  <wp:posOffset>2533650</wp:posOffset>
                </wp:positionH>
                <wp:positionV relativeFrom="paragraph">
                  <wp:posOffset>21590</wp:posOffset>
                </wp:positionV>
                <wp:extent cx="19050" cy="838200"/>
                <wp:effectExtent l="57150" t="0" r="57150" b="57150"/>
                <wp:wrapNone/>
                <wp:docPr id="2091" name="Straight Arrow Connector 2091"/>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5CF82" id="Straight Arrow Connector 2091" o:spid="_x0000_s1026" type="#_x0000_t32" style="position:absolute;margin-left:199.5pt;margin-top:1.7pt;width:1.5pt;height:6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" strokecolor="#4472c4 [3204]" strokeweight=".5pt">
                <v:stroke endarrow="block" joinstyle="miter"/>
              </v:shape>
            </w:pict>
          </mc:Fallback>
        </mc:AlternateContent>
      </w:r>
    </w:p>
    <w:p w14:paraId="2DA250FD" w14:textId="77777777" w:rsidR="00B62D18" w:rsidRPr="000B521B" w:rsidRDefault="00B62D18" w:rsidP="00B62D18">
      <w:pPr>
        <w:rPr>
          <w:rFonts w:ascii="Arial" w:hAnsi="Arial" w:cs="Arial"/>
        </w:rPr>
      </w:pPr>
    </w:p>
    <w:p w14:paraId="4709D253" w14:textId="77777777" w:rsidR="00B62D18" w:rsidRPr="000B521B" w:rsidRDefault="00B62D18" w:rsidP="00B62D18">
      <w:pPr>
        <w:rPr>
          <w:rFonts w:ascii="Arial" w:hAnsi="Arial" w:cs="Arial"/>
        </w:rPr>
      </w:pPr>
    </w:p>
    <w:p w14:paraId="5ED6A0E1" w14:textId="77777777" w:rsidR="00B62D18" w:rsidRPr="000B521B" w:rsidRDefault="00B62D18" w:rsidP="00B62D18">
      <w:pPr>
        <w:rPr>
          <w:rFonts w:ascii="Arial" w:hAnsi="Arial" w:cs="Arial"/>
        </w:rPr>
      </w:pPr>
      <w:r>
        <w:rPr>
          <w:rFonts w:ascii="Arial" w:hAnsi="Arial" w:cs="Arial"/>
          <w:b/>
          <w:bCs/>
          <w:noProof/>
          <w:u w:val="single"/>
        </w:rPr>
        <mc:AlternateContent>
          <mc:Choice Requires="wps">
            <w:drawing>
              <wp:anchor distT="0" distB="0" distL="114300" distR="114300" simplePos="0" relativeHeight="252789760" behindDoc="0" locked="0" layoutInCell="1" allowOverlap="1" wp14:anchorId="77132BE6" wp14:editId="35880FA4">
                <wp:simplePos x="0" y="0"/>
                <wp:positionH relativeFrom="column">
                  <wp:posOffset>1857375</wp:posOffset>
                </wp:positionH>
                <wp:positionV relativeFrom="paragraph">
                  <wp:posOffset>47625</wp:posOffset>
                </wp:positionV>
                <wp:extent cx="1209675" cy="990600"/>
                <wp:effectExtent l="0" t="0" r="28575" b="19050"/>
                <wp:wrapNone/>
                <wp:docPr id="2092" name="Rectangle: Rounded Corners 2092"/>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6E2D58" w14:textId="77777777" w:rsidR="004D08D3" w:rsidRPr="00EB1967" w:rsidRDefault="004D08D3" w:rsidP="00B62D18">
                            <w:pPr>
                              <w:jc w:val="center"/>
                              <w:rPr>
                                <w:b/>
                                <w:bCs/>
                                <w:color w:val="000000" w:themeColor="text1"/>
                              </w:rPr>
                            </w:pPr>
                            <w:r w:rsidRPr="00EB1967">
                              <w:rPr>
                                <w:b/>
                                <w:bCs/>
                                <w:color w:val="000000" w:themeColor="text1"/>
                              </w:rPr>
                              <w:t>Blender</w:t>
                            </w:r>
                          </w:p>
                          <w:p w14:paraId="48CE55EB" w14:textId="77777777" w:rsidR="004D08D3" w:rsidRPr="00EB1967" w:rsidRDefault="004D08D3" w:rsidP="00B62D18">
                            <w:pPr>
                              <w:jc w:val="center"/>
                              <w:rPr>
                                <w:b/>
                                <w:bCs/>
                                <w:color w:val="000000" w:themeColor="text1"/>
                              </w:rPr>
                            </w:pPr>
                            <w:r w:rsidRPr="00EB1967">
                              <w:rPr>
                                <w:b/>
                                <w:bCs/>
                                <w:color w:val="000000" w:themeColor="text1"/>
                              </w:rPr>
                              <w:t>Temp:70°C</w:t>
                            </w:r>
                          </w:p>
                          <w:p w14:paraId="2EC3071E" w14:textId="77777777" w:rsidR="004D08D3" w:rsidRPr="00EB1967" w:rsidRDefault="004D08D3" w:rsidP="00B62D18">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132BE6" id="Rectangle: Rounded Corners 2092" o:spid="_x0000_s1269" style="position:absolute;margin-left:146.25pt;margin-top:3.75pt;width:95.25pt;height:78pt;z-index:25278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" fillcolor="#f7caac [1301]" strokecolor="#1f3763 [1604]" strokeweight="1pt">
                <v:stroke joinstyle="miter"/>
                <v:textbox>
                  <w:txbxContent>
                    <w:p w14:paraId="276E2D58" w14:textId="77777777" w:rsidR="004D08D3" w:rsidRPr="00EB1967" w:rsidRDefault="004D08D3" w:rsidP="00B62D18">
                      <w:pPr>
                        <w:jc w:val="center"/>
                        <w:rPr>
                          <w:b/>
                          <w:bCs/>
                          <w:color w:val="000000" w:themeColor="text1"/>
                        </w:rPr>
                      </w:pPr>
                      <w:r w:rsidRPr="00EB1967">
                        <w:rPr>
                          <w:b/>
                          <w:bCs/>
                          <w:color w:val="000000" w:themeColor="text1"/>
                        </w:rPr>
                        <w:t>Blender</w:t>
                      </w:r>
                    </w:p>
                    <w:p w14:paraId="48CE55EB" w14:textId="77777777" w:rsidR="004D08D3" w:rsidRPr="00EB1967" w:rsidRDefault="004D08D3" w:rsidP="00B62D18">
                      <w:pPr>
                        <w:jc w:val="center"/>
                        <w:rPr>
                          <w:b/>
                          <w:bCs/>
                          <w:color w:val="000000" w:themeColor="text1"/>
                        </w:rPr>
                      </w:pPr>
                      <w:r w:rsidRPr="00EB1967">
                        <w:rPr>
                          <w:b/>
                          <w:bCs/>
                          <w:color w:val="000000" w:themeColor="text1"/>
                        </w:rPr>
                        <w:t>Temp:70°C</w:t>
                      </w:r>
                    </w:p>
                    <w:p w14:paraId="2EC3071E" w14:textId="77777777" w:rsidR="004D08D3" w:rsidRPr="00EB1967" w:rsidRDefault="004D08D3" w:rsidP="00B62D18">
                      <w:pPr>
                        <w:jc w:val="center"/>
                        <w:rPr>
                          <w:b/>
                          <w:bCs/>
                          <w:color w:val="000000" w:themeColor="text1"/>
                        </w:rPr>
                      </w:pPr>
                      <w:r w:rsidRPr="00EB1967">
                        <w:rPr>
                          <w:b/>
                          <w:bCs/>
                          <w:color w:val="000000" w:themeColor="text1"/>
                        </w:rPr>
                        <w:t>Time: 2-4 Hr</w:t>
                      </w:r>
                    </w:p>
                  </w:txbxContent>
                </v:textbox>
              </v:roundrect>
            </w:pict>
          </mc:Fallback>
        </mc:AlternateContent>
      </w:r>
    </w:p>
    <w:p w14:paraId="6AE6B2B3" w14:textId="77777777" w:rsidR="00B62D18" w:rsidRPr="000B521B" w:rsidRDefault="00B62D18" w:rsidP="00B62D18">
      <w:pPr>
        <w:rPr>
          <w:rFonts w:ascii="Arial" w:hAnsi="Arial" w:cs="Arial"/>
        </w:rPr>
      </w:pPr>
    </w:p>
    <w:p w14:paraId="2F626A80" w14:textId="77777777" w:rsidR="00B62D18" w:rsidRPr="000B521B" w:rsidRDefault="00B62D18" w:rsidP="00B62D18">
      <w:pPr>
        <w:rPr>
          <w:rFonts w:ascii="Arial" w:hAnsi="Arial" w:cs="Arial"/>
        </w:rPr>
      </w:pPr>
    </w:p>
    <w:p w14:paraId="6D9C7282" w14:textId="77777777" w:rsidR="00B62D18" w:rsidRPr="000B521B" w:rsidRDefault="00B62D18" w:rsidP="00B62D18">
      <w:pPr>
        <w:rPr>
          <w:rFonts w:ascii="Arial" w:hAnsi="Arial" w:cs="Arial"/>
        </w:rPr>
      </w:pPr>
      <w:r w:rsidRPr="000B521B">
        <w:rPr>
          <w:rFonts w:ascii="Arial" w:hAnsi="Arial" w:cs="Arial"/>
          <w:noProof/>
        </w:rPr>
        <mc:AlternateContent>
          <mc:Choice Requires="wps">
            <w:drawing>
              <wp:anchor distT="0" distB="0" distL="114300" distR="114300" simplePos="0" relativeHeight="252781568" behindDoc="0" locked="0" layoutInCell="1" allowOverlap="1" wp14:anchorId="3FCCCE6F" wp14:editId="2F185995">
                <wp:simplePos x="0" y="0"/>
                <wp:positionH relativeFrom="column">
                  <wp:posOffset>2571750</wp:posOffset>
                </wp:positionH>
                <wp:positionV relativeFrom="paragraph">
                  <wp:posOffset>168910</wp:posOffset>
                </wp:positionV>
                <wp:extent cx="0" cy="266700"/>
                <wp:effectExtent l="76200" t="0" r="57150" b="57150"/>
                <wp:wrapNone/>
                <wp:docPr id="2094" name="Straight Arrow Connector 2094"/>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85E14" id="Straight Arrow Connector 2094" o:spid="_x0000_s1026" type="#_x0000_t32" style="position:absolute;margin-left:202.5pt;margin-top:13.3pt;width:0;height:21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CRNrRW1QEA&#10;AAU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25E1E668" w14:textId="77777777" w:rsidR="00B62D18" w:rsidRPr="000B521B" w:rsidRDefault="00B62D18" w:rsidP="00B62D18">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90784" behindDoc="0" locked="0" layoutInCell="1" allowOverlap="1" wp14:anchorId="54317A20" wp14:editId="09270508">
                <wp:simplePos x="0" y="0"/>
                <wp:positionH relativeFrom="column">
                  <wp:posOffset>1295399</wp:posOffset>
                </wp:positionH>
                <wp:positionV relativeFrom="paragraph">
                  <wp:posOffset>176530</wp:posOffset>
                </wp:positionV>
                <wp:extent cx="2543175" cy="419100"/>
                <wp:effectExtent l="0" t="0" r="28575" b="19050"/>
                <wp:wrapNone/>
                <wp:docPr id="2095" name="Rectangle: Rounded Corners 2095"/>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F4CF36" w14:textId="77777777" w:rsidR="004D08D3" w:rsidRPr="00EB1967" w:rsidRDefault="004D08D3" w:rsidP="00B62D18">
                            <w:pPr>
                              <w:jc w:val="center"/>
                              <w:rPr>
                                <w:b/>
                                <w:bCs/>
                                <w:color w:val="000000" w:themeColor="text1"/>
                              </w:rPr>
                            </w:pPr>
                            <w:r w:rsidRPr="00EB1967">
                              <w:rPr>
                                <w:b/>
                                <w:bCs/>
                                <w:color w:val="000000" w:themeColor="text1"/>
                              </w:rPr>
                              <w:t>Finished Products ready for packing</w:t>
                            </w:r>
                          </w:p>
                          <w:p w14:paraId="6CBDFEC4" w14:textId="77777777" w:rsidR="004D08D3" w:rsidRPr="00EB1967" w:rsidRDefault="004D08D3"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17A20" id="Rectangle: Rounded Corners 2095" o:spid="_x0000_s1270" style="position:absolute;margin-left:102pt;margin-top:13.9pt;width:200.25pt;height:33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" fillcolor="#f7caac [1301]" strokecolor="#1f3763 [1604]" strokeweight="1pt">
                <v:stroke joinstyle="miter"/>
                <v:textbox>
                  <w:txbxContent>
                    <w:p w14:paraId="0AF4CF36" w14:textId="77777777" w:rsidR="004D08D3" w:rsidRPr="00EB1967" w:rsidRDefault="004D08D3" w:rsidP="00B62D18">
                      <w:pPr>
                        <w:jc w:val="center"/>
                        <w:rPr>
                          <w:b/>
                          <w:bCs/>
                          <w:color w:val="000000" w:themeColor="text1"/>
                        </w:rPr>
                      </w:pPr>
                      <w:r w:rsidRPr="00EB1967">
                        <w:rPr>
                          <w:b/>
                          <w:bCs/>
                          <w:color w:val="000000" w:themeColor="text1"/>
                        </w:rPr>
                        <w:t>Finished Products ready for packing</w:t>
                      </w:r>
                    </w:p>
                    <w:p w14:paraId="6CBDFEC4" w14:textId="77777777" w:rsidR="004D08D3" w:rsidRPr="00EB1967" w:rsidRDefault="004D08D3" w:rsidP="00B62D18">
                      <w:pPr>
                        <w:jc w:val="center"/>
                        <w:rPr>
                          <w:b/>
                          <w:bCs/>
                          <w:color w:val="000000" w:themeColor="text1"/>
                        </w:rPr>
                      </w:pPr>
                    </w:p>
                  </w:txbxContent>
                </v:textbox>
              </v:roundrect>
            </w:pict>
          </mc:Fallback>
        </mc:AlternateContent>
      </w:r>
    </w:p>
    <w:p w14:paraId="6650DCF3" w14:textId="77777777" w:rsidR="00B62D18" w:rsidRDefault="00B62D18" w:rsidP="00B62D18">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92832" behindDoc="0" locked="0" layoutInCell="1" allowOverlap="1" wp14:anchorId="38F8AA7F" wp14:editId="36B19285">
                <wp:simplePos x="0" y="0"/>
                <wp:positionH relativeFrom="column">
                  <wp:posOffset>2571750</wp:posOffset>
                </wp:positionH>
                <wp:positionV relativeFrom="paragraph">
                  <wp:posOffset>320675</wp:posOffset>
                </wp:positionV>
                <wp:extent cx="0" cy="266700"/>
                <wp:effectExtent l="76200" t="0" r="57150" b="57150"/>
                <wp:wrapNone/>
                <wp:docPr id="2099" name="Straight Arrow Connector 2099"/>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7C9FA" id="Straight Arrow Connector 2099" o:spid="_x0000_s1026" type="#_x0000_t32" style="position:absolute;margin-left:202.5pt;margin-top:25.25pt;width:0;height:21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" strokecolor="#4472c4 [3204]" strokeweight=".5pt">
                <v:stroke endarrow="block" joinstyle="miter"/>
              </v:shape>
            </w:pict>
          </mc:Fallback>
        </mc:AlternateContent>
      </w:r>
    </w:p>
    <w:p w14:paraId="473946D2" w14:textId="77777777" w:rsidR="00B62D18" w:rsidRPr="00793AF4" w:rsidRDefault="00B62D18" w:rsidP="00B62D18">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93856" behindDoc="0" locked="0" layoutInCell="1" allowOverlap="1" wp14:anchorId="554EBDA0" wp14:editId="48CD7DA3">
                <wp:simplePos x="0" y="0"/>
                <wp:positionH relativeFrom="column">
                  <wp:posOffset>1943100</wp:posOffset>
                </wp:positionH>
                <wp:positionV relativeFrom="paragraph">
                  <wp:posOffset>232410</wp:posOffset>
                </wp:positionV>
                <wp:extent cx="1257300" cy="447675"/>
                <wp:effectExtent l="0" t="0" r="19050" b="28575"/>
                <wp:wrapNone/>
                <wp:docPr id="2100" name="Oval 2100"/>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E38F3A" w14:textId="7E907845" w:rsidR="004D08D3" w:rsidRPr="00B62D18" w:rsidRDefault="004D08D3"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4EBDA0" id="Oval 2100" o:spid="_x0000_s1271" style="position:absolute;left:0;text-align:left;margin-left:153pt;margin-top:18.3pt;width:99pt;height:35.25pt;z-index:25279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" fillcolor="#ffd966 [1943]" strokecolor="#1f3763 [1604]" strokeweight="1pt">
                <v:stroke joinstyle="miter"/>
                <v:textbox>
                  <w:txbxContent>
                    <w:p w14:paraId="4FE38F3A" w14:textId="7E907845" w:rsidR="004D08D3" w:rsidRPr="00B62D18" w:rsidRDefault="004D08D3"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7B5EB962" w14:textId="2FF9931F" w:rsidR="00B62D18" w:rsidRDefault="00D82C74" w:rsidP="00B62D18">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82592" behindDoc="0" locked="0" layoutInCell="1" allowOverlap="1" wp14:anchorId="0E59C03E" wp14:editId="4A4F8657">
                <wp:simplePos x="0" y="0"/>
                <wp:positionH relativeFrom="margin">
                  <wp:posOffset>3067050</wp:posOffset>
                </wp:positionH>
                <wp:positionV relativeFrom="paragraph">
                  <wp:posOffset>268605</wp:posOffset>
                </wp:positionV>
                <wp:extent cx="3356610" cy="342900"/>
                <wp:effectExtent l="0" t="0" r="0" b="0"/>
                <wp:wrapNone/>
                <wp:docPr id="2101" name="TextBox 4"/>
                <wp:cNvGraphicFramePr/>
                <a:graphic xmlns:a="http://schemas.openxmlformats.org/drawingml/2006/main">
                  <a:graphicData uri="http://schemas.microsoft.com/office/word/2010/wordprocessingShape">
                    <wps:wsp>
                      <wps:cNvSpPr txBox="1"/>
                      <wps:spPr>
                        <a:xfrm>
                          <a:off x="0" y="0"/>
                          <a:ext cx="3356610" cy="342900"/>
                        </a:xfrm>
                        <a:prstGeom prst="rect">
                          <a:avLst/>
                        </a:prstGeom>
                        <a:noFill/>
                      </wps:spPr>
                      <wps:txbx>
                        <w:txbxContent>
                          <w:p w14:paraId="3E709F9C"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36"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7FA7ECE" w14:textId="5D05B153" w:rsidR="004D08D3" w:rsidRPr="006F6D2F" w:rsidRDefault="004D08D3"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59C03E" id="_x0000_s1272" type="#_x0000_t202" style="position:absolute;left:0;text-align:left;margin-left:241.5pt;margin-top:21.15pt;width:264.3pt;height:27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" filled="f" stroked="f">
                <v:textbox>
                  <w:txbxContent>
                    <w:p w14:paraId="3E709F9C"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423"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67FA7ECE" w14:textId="5D05B153" w:rsidR="004D08D3" w:rsidRPr="006F6D2F" w:rsidRDefault="004D08D3"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7BFACF4C" w14:textId="02271266" w:rsidR="00B62D18" w:rsidRDefault="00B62D18" w:rsidP="00B62D18">
      <w:pPr>
        <w:tabs>
          <w:tab w:val="left" w:pos="1365"/>
        </w:tabs>
        <w:spacing w:line="360" w:lineRule="auto"/>
        <w:jc w:val="both"/>
        <w:rPr>
          <w:rFonts w:ascii="Arial" w:hAnsi="Arial" w:cs="Arial"/>
          <w:b/>
          <w:bCs/>
          <w:sz w:val="24"/>
          <w:szCs w:val="24"/>
        </w:rPr>
      </w:pPr>
    </w:p>
    <w:p w14:paraId="559D17FE" w14:textId="083E2348" w:rsidR="00695ED4" w:rsidRDefault="00B62D18" w:rsidP="00695ED4">
      <w:pPr>
        <w:jc w:val="both"/>
        <w:rPr>
          <w:rFonts w:ascii="Arial" w:hAnsi="Arial" w:cs="Arial"/>
          <w:i/>
          <w:iCs/>
          <w:color w:val="000000" w:themeColor="text1"/>
          <w:sz w:val="18"/>
          <w:szCs w:val="18"/>
          <w:shd w:val="clear" w:color="auto" w:fill="FFFFFF"/>
        </w:rPr>
      </w:pPr>
      <w:r w:rsidRPr="00B62D18">
        <w:rPr>
          <w:rFonts w:ascii="Arial" w:hAnsi="Arial" w:cs="Arial"/>
          <w:i/>
          <w:iCs/>
          <w:color w:val="000000" w:themeColor="text1"/>
          <w:sz w:val="18"/>
          <w:szCs w:val="18"/>
          <w:shd w:val="clear" w:color="auto" w:fill="FFFFFF"/>
        </w:rPr>
        <w:t>1</w:t>
      </w:r>
      <w:r w:rsidR="00695ED4" w:rsidRPr="00B62D18">
        <w:rPr>
          <w:rFonts w:ascii="Arial" w:hAnsi="Arial" w:cs="Arial"/>
          <w:i/>
          <w:iCs/>
          <w:color w:val="000000" w:themeColor="text1"/>
          <w:sz w:val="18"/>
          <w:szCs w:val="18"/>
          <w:shd w:val="clear" w:color="auto" w:fill="FFFFFF"/>
        </w:rPr>
        <w:t xml:space="preserve"> </w:t>
      </w:r>
      <w:r w:rsidR="00695ED4" w:rsidRPr="00D72A4F">
        <w:rPr>
          <w:rFonts w:ascii="Arial" w:hAnsi="Arial" w:cs="Arial"/>
          <w:i/>
          <w:iCs/>
          <w:color w:val="000000" w:themeColor="text1"/>
          <w:sz w:val="18"/>
          <w:szCs w:val="18"/>
          <w:shd w:val="clear" w:color="auto" w:fill="FFFFFF"/>
        </w:rPr>
        <w:t>Unsaturated monocarboxylic</w:t>
      </w:r>
      <w:r>
        <w:rPr>
          <w:rFonts w:ascii="Arial" w:hAnsi="Arial" w:cs="Arial"/>
          <w:i/>
          <w:iCs/>
          <w:color w:val="000000" w:themeColor="text1"/>
          <w:sz w:val="18"/>
          <w:szCs w:val="18"/>
          <w:shd w:val="clear" w:color="auto" w:fill="FFFFFF"/>
        </w:rPr>
        <w:t xml:space="preserve"> </w:t>
      </w:r>
      <w:r w:rsidR="00705138" w:rsidRPr="00D72A4F">
        <w:rPr>
          <w:rFonts w:ascii="Arial" w:hAnsi="Arial" w:cs="Arial"/>
          <w:i/>
          <w:iCs/>
          <w:color w:val="000000" w:themeColor="text1"/>
          <w:sz w:val="18"/>
          <w:szCs w:val="18"/>
          <w:shd w:val="clear" w:color="auto" w:fill="FFFFFF"/>
        </w:rPr>
        <w:t>acid</w:t>
      </w:r>
      <w:r w:rsidR="00695ED4" w:rsidRPr="00D72A4F">
        <w:rPr>
          <w:rFonts w:ascii="Arial" w:hAnsi="Arial" w:cs="Arial"/>
          <w:i/>
          <w:iCs/>
          <w:color w:val="000000" w:themeColor="text1"/>
          <w:sz w:val="18"/>
          <w:szCs w:val="18"/>
          <w:shd w:val="clear" w:color="auto" w:fill="FFFFFF"/>
        </w:rPr>
        <w:t xml:space="preserve"> include acrylic acid, methacrylic acid, </w:t>
      </w:r>
      <w:proofErr w:type="spellStart"/>
      <w:r w:rsidR="00695ED4" w:rsidRPr="00D72A4F">
        <w:rPr>
          <w:rFonts w:ascii="Arial" w:hAnsi="Arial" w:cs="Arial"/>
          <w:i/>
          <w:iCs/>
          <w:color w:val="000000" w:themeColor="text1"/>
          <w:sz w:val="18"/>
          <w:szCs w:val="18"/>
          <w:shd w:val="clear" w:color="auto" w:fill="FFFFFF"/>
        </w:rPr>
        <w:t>crotonic</w:t>
      </w:r>
      <w:proofErr w:type="spellEnd"/>
      <w:r w:rsidR="00695ED4" w:rsidRPr="00D72A4F">
        <w:rPr>
          <w:rFonts w:ascii="Arial" w:hAnsi="Arial" w:cs="Arial"/>
          <w:i/>
          <w:iCs/>
          <w:color w:val="000000" w:themeColor="text1"/>
          <w:sz w:val="18"/>
          <w:szCs w:val="18"/>
          <w:shd w:val="clear" w:color="auto" w:fill="FFFFFF"/>
        </w:rPr>
        <w:t xml:space="preserve"> acid, monoesters of unsaturated </w:t>
      </w:r>
      <w:proofErr w:type="spellStart"/>
      <w:r w:rsidR="00695ED4" w:rsidRPr="00D72A4F">
        <w:rPr>
          <w:rFonts w:ascii="Arial" w:hAnsi="Arial" w:cs="Arial"/>
          <w:i/>
          <w:iCs/>
          <w:color w:val="000000" w:themeColor="text1"/>
          <w:sz w:val="18"/>
          <w:szCs w:val="18"/>
          <w:shd w:val="clear" w:color="auto" w:fill="FFFFFF"/>
        </w:rPr>
        <w:t>polycarboxylic</w:t>
      </w:r>
      <w:proofErr w:type="spellEnd"/>
      <w:r w:rsidR="00695ED4" w:rsidRPr="00D72A4F">
        <w:rPr>
          <w:rFonts w:ascii="Arial" w:hAnsi="Arial" w:cs="Arial"/>
          <w:i/>
          <w:iCs/>
          <w:color w:val="000000" w:themeColor="text1"/>
          <w:sz w:val="18"/>
          <w:szCs w:val="18"/>
          <w:shd w:val="clear" w:color="auto" w:fill="FFFFFF"/>
        </w:rPr>
        <w:t xml:space="preserve"> acids, and monoesters of maleic acid. The unsaturated acids and monoesters may be used singly or as a mixture of two or more of them.</w:t>
      </w:r>
      <w:r w:rsidR="00695ED4">
        <w:rPr>
          <w:rFonts w:ascii="Arial" w:hAnsi="Arial" w:cs="Arial"/>
          <w:i/>
          <w:iCs/>
          <w:color w:val="000000" w:themeColor="text1"/>
          <w:sz w:val="18"/>
          <w:szCs w:val="18"/>
          <w:shd w:val="clear" w:color="auto" w:fill="FFFFFF"/>
        </w:rPr>
        <w:t xml:space="preserve"> The unsaturated </w:t>
      </w:r>
      <w:r w:rsidR="00695ED4" w:rsidRPr="00D72A4F">
        <w:rPr>
          <w:rFonts w:ascii="Arial" w:hAnsi="Arial" w:cs="Arial"/>
          <w:i/>
          <w:iCs/>
          <w:color w:val="000000" w:themeColor="text1"/>
          <w:sz w:val="18"/>
          <w:szCs w:val="18"/>
          <w:shd w:val="clear" w:color="auto" w:fill="FFFFFF"/>
        </w:rPr>
        <w:t>monocarboxylic acids</w:t>
      </w:r>
      <w:r w:rsidR="00695ED4">
        <w:rPr>
          <w:rFonts w:ascii="Arial" w:hAnsi="Arial" w:cs="Arial"/>
          <w:i/>
          <w:iCs/>
          <w:color w:val="000000" w:themeColor="text1"/>
          <w:sz w:val="18"/>
          <w:szCs w:val="18"/>
          <w:shd w:val="clear" w:color="auto" w:fill="FFFFFF"/>
        </w:rPr>
        <w:t xml:space="preserve"> can be derived from renewable sources like lignin or soyabean oil therefore, the name bio- based vinyl ester resin is used.</w:t>
      </w:r>
    </w:p>
    <w:p w14:paraId="39C03E66" w14:textId="5A1B73AD" w:rsidR="00B62D18" w:rsidRPr="00B62D18" w:rsidRDefault="00B62D18" w:rsidP="00B62D18">
      <w:pPr>
        <w:spacing w:line="240" w:lineRule="auto"/>
        <w:jc w:val="both"/>
        <w:rPr>
          <w:rFonts w:ascii="Arial" w:hAnsi="Arial" w:cs="Arial"/>
          <w:i/>
          <w:iCs/>
          <w:color w:val="000000" w:themeColor="text1"/>
          <w:sz w:val="18"/>
          <w:szCs w:val="18"/>
          <w:shd w:val="clear" w:color="auto" w:fill="FFFFFF"/>
        </w:rPr>
      </w:pPr>
      <w:r>
        <w:rPr>
          <w:rFonts w:ascii="Arial" w:hAnsi="Arial" w:cs="Arial"/>
          <w:i/>
          <w:iCs/>
          <w:color w:val="000000" w:themeColor="text1"/>
          <w:sz w:val="18"/>
          <w:szCs w:val="18"/>
          <w:shd w:val="clear" w:color="auto" w:fill="FFFFFF"/>
        </w:rPr>
        <w:t>2 Curing of vinyl ester resin is done by the end user industries according to the application in which it is used. Curing defines the gelation time of vinyl ester resin</w:t>
      </w:r>
      <w:r w:rsidR="00490F7E">
        <w:rPr>
          <w:rFonts w:ascii="Arial" w:hAnsi="Arial" w:cs="Arial"/>
          <w:i/>
          <w:iCs/>
          <w:color w:val="000000" w:themeColor="text1"/>
          <w:sz w:val="18"/>
          <w:szCs w:val="18"/>
          <w:shd w:val="clear" w:color="auto" w:fill="FFFFFF"/>
        </w:rPr>
        <w:t>.</w:t>
      </w:r>
      <w:r>
        <w:rPr>
          <w:rFonts w:ascii="Arial" w:hAnsi="Arial" w:cs="Arial"/>
          <w:i/>
          <w:iCs/>
          <w:color w:val="000000" w:themeColor="text1"/>
          <w:sz w:val="18"/>
          <w:szCs w:val="18"/>
          <w:shd w:val="clear" w:color="auto" w:fill="FFFFFF"/>
        </w:rPr>
        <w:t xml:space="preserve"> </w:t>
      </w:r>
      <w:r w:rsidR="00490F7E" w:rsidRPr="00490F7E">
        <w:rPr>
          <w:rFonts w:ascii="Arial" w:hAnsi="Arial" w:cs="Arial"/>
          <w:i/>
          <w:iCs/>
          <w:color w:val="000000" w:themeColor="text1"/>
          <w:sz w:val="18"/>
          <w:szCs w:val="18"/>
          <w:shd w:val="clear" w:color="auto" w:fill="FFFFFF"/>
        </w:rPr>
        <w:t>Curing is a process that is employed to change the viscosities of the epoxy resin according to the customer's requirement. This process is completely optional and varies from manufacturer to manufacturer depending on the grade of VER to be manufactured.</w:t>
      </w:r>
    </w:p>
    <w:p w14:paraId="567F7987" w14:textId="1F26932B" w:rsidR="00B62D18" w:rsidRPr="00D72A4F" w:rsidRDefault="00B62D18" w:rsidP="00695ED4">
      <w:pPr>
        <w:jc w:val="both"/>
        <w:rPr>
          <w:rFonts w:ascii="Arial" w:hAnsi="Arial" w:cs="Arial"/>
          <w:i/>
          <w:iCs/>
          <w:sz w:val="18"/>
          <w:szCs w:val="18"/>
        </w:rPr>
      </w:pPr>
    </w:p>
    <w:p w14:paraId="31B7054F" w14:textId="073D2ED1" w:rsidR="007E23D4" w:rsidRDefault="007E23D4" w:rsidP="00695ED4">
      <w:pPr>
        <w:tabs>
          <w:tab w:val="left" w:pos="1365"/>
        </w:tabs>
        <w:spacing w:line="360" w:lineRule="auto"/>
        <w:jc w:val="both"/>
        <w:rPr>
          <w:rFonts w:ascii="Arial" w:hAnsi="Arial" w:cs="Arial"/>
          <w:b/>
          <w:bCs/>
          <w:sz w:val="24"/>
          <w:szCs w:val="24"/>
        </w:rPr>
      </w:pPr>
    </w:p>
    <w:p w14:paraId="5139C118" w14:textId="2FB1A643" w:rsidR="001D7446" w:rsidRDefault="001D7446" w:rsidP="00695ED4">
      <w:pPr>
        <w:tabs>
          <w:tab w:val="left" w:pos="1365"/>
        </w:tabs>
        <w:spacing w:line="360" w:lineRule="auto"/>
        <w:jc w:val="both"/>
        <w:rPr>
          <w:rFonts w:ascii="Arial" w:hAnsi="Arial" w:cs="Arial"/>
          <w:b/>
          <w:bCs/>
          <w:sz w:val="24"/>
          <w:szCs w:val="24"/>
        </w:rPr>
      </w:pPr>
    </w:p>
    <w:p w14:paraId="4D442B6F" w14:textId="77777777" w:rsidR="001D7446" w:rsidRDefault="001D7446" w:rsidP="00695ED4">
      <w:pPr>
        <w:tabs>
          <w:tab w:val="left" w:pos="1365"/>
        </w:tabs>
        <w:spacing w:line="360" w:lineRule="auto"/>
        <w:jc w:val="both"/>
        <w:rPr>
          <w:rFonts w:ascii="Arial" w:hAnsi="Arial" w:cs="Arial"/>
          <w:b/>
          <w:bCs/>
          <w:sz w:val="24"/>
          <w:szCs w:val="24"/>
        </w:rPr>
      </w:pPr>
    </w:p>
    <w:p w14:paraId="6BF53EC4" w14:textId="744F68CB" w:rsidR="00695ED4" w:rsidRDefault="00695ED4" w:rsidP="00695ED4">
      <w:pPr>
        <w:tabs>
          <w:tab w:val="left" w:pos="1365"/>
        </w:tabs>
        <w:spacing w:line="360" w:lineRule="auto"/>
        <w:jc w:val="both"/>
        <w:rPr>
          <w:rFonts w:ascii="Arial" w:hAnsi="Arial" w:cs="Arial"/>
          <w:b/>
          <w:bCs/>
          <w:sz w:val="24"/>
          <w:szCs w:val="24"/>
        </w:rPr>
      </w:pPr>
      <w:r w:rsidRPr="005B6140">
        <w:rPr>
          <w:rFonts w:ascii="Arial" w:hAnsi="Arial" w:cs="Arial"/>
          <w:b/>
          <w:bCs/>
          <w:noProof/>
          <w:sz w:val="24"/>
          <w:szCs w:val="24"/>
        </w:rPr>
        <w:lastRenderedPageBreak/>
        <mc:AlternateContent>
          <mc:Choice Requires="wps">
            <w:drawing>
              <wp:anchor distT="45720" distB="45720" distL="114300" distR="114300" simplePos="0" relativeHeight="252677120" behindDoc="0" locked="0" layoutInCell="1" allowOverlap="1" wp14:anchorId="7F3FB849" wp14:editId="4A8DB4CA">
                <wp:simplePos x="0" y="0"/>
                <wp:positionH relativeFrom="column">
                  <wp:posOffset>-142875</wp:posOffset>
                </wp:positionH>
                <wp:positionV relativeFrom="paragraph">
                  <wp:posOffset>330200</wp:posOffset>
                </wp:positionV>
                <wp:extent cx="1009650" cy="638175"/>
                <wp:effectExtent l="0" t="0" r="19050" b="28575"/>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34F0409D" w14:textId="77777777" w:rsidR="004D08D3" w:rsidRPr="005B6140" w:rsidRDefault="004D08D3" w:rsidP="00695ED4">
                            <w:pPr>
                              <w:jc w:val="center"/>
                              <w:rPr>
                                <w:rFonts w:ascii="Arial" w:hAnsi="Arial" w:cs="Arial"/>
                                <w:sz w:val="20"/>
                                <w:szCs w:val="20"/>
                              </w:rPr>
                            </w:pPr>
                            <w:r>
                              <w:rPr>
                                <w:rFonts w:ascii="Arial" w:hAnsi="Arial" w:cs="Arial"/>
                                <w:sz w:val="20"/>
                                <w:szCs w:val="20"/>
                              </w:rPr>
                              <w:t>Raw material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FB849" id="_x0000_s1273" type="#_x0000_t202" style="position:absolute;left:0;text-align:left;margin-left:-11.25pt;margin-top:26pt;width:79.5pt;height:50.25pt;z-index:25267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">
                <v:textbox>
                  <w:txbxContent>
                    <w:p w14:paraId="34F0409D" w14:textId="77777777" w:rsidR="004D08D3" w:rsidRPr="005B6140" w:rsidRDefault="004D08D3" w:rsidP="00695ED4">
                      <w:pPr>
                        <w:jc w:val="center"/>
                        <w:rPr>
                          <w:rFonts w:ascii="Arial" w:hAnsi="Arial" w:cs="Arial"/>
                          <w:sz w:val="20"/>
                          <w:szCs w:val="20"/>
                        </w:rPr>
                      </w:pPr>
                      <w:r>
                        <w:rPr>
                          <w:rFonts w:ascii="Arial" w:hAnsi="Arial" w:cs="Arial"/>
                          <w:sz w:val="20"/>
                          <w:szCs w:val="20"/>
                        </w:rPr>
                        <w:t>Raw material storage and handling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8144" behindDoc="0" locked="0" layoutInCell="1" allowOverlap="1" wp14:anchorId="395D955B" wp14:editId="56379415">
                <wp:simplePos x="0" y="0"/>
                <wp:positionH relativeFrom="column">
                  <wp:posOffset>933450</wp:posOffset>
                </wp:positionH>
                <wp:positionV relativeFrom="paragraph">
                  <wp:posOffset>330200</wp:posOffset>
                </wp:positionV>
                <wp:extent cx="1009650" cy="638175"/>
                <wp:effectExtent l="0" t="0" r="19050" b="28575"/>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0D59851F" w14:textId="77777777" w:rsidR="004D08D3" w:rsidRPr="005B6140" w:rsidRDefault="004D08D3" w:rsidP="00695ED4">
                            <w:pPr>
                              <w:spacing w:line="240" w:lineRule="auto"/>
                              <w:jc w:val="center"/>
                              <w:rPr>
                                <w:rFonts w:ascii="Arial" w:hAnsi="Arial" w:cs="Arial"/>
                                <w:sz w:val="20"/>
                                <w:szCs w:val="20"/>
                              </w:rPr>
                            </w:pPr>
                            <w:r w:rsidRPr="005B6140">
                              <w:rPr>
                                <w:rFonts w:ascii="Arial" w:hAnsi="Arial" w:cs="Arial"/>
                                <w:sz w:val="20"/>
                                <w:szCs w:val="20"/>
                              </w:rPr>
                              <w:t>Reaction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D955B" id="_x0000_s1274" type="#_x0000_t202" style="position:absolute;left:0;text-align:left;margin-left:73.5pt;margin-top:26pt;width:79.5pt;height:50.25pt;z-index:25267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">
                <v:textbox>
                  <w:txbxContent>
                    <w:p w14:paraId="0D59851F" w14:textId="77777777" w:rsidR="004D08D3" w:rsidRPr="005B6140" w:rsidRDefault="004D08D3" w:rsidP="00695ED4">
                      <w:pPr>
                        <w:spacing w:line="240" w:lineRule="auto"/>
                        <w:jc w:val="center"/>
                        <w:rPr>
                          <w:rFonts w:ascii="Arial" w:hAnsi="Arial" w:cs="Arial"/>
                          <w:sz w:val="20"/>
                          <w:szCs w:val="20"/>
                        </w:rPr>
                      </w:pPr>
                      <w:r w:rsidRPr="005B6140">
                        <w:rPr>
                          <w:rFonts w:ascii="Arial" w:hAnsi="Arial" w:cs="Arial"/>
                          <w:sz w:val="20"/>
                          <w:szCs w:val="20"/>
                        </w:rPr>
                        <w:t>Reaction</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9168" behindDoc="0" locked="0" layoutInCell="1" allowOverlap="1" wp14:anchorId="2D38C32B" wp14:editId="75A424C8">
                <wp:simplePos x="0" y="0"/>
                <wp:positionH relativeFrom="column">
                  <wp:posOffset>2047875</wp:posOffset>
                </wp:positionH>
                <wp:positionV relativeFrom="paragraph">
                  <wp:posOffset>349250</wp:posOffset>
                </wp:positionV>
                <wp:extent cx="1009650" cy="619125"/>
                <wp:effectExtent l="0" t="0" r="19050" b="28575"/>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4F571C79" w14:textId="77777777" w:rsidR="004D08D3" w:rsidRPr="005B6140" w:rsidRDefault="004D08D3" w:rsidP="00695ED4">
                            <w:pPr>
                              <w:spacing w:line="240" w:lineRule="auto"/>
                              <w:jc w:val="center"/>
                              <w:rPr>
                                <w:rFonts w:ascii="Arial" w:hAnsi="Arial" w:cs="Arial"/>
                                <w:sz w:val="20"/>
                                <w:szCs w:val="20"/>
                              </w:rPr>
                            </w:pPr>
                            <w:r w:rsidRPr="005B6140">
                              <w:rPr>
                                <w:rFonts w:ascii="Arial" w:hAnsi="Arial" w:cs="Arial"/>
                                <w:sz w:val="20"/>
                                <w:szCs w:val="20"/>
                              </w:rPr>
                              <w:t>Blending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8C32B" id="_x0000_s1275" type="#_x0000_t202" style="position:absolute;left:0;text-align:left;margin-left:161.25pt;margin-top:27.5pt;width:79.5pt;height:48.75pt;z-index:25267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">
                <v:textbox>
                  <w:txbxContent>
                    <w:p w14:paraId="4F571C79" w14:textId="77777777" w:rsidR="004D08D3" w:rsidRPr="005B6140" w:rsidRDefault="004D08D3" w:rsidP="00695ED4">
                      <w:pPr>
                        <w:spacing w:line="240" w:lineRule="auto"/>
                        <w:jc w:val="center"/>
                        <w:rPr>
                          <w:rFonts w:ascii="Arial" w:hAnsi="Arial" w:cs="Arial"/>
                          <w:sz w:val="20"/>
                          <w:szCs w:val="20"/>
                        </w:rPr>
                      </w:pPr>
                      <w:r w:rsidRPr="005B6140">
                        <w:rPr>
                          <w:rFonts w:ascii="Arial" w:hAnsi="Arial" w:cs="Arial"/>
                          <w:sz w:val="20"/>
                          <w:szCs w:val="20"/>
                        </w:rPr>
                        <w:t>Blending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0192" behindDoc="0" locked="0" layoutInCell="1" allowOverlap="1" wp14:anchorId="3523F688" wp14:editId="3FB58C35">
                <wp:simplePos x="0" y="0"/>
                <wp:positionH relativeFrom="column">
                  <wp:posOffset>3152775</wp:posOffset>
                </wp:positionH>
                <wp:positionV relativeFrom="paragraph">
                  <wp:posOffset>349250</wp:posOffset>
                </wp:positionV>
                <wp:extent cx="1009650" cy="619125"/>
                <wp:effectExtent l="0" t="0" r="19050" b="28575"/>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0D18D649" w14:textId="77777777" w:rsidR="004D08D3" w:rsidRPr="005B6140" w:rsidRDefault="004D08D3" w:rsidP="00695ED4">
                            <w:pPr>
                              <w:jc w:val="center"/>
                              <w:rPr>
                                <w:rFonts w:ascii="Arial" w:hAnsi="Arial" w:cs="Arial"/>
                                <w:sz w:val="20"/>
                                <w:szCs w:val="20"/>
                              </w:rPr>
                            </w:pPr>
                            <w:r w:rsidRPr="005B6140">
                              <w:rPr>
                                <w:rFonts w:ascii="Arial" w:hAnsi="Arial" w:cs="Arial"/>
                                <w:sz w:val="20"/>
                                <w:szCs w:val="20"/>
                              </w:rPr>
                              <w:t>Intermediate 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3F688" id="_x0000_s1276" type="#_x0000_t202" style="position:absolute;left:0;text-align:left;margin-left:248.25pt;margin-top:27.5pt;width:79.5pt;height:48.75pt;z-index:25268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">
                <v:textbox>
                  <w:txbxContent>
                    <w:p w14:paraId="0D18D649" w14:textId="77777777" w:rsidR="004D08D3" w:rsidRPr="005B6140" w:rsidRDefault="004D08D3" w:rsidP="00695ED4">
                      <w:pPr>
                        <w:jc w:val="center"/>
                        <w:rPr>
                          <w:rFonts w:ascii="Arial" w:hAnsi="Arial" w:cs="Arial"/>
                          <w:sz w:val="20"/>
                          <w:szCs w:val="20"/>
                        </w:rPr>
                      </w:pPr>
                      <w:r w:rsidRPr="005B6140">
                        <w:rPr>
                          <w:rFonts w:ascii="Arial" w:hAnsi="Arial" w:cs="Arial"/>
                          <w:sz w:val="20"/>
                          <w:szCs w:val="20"/>
                        </w:rPr>
                        <w:t>Intermediate 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1216" behindDoc="0" locked="0" layoutInCell="1" allowOverlap="1" wp14:anchorId="32D0AE10" wp14:editId="0AB2695E">
                <wp:simplePos x="0" y="0"/>
                <wp:positionH relativeFrom="column">
                  <wp:posOffset>4295775</wp:posOffset>
                </wp:positionH>
                <wp:positionV relativeFrom="paragraph">
                  <wp:posOffset>349250</wp:posOffset>
                </wp:positionV>
                <wp:extent cx="1009650" cy="619125"/>
                <wp:effectExtent l="0" t="0" r="19050" b="28575"/>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3EBB36D3" w14:textId="77777777" w:rsidR="004D08D3" w:rsidRPr="005B6140" w:rsidRDefault="004D08D3" w:rsidP="00695ED4">
                            <w:pPr>
                              <w:jc w:val="center"/>
                              <w:rPr>
                                <w:rFonts w:ascii="Arial" w:hAnsi="Arial" w:cs="Arial"/>
                                <w:sz w:val="20"/>
                                <w:szCs w:val="20"/>
                              </w:rPr>
                            </w:pPr>
                            <w:r w:rsidRPr="005B6140">
                              <w:rPr>
                                <w:rFonts w:ascii="Arial" w:hAnsi="Arial" w:cs="Arial"/>
                                <w:sz w:val="20"/>
                                <w:szCs w:val="20"/>
                              </w:rPr>
                              <w:t>Finishing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0AE10" id="_x0000_s1277" type="#_x0000_t202" style="position:absolute;left:0;text-align:left;margin-left:338.25pt;margin-top:27.5pt;width:79.5pt;height:48.75pt;z-index:25268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">
                <v:textbox>
                  <w:txbxContent>
                    <w:p w14:paraId="3EBB36D3" w14:textId="77777777" w:rsidR="004D08D3" w:rsidRPr="005B6140" w:rsidRDefault="004D08D3" w:rsidP="00695ED4">
                      <w:pPr>
                        <w:jc w:val="center"/>
                        <w:rPr>
                          <w:rFonts w:ascii="Arial" w:hAnsi="Arial" w:cs="Arial"/>
                          <w:sz w:val="20"/>
                          <w:szCs w:val="20"/>
                        </w:rPr>
                      </w:pPr>
                      <w:r w:rsidRPr="005B6140">
                        <w:rPr>
                          <w:rFonts w:ascii="Arial" w:hAnsi="Arial" w:cs="Arial"/>
                          <w:sz w:val="20"/>
                          <w:szCs w:val="20"/>
                        </w:rPr>
                        <w:t>Finishing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2240" behindDoc="0" locked="0" layoutInCell="1" allowOverlap="1" wp14:anchorId="7980EE8C" wp14:editId="624C61ED">
                <wp:simplePos x="0" y="0"/>
                <wp:positionH relativeFrom="column">
                  <wp:posOffset>5438775</wp:posOffset>
                </wp:positionH>
                <wp:positionV relativeFrom="paragraph">
                  <wp:posOffset>349250</wp:posOffset>
                </wp:positionV>
                <wp:extent cx="1181100" cy="619125"/>
                <wp:effectExtent l="0" t="0" r="19050" b="28575"/>
                <wp:wrapSquare wrapText="bothSides"/>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619125"/>
                        </a:xfrm>
                        <a:prstGeom prst="rect">
                          <a:avLst/>
                        </a:prstGeom>
                        <a:solidFill>
                          <a:srgbClr val="FFFFFF"/>
                        </a:solidFill>
                        <a:ln w="9525">
                          <a:solidFill>
                            <a:srgbClr val="000000"/>
                          </a:solidFill>
                          <a:miter lim="800000"/>
                          <a:headEnd/>
                          <a:tailEnd/>
                        </a:ln>
                      </wps:spPr>
                      <wps:txbx>
                        <w:txbxContent>
                          <w:p w14:paraId="55B3744A" w14:textId="77777777" w:rsidR="004D08D3" w:rsidRPr="005B6140" w:rsidRDefault="004D08D3" w:rsidP="00695ED4">
                            <w:pPr>
                              <w:jc w:val="center"/>
                              <w:rPr>
                                <w:rFonts w:ascii="Arial" w:hAnsi="Arial" w:cs="Arial"/>
                                <w:sz w:val="20"/>
                                <w:szCs w:val="20"/>
                              </w:rPr>
                            </w:pPr>
                            <w:r w:rsidRPr="005B6140">
                              <w:rPr>
                                <w:rFonts w:ascii="Arial" w:hAnsi="Arial" w:cs="Arial"/>
                                <w:sz w:val="20"/>
                                <w:szCs w:val="20"/>
                              </w:rPr>
                              <w:t>Finished product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EE8C" id="_x0000_s1278" type="#_x0000_t202" style="position:absolute;left:0;text-align:left;margin-left:428.25pt;margin-top:27.5pt;width:93pt;height:48.75pt;z-index:25268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">
                <v:textbox>
                  <w:txbxContent>
                    <w:p w14:paraId="55B3744A" w14:textId="77777777" w:rsidR="004D08D3" w:rsidRPr="005B6140" w:rsidRDefault="004D08D3" w:rsidP="00695ED4">
                      <w:pPr>
                        <w:jc w:val="center"/>
                        <w:rPr>
                          <w:rFonts w:ascii="Arial" w:hAnsi="Arial" w:cs="Arial"/>
                          <w:sz w:val="20"/>
                          <w:szCs w:val="20"/>
                        </w:rPr>
                      </w:pPr>
                      <w:r w:rsidRPr="005B6140">
                        <w:rPr>
                          <w:rFonts w:ascii="Arial" w:hAnsi="Arial" w:cs="Arial"/>
                          <w:sz w:val="20"/>
                          <w:szCs w:val="20"/>
                        </w:rPr>
                        <w:t>Finished product storage and handling</w:t>
                      </w:r>
                    </w:p>
                  </w:txbxContent>
                </v:textbox>
                <w10:wrap type="square"/>
              </v:shape>
            </w:pict>
          </mc:Fallback>
        </mc:AlternateContent>
      </w:r>
      <w:r>
        <w:rPr>
          <w:rFonts w:ascii="Arial" w:hAnsi="Arial" w:cs="Arial"/>
          <w:b/>
          <w:bCs/>
          <w:sz w:val="24"/>
          <w:szCs w:val="24"/>
        </w:rPr>
        <w:t>Process Flow Diagram</w:t>
      </w:r>
    </w:p>
    <w:p w14:paraId="3A75D200"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15008" behindDoc="0" locked="0" layoutInCell="1" allowOverlap="1" wp14:anchorId="27559EAF" wp14:editId="1AB57465">
                <wp:simplePos x="0" y="0"/>
                <wp:positionH relativeFrom="column">
                  <wp:posOffset>1825032</wp:posOffset>
                </wp:positionH>
                <wp:positionV relativeFrom="paragraph">
                  <wp:posOffset>900528</wp:posOffset>
                </wp:positionV>
                <wp:extent cx="0" cy="160334"/>
                <wp:effectExtent l="76200" t="0" r="57150" b="49530"/>
                <wp:wrapNone/>
                <wp:docPr id="229" name="Straight Arrow Connector 229"/>
                <wp:cNvGraphicFramePr/>
                <a:graphic xmlns:a="http://schemas.openxmlformats.org/drawingml/2006/main">
                  <a:graphicData uri="http://schemas.microsoft.com/office/word/2010/wordprocessingShape">
                    <wps:wsp>
                      <wps:cNvCnPr/>
                      <wps:spPr>
                        <a:xfrm>
                          <a:off x="0" y="0"/>
                          <a:ext cx="0" cy="160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D4E65" id="Straight Arrow Connector 229" o:spid="_x0000_s1026" type="#_x0000_t32" style="position:absolute;margin-left:143.7pt;margin-top:70.9pt;width:0;height:12.6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3984" behindDoc="0" locked="0" layoutInCell="1" allowOverlap="1" wp14:anchorId="3E3F11D8" wp14:editId="149C6C6E">
                <wp:simplePos x="0" y="0"/>
                <wp:positionH relativeFrom="column">
                  <wp:posOffset>2915278</wp:posOffset>
                </wp:positionH>
                <wp:positionV relativeFrom="paragraph">
                  <wp:posOffset>815117</wp:posOffset>
                </wp:positionV>
                <wp:extent cx="0" cy="245745"/>
                <wp:effectExtent l="76200" t="0" r="57150" b="59055"/>
                <wp:wrapNone/>
                <wp:docPr id="227" name="Straight Arrow Connector 227"/>
                <wp:cNvGraphicFramePr/>
                <a:graphic xmlns:a="http://schemas.openxmlformats.org/drawingml/2006/main">
                  <a:graphicData uri="http://schemas.microsoft.com/office/word/2010/wordprocessingShape">
                    <wps:wsp>
                      <wps:cNvCnPr/>
                      <wps:spPr>
                        <a:xfrm>
                          <a:off x="0" y="0"/>
                          <a:ext cx="0" cy="245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E2C00" id="Straight Arrow Connector 227" o:spid="_x0000_s1026" type="#_x0000_t32" style="position:absolute;margin-left:229.55pt;margin-top:64.2pt;width:0;height:19.3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2960" behindDoc="0" locked="0" layoutInCell="1" allowOverlap="1" wp14:anchorId="4FF86D16" wp14:editId="087DB685">
                <wp:simplePos x="0" y="0"/>
                <wp:positionH relativeFrom="column">
                  <wp:posOffset>1614016</wp:posOffset>
                </wp:positionH>
                <wp:positionV relativeFrom="paragraph">
                  <wp:posOffset>815117</wp:posOffset>
                </wp:positionV>
                <wp:extent cx="0" cy="226088"/>
                <wp:effectExtent l="76200" t="0" r="57150" b="59690"/>
                <wp:wrapNone/>
                <wp:docPr id="226" name="Straight Arrow Connector 226"/>
                <wp:cNvGraphicFramePr/>
                <a:graphic xmlns:a="http://schemas.openxmlformats.org/drawingml/2006/main">
                  <a:graphicData uri="http://schemas.microsoft.com/office/word/2010/wordprocessingShape">
                    <wps:wsp>
                      <wps:cNvCnPr/>
                      <wps:spPr>
                        <a:xfrm>
                          <a:off x="0" y="0"/>
                          <a:ext cx="0" cy="226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033D5" id="Straight Arrow Connector 226" o:spid="_x0000_s1026" type="#_x0000_t32" style="position:absolute;margin-left:127.1pt;margin-top:64.2pt;width:0;height:17.8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1936" behindDoc="0" locked="0" layoutInCell="1" allowOverlap="1" wp14:anchorId="59CFB168" wp14:editId="0FD5B940">
                <wp:simplePos x="0" y="0"/>
                <wp:positionH relativeFrom="column">
                  <wp:posOffset>5245784</wp:posOffset>
                </wp:positionH>
                <wp:positionV relativeFrom="paragraph">
                  <wp:posOffset>815117</wp:posOffset>
                </wp:positionV>
                <wp:extent cx="0" cy="246184"/>
                <wp:effectExtent l="76200" t="0" r="57150" b="59055"/>
                <wp:wrapNone/>
                <wp:docPr id="225" name="Straight Arrow Connector 225"/>
                <wp:cNvGraphicFramePr/>
                <a:graphic xmlns:a="http://schemas.openxmlformats.org/drawingml/2006/main">
                  <a:graphicData uri="http://schemas.microsoft.com/office/word/2010/wordprocessingShape">
                    <wps:wsp>
                      <wps:cNvCnPr/>
                      <wps:spPr>
                        <a:xfrm>
                          <a:off x="0" y="0"/>
                          <a:ext cx="0" cy="246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CEE59" id="Straight Arrow Connector 225" o:spid="_x0000_s1026" type="#_x0000_t32" style="position:absolute;margin-left:413.05pt;margin-top:64.2pt;width:0;height:19.4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0912" behindDoc="0" locked="0" layoutInCell="1" allowOverlap="1" wp14:anchorId="15309742" wp14:editId="04276BA3">
                <wp:simplePos x="0" y="0"/>
                <wp:positionH relativeFrom="column">
                  <wp:posOffset>1082144</wp:posOffset>
                </wp:positionH>
                <wp:positionV relativeFrom="paragraph">
                  <wp:posOffset>815117</wp:posOffset>
                </wp:positionV>
                <wp:extent cx="4164351" cy="0"/>
                <wp:effectExtent l="0" t="0" r="0" b="0"/>
                <wp:wrapNone/>
                <wp:docPr id="223" name="Straight Connector 223"/>
                <wp:cNvGraphicFramePr/>
                <a:graphic xmlns:a="http://schemas.openxmlformats.org/drawingml/2006/main">
                  <a:graphicData uri="http://schemas.microsoft.com/office/word/2010/wordprocessingShape">
                    <wps:wsp>
                      <wps:cNvCnPr/>
                      <wps:spPr>
                        <a:xfrm>
                          <a:off x="0" y="0"/>
                          <a:ext cx="41643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305C50" id="Straight Connector 223" o:spid="_x0000_s1026" style="position:absolute;z-index:252710912;visibility:visible;mso-wrap-style:square;mso-wrap-distance-left:9pt;mso-wrap-distance-top:0;mso-wrap-distance-right:9pt;mso-wrap-distance-bottom:0;mso-position-horizontal:absolute;mso-position-horizontal-relative:text;mso-position-vertical:absolute;mso-position-vertical-relative:text" from="85.2pt,64.2pt" to="413.1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9888" behindDoc="0" locked="0" layoutInCell="1" allowOverlap="1" wp14:anchorId="77590994" wp14:editId="2DD169E7">
                <wp:simplePos x="0" y="0"/>
                <wp:positionH relativeFrom="column">
                  <wp:posOffset>1075158</wp:posOffset>
                </wp:positionH>
                <wp:positionV relativeFrom="paragraph">
                  <wp:posOffset>810895</wp:posOffset>
                </wp:positionV>
                <wp:extent cx="6267" cy="2075290"/>
                <wp:effectExtent l="0" t="0" r="32385" b="20320"/>
                <wp:wrapNone/>
                <wp:docPr id="221" name="Straight Connector 221"/>
                <wp:cNvGraphicFramePr/>
                <a:graphic xmlns:a="http://schemas.openxmlformats.org/drawingml/2006/main">
                  <a:graphicData uri="http://schemas.microsoft.com/office/word/2010/wordprocessingShape">
                    <wps:wsp>
                      <wps:cNvCnPr/>
                      <wps:spPr>
                        <a:xfrm flipV="1">
                          <a:off x="0" y="0"/>
                          <a:ext cx="6267" cy="2075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6976CB" id="Straight Connector 221" o:spid="_x0000_s1026" style="position:absolute;flip:y;z-index:252709888;visibility:visible;mso-wrap-style:square;mso-wrap-distance-left:9pt;mso-wrap-distance-top:0;mso-wrap-distance-right:9pt;mso-wrap-distance-bottom:0;mso-position-horizontal:absolute;mso-position-horizontal-relative:text;mso-position-vertical:absolute;mso-position-vertical-relative:text" from="84.65pt,63.85pt" to="85.1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6816" behindDoc="0" locked="0" layoutInCell="1" allowOverlap="1" wp14:anchorId="55D89590" wp14:editId="70EE9C90">
                <wp:simplePos x="0" y="0"/>
                <wp:positionH relativeFrom="column">
                  <wp:posOffset>5073926</wp:posOffset>
                </wp:positionH>
                <wp:positionV relativeFrom="paragraph">
                  <wp:posOffset>898387</wp:posOffset>
                </wp:positionV>
                <wp:extent cx="0" cy="166977"/>
                <wp:effectExtent l="76200" t="0" r="57150" b="62230"/>
                <wp:wrapNone/>
                <wp:docPr id="215" name="Straight Arrow Connector 215"/>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0B502" id="Straight Arrow Connector 215" o:spid="_x0000_s1026" type="#_x0000_t32" style="position:absolute;margin-left:399.5pt;margin-top:70.75pt;width:0;height:13.1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MD0wEAAAMEAAAOAAAAZHJzL2Uyb0RvYy54bWysU9uO0zAQfUfiHyy/0ySV6E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5792" behindDoc="0" locked="0" layoutInCell="1" allowOverlap="1" wp14:anchorId="0CF925B2" wp14:editId="4D27C800">
                <wp:simplePos x="0" y="0"/>
                <wp:positionH relativeFrom="column">
                  <wp:posOffset>3149710</wp:posOffset>
                </wp:positionH>
                <wp:positionV relativeFrom="paragraph">
                  <wp:posOffset>898387</wp:posOffset>
                </wp:positionV>
                <wp:extent cx="0" cy="166977"/>
                <wp:effectExtent l="76200" t="0" r="57150" b="62230"/>
                <wp:wrapNone/>
                <wp:docPr id="214" name="Straight Arrow Connector 214"/>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FC3D" id="Straight Arrow Connector 214" o:spid="_x0000_s1026" type="#_x0000_t32" style="position:absolute;margin-left:248pt;margin-top:70.75pt;width:0;height:13.1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DO0wEAAAMEAAAOAAAAZHJzL2Uyb0RvYy54bWysU9uO0zAQfUfiHyy/0yQV6k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4768" behindDoc="0" locked="0" layoutInCell="1" allowOverlap="1" wp14:anchorId="0A307388" wp14:editId="7FCCDF7A">
                <wp:simplePos x="0" y="0"/>
                <wp:positionH relativeFrom="column">
                  <wp:posOffset>866775</wp:posOffset>
                </wp:positionH>
                <wp:positionV relativeFrom="paragraph">
                  <wp:posOffset>901700</wp:posOffset>
                </wp:positionV>
                <wp:extent cx="4206240" cy="0"/>
                <wp:effectExtent l="0" t="0" r="0" b="0"/>
                <wp:wrapNone/>
                <wp:docPr id="207" name="Straight Connector 207"/>
                <wp:cNvGraphicFramePr/>
                <a:graphic xmlns:a="http://schemas.openxmlformats.org/drawingml/2006/main">
                  <a:graphicData uri="http://schemas.microsoft.com/office/word/2010/wordprocessingShape">
                    <wps:wsp>
                      <wps:cNvCnPr/>
                      <wps:spPr>
                        <a:xfrm flipV="1">
                          <a:off x="0" y="0"/>
                          <a:ext cx="4206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5EAF4" id="Straight Connector 207" o:spid="_x0000_s1026" style="position:absolute;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71pt" to="399.4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3744" behindDoc="0" locked="0" layoutInCell="1" allowOverlap="1" wp14:anchorId="71A63890" wp14:editId="10D4E639">
                <wp:simplePos x="0" y="0"/>
                <wp:positionH relativeFrom="column">
                  <wp:posOffset>864870</wp:posOffset>
                </wp:positionH>
                <wp:positionV relativeFrom="paragraph">
                  <wp:posOffset>901700</wp:posOffset>
                </wp:positionV>
                <wp:extent cx="3810" cy="861060"/>
                <wp:effectExtent l="0" t="0" r="34290" b="15240"/>
                <wp:wrapNone/>
                <wp:docPr id="206" name="Straight Connector 206"/>
                <wp:cNvGraphicFramePr/>
                <a:graphic xmlns:a="http://schemas.openxmlformats.org/drawingml/2006/main">
                  <a:graphicData uri="http://schemas.microsoft.com/office/word/2010/wordprocessingShape">
                    <wps:wsp>
                      <wps:cNvCnPr/>
                      <wps:spPr>
                        <a:xfrm flipV="1">
                          <a:off x="0" y="0"/>
                          <a:ext cx="3810" cy="861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247811" id="Straight Connector 206" o:spid="_x0000_s1026" style="position:absolute;flip:y;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1pt,71pt" to="68.4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2480" behindDoc="0" locked="0" layoutInCell="1" allowOverlap="1" wp14:anchorId="5290E090" wp14:editId="1B03D592">
                <wp:simplePos x="0" y="0"/>
                <wp:positionH relativeFrom="column">
                  <wp:posOffset>-187960</wp:posOffset>
                </wp:positionH>
                <wp:positionV relativeFrom="paragraph">
                  <wp:posOffset>814070</wp:posOffset>
                </wp:positionV>
                <wp:extent cx="387985" cy="0"/>
                <wp:effectExtent l="0" t="0" r="0" b="0"/>
                <wp:wrapNone/>
                <wp:docPr id="183" name="Straight Connector 183"/>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13415E" id="Straight Connector 183" o:spid="_x0000_s1026" style="position:absolute;z-index:25269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pt,64.1pt" to="15.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1456" behindDoc="0" locked="0" layoutInCell="1" allowOverlap="1" wp14:anchorId="7D251308" wp14:editId="125827AC">
                <wp:simplePos x="0" y="0"/>
                <wp:positionH relativeFrom="column">
                  <wp:posOffset>203835</wp:posOffset>
                </wp:positionH>
                <wp:positionV relativeFrom="paragraph">
                  <wp:posOffset>814070</wp:posOffset>
                </wp:positionV>
                <wp:extent cx="0" cy="182880"/>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8A702" id="Straight Arrow Connector 179" o:spid="_x0000_s1026" type="#_x0000_t32" style="position:absolute;margin-left:16.05pt;margin-top:64.1pt;width:0;height:14.4pt;flip:x;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3264" behindDoc="0" locked="0" layoutInCell="1" allowOverlap="1" wp14:anchorId="5AF6BE6F" wp14:editId="46F49711">
                <wp:simplePos x="0" y="0"/>
                <wp:positionH relativeFrom="column">
                  <wp:posOffset>-142875</wp:posOffset>
                </wp:positionH>
                <wp:positionV relativeFrom="paragraph">
                  <wp:posOffset>1042670</wp:posOffset>
                </wp:positionV>
                <wp:extent cx="933450" cy="638175"/>
                <wp:effectExtent l="0" t="0" r="19050" b="28575"/>
                <wp:wrapSquare wrapText="bothSides"/>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38175"/>
                        </a:xfrm>
                        <a:prstGeom prst="rect">
                          <a:avLst/>
                        </a:prstGeom>
                        <a:solidFill>
                          <a:srgbClr val="FFFFFF"/>
                        </a:solidFill>
                        <a:ln w="9525">
                          <a:solidFill>
                            <a:srgbClr val="000000"/>
                          </a:solidFill>
                          <a:miter lim="800000"/>
                          <a:headEnd/>
                          <a:tailEnd/>
                        </a:ln>
                      </wps:spPr>
                      <wps:txbx>
                        <w:txbxContent>
                          <w:p w14:paraId="550A3799" w14:textId="77777777" w:rsidR="004D08D3" w:rsidRPr="005B6140" w:rsidRDefault="004D08D3" w:rsidP="00695ED4">
                            <w:pPr>
                              <w:jc w:val="center"/>
                              <w:rPr>
                                <w:rFonts w:ascii="Arial" w:hAnsi="Arial" w:cs="Arial"/>
                                <w:sz w:val="20"/>
                                <w:szCs w:val="20"/>
                              </w:rPr>
                            </w:pPr>
                            <w:r>
                              <w:rPr>
                                <w:rFonts w:ascii="Arial" w:hAnsi="Arial" w:cs="Arial"/>
                                <w:sz w:val="20"/>
                                <w:szCs w:val="20"/>
                              </w:rPr>
                              <w:t>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BE6F" id="_x0000_s1279" type="#_x0000_t202" style="position:absolute;left:0;text-align:left;margin-left:-11.25pt;margin-top:82.1pt;width:73.5pt;height:50.25pt;z-index:25268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">
                <v:textbox>
                  <w:txbxContent>
                    <w:p w14:paraId="550A3799" w14:textId="77777777" w:rsidR="004D08D3" w:rsidRPr="005B6140" w:rsidRDefault="004D08D3" w:rsidP="00695ED4">
                      <w:pPr>
                        <w:jc w:val="center"/>
                        <w:rPr>
                          <w:rFonts w:ascii="Arial" w:hAnsi="Arial" w:cs="Arial"/>
                          <w:sz w:val="20"/>
                          <w:szCs w:val="20"/>
                        </w:rPr>
                      </w:pPr>
                      <w:r>
                        <w:rPr>
                          <w:rFonts w:ascii="Arial" w:hAnsi="Arial" w:cs="Arial"/>
                          <w:sz w:val="20"/>
                          <w:szCs w:val="20"/>
                        </w:rPr>
                        <w:t>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9408" behindDoc="0" locked="0" layoutInCell="1" allowOverlap="1" wp14:anchorId="305452D9" wp14:editId="2DFB2959">
                <wp:simplePos x="0" y="0"/>
                <wp:positionH relativeFrom="column">
                  <wp:posOffset>5762625</wp:posOffset>
                </wp:positionH>
                <wp:positionV relativeFrom="paragraph">
                  <wp:posOffset>1069340</wp:posOffset>
                </wp:positionV>
                <wp:extent cx="762000" cy="638175"/>
                <wp:effectExtent l="0" t="0" r="19050" b="28575"/>
                <wp:wrapSquare wrapText="bothSides"/>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23068FB7" w14:textId="77777777" w:rsidR="004D08D3" w:rsidRPr="005B6140" w:rsidRDefault="004D08D3"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452D9" id="_x0000_s1280" type="#_x0000_t202" style="position:absolute;left:0;text-align:left;margin-left:453.75pt;margin-top:84.2pt;width:60pt;height:50.25pt;z-index:25268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">
                <v:textbox>
                  <w:txbxContent>
                    <w:p w14:paraId="23068FB7" w14:textId="77777777" w:rsidR="004D08D3" w:rsidRPr="005B6140" w:rsidRDefault="004D08D3"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p>
    <w:p w14:paraId="550619F3"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0128" behindDoc="0" locked="0" layoutInCell="1" allowOverlap="1" wp14:anchorId="176DFEFF" wp14:editId="71DC30EF">
                <wp:simplePos x="0" y="0"/>
                <wp:positionH relativeFrom="column">
                  <wp:posOffset>3432768</wp:posOffset>
                </wp:positionH>
                <wp:positionV relativeFrom="paragraph">
                  <wp:posOffset>346040</wp:posOffset>
                </wp:positionV>
                <wp:extent cx="0" cy="511629"/>
                <wp:effectExtent l="0" t="0" r="38100" b="22225"/>
                <wp:wrapNone/>
                <wp:docPr id="234" name="Straight Connector 234"/>
                <wp:cNvGraphicFramePr/>
                <a:graphic xmlns:a="http://schemas.openxmlformats.org/drawingml/2006/main">
                  <a:graphicData uri="http://schemas.microsoft.com/office/word/2010/wordprocessingShape">
                    <wps:wsp>
                      <wps:cNvCnPr/>
                      <wps:spPr>
                        <a:xfrm>
                          <a:off x="0" y="0"/>
                          <a:ext cx="0" cy="5116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F3009F" id="Straight Connector 234" o:spid="_x0000_s1026" style="position:absolute;z-index:252720128;visibility:visible;mso-wrap-style:square;mso-wrap-distance-left:9pt;mso-wrap-distance-top:0;mso-wrap-distance-right:9pt;mso-wrap-distance-bottom:0;mso-position-horizontal:absolute;mso-position-horizontal-relative:text;mso-position-vertical:absolute;mso-position-vertical-relative:text" from="270.3pt,27.25pt" to="270.3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19104" behindDoc="0" locked="0" layoutInCell="1" allowOverlap="1" wp14:anchorId="274E38C9" wp14:editId="7EE54983">
                <wp:simplePos x="0" y="0"/>
                <wp:positionH relativeFrom="column">
                  <wp:posOffset>5487656</wp:posOffset>
                </wp:positionH>
                <wp:positionV relativeFrom="paragraph">
                  <wp:posOffset>346040</wp:posOffset>
                </wp:positionV>
                <wp:extent cx="276330" cy="0"/>
                <wp:effectExtent l="0" t="76200" r="9525" b="95250"/>
                <wp:wrapNone/>
                <wp:docPr id="233" name="Straight Arrow Connector 233"/>
                <wp:cNvGraphicFramePr/>
                <a:graphic xmlns:a="http://schemas.openxmlformats.org/drawingml/2006/main">
                  <a:graphicData uri="http://schemas.microsoft.com/office/word/2010/wordprocessingShape">
                    <wps:wsp>
                      <wps:cNvCnPr/>
                      <wps:spPr>
                        <a:xfrm>
                          <a:off x="0" y="0"/>
                          <a:ext cx="276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8C546" id="Straight Arrow Connector 233" o:spid="_x0000_s1026" type="#_x0000_t32" style="position:absolute;margin-left:432.1pt;margin-top:27.25pt;width:21.7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8080" behindDoc="0" locked="0" layoutInCell="1" allowOverlap="1" wp14:anchorId="3D422645" wp14:editId="2DC2EC53">
                <wp:simplePos x="0" y="0"/>
                <wp:positionH relativeFrom="column">
                  <wp:posOffset>4430381</wp:posOffset>
                </wp:positionH>
                <wp:positionV relativeFrom="paragraph">
                  <wp:posOffset>346040</wp:posOffset>
                </wp:positionV>
                <wp:extent cx="293600" cy="0"/>
                <wp:effectExtent l="0" t="76200" r="11430" b="95250"/>
                <wp:wrapNone/>
                <wp:docPr id="232" name="Straight Arrow Connector 232"/>
                <wp:cNvGraphicFramePr/>
                <a:graphic xmlns:a="http://schemas.openxmlformats.org/drawingml/2006/main">
                  <a:graphicData uri="http://schemas.microsoft.com/office/word/2010/wordprocessingShape">
                    <wps:wsp>
                      <wps:cNvCnPr/>
                      <wps:spPr>
                        <a:xfrm>
                          <a:off x="0" y="0"/>
                          <a:ext cx="293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00B35E" id="Straight Arrow Connector 232" o:spid="_x0000_s1026" type="#_x0000_t32" style="position:absolute;margin-left:348.85pt;margin-top:27.25pt;width:23.1pt;height:0;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7056" behindDoc="0" locked="0" layoutInCell="1" allowOverlap="1" wp14:anchorId="29F0FC07" wp14:editId="1D016426">
                <wp:simplePos x="0" y="0"/>
                <wp:positionH relativeFrom="column">
                  <wp:posOffset>3325900</wp:posOffset>
                </wp:positionH>
                <wp:positionV relativeFrom="paragraph">
                  <wp:posOffset>346040</wp:posOffset>
                </wp:positionV>
                <wp:extent cx="332956" cy="0"/>
                <wp:effectExtent l="0" t="76200" r="10160" b="95250"/>
                <wp:wrapNone/>
                <wp:docPr id="231" name="Straight Arrow Connector 231"/>
                <wp:cNvGraphicFramePr/>
                <a:graphic xmlns:a="http://schemas.openxmlformats.org/drawingml/2006/main">
                  <a:graphicData uri="http://schemas.microsoft.com/office/word/2010/wordprocessingShape">
                    <wps:wsp>
                      <wps:cNvCnPr/>
                      <wps:spPr>
                        <a:xfrm>
                          <a:off x="0" y="0"/>
                          <a:ext cx="3329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3F2B4" id="Straight Arrow Connector 231" o:spid="_x0000_s1026" type="#_x0000_t32" style="position:absolute;margin-left:261.9pt;margin-top:27.25pt;width:26.2pt;height:0;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6032" behindDoc="0" locked="0" layoutInCell="1" allowOverlap="1" wp14:anchorId="596BC3D8" wp14:editId="16451E99">
                <wp:simplePos x="0" y="0"/>
                <wp:positionH relativeFrom="column">
                  <wp:posOffset>2151603</wp:posOffset>
                </wp:positionH>
                <wp:positionV relativeFrom="paragraph">
                  <wp:posOffset>345203</wp:posOffset>
                </wp:positionV>
                <wp:extent cx="326572" cy="0"/>
                <wp:effectExtent l="0" t="76200" r="16510" b="95250"/>
                <wp:wrapNone/>
                <wp:docPr id="230" name="Straight Arrow Connector 230"/>
                <wp:cNvGraphicFramePr/>
                <a:graphic xmlns:a="http://schemas.openxmlformats.org/drawingml/2006/main">
                  <a:graphicData uri="http://schemas.microsoft.com/office/word/2010/wordprocessingShape">
                    <wps:wsp>
                      <wps:cNvCnPr/>
                      <wps:spPr>
                        <a:xfrm>
                          <a:off x="0" y="0"/>
                          <a:ext cx="3265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553B0" id="Straight Arrow Connector 230" o:spid="_x0000_s1026" type="#_x0000_t32" style="position:absolute;margin-left:169.4pt;margin-top:27.2pt;width:25.7pt;height:0;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Ele1QEAAAMEAAAOAAAAZHJzL2Uyb0RvYy54bWysU9uO0zAQfUfiHyy/07Rdsa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8384" behindDoc="0" locked="0" layoutInCell="1" allowOverlap="1" wp14:anchorId="74B380FC" wp14:editId="25684699">
                <wp:simplePos x="0" y="0"/>
                <wp:positionH relativeFrom="column">
                  <wp:posOffset>4724400</wp:posOffset>
                </wp:positionH>
                <wp:positionV relativeFrom="paragraph">
                  <wp:posOffset>28575</wp:posOffset>
                </wp:positionV>
                <wp:extent cx="762000" cy="638175"/>
                <wp:effectExtent l="0" t="0" r="19050" b="28575"/>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76B90B6E" w14:textId="77777777" w:rsidR="004D08D3" w:rsidRDefault="004D08D3"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4D08D3" w:rsidRDefault="004D08D3"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4D08D3" w:rsidRPr="005B6140" w:rsidRDefault="004D08D3" w:rsidP="00695ED4">
                            <w:pPr>
                              <w:spacing w:line="720" w:lineRule="auto"/>
                              <w:jc w:val="center"/>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80FC" id="_x0000_s1281" type="#_x0000_t202" style="position:absolute;left:0;text-align:left;margin-left:372pt;margin-top:2.25pt;width:60pt;height:50.2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">
                <v:textbox>
                  <w:txbxContent>
                    <w:p w14:paraId="76B90B6E" w14:textId="77777777" w:rsidR="004D08D3" w:rsidRDefault="004D08D3"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4D08D3" w:rsidRDefault="004D08D3"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4D08D3" w:rsidRPr="005B6140" w:rsidRDefault="004D08D3" w:rsidP="00695ED4">
                      <w:pPr>
                        <w:spacing w:line="720" w:lineRule="auto"/>
                        <w:jc w:val="center"/>
                        <w:rPr>
                          <w:rFonts w:ascii="Arial" w:hAnsi="Arial" w:cs="Arial"/>
                          <w:sz w:val="20"/>
                          <w:szCs w:val="20"/>
                        </w:rPr>
                      </w:pP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7360" behindDoc="0" locked="0" layoutInCell="1" allowOverlap="1" wp14:anchorId="2C692995" wp14:editId="596D1657">
                <wp:simplePos x="0" y="0"/>
                <wp:positionH relativeFrom="column">
                  <wp:posOffset>3657600</wp:posOffset>
                </wp:positionH>
                <wp:positionV relativeFrom="paragraph">
                  <wp:posOffset>19050</wp:posOffset>
                </wp:positionV>
                <wp:extent cx="771525" cy="638175"/>
                <wp:effectExtent l="0" t="0" r="28575" b="28575"/>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638175"/>
                        </a:xfrm>
                        <a:prstGeom prst="rect">
                          <a:avLst/>
                        </a:prstGeom>
                        <a:solidFill>
                          <a:srgbClr val="FFFFFF"/>
                        </a:solidFill>
                        <a:ln w="9525">
                          <a:solidFill>
                            <a:srgbClr val="000000"/>
                          </a:solidFill>
                          <a:miter lim="800000"/>
                          <a:headEnd/>
                          <a:tailEnd/>
                        </a:ln>
                      </wps:spPr>
                      <wps:txbx>
                        <w:txbxContent>
                          <w:p w14:paraId="35F87A79" w14:textId="77777777" w:rsidR="004D08D3" w:rsidRPr="005B6140" w:rsidRDefault="004D08D3"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92995" id="_x0000_s1282" type="#_x0000_t202" style="position:absolute;left:0;text-align:left;margin-left:4in;margin-top:1.5pt;width:60.75pt;height:50.25pt;z-index:25268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">
                <v:textbox>
                  <w:txbxContent>
                    <w:p w14:paraId="35F87A79" w14:textId="77777777" w:rsidR="004D08D3" w:rsidRPr="005B6140" w:rsidRDefault="004D08D3"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6336" behindDoc="0" locked="0" layoutInCell="1" allowOverlap="1" wp14:anchorId="48FEDFF2" wp14:editId="74E226AB">
                <wp:simplePos x="0" y="0"/>
                <wp:positionH relativeFrom="column">
                  <wp:posOffset>2476500</wp:posOffset>
                </wp:positionH>
                <wp:positionV relativeFrom="paragraph">
                  <wp:posOffset>18415</wp:posOffset>
                </wp:positionV>
                <wp:extent cx="847725" cy="638175"/>
                <wp:effectExtent l="0" t="0" r="28575" b="28575"/>
                <wp:wrapSquare wrapText="bothSides"/>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638175"/>
                        </a:xfrm>
                        <a:prstGeom prst="rect">
                          <a:avLst/>
                        </a:prstGeom>
                        <a:solidFill>
                          <a:srgbClr val="FFFFFF"/>
                        </a:solidFill>
                        <a:ln w="9525">
                          <a:solidFill>
                            <a:srgbClr val="000000"/>
                          </a:solidFill>
                          <a:miter lim="800000"/>
                          <a:headEnd/>
                          <a:tailEnd/>
                        </a:ln>
                      </wps:spPr>
                      <wps:txbx>
                        <w:txbxContent>
                          <w:p w14:paraId="666E0190" w14:textId="77777777" w:rsidR="004D08D3" w:rsidRPr="005B6140" w:rsidRDefault="004D08D3" w:rsidP="00695ED4">
                            <w:pPr>
                              <w:spacing w:line="720" w:lineRule="auto"/>
                              <w:jc w:val="center"/>
                              <w:rPr>
                                <w:rFonts w:ascii="Arial" w:hAnsi="Arial" w:cs="Arial"/>
                                <w:sz w:val="20"/>
                                <w:szCs w:val="20"/>
                              </w:rPr>
                            </w:pPr>
                            <w:r>
                              <w:rPr>
                                <w:rFonts w:ascii="Arial" w:hAnsi="Arial" w:cs="Arial"/>
                                <w:sz w:val="20"/>
                                <w:szCs w:val="20"/>
                              </w:rPr>
                              <w:t>Blender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EDFF2" id="_x0000_s1283" type="#_x0000_t202" style="position:absolute;left:0;text-align:left;margin-left:195pt;margin-top:1.45pt;width:66.75pt;height:50.2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">
                <v:textbox>
                  <w:txbxContent>
                    <w:p w14:paraId="666E0190" w14:textId="77777777" w:rsidR="004D08D3" w:rsidRPr="005B6140" w:rsidRDefault="004D08D3" w:rsidP="00695ED4">
                      <w:pPr>
                        <w:spacing w:line="720" w:lineRule="auto"/>
                        <w:jc w:val="center"/>
                        <w:rPr>
                          <w:rFonts w:ascii="Arial" w:hAnsi="Arial" w:cs="Arial"/>
                          <w:sz w:val="20"/>
                          <w:szCs w:val="20"/>
                        </w:rPr>
                      </w:pPr>
                      <w:r>
                        <w:rPr>
                          <w:rFonts w:ascii="Arial" w:hAnsi="Arial" w:cs="Arial"/>
                          <w:sz w:val="20"/>
                          <w:szCs w:val="20"/>
                        </w:rPr>
                        <w:t>Blender</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5312" behindDoc="0" locked="0" layoutInCell="1" allowOverlap="1" wp14:anchorId="22F27392" wp14:editId="4A486ED9">
                <wp:simplePos x="0" y="0"/>
                <wp:positionH relativeFrom="column">
                  <wp:posOffset>1323975</wp:posOffset>
                </wp:positionH>
                <wp:positionV relativeFrom="paragraph">
                  <wp:posOffset>19050</wp:posOffset>
                </wp:positionV>
                <wp:extent cx="828675" cy="638175"/>
                <wp:effectExtent l="0" t="0" r="28575" b="28575"/>
                <wp:wrapSquare wrapText="bothSides"/>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638175"/>
                        </a:xfrm>
                        <a:prstGeom prst="rect">
                          <a:avLst/>
                        </a:prstGeom>
                        <a:solidFill>
                          <a:srgbClr val="FFFFFF"/>
                        </a:solidFill>
                        <a:ln w="9525">
                          <a:solidFill>
                            <a:srgbClr val="000000"/>
                          </a:solidFill>
                          <a:miter lim="800000"/>
                          <a:headEnd/>
                          <a:tailEnd/>
                        </a:ln>
                      </wps:spPr>
                      <wps:txbx>
                        <w:txbxContent>
                          <w:p w14:paraId="7A8D8914" w14:textId="77777777" w:rsidR="004D08D3" w:rsidRPr="005B6140" w:rsidRDefault="004D08D3" w:rsidP="00695ED4">
                            <w:pPr>
                              <w:spacing w:line="240" w:lineRule="auto"/>
                              <w:jc w:val="center"/>
                              <w:rPr>
                                <w:rFonts w:ascii="Arial" w:hAnsi="Arial" w:cs="Arial"/>
                                <w:sz w:val="20"/>
                                <w:szCs w:val="20"/>
                              </w:rPr>
                            </w:pPr>
                            <w:r>
                              <w:rPr>
                                <w:rFonts w:ascii="Arial" w:hAnsi="Arial" w:cs="Arial"/>
                                <w:sz w:val="20"/>
                                <w:szCs w:val="20"/>
                              </w:rPr>
                              <w:t>Reactor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27392" id="_x0000_s1284" type="#_x0000_t202" style="position:absolute;left:0;text-align:left;margin-left:104.25pt;margin-top:1.5pt;width:65.25pt;height:50.25pt;z-index:25268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">
                <v:textbox>
                  <w:txbxContent>
                    <w:p w14:paraId="7A8D8914" w14:textId="77777777" w:rsidR="004D08D3" w:rsidRPr="005B6140" w:rsidRDefault="004D08D3" w:rsidP="00695ED4">
                      <w:pPr>
                        <w:spacing w:line="240" w:lineRule="auto"/>
                        <w:jc w:val="center"/>
                        <w:rPr>
                          <w:rFonts w:ascii="Arial" w:hAnsi="Arial" w:cs="Arial"/>
                          <w:sz w:val="20"/>
                          <w:szCs w:val="20"/>
                        </w:rPr>
                      </w:pPr>
                      <w:r>
                        <w:rPr>
                          <w:rFonts w:ascii="Arial" w:hAnsi="Arial" w:cs="Arial"/>
                          <w:sz w:val="20"/>
                          <w:szCs w:val="20"/>
                        </w:rPr>
                        <w:t>Reactor</w:t>
                      </w:r>
                    </w:p>
                  </w:txbxContent>
                </v:textbox>
                <w10:wrap type="square"/>
              </v:shape>
            </w:pict>
          </mc:Fallback>
        </mc:AlternateContent>
      </w:r>
    </w:p>
    <w:p w14:paraId="661E51D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3200" behindDoc="0" locked="0" layoutInCell="1" allowOverlap="1" wp14:anchorId="57D14742" wp14:editId="12A7934F">
                <wp:simplePos x="0" y="0"/>
                <wp:positionH relativeFrom="column">
                  <wp:posOffset>5248275</wp:posOffset>
                </wp:positionH>
                <wp:positionV relativeFrom="paragraph">
                  <wp:posOffset>302260</wp:posOffset>
                </wp:positionV>
                <wp:extent cx="0" cy="704850"/>
                <wp:effectExtent l="0" t="0" r="38100" b="19050"/>
                <wp:wrapNone/>
                <wp:docPr id="241" name="Straight Connector 241"/>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85A3BA" id="Straight Connector 241" o:spid="_x0000_s1026" style="position:absolute;z-index:252723200;visibility:visible;mso-wrap-style:square;mso-wrap-distance-left:9pt;mso-wrap-distance-top:0;mso-wrap-distance-right:9pt;mso-wrap-distance-bottom:0;mso-position-horizontal:absolute;mso-position-horizontal-relative:text;mso-position-vertical:absolute;mso-position-vertical-relative:text" from="413.25pt,23.8pt" to="413.2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22176" behindDoc="0" locked="0" layoutInCell="1" allowOverlap="1" wp14:anchorId="41CAF97E" wp14:editId="22D22EAB">
                <wp:simplePos x="0" y="0"/>
                <wp:positionH relativeFrom="column">
                  <wp:posOffset>5071068</wp:posOffset>
                </wp:positionH>
                <wp:positionV relativeFrom="paragraph">
                  <wp:posOffset>302365</wp:posOffset>
                </wp:positionV>
                <wp:extent cx="0" cy="190814"/>
                <wp:effectExtent l="76200" t="38100" r="57150" b="19050"/>
                <wp:wrapNone/>
                <wp:docPr id="239" name="Straight Arrow Connector 239"/>
                <wp:cNvGraphicFramePr/>
                <a:graphic xmlns:a="http://schemas.openxmlformats.org/drawingml/2006/main">
                  <a:graphicData uri="http://schemas.microsoft.com/office/word/2010/wordprocessingShape">
                    <wps:wsp>
                      <wps:cNvCnPr/>
                      <wps:spPr>
                        <a:xfrm flipV="1">
                          <a:off x="0" y="0"/>
                          <a:ext cx="0" cy="190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E74F7" id="Straight Arrow Connector 239" o:spid="_x0000_s1026" type="#_x0000_t32" style="position:absolute;margin-left:399.3pt;margin-top:23.8pt;width:0;height:15pt;flip:y;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2720" behindDoc="0" locked="0" layoutInCell="1" allowOverlap="1" wp14:anchorId="74550C11" wp14:editId="7DBCDFFC">
                <wp:simplePos x="0" y="0"/>
                <wp:positionH relativeFrom="column">
                  <wp:posOffset>301625</wp:posOffset>
                </wp:positionH>
                <wp:positionV relativeFrom="paragraph">
                  <wp:posOffset>356235</wp:posOffset>
                </wp:positionV>
                <wp:extent cx="563670" cy="0"/>
                <wp:effectExtent l="0" t="0" r="0" b="0"/>
                <wp:wrapNone/>
                <wp:docPr id="205" name="Straight Connector 205"/>
                <wp:cNvGraphicFramePr/>
                <a:graphic xmlns:a="http://schemas.openxmlformats.org/drawingml/2006/main">
                  <a:graphicData uri="http://schemas.microsoft.com/office/word/2010/wordprocessingShape">
                    <wps:wsp>
                      <wps:cNvCnPr/>
                      <wps:spPr>
                        <a:xfrm flipV="1">
                          <a:off x="0" y="0"/>
                          <a:ext cx="5636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A717E25" id="Straight Connector 205" o:spid="_x0000_s1026" style="position:absolute;flip:y;z-index:25270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pt,28.05pt" to="68.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1696" behindDoc="0" locked="0" layoutInCell="1" allowOverlap="1" wp14:anchorId="51E9B178" wp14:editId="0D4A2A3B">
                <wp:simplePos x="0" y="0"/>
                <wp:positionH relativeFrom="column">
                  <wp:posOffset>303631</wp:posOffset>
                </wp:positionH>
                <wp:positionV relativeFrom="paragraph">
                  <wp:posOffset>272867</wp:posOffset>
                </wp:positionV>
                <wp:extent cx="0" cy="85491"/>
                <wp:effectExtent l="0" t="0" r="38100" b="29210"/>
                <wp:wrapNone/>
                <wp:docPr id="204" name="Straight Connector 204"/>
                <wp:cNvGraphicFramePr/>
                <a:graphic xmlns:a="http://schemas.openxmlformats.org/drawingml/2006/main">
                  <a:graphicData uri="http://schemas.microsoft.com/office/word/2010/wordprocessingShape">
                    <wps:wsp>
                      <wps:cNvCnPr/>
                      <wps:spPr>
                        <a:xfrm>
                          <a:off x="0" y="0"/>
                          <a:ext cx="0" cy="854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843C22" id="Straight Connector 204" o:spid="_x0000_s1026" style="position:absolute;z-index:252701696;visibility:visible;mso-wrap-style:square;mso-wrap-distance-left:9pt;mso-wrap-distance-top:0;mso-wrap-distance-right:9pt;mso-wrap-distance-bottom:0;mso-position-horizontal:absolute;mso-position-horizontal-relative:text;mso-position-vertical:absolute;mso-position-vertical-relative:text" from="23.9pt,21.5pt" to="23.9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" strokecolor="#4472c4 [3204]" strokeweight=".5pt">
                <v:stroke joinstyle="miter"/>
              </v:line>
            </w:pict>
          </mc:Fallback>
        </mc:AlternateContent>
      </w:r>
    </w:p>
    <w:p w14:paraId="3436D21E"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1152" behindDoc="0" locked="0" layoutInCell="1" allowOverlap="1" wp14:anchorId="7142C08B" wp14:editId="28E18DA8">
                <wp:simplePos x="0" y="0"/>
                <wp:positionH relativeFrom="column">
                  <wp:posOffset>3432767</wp:posOffset>
                </wp:positionH>
                <wp:positionV relativeFrom="paragraph">
                  <wp:posOffset>127398</wp:posOffset>
                </wp:positionV>
                <wp:extent cx="1638719" cy="0"/>
                <wp:effectExtent l="0" t="0" r="0" b="0"/>
                <wp:wrapNone/>
                <wp:docPr id="237" name="Straight Connector 237"/>
                <wp:cNvGraphicFramePr/>
                <a:graphic xmlns:a="http://schemas.openxmlformats.org/drawingml/2006/main">
                  <a:graphicData uri="http://schemas.microsoft.com/office/word/2010/wordprocessingShape">
                    <wps:wsp>
                      <wps:cNvCnPr/>
                      <wps:spPr>
                        <a:xfrm>
                          <a:off x="0" y="0"/>
                          <a:ext cx="163871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9F1A9E" id="Straight Connector 237" o:spid="_x0000_s1026" style="position:absolute;z-index:252721152;visibility:visible;mso-wrap-style:square;mso-wrap-distance-left:9pt;mso-wrap-distance-top:0;mso-wrap-distance-right:9pt;mso-wrap-distance-bottom:0;mso-position-horizontal:absolute;mso-position-horizontal-relative:text;mso-position-vertical:absolute;mso-position-vertical-relative:text" from="270.3pt,10.05pt" to="399.3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0672" behindDoc="0" locked="0" layoutInCell="1" allowOverlap="1" wp14:anchorId="700434EE" wp14:editId="6C6F7290">
                <wp:simplePos x="0" y="0"/>
                <wp:positionH relativeFrom="column">
                  <wp:posOffset>-131710</wp:posOffset>
                </wp:positionH>
                <wp:positionV relativeFrom="paragraph">
                  <wp:posOffset>80645</wp:posOffset>
                </wp:positionV>
                <wp:extent cx="53340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D0CDA" id="Straight Connector 203" o:spid="_x0000_s1026" style="position:absolute;z-index:252700672;visibility:visible;mso-wrap-style:square;mso-wrap-distance-left:9pt;mso-wrap-distance-top:0;mso-wrap-distance-right:9pt;mso-wrap-distance-bottom:0;mso-position-horizontal:absolute;mso-position-horizontal-relative:text;mso-position-vertical:absolute;mso-position-vertical-relative:text" from="-10.35pt,6.35pt" to="31.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4+uAEAAMY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9648" behindDoc="0" locked="0" layoutInCell="1" allowOverlap="1" wp14:anchorId="0A8AF1EE" wp14:editId="0F6FF56E">
                <wp:simplePos x="0" y="0"/>
                <wp:positionH relativeFrom="column">
                  <wp:posOffset>399415</wp:posOffset>
                </wp:positionH>
                <wp:positionV relativeFrom="paragraph">
                  <wp:posOffset>80645</wp:posOffset>
                </wp:positionV>
                <wp:extent cx="0" cy="228600"/>
                <wp:effectExtent l="76200" t="0" r="57150" b="57150"/>
                <wp:wrapNone/>
                <wp:docPr id="202" name="Straight Arrow Connector 202"/>
                <wp:cNvGraphicFramePr/>
                <a:graphic xmlns:a="http://schemas.openxmlformats.org/drawingml/2006/main">
                  <a:graphicData uri="http://schemas.microsoft.com/office/word/2010/wordprocessingShape">
                    <wps:wsp>
                      <wps:cNvCnPr/>
                      <wps:spPr>
                        <a:xfrm flipH="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259C" id="Straight Arrow Connector 202" o:spid="_x0000_s1026" type="#_x0000_t32" style="position:absolute;margin-left:31.45pt;margin-top:6.35pt;width:0;height:18pt;flip:x;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7600" behindDoc="0" locked="0" layoutInCell="1" allowOverlap="1" wp14:anchorId="552738C1" wp14:editId="5CB91C01">
                <wp:simplePos x="0" y="0"/>
                <wp:positionH relativeFrom="column">
                  <wp:posOffset>1232535</wp:posOffset>
                </wp:positionH>
                <wp:positionV relativeFrom="paragraph">
                  <wp:posOffset>7791450</wp:posOffset>
                </wp:positionV>
                <wp:extent cx="0" cy="182880"/>
                <wp:effectExtent l="76200" t="0" r="57150" b="64770"/>
                <wp:wrapNone/>
                <wp:docPr id="198" name="Straight Arrow Connector 19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D086E" id="Straight Arrow Connector 198" o:spid="_x0000_s1026" type="#_x0000_t32" style="position:absolute;margin-left:97.05pt;margin-top:613.5pt;width:0;height:14.4pt;flip:x;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8624" behindDoc="0" locked="0" layoutInCell="1" allowOverlap="1" wp14:anchorId="44742EAD" wp14:editId="382F744C">
                <wp:simplePos x="0" y="0"/>
                <wp:positionH relativeFrom="column">
                  <wp:posOffset>840740</wp:posOffset>
                </wp:positionH>
                <wp:positionV relativeFrom="paragraph">
                  <wp:posOffset>7791450</wp:posOffset>
                </wp:positionV>
                <wp:extent cx="387985"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B01D22" id="Straight Connector 201" o:spid="_x0000_s1026" style="position:absolute;z-index:25269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2pt,613.5pt" to="96.7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5552" behindDoc="0" locked="0" layoutInCell="1" allowOverlap="1" wp14:anchorId="0F8D4C19" wp14:editId="3AAD0F4F">
                <wp:simplePos x="0" y="0"/>
                <wp:positionH relativeFrom="column">
                  <wp:posOffset>1080135</wp:posOffset>
                </wp:positionH>
                <wp:positionV relativeFrom="paragraph">
                  <wp:posOffset>7639050</wp:posOffset>
                </wp:positionV>
                <wp:extent cx="0" cy="182880"/>
                <wp:effectExtent l="76200" t="0" r="57150" b="64770"/>
                <wp:wrapNone/>
                <wp:docPr id="191" name="Straight Arrow Connector 191"/>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B594C" id="Straight Arrow Connector 191" o:spid="_x0000_s1026" type="#_x0000_t32" style="position:absolute;margin-left:85.05pt;margin-top:601.5pt;width:0;height:14.4pt;flip:x;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6576" behindDoc="0" locked="0" layoutInCell="1" allowOverlap="1" wp14:anchorId="1C311455" wp14:editId="21E5B10F">
                <wp:simplePos x="0" y="0"/>
                <wp:positionH relativeFrom="column">
                  <wp:posOffset>688340</wp:posOffset>
                </wp:positionH>
                <wp:positionV relativeFrom="paragraph">
                  <wp:posOffset>7639050</wp:posOffset>
                </wp:positionV>
                <wp:extent cx="387985"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C5C754" id="Straight Connector 197" o:spid="_x0000_s1026" style="position:absolute;z-index:25269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pt,601.5pt" to="84.7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3504" behindDoc="0" locked="0" layoutInCell="1" allowOverlap="1" wp14:anchorId="03C65E6D" wp14:editId="6C212422">
                <wp:simplePos x="0" y="0"/>
                <wp:positionH relativeFrom="column">
                  <wp:posOffset>927735</wp:posOffset>
                </wp:positionH>
                <wp:positionV relativeFrom="paragraph">
                  <wp:posOffset>7486650</wp:posOffset>
                </wp:positionV>
                <wp:extent cx="0" cy="182880"/>
                <wp:effectExtent l="76200" t="0" r="57150" b="64770"/>
                <wp:wrapNone/>
                <wp:docPr id="188" name="Straight Arrow Connector 18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1CE23" id="Straight Arrow Connector 188" o:spid="_x0000_s1026" type="#_x0000_t32" style="position:absolute;margin-left:73.05pt;margin-top:589.5pt;width:0;height:14.4pt;flip:x;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4528" behindDoc="0" locked="0" layoutInCell="1" allowOverlap="1" wp14:anchorId="4E741075" wp14:editId="55A825C1">
                <wp:simplePos x="0" y="0"/>
                <wp:positionH relativeFrom="column">
                  <wp:posOffset>535940</wp:posOffset>
                </wp:positionH>
                <wp:positionV relativeFrom="paragraph">
                  <wp:posOffset>7486650</wp:posOffset>
                </wp:positionV>
                <wp:extent cx="387985"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AF5962" id="Straight Connector 189" o:spid="_x0000_s1026" style="position:absolute;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pt,589.5pt" to="72.7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" strokecolor="#4472c4 [3204]" strokeweight=".5pt">
                <v:stroke joinstyle="miter"/>
              </v:lin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4288" behindDoc="0" locked="0" layoutInCell="1" allowOverlap="1" wp14:anchorId="2EBD415E" wp14:editId="2D818E56">
                <wp:simplePos x="0" y="0"/>
                <wp:positionH relativeFrom="column">
                  <wp:posOffset>9525</wp:posOffset>
                </wp:positionH>
                <wp:positionV relativeFrom="paragraph">
                  <wp:posOffset>309245</wp:posOffset>
                </wp:positionV>
                <wp:extent cx="1009650" cy="628650"/>
                <wp:effectExtent l="0" t="0" r="19050" b="19050"/>
                <wp:wrapSquare wrapText="bothSides"/>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28650"/>
                        </a:xfrm>
                        <a:prstGeom prst="rect">
                          <a:avLst/>
                        </a:prstGeom>
                        <a:solidFill>
                          <a:srgbClr val="FFFFFF"/>
                        </a:solidFill>
                        <a:ln w="9525">
                          <a:solidFill>
                            <a:srgbClr val="000000"/>
                          </a:solidFill>
                          <a:miter lim="800000"/>
                          <a:headEnd/>
                          <a:tailEnd/>
                        </a:ln>
                      </wps:spPr>
                      <wps:txbx>
                        <w:txbxContent>
                          <w:p w14:paraId="3E391F7A" w14:textId="77777777" w:rsidR="004D08D3" w:rsidRPr="005B6140" w:rsidRDefault="004D08D3" w:rsidP="00695ED4">
                            <w:pPr>
                              <w:jc w:val="center"/>
                              <w:rPr>
                                <w:rFonts w:ascii="Arial" w:hAnsi="Arial" w:cs="Arial"/>
                                <w:sz w:val="20"/>
                                <w:szCs w:val="20"/>
                              </w:rPr>
                            </w:pPr>
                            <w:r>
                              <w:rPr>
                                <w:rFonts w:ascii="Arial" w:hAnsi="Arial" w:cs="Arial"/>
                                <w:sz w:val="20"/>
                                <w:szCs w:val="20"/>
                              </w:rPr>
                              <w:t>Non- 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D415E" id="_x0000_s1285" type="#_x0000_t202" style="position:absolute;left:0;text-align:left;margin-left:.75pt;margin-top:24.35pt;width:79.5pt;height:49.5pt;z-index:25268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">
                <v:textbox>
                  <w:txbxContent>
                    <w:p w14:paraId="3E391F7A" w14:textId="77777777" w:rsidR="004D08D3" w:rsidRPr="005B6140" w:rsidRDefault="004D08D3" w:rsidP="00695ED4">
                      <w:pPr>
                        <w:jc w:val="center"/>
                        <w:rPr>
                          <w:rFonts w:ascii="Arial" w:hAnsi="Arial" w:cs="Arial"/>
                          <w:sz w:val="20"/>
                          <w:szCs w:val="20"/>
                        </w:rPr>
                      </w:pPr>
                      <w:r>
                        <w:rPr>
                          <w:rFonts w:ascii="Arial" w:hAnsi="Arial" w:cs="Arial"/>
                          <w:sz w:val="20"/>
                          <w:szCs w:val="20"/>
                        </w:rPr>
                        <w:t>Non- 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90432" behindDoc="0" locked="0" layoutInCell="1" allowOverlap="1" wp14:anchorId="5E3E5541" wp14:editId="18597A8E">
                <wp:simplePos x="0" y="0"/>
                <wp:positionH relativeFrom="column">
                  <wp:posOffset>5486400</wp:posOffset>
                </wp:positionH>
                <wp:positionV relativeFrom="paragraph">
                  <wp:posOffset>309245</wp:posOffset>
                </wp:positionV>
                <wp:extent cx="1133475" cy="742950"/>
                <wp:effectExtent l="0" t="0" r="28575" b="19050"/>
                <wp:wrapSquare wrapText="bothSides"/>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742950"/>
                        </a:xfrm>
                        <a:prstGeom prst="rect">
                          <a:avLst/>
                        </a:prstGeom>
                        <a:solidFill>
                          <a:srgbClr val="FFFFFF"/>
                        </a:solidFill>
                        <a:ln w="9525">
                          <a:solidFill>
                            <a:srgbClr val="000000"/>
                          </a:solidFill>
                          <a:miter lim="800000"/>
                          <a:headEnd/>
                          <a:tailEnd/>
                        </a:ln>
                      </wps:spPr>
                      <wps:txbx>
                        <w:txbxContent>
                          <w:p w14:paraId="3AAC58C4" w14:textId="77777777" w:rsidR="004D08D3" w:rsidRPr="00FA13A7" w:rsidRDefault="004D08D3" w:rsidP="00F14E20">
                            <w:pPr>
                              <w:pStyle w:val="ListParagraph"/>
                              <w:numPr>
                                <w:ilvl w:val="0"/>
                                <w:numId w:val="22"/>
                              </w:numPr>
                              <w:rPr>
                                <w:sz w:val="20"/>
                                <w:szCs w:val="20"/>
                              </w:rPr>
                            </w:pPr>
                            <w:r w:rsidRPr="00FA13A7">
                              <w:rPr>
                                <w:sz w:val="20"/>
                                <w:szCs w:val="20"/>
                              </w:rPr>
                              <w:t>Tank</w:t>
                            </w:r>
                          </w:p>
                          <w:p w14:paraId="00D63B9C" w14:textId="77777777" w:rsidR="004D08D3" w:rsidRDefault="004D08D3"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4D08D3" w:rsidRDefault="004D08D3" w:rsidP="00F14E20">
                            <w:pPr>
                              <w:pStyle w:val="ListParagraph"/>
                              <w:numPr>
                                <w:ilvl w:val="0"/>
                                <w:numId w:val="22"/>
                              </w:numPr>
                              <w:rPr>
                                <w:sz w:val="20"/>
                                <w:szCs w:val="20"/>
                              </w:rPr>
                            </w:pPr>
                            <w:r>
                              <w:rPr>
                                <w:sz w:val="20"/>
                                <w:szCs w:val="20"/>
                              </w:rPr>
                              <w:t>IBC</w:t>
                            </w:r>
                          </w:p>
                          <w:p w14:paraId="2B338019" w14:textId="77777777" w:rsidR="004D08D3" w:rsidRPr="00FA13A7" w:rsidRDefault="004D08D3" w:rsidP="00F14E20">
                            <w:pPr>
                              <w:pStyle w:val="ListParagraph"/>
                              <w:numPr>
                                <w:ilvl w:val="0"/>
                                <w:numId w:val="22"/>
                              </w:numPr>
                              <w:rPr>
                                <w:sz w:val="20"/>
                                <w:szCs w:val="20"/>
                              </w:rPr>
                            </w:pPr>
                            <w:r>
                              <w:rPr>
                                <w:sz w:val="20"/>
                                <w:szCs w:val="20"/>
                              </w:rPr>
                              <w:t>Drums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E5541" id="_x0000_s1286" type="#_x0000_t202" style="position:absolute;left:0;text-align:left;margin-left:6in;margin-top:24.35pt;width:89.25pt;height:58.5pt;z-index:25269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">
                <v:textbox>
                  <w:txbxContent>
                    <w:p w14:paraId="3AAC58C4" w14:textId="77777777" w:rsidR="004D08D3" w:rsidRPr="00FA13A7" w:rsidRDefault="004D08D3" w:rsidP="00F14E20">
                      <w:pPr>
                        <w:pStyle w:val="ListParagraph"/>
                        <w:numPr>
                          <w:ilvl w:val="0"/>
                          <w:numId w:val="22"/>
                        </w:numPr>
                        <w:rPr>
                          <w:sz w:val="20"/>
                          <w:szCs w:val="20"/>
                        </w:rPr>
                      </w:pPr>
                      <w:r w:rsidRPr="00FA13A7">
                        <w:rPr>
                          <w:sz w:val="20"/>
                          <w:szCs w:val="20"/>
                        </w:rPr>
                        <w:t>Tank</w:t>
                      </w:r>
                    </w:p>
                    <w:p w14:paraId="00D63B9C" w14:textId="77777777" w:rsidR="004D08D3" w:rsidRDefault="004D08D3"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4D08D3" w:rsidRDefault="004D08D3" w:rsidP="00F14E20">
                      <w:pPr>
                        <w:pStyle w:val="ListParagraph"/>
                        <w:numPr>
                          <w:ilvl w:val="0"/>
                          <w:numId w:val="22"/>
                        </w:numPr>
                        <w:rPr>
                          <w:sz w:val="20"/>
                          <w:szCs w:val="20"/>
                        </w:rPr>
                      </w:pPr>
                      <w:r>
                        <w:rPr>
                          <w:sz w:val="20"/>
                          <w:szCs w:val="20"/>
                        </w:rPr>
                        <w:t>IBC</w:t>
                      </w:r>
                    </w:p>
                    <w:p w14:paraId="2B338019" w14:textId="77777777" w:rsidR="004D08D3" w:rsidRPr="00FA13A7" w:rsidRDefault="004D08D3" w:rsidP="00F14E20">
                      <w:pPr>
                        <w:pStyle w:val="ListParagraph"/>
                        <w:numPr>
                          <w:ilvl w:val="0"/>
                          <w:numId w:val="22"/>
                        </w:numPr>
                        <w:rPr>
                          <w:sz w:val="20"/>
                          <w:szCs w:val="20"/>
                        </w:rPr>
                      </w:pPr>
                      <w:r>
                        <w:rPr>
                          <w:sz w:val="20"/>
                          <w:szCs w:val="20"/>
                        </w:rPr>
                        <w:t>Drums</w:t>
                      </w:r>
                    </w:p>
                  </w:txbxContent>
                </v:textbox>
                <w10:wrap type="square"/>
              </v:shape>
            </w:pict>
          </mc:Fallback>
        </mc:AlternateContent>
      </w:r>
    </w:p>
    <w:p w14:paraId="36278C0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4224" behindDoc="0" locked="0" layoutInCell="1" allowOverlap="1" wp14:anchorId="3BBF4831" wp14:editId="344158E4">
                <wp:simplePos x="0" y="0"/>
                <wp:positionH relativeFrom="column">
                  <wp:posOffset>5246767</wp:posOffset>
                </wp:positionH>
                <wp:positionV relativeFrom="paragraph">
                  <wp:posOffset>278130</wp:posOffset>
                </wp:positionV>
                <wp:extent cx="239486" cy="0"/>
                <wp:effectExtent l="0" t="76200" r="27305" b="95250"/>
                <wp:wrapNone/>
                <wp:docPr id="242" name="Straight Arrow Connector 242"/>
                <wp:cNvGraphicFramePr/>
                <a:graphic xmlns:a="http://schemas.openxmlformats.org/drawingml/2006/main">
                  <a:graphicData uri="http://schemas.microsoft.com/office/word/2010/wordprocessingShape">
                    <wps:wsp>
                      <wps:cNvCnPr/>
                      <wps:spPr>
                        <a:xfrm>
                          <a:off x="0" y="0"/>
                          <a:ext cx="2394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2292" id="Straight Arrow Connector 242" o:spid="_x0000_s1026" type="#_x0000_t32" style="position:absolute;margin-left:413.15pt;margin-top:21.9pt;width:18.85pt;height:0;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gEAAAMEAAAOAAAAZHJzL2Uyb0RvYy54bWysU9tuEzEQfUfiHyy/k01CVZU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" strokecolor="#4472c4 [3204]" strokeweight=".5pt">
                <v:stroke endarrow="block" joinstyle="miter"/>
              </v:shape>
            </w:pict>
          </mc:Fallback>
        </mc:AlternateContent>
      </w:r>
    </w:p>
    <w:p w14:paraId="26340585"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07840" behindDoc="0" locked="0" layoutInCell="1" allowOverlap="1" wp14:anchorId="49FBFB8B" wp14:editId="62EDDFBB">
                <wp:simplePos x="0" y="0"/>
                <wp:positionH relativeFrom="column">
                  <wp:posOffset>486023</wp:posOffset>
                </wp:positionH>
                <wp:positionV relativeFrom="paragraph">
                  <wp:posOffset>211151</wp:posOffset>
                </wp:positionV>
                <wp:extent cx="0" cy="174432"/>
                <wp:effectExtent l="0" t="0" r="38100" b="35560"/>
                <wp:wrapNone/>
                <wp:docPr id="216" name="Straight Connector 216"/>
                <wp:cNvGraphicFramePr/>
                <a:graphic xmlns:a="http://schemas.openxmlformats.org/drawingml/2006/main">
                  <a:graphicData uri="http://schemas.microsoft.com/office/word/2010/wordprocessingShape">
                    <wps:wsp>
                      <wps:cNvCnPr/>
                      <wps:spPr>
                        <a:xfrm>
                          <a:off x="0" y="0"/>
                          <a:ext cx="0" cy="174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97D7A2" id="Straight Connector 216"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38.25pt,16.65pt" to="38.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" strokecolor="#4472c4 [3204]" strokeweight=".5pt">
                <v:stroke joinstyle="miter"/>
              </v:line>
            </w:pict>
          </mc:Fallback>
        </mc:AlternateContent>
      </w:r>
    </w:p>
    <w:p w14:paraId="34C48766"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2416" behindDoc="0" locked="0" layoutInCell="1" allowOverlap="1" wp14:anchorId="5AACF9C6" wp14:editId="10F3A27E">
                <wp:simplePos x="0" y="0"/>
                <wp:positionH relativeFrom="margin">
                  <wp:posOffset>3228975</wp:posOffset>
                </wp:positionH>
                <wp:positionV relativeFrom="paragraph">
                  <wp:posOffset>69850</wp:posOffset>
                </wp:positionV>
                <wp:extent cx="3299460" cy="276225"/>
                <wp:effectExtent l="0" t="0" r="0" b="0"/>
                <wp:wrapNone/>
                <wp:docPr id="254" name="TextBox 4"/>
                <wp:cNvGraphicFramePr/>
                <a:graphic xmlns:a="http://schemas.openxmlformats.org/drawingml/2006/main">
                  <a:graphicData uri="http://schemas.microsoft.com/office/word/2010/wordprocessingShape">
                    <wps:wsp>
                      <wps:cNvSpPr txBox="1"/>
                      <wps:spPr>
                        <a:xfrm>
                          <a:off x="0" y="0"/>
                          <a:ext cx="3299460" cy="276225"/>
                        </a:xfrm>
                        <a:prstGeom prst="rect">
                          <a:avLst/>
                        </a:prstGeom>
                        <a:noFill/>
                      </wps:spPr>
                      <wps:txbx>
                        <w:txbxContent>
                          <w:p w14:paraId="55063D0C"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3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41C30EB" w14:textId="442EDDF8" w:rsidR="004D08D3" w:rsidRPr="006F6D2F" w:rsidRDefault="004D08D3"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ACF9C6" id="_x0000_s1287" type="#_x0000_t202" style="position:absolute;left:0;text-align:left;margin-left:254.25pt;margin-top:5.5pt;width:259.8pt;height:21.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" filled="f" stroked="f">
                <v:textbox>
                  <w:txbxContent>
                    <w:p w14:paraId="55063D0C"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425"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541C30EB" w14:textId="442EDDF8" w:rsidR="004D08D3" w:rsidRPr="006F6D2F" w:rsidRDefault="004D08D3"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08864" behindDoc="0" locked="0" layoutInCell="1" allowOverlap="1" wp14:anchorId="7929C4C4" wp14:editId="526E87B7">
                <wp:simplePos x="0" y="0"/>
                <wp:positionH relativeFrom="column">
                  <wp:posOffset>486023</wp:posOffset>
                </wp:positionH>
                <wp:positionV relativeFrom="paragraph">
                  <wp:posOffset>20154</wp:posOffset>
                </wp:positionV>
                <wp:extent cx="593035"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5930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E2682" id="Straight Connector 219" o:spid="_x0000_s1026" style="position:absolute;z-index:252708864;visibility:visible;mso-wrap-style:square;mso-wrap-distance-left:9pt;mso-wrap-distance-top:0;mso-wrap-distance-right:9pt;mso-wrap-distance-bottom:0;mso-position-horizontal:absolute;mso-position-horizontal-relative:text;mso-position-vertical:absolute;mso-position-vertical-relative:text" from="38.25pt,1.6pt" to="84.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" strokecolor="#4472c4 [3204]" strokeweight=".5pt">
                <v:stroke joinstyle="miter"/>
              </v:line>
            </w:pict>
          </mc:Fallback>
        </mc:AlternateContent>
      </w:r>
    </w:p>
    <w:p w14:paraId="728B23DA"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3440" behindDoc="0" locked="0" layoutInCell="1" allowOverlap="1" wp14:anchorId="755962B3" wp14:editId="03F02071">
                <wp:simplePos x="0" y="0"/>
                <wp:positionH relativeFrom="margin">
                  <wp:posOffset>2924175</wp:posOffset>
                </wp:positionH>
                <wp:positionV relativeFrom="paragraph">
                  <wp:posOffset>3096261</wp:posOffset>
                </wp:positionV>
                <wp:extent cx="3571875" cy="323850"/>
                <wp:effectExtent l="0" t="0" r="0" b="0"/>
                <wp:wrapNone/>
                <wp:docPr id="2048" name="TextBox 4"/>
                <wp:cNvGraphicFramePr/>
                <a:graphic xmlns:a="http://schemas.openxmlformats.org/drawingml/2006/main">
                  <a:graphicData uri="http://schemas.microsoft.com/office/word/2010/wordprocessingShape">
                    <wps:wsp>
                      <wps:cNvSpPr txBox="1"/>
                      <wps:spPr>
                        <a:xfrm>
                          <a:off x="0" y="0"/>
                          <a:ext cx="3571875" cy="323850"/>
                        </a:xfrm>
                        <a:prstGeom prst="rect">
                          <a:avLst/>
                        </a:prstGeom>
                        <a:noFill/>
                      </wps:spPr>
                      <wps:txbx>
                        <w:txbxContent>
                          <w:p w14:paraId="30EB036D"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38"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A5A66FE" w14:textId="6DAD6AE7" w:rsidR="004D08D3" w:rsidRPr="006F6D2F" w:rsidRDefault="004D08D3"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5962B3" id="_x0000_s1288" type="#_x0000_t202" style="position:absolute;left:0;text-align:left;margin-left:230.25pt;margin-top:243.8pt;width:281.25pt;height:25.5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" filled="f" stroked="f">
                <v:textbox>
                  <w:txbxContent>
                    <w:p w14:paraId="30EB036D"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427"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4A5A66FE" w14:textId="6DAD6AE7" w:rsidR="004D08D3" w:rsidRPr="006F6D2F" w:rsidRDefault="004D08D3"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27296" behindDoc="0" locked="0" layoutInCell="1" allowOverlap="1" wp14:anchorId="1FFCE70B" wp14:editId="443850FC">
                <wp:simplePos x="0" y="0"/>
                <wp:positionH relativeFrom="column">
                  <wp:posOffset>428625</wp:posOffset>
                </wp:positionH>
                <wp:positionV relativeFrom="paragraph">
                  <wp:posOffset>2260600</wp:posOffset>
                </wp:positionV>
                <wp:extent cx="2066925" cy="285750"/>
                <wp:effectExtent l="0" t="0" r="28575" b="19050"/>
                <wp:wrapNone/>
                <wp:docPr id="2098" name="Rectangle 2098"/>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8C2B9" w14:textId="77777777" w:rsidR="004D08D3" w:rsidRDefault="004D08D3" w:rsidP="00695ED4">
                            <w:pPr>
                              <w:jc w:val="center"/>
                            </w:pPr>
                            <w:r>
                              <w:t>Room 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CE70B" id="Rectangle 2098" o:spid="_x0000_s1289" style="position:absolute;left:0;text-align:left;margin-left:33.75pt;margin-top:178pt;width:162.75pt;height:22.5pt;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" fillcolor="#4472c4 [3204]" strokecolor="#1f3763 [1604]" strokeweight="1pt">
                <v:textbox>
                  <w:txbxContent>
                    <w:p w14:paraId="4388C2B9" w14:textId="77777777" w:rsidR="004D08D3" w:rsidRDefault="004D08D3" w:rsidP="00695ED4">
                      <w:pPr>
                        <w:jc w:val="center"/>
                      </w:pPr>
                      <w:r>
                        <w:t>Room Temperature</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6272" behindDoc="0" locked="0" layoutInCell="1" allowOverlap="1" wp14:anchorId="3F87BD89" wp14:editId="557EF4CE">
                <wp:simplePos x="0" y="0"/>
                <wp:positionH relativeFrom="column">
                  <wp:posOffset>428625</wp:posOffset>
                </wp:positionH>
                <wp:positionV relativeFrom="paragraph">
                  <wp:posOffset>1355725</wp:posOffset>
                </wp:positionV>
                <wp:extent cx="2066925" cy="276225"/>
                <wp:effectExtent l="0" t="0" r="28575" b="28575"/>
                <wp:wrapNone/>
                <wp:docPr id="2097" name="Rectangle 2097"/>
                <wp:cNvGraphicFramePr/>
                <a:graphic xmlns:a="http://schemas.openxmlformats.org/drawingml/2006/main">
                  <a:graphicData uri="http://schemas.microsoft.com/office/word/2010/wordprocessingShape">
                    <wps:wsp>
                      <wps:cNvSpPr/>
                      <wps:spPr>
                        <a:xfrm>
                          <a:off x="0" y="0"/>
                          <a:ext cx="20669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F7B5B" w14:textId="2D326D87" w:rsidR="004D08D3" w:rsidRPr="00A212FD" w:rsidRDefault="004D08D3"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Pr>
                                <w:rFonts w:ascii="Arial" w:hAnsi="Arial" w:cs="Arial"/>
                                <w:sz w:val="20"/>
                                <w:szCs w:val="20"/>
                                <w:vertAlign w:val="super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7BD89" id="Rectangle 2097" o:spid="_x0000_s1290" style="position:absolute;left:0;text-align:left;margin-left:33.75pt;margin-top:106.75pt;width:162.75pt;height:21.75pt;z-index:25272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" fillcolor="#4472c4 [3204]" strokecolor="#1f3763 [1604]" strokeweight="1pt">
                <v:textbox>
                  <w:txbxContent>
                    <w:p w14:paraId="3C9F7B5B" w14:textId="2D326D87" w:rsidR="004D08D3" w:rsidRPr="00A212FD" w:rsidRDefault="004D08D3"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Pr>
                          <w:rFonts w:ascii="Arial" w:hAnsi="Arial" w:cs="Arial"/>
                          <w:sz w:val="20"/>
                          <w:szCs w:val="20"/>
                          <w:vertAlign w:val="superscript"/>
                        </w:rPr>
                        <w:t>1</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5248" behindDoc="0" locked="0" layoutInCell="1" allowOverlap="1" wp14:anchorId="028259FB" wp14:editId="5DC2AF2C">
                <wp:simplePos x="0" y="0"/>
                <wp:positionH relativeFrom="column">
                  <wp:posOffset>428625</wp:posOffset>
                </wp:positionH>
                <wp:positionV relativeFrom="paragraph">
                  <wp:posOffset>517525</wp:posOffset>
                </wp:positionV>
                <wp:extent cx="2066925" cy="285750"/>
                <wp:effectExtent l="0" t="0" r="28575" b="19050"/>
                <wp:wrapNone/>
                <wp:docPr id="2096" name="Rectangle 2096"/>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CE839" w14:textId="6A28CE76" w:rsidR="004D08D3" w:rsidRPr="00A212FD" w:rsidRDefault="004D08D3"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259FB" id="Rectangle 2096" o:spid="_x0000_s1291" style="position:absolute;left:0;text-align:left;margin-left:33.75pt;margin-top:40.75pt;width:162.75pt;height:22.5pt;z-index:25272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" fillcolor="#4472c4 [3204]" strokecolor="#1f3763 [1604]" strokeweight="1pt">
                <v:textbox>
                  <w:txbxContent>
                    <w:p w14:paraId="7E3CE839" w14:textId="6A28CE76" w:rsidR="004D08D3" w:rsidRPr="00A212FD" w:rsidRDefault="004D08D3"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v:textbox>
              </v:rect>
            </w:pict>
          </mc:Fallback>
        </mc:AlternateContent>
      </w:r>
      <w:r>
        <w:rPr>
          <w:rFonts w:ascii="Arial" w:hAnsi="Arial" w:cs="Arial"/>
          <w:b/>
          <w:bCs/>
          <w:noProof/>
          <w:sz w:val="24"/>
          <w:szCs w:val="24"/>
        </w:rPr>
        <w:drawing>
          <wp:inline distT="0" distB="0" distL="0" distR="0" wp14:anchorId="10C725A6" wp14:editId="42FC02AF">
            <wp:extent cx="6276975" cy="3038475"/>
            <wp:effectExtent l="0" t="0" r="0" b="9525"/>
            <wp:docPr id="2093" name="Diagram 20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5EEB4D31" w14:textId="770DB69B" w:rsidR="00695ED4" w:rsidRDefault="00695ED4" w:rsidP="00695ED4">
      <w:pPr>
        <w:tabs>
          <w:tab w:val="left" w:pos="1365"/>
        </w:tabs>
        <w:spacing w:line="360" w:lineRule="auto"/>
        <w:jc w:val="both"/>
        <w:rPr>
          <w:rFonts w:ascii="Arial" w:hAnsi="Arial" w:cs="Arial"/>
          <w:b/>
          <w:bCs/>
          <w:sz w:val="24"/>
          <w:szCs w:val="24"/>
        </w:rPr>
      </w:pPr>
    </w:p>
    <w:p w14:paraId="349C5074" w14:textId="798B0242" w:rsidR="00613AE6" w:rsidRPr="00A212FD" w:rsidRDefault="00A212FD" w:rsidP="00695ED4">
      <w:pPr>
        <w:tabs>
          <w:tab w:val="left" w:pos="1365"/>
        </w:tabs>
        <w:spacing w:line="360" w:lineRule="auto"/>
        <w:jc w:val="both"/>
        <w:rPr>
          <w:rFonts w:ascii="Arial" w:hAnsi="Arial" w:cs="Arial"/>
          <w:i/>
          <w:iCs/>
          <w:sz w:val="16"/>
          <w:szCs w:val="16"/>
        </w:rPr>
      </w:pPr>
      <w:r w:rsidRPr="00A212FD">
        <w:rPr>
          <w:rFonts w:ascii="Arial" w:hAnsi="Arial" w:cs="Arial"/>
          <w:i/>
          <w:iCs/>
          <w:sz w:val="16"/>
          <w:szCs w:val="16"/>
        </w:rPr>
        <w:t>1</w:t>
      </w:r>
      <w:r>
        <w:rPr>
          <w:rFonts w:ascii="Arial" w:hAnsi="Arial" w:cs="Arial"/>
          <w:i/>
          <w:iCs/>
          <w:sz w:val="16"/>
          <w:szCs w:val="16"/>
        </w:rPr>
        <w:t>.</w:t>
      </w:r>
      <w:r w:rsidRPr="00A212FD">
        <w:rPr>
          <w:i/>
          <w:iCs/>
          <w:sz w:val="14"/>
          <w:szCs w:val="14"/>
        </w:rPr>
        <w:t xml:space="preserve"> </w:t>
      </w:r>
      <w:r w:rsidRPr="00A212FD">
        <w:rPr>
          <w:rFonts w:ascii="Arial" w:hAnsi="Arial" w:cs="Arial"/>
          <w:i/>
          <w:iCs/>
          <w:sz w:val="16"/>
          <w:szCs w:val="16"/>
        </w:rPr>
        <w:t>The temperature is gradually decreased from a range of 160°C-170°C to 95°C-100°C.</w:t>
      </w:r>
    </w:p>
    <w:p w14:paraId="56677D1D" w14:textId="5B37B4D9" w:rsidR="00613AE6" w:rsidRDefault="00613AE6" w:rsidP="00695ED4">
      <w:pPr>
        <w:tabs>
          <w:tab w:val="left" w:pos="1365"/>
        </w:tabs>
        <w:spacing w:line="360" w:lineRule="auto"/>
        <w:jc w:val="both"/>
        <w:rPr>
          <w:rFonts w:ascii="Arial" w:hAnsi="Arial" w:cs="Arial"/>
          <w:b/>
          <w:bCs/>
          <w:sz w:val="24"/>
          <w:szCs w:val="24"/>
        </w:rPr>
      </w:pPr>
    </w:p>
    <w:p w14:paraId="0321D795" w14:textId="7FA9BD79" w:rsidR="00613AE6" w:rsidRDefault="00613AE6" w:rsidP="00695ED4">
      <w:pPr>
        <w:tabs>
          <w:tab w:val="left" w:pos="1365"/>
        </w:tabs>
        <w:spacing w:line="360" w:lineRule="auto"/>
        <w:jc w:val="both"/>
        <w:rPr>
          <w:rFonts w:ascii="Arial" w:hAnsi="Arial" w:cs="Arial"/>
          <w:b/>
          <w:bCs/>
          <w:sz w:val="24"/>
          <w:szCs w:val="24"/>
        </w:rPr>
      </w:pPr>
    </w:p>
    <w:p w14:paraId="2DD6CBFC" w14:textId="5EADD90C" w:rsidR="00B57048" w:rsidRDefault="00B57048" w:rsidP="00695ED4">
      <w:pPr>
        <w:tabs>
          <w:tab w:val="left" w:pos="1365"/>
        </w:tabs>
        <w:spacing w:line="360" w:lineRule="auto"/>
        <w:jc w:val="both"/>
        <w:rPr>
          <w:rFonts w:ascii="Arial" w:hAnsi="Arial" w:cs="Arial"/>
          <w:b/>
          <w:bCs/>
          <w:sz w:val="24"/>
          <w:szCs w:val="24"/>
        </w:rPr>
      </w:pPr>
    </w:p>
    <w:p w14:paraId="4E6C974C" w14:textId="77777777" w:rsidR="007F2D45" w:rsidRDefault="007F2D45" w:rsidP="00695ED4">
      <w:pPr>
        <w:tabs>
          <w:tab w:val="left" w:pos="1365"/>
        </w:tabs>
        <w:spacing w:line="360" w:lineRule="auto"/>
        <w:jc w:val="both"/>
        <w:rPr>
          <w:rFonts w:ascii="Arial" w:hAnsi="Arial" w:cs="Arial"/>
          <w:b/>
          <w:bCs/>
          <w:sz w:val="24"/>
          <w:szCs w:val="24"/>
        </w:rPr>
      </w:pPr>
    </w:p>
    <w:p w14:paraId="03FD3954" w14:textId="77777777" w:rsidR="00695ED4" w:rsidRPr="00CB52BC" w:rsidRDefault="00695ED4" w:rsidP="00695ED4">
      <w:pPr>
        <w:tabs>
          <w:tab w:val="left" w:pos="1365"/>
        </w:tabs>
        <w:spacing w:line="360" w:lineRule="auto"/>
        <w:jc w:val="both"/>
        <w:rPr>
          <w:rFonts w:ascii="Arial" w:hAnsi="Arial" w:cs="Arial"/>
          <w:b/>
          <w:bCs/>
          <w:sz w:val="24"/>
          <w:szCs w:val="24"/>
        </w:rPr>
      </w:pPr>
      <w:r w:rsidRPr="00CB52BC">
        <w:rPr>
          <w:rFonts w:ascii="Arial" w:hAnsi="Arial" w:cs="Arial"/>
          <w:b/>
          <w:bCs/>
          <w:sz w:val="24"/>
          <w:szCs w:val="24"/>
        </w:rPr>
        <w:lastRenderedPageBreak/>
        <w:t>Standard Process</w:t>
      </w:r>
    </w:p>
    <w:p w14:paraId="248D0DE7" w14:textId="77777777" w:rsidR="00695ED4" w:rsidRPr="008E1F6E"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t xml:space="preserve">One mole of bisphenol A was catalytically reacted with two moles of </w:t>
      </w:r>
      <w:proofErr w:type="spellStart"/>
      <w:r w:rsidRPr="00CB52BC">
        <w:rPr>
          <w:rFonts w:ascii="Arial" w:hAnsi="Arial" w:cs="Arial"/>
          <w:sz w:val="24"/>
          <w:szCs w:val="24"/>
        </w:rPr>
        <w:t>diglycidylether</w:t>
      </w:r>
      <w:proofErr w:type="spellEnd"/>
      <w:r w:rsidRPr="00CB52BC">
        <w:rPr>
          <w:rFonts w:ascii="Arial" w:hAnsi="Arial" w:cs="Arial"/>
          <w:sz w:val="24"/>
          <w:szCs w:val="24"/>
        </w:rPr>
        <w:t xml:space="preserve"> of bisphenol A at 150° C for two hours under atmospheric conditions. This yielded a </w:t>
      </w:r>
      <w:proofErr w:type="spellStart"/>
      <w:r w:rsidRPr="00CB52BC">
        <w:rPr>
          <w:rFonts w:ascii="Arial" w:hAnsi="Arial" w:cs="Arial"/>
          <w:sz w:val="24"/>
          <w:szCs w:val="24"/>
        </w:rPr>
        <w:t>polyepoxide</w:t>
      </w:r>
      <w:proofErr w:type="spellEnd"/>
      <w:r w:rsidRPr="00CB52BC">
        <w:rPr>
          <w:rFonts w:ascii="Arial" w:hAnsi="Arial" w:cs="Arial"/>
          <w:sz w:val="24"/>
          <w:szCs w:val="24"/>
        </w:rPr>
        <w:t xml:space="preserve"> resin having an epoxide equivalent weight of </w:t>
      </w:r>
      <w:r w:rsidRPr="003C77DB">
        <w:rPr>
          <w:rFonts w:ascii="Arial" w:hAnsi="Arial" w:cs="Arial"/>
          <w:sz w:val="24"/>
          <w:szCs w:val="24"/>
        </w:rPr>
        <w:t>500</w:t>
      </w:r>
      <w:r w:rsidRPr="00CB52BC">
        <w:rPr>
          <w:rFonts w:ascii="Arial" w:hAnsi="Arial" w:cs="Arial"/>
          <w:sz w:val="24"/>
          <w:szCs w:val="24"/>
        </w:rPr>
        <w:t xml:space="preserve"> </w:t>
      </w:r>
      <w:r>
        <w:rPr>
          <w:rFonts w:ascii="Arial" w:hAnsi="Arial" w:cs="Arial"/>
          <w:sz w:val="24"/>
          <w:szCs w:val="24"/>
        </w:rPr>
        <w:t>(g/</w:t>
      </w:r>
      <w:proofErr w:type="spellStart"/>
      <w:r>
        <w:rPr>
          <w:rFonts w:ascii="Arial" w:hAnsi="Arial" w:cs="Arial"/>
          <w:sz w:val="24"/>
          <w:szCs w:val="24"/>
        </w:rPr>
        <w:t>eq</w:t>
      </w:r>
      <w:proofErr w:type="spellEnd"/>
      <w:r>
        <w:rPr>
          <w:rFonts w:ascii="Arial" w:hAnsi="Arial" w:cs="Arial"/>
          <w:sz w:val="24"/>
          <w:szCs w:val="24"/>
        </w:rPr>
        <w:t xml:space="preserve">) </w:t>
      </w:r>
      <w:r w:rsidRPr="00CB52BC">
        <w:rPr>
          <w:rFonts w:ascii="Arial" w:hAnsi="Arial" w:cs="Arial"/>
          <w:sz w:val="24"/>
          <w:szCs w:val="24"/>
        </w:rPr>
        <w:t>which was subsequently cooled to 130° C. Next, two moles of methacrylic acid and 180 ppm of hydroquinone (based on finished product) were added under an air sparge and esterified at 120° C until an acid value less than 10 units was recorded. The vinyl ester resin was then cooled to 110° C and 0.05 moles of maleic anhydride were added. The vinyl ester resin was allowed to continue esterifying for 15 minutes at these conditions before thinning with styrene monomer to 65% non-volatiles and cooling to room temperature. This product is the control.</w:t>
      </w:r>
    </w:p>
    <w:p w14:paraId="525B2E35" w14:textId="77777777" w:rsidR="00695ED4" w:rsidRPr="00CB52BC"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Specialised Process</w:t>
      </w:r>
      <w:r w:rsidRPr="00CB52BC">
        <w:rPr>
          <w:rFonts w:ascii="Arial" w:hAnsi="Arial" w:cs="Arial"/>
          <w:b/>
          <w:bCs/>
          <w:sz w:val="24"/>
          <w:szCs w:val="24"/>
        </w:rPr>
        <w:t xml:space="preserve"> </w:t>
      </w:r>
      <w:r>
        <w:rPr>
          <w:rFonts w:ascii="Arial" w:hAnsi="Arial" w:cs="Arial"/>
          <w:b/>
          <w:bCs/>
          <w:sz w:val="24"/>
          <w:szCs w:val="24"/>
        </w:rPr>
        <w:t>(</w:t>
      </w:r>
      <w:r w:rsidRPr="00CB52BC">
        <w:rPr>
          <w:rFonts w:ascii="Arial" w:hAnsi="Arial" w:cs="Arial"/>
          <w:b/>
          <w:bCs/>
          <w:sz w:val="24"/>
          <w:szCs w:val="24"/>
        </w:rPr>
        <w:t>Low Epoxy Value</w:t>
      </w:r>
      <w:r>
        <w:rPr>
          <w:rFonts w:ascii="Arial" w:hAnsi="Arial" w:cs="Arial"/>
          <w:b/>
          <w:bCs/>
          <w:sz w:val="24"/>
          <w:szCs w:val="24"/>
        </w:rPr>
        <w:t>)</w:t>
      </w:r>
    </w:p>
    <w:p w14:paraId="0F08988C" w14:textId="77777777" w:rsidR="00695ED4"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t>This vinyl ester resin was prepared the same way as</w:t>
      </w:r>
      <w:r>
        <w:rPr>
          <w:rFonts w:ascii="Arial" w:hAnsi="Arial" w:cs="Arial"/>
          <w:sz w:val="24"/>
          <w:szCs w:val="24"/>
        </w:rPr>
        <w:t xml:space="preserve"> standard process</w:t>
      </w:r>
      <w:r w:rsidRPr="00CB52BC">
        <w:rPr>
          <w:rFonts w:ascii="Arial" w:hAnsi="Arial" w:cs="Arial"/>
          <w:sz w:val="24"/>
          <w:szCs w:val="24"/>
        </w:rPr>
        <w:t>, except that 2.26 moles of methacrylic acid were used and the vinyl ester resin was esterified to an epoxy value</w:t>
      </w:r>
      <w:r>
        <w:rPr>
          <w:rFonts w:ascii="Arial" w:hAnsi="Arial" w:cs="Arial"/>
          <w:sz w:val="24"/>
          <w:szCs w:val="24"/>
        </w:rPr>
        <w:t xml:space="preserve"> (</w:t>
      </w:r>
      <w:r w:rsidRPr="0095424D">
        <w:rPr>
          <w:rFonts w:ascii="Arial" w:hAnsi="Arial" w:cs="Arial"/>
          <w:sz w:val="24"/>
          <w:szCs w:val="24"/>
        </w:rPr>
        <w:t>epoxy value EW is the reciprocal of the epoxy number and thus describes the number of epoxy groups that are contained in 100 g of resin</w:t>
      </w:r>
      <w:r>
        <w:rPr>
          <w:rFonts w:ascii="Arial" w:hAnsi="Arial" w:cs="Arial"/>
          <w:sz w:val="24"/>
          <w:szCs w:val="24"/>
        </w:rPr>
        <w:t>)</w:t>
      </w:r>
      <w:r w:rsidRPr="00CB52BC">
        <w:rPr>
          <w:rFonts w:ascii="Arial" w:hAnsi="Arial" w:cs="Arial"/>
          <w:sz w:val="24"/>
          <w:szCs w:val="24"/>
        </w:rPr>
        <w:t xml:space="preserve"> less than two units before cooling to 110° C and adding maleic anhydride. This product was thinned in styrene monomer to 65% non-volatiles and cooled to room temperature.</w:t>
      </w:r>
    </w:p>
    <w:p w14:paraId="57D0FEE9" w14:textId="77777777" w:rsidR="00695ED4" w:rsidRDefault="00695ED4" w:rsidP="00695ED4">
      <w:pPr>
        <w:tabs>
          <w:tab w:val="left" w:pos="1365"/>
        </w:tabs>
        <w:spacing w:line="360" w:lineRule="auto"/>
        <w:jc w:val="both"/>
        <w:rPr>
          <w:rFonts w:ascii="Arial" w:hAnsi="Arial" w:cs="Arial"/>
          <w:b/>
          <w:bCs/>
          <w:sz w:val="24"/>
          <w:szCs w:val="24"/>
        </w:rPr>
      </w:pPr>
      <w:r w:rsidRPr="0096196D">
        <w:rPr>
          <w:rFonts w:ascii="Arial" w:hAnsi="Arial" w:cs="Arial"/>
          <w:b/>
          <w:bCs/>
          <w:sz w:val="24"/>
          <w:szCs w:val="24"/>
        </w:rPr>
        <w:t>Low Styrene Emission Vinyl Ester Resin</w:t>
      </w:r>
    </w:p>
    <w:p w14:paraId="07D01880" w14:textId="77777777" w:rsidR="00695ED4" w:rsidRPr="002213E9"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 xml:space="preserve">The production of low styrene emission vinyl ester resin includes paraffin as a styrene emission inhibitor and a drying oil as an adhesion promoter for fibre-reinforced applications. It has been found that due to paraffin wax additives there is a substantial loss in the adhesive properties of the vinyl ester resin therefore adhesion promoter in the form of a drying oil is added. </w:t>
      </w:r>
    </w:p>
    <w:p w14:paraId="55489089" w14:textId="77777777" w:rsidR="00695ED4" w:rsidRDefault="00695ED4" w:rsidP="00695ED4">
      <w:pPr>
        <w:tabs>
          <w:tab w:val="left" w:pos="1365"/>
        </w:tabs>
        <w:spacing w:line="360" w:lineRule="auto"/>
        <w:rPr>
          <w:rFonts w:ascii="Arial" w:hAnsi="Arial" w:cs="Arial"/>
          <w:b/>
          <w:bCs/>
          <w:sz w:val="24"/>
          <w:szCs w:val="24"/>
        </w:rPr>
      </w:pPr>
      <w:r>
        <w:rPr>
          <w:rFonts w:ascii="Arial" w:hAnsi="Arial" w:cs="Arial"/>
          <w:b/>
          <w:bCs/>
          <w:sz w:val="24"/>
          <w:szCs w:val="24"/>
        </w:rPr>
        <w:t>India Scenario of Vinyl Ester Process</w:t>
      </w:r>
    </w:p>
    <w:p w14:paraId="5BDDADC9" w14:textId="77777777" w:rsidR="00695ED4" w:rsidRPr="0080313C"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 xml:space="preserve">The standard process is majorly used in the country as the demand of the product is project based in which only blending is done in the reactor which involves no technology licensor. Indian Companies manufactures vinyl ester of INEOS’s quality like </w:t>
      </w:r>
      <w:proofErr w:type="spellStart"/>
      <w:r>
        <w:rPr>
          <w:rFonts w:ascii="Arial" w:hAnsi="Arial" w:cs="Arial"/>
          <w:sz w:val="24"/>
          <w:szCs w:val="24"/>
        </w:rPr>
        <w:t>Derakane</w:t>
      </w:r>
      <w:r>
        <w:rPr>
          <w:rFonts w:ascii="Arial" w:hAnsi="Arial" w:cs="Arial"/>
          <w:sz w:val="24"/>
          <w:szCs w:val="24"/>
          <w:vertAlign w:val="superscript"/>
        </w:rPr>
        <w:t>TM</w:t>
      </w:r>
      <w:proofErr w:type="spellEnd"/>
      <w:r>
        <w:rPr>
          <w:rFonts w:ascii="Arial" w:hAnsi="Arial" w:cs="Arial"/>
          <w:sz w:val="24"/>
          <w:szCs w:val="24"/>
        </w:rPr>
        <w:t>. The specialized process is mainly used by western companies as they produce low epoxy and styrene free vinyl ester resin.</w:t>
      </w:r>
    </w:p>
    <w:p w14:paraId="6260E5F0" w14:textId="77777777" w:rsidR="00695ED4" w:rsidRDefault="00695ED4" w:rsidP="00695ED4">
      <w:pPr>
        <w:tabs>
          <w:tab w:val="left" w:pos="1365"/>
        </w:tabs>
        <w:spacing w:line="360" w:lineRule="auto"/>
        <w:jc w:val="both"/>
        <w:rPr>
          <w:rFonts w:ascii="Arial" w:hAnsi="Arial" w:cs="Arial"/>
          <w:b/>
          <w:bCs/>
          <w:sz w:val="24"/>
          <w:szCs w:val="24"/>
        </w:rPr>
      </w:pPr>
    </w:p>
    <w:p w14:paraId="6FA92BEF" w14:textId="77777777" w:rsidR="00D16404" w:rsidRDefault="00D16404" w:rsidP="00D16404">
      <w:pPr>
        <w:spacing w:line="240" w:lineRule="auto"/>
        <w:rPr>
          <w:rFonts w:ascii="Verdana" w:hAnsi="Verdana"/>
          <w:b/>
          <w:bCs/>
          <w:sz w:val="20"/>
          <w:szCs w:val="20"/>
        </w:rPr>
      </w:pPr>
    </w:p>
    <w:p w14:paraId="0B7ED75C" w14:textId="77777777" w:rsidR="00D16404" w:rsidRDefault="00D16404" w:rsidP="00D16404">
      <w:pPr>
        <w:tabs>
          <w:tab w:val="left" w:pos="1365"/>
        </w:tabs>
        <w:spacing w:line="360" w:lineRule="auto"/>
        <w:jc w:val="both"/>
        <w:rPr>
          <w:rFonts w:ascii="Arial" w:hAnsi="Arial" w:cs="Arial"/>
          <w:sz w:val="24"/>
          <w:szCs w:val="24"/>
        </w:rPr>
      </w:pPr>
    </w:p>
    <w:p w14:paraId="1C189102" w14:textId="03578B9B"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t>4.</w:t>
      </w:r>
      <w:r>
        <w:rPr>
          <w:rFonts w:ascii="Arial" w:hAnsi="Arial" w:cs="Arial"/>
          <w:b/>
          <w:bCs/>
          <w:sz w:val="24"/>
          <w:szCs w:val="24"/>
        </w:rPr>
        <w:t>1</w:t>
      </w:r>
      <w:r w:rsidRPr="00B03E75">
        <w:rPr>
          <w:rFonts w:ascii="Arial" w:hAnsi="Arial" w:cs="Arial"/>
          <w:b/>
          <w:bCs/>
          <w:sz w:val="24"/>
          <w:szCs w:val="24"/>
        </w:rPr>
        <w:t>.</w:t>
      </w:r>
      <w:r>
        <w:rPr>
          <w:rFonts w:ascii="Arial" w:hAnsi="Arial" w:cs="Arial"/>
          <w:b/>
          <w:bCs/>
          <w:sz w:val="24"/>
          <w:szCs w:val="24"/>
        </w:rPr>
        <w:t>4.</w:t>
      </w:r>
      <w:r w:rsidRPr="00B03E75">
        <w:rPr>
          <w:rFonts w:ascii="Arial" w:hAnsi="Arial" w:cs="Arial"/>
          <w:b/>
          <w:bCs/>
          <w:sz w:val="24"/>
          <w:szCs w:val="24"/>
        </w:rPr>
        <w:t xml:space="preserve"> Major Equipment List (List of major equipment in terms of value &amp; importance)</w:t>
      </w:r>
    </w:p>
    <w:tbl>
      <w:tblPr>
        <w:tblW w:w="10155" w:type="dxa"/>
        <w:tblLook w:val="04A0" w:firstRow="1" w:lastRow="0" w:firstColumn="1" w:lastColumn="0" w:noHBand="0" w:noVBand="1"/>
      </w:tblPr>
      <w:tblGrid>
        <w:gridCol w:w="1271"/>
        <w:gridCol w:w="6674"/>
        <w:gridCol w:w="2210"/>
      </w:tblGrid>
      <w:tr w:rsidR="00D16404" w:rsidRPr="00B03E75" w14:paraId="607D07C4" w14:textId="77777777" w:rsidTr="00E80F8C">
        <w:trPr>
          <w:trHeight w:val="305"/>
        </w:trPr>
        <w:tc>
          <w:tcPr>
            <w:tcW w:w="1271" w:type="dxa"/>
            <w:tcBorders>
              <w:top w:val="single" w:sz="8" w:space="0" w:color="auto"/>
              <w:left w:val="single" w:sz="8" w:space="0" w:color="auto"/>
              <w:bottom w:val="single" w:sz="8" w:space="0" w:color="auto"/>
              <w:right w:val="single" w:sz="8" w:space="0" w:color="auto"/>
            </w:tcBorders>
            <w:shd w:val="clear" w:color="000000" w:fill="F4B084"/>
            <w:noWrap/>
            <w:vAlign w:val="center"/>
            <w:hideMark/>
          </w:tcPr>
          <w:p w14:paraId="799174E6"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 No</w:t>
            </w:r>
          </w:p>
        </w:tc>
        <w:tc>
          <w:tcPr>
            <w:tcW w:w="6674" w:type="dxa"/>
            <w:tcBorders>
              <w:top w:val="single" w:sz="8" w:space="0" w:color="auto"/>
              <w:left w:val="nil"/>
              <w:bottom w:val="single" w:sz="8" w:space="0" w:color="auto"/>
              <w:right w:val="single" w:sz="8" w:space="0" w:color="auto"/>
            </w:tcBorders>
            <w:shd w:val="clear" w:color="000000" w:fill="F4B084"/>
            <w:noWrap/>
            <w:vAlign w:val="center"/>
            <w:hideMark/>
          </w:tcPr>
          <w:p w14:paraId="5C3E8E58"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Equipment</w:t>
            </w:r>
          </w:p>
        </w:tc>
        <w:tc>
          <w:tcPr>
            <w:tcW w:w="2210" w:type="dxa"/>
            <w:tcBorders>
              <w:top w:val="single" w:sz="8" w:space="0" w:color="auto"/>
              <w:left w:val="nil"/>
              <w:bottom w:val="single" w:sz="8" w:space="0" w:color="auto"/>
              <w:right w:val="single" w:sz="8" w:space="0" w:color="auto"/>
            </w:tcBorders>
            <w:shd w:val="clear" w:color="000000" w:fill="F4B084"/>
            <w:noWrap/>
            <w:vAlign w:val="center"/>
            <w:hideMark/>
          </w:tcPr>
          <w:p w14:paraId="66E7AA4C"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Tag No</w:t>
            </w:r>
          </w:p>
        </w:tc>
      </w:tr>
      <w:tr w:rsidR="00D16404" w:rsidRPr="00B03E75" w14:paraId="00C5828C"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79FC218"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w:t>
            </w:r>
          </w:p>
        </w:tc>
        <w:tc>
          <w:tcPr>
            <w:tcW w:w="6674" w:type="dxa"/>
            <w:tcBorders>
              <w:top w:val="nil"/>
              <w:left w:val="nil"/>
              <w:bottom w:val="single" w:sz="4" w:space="0" w:color="auto"/>
              <w:right w:val="single" w:sz="4" w:space="0" w:color="auto"/>
            </w:tcBorders>
            <w:shd w:val="clear" w:color="auto" w:fill="auto"/>
            <w:noWrap/>
            <w:vAlign w:val="bottom"/>
            <w:hideMark/>
          </w:tcPr>
          <w:p w14:paraId="06E5EF09"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 xml:space="preserve">Hopper  </w:t>
            </w:r>
          </w:p>
        </w:tc>
        <w:tc>
          <w:tcPr>
            <w:tcW w:w="2210" w:type="dxa"/>
            <w:tcBorders>
              <w:top w:val="nil"/>
              <w:left w:val="nil"/>
              <w:bottom w:val="single" w:sz="4" w:space="0" w:color="auto"/>
              <w:right w:val="single" w:sz="4" w:space="0" w:color="auto"/>
            </w:tcBorders>
            <w:shd w:val="clear" w:color="auto" w:fill="auto"/>
            <w:noWrap/>
            <w:vAlign w:val="bottom"/>
            <w:hideMark/>
          </w:tcPr>
          <w:p w14:paraId="3E0FD75B"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H-101 &amp;102</w:t>
            </w:r>
          </w:p>
        </w:tc>
      </w:tr>
      <w:tr w:rsidR="00D16404" w:rsidRPr="00B03E75" w14:paraId="622C537E"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42DE916"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2</w:t>
            </w:r>
          </w:p>
        </w:tc>
        <w:tc>
          <w:tcPr>
            <w:tcW w:w="6674" w:type="dxa"/>
            <w:tcBorders>
              <w:top w:val="nil"/>
              <w:left w:val="nil"/>
              <w:bottom w:val="single" w:sz="4" w:space="0" w:color="auto"/>
              <w:right w:val="single" w:sz="4" w:space="0" w:color="auto"/>
            </w:tcBorders>
            <w:shd w:val="clear" w:color="auto" w:fill="auto"/>
            <w:noWrap/>
            <w:vAlign w:val="bottom"/>
            <w:hideMark/>
          </w:tcPr>
          <w:p w14:paraId="6053BB9F"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Crusher</w:t>
            </w:r>
          </w:p>
        </w:tc>
        <w:tc>
          <w:tcPr>
            <w:tcW w:w="2210" w:type="dxa"/>
            <w:tcBorders>
              <w:top w:val="nil"/>
              <w:left w:val="nil"/>
              <w:bottom w:val="single" w:sz="4" w:space="0" w:color="auto"/>
              <w:right w:val="single" w:sz="4" w:space="0" w:color="auto"/>
            </w:tcBorders>
            <w:shd w:val="clear" w:color="auto" w:fill="auto"/>
            <w:noWrap/>
            <w:vAlign w:val="bottom"/>
            <w:hideMark/>
          </w:tcPr>
          <w:p w14:paraId="0751A4CF"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T-101</w:t>
            </w:r>
          </w:p>
        </w:tc>
      </w:tr>
      <w:tr w:rsidR="00D16404" w:rsidRPr="00B03E75" w14:paraId="18A51184" w14:textId="77777777" w:rsidTr="00E80F8C">
        <w:trPr>
          <w:trHeight w:val="346"/>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98BEEC0"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3</w:t>
            </w:r>
          </w:p>
        </w:tc>
        <w:tc>
          <w:tcPr>
            <w:tcW w:w="6674" w:type="dxa"/>
            <w:tcBorders>
              <w:top w:val="nil"/>
              <w:left w:val="nil"/>
              <w:bottom w:val="single" w:sz="4" w:space="0" w:color="auto"/>
              <w:right w:val="single" w:sz="4" w:space="0" w:color="auto"/>
            </w:tcBorders>
            <w:shd w:val="clear" w:color="auto" w:fill="auto"/>
            <w:noWrap/>
            <w:vAlign w:val="bottom"/>
            <w:hideMark/>
          </w:tcPr>
          <w:p w14:paraId="68531DC1"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Condenser</w:t>
            </w:r>
          </w:p>
        </w:tc>
        <w:tc>
          <w:tcPr>
            <w:tcW w:w="2210" w:type="dxa"/>
            <w:tcBorders>
              <w:top w:val="nil"/>
              <w:left w:val="nil"/>
              <w:bottom w:val="single" w:sz="4" w:space="0" w:color="auto"/>
              <w:right w:val="single" w:sz="4" w:space="0" w:color="auto"/>
            </w:tcBorders>
            <w:shd w:val="clear" w:color="auto" w:fill="auto"/>
            <w:noWrap/>
            <w:vAlign w:val="bottom"/>
            <w:hideMark/>
          </w:tcPr>
          <w:p w14:paraId="57A9656E"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S-101</w:t>
            </w:r>
          </w:p>
        </w:tc>
      </w:tr>
      <w:tr w:rsidR="00D16404" w:rsidRPr="00B03E75" w14:paraId="50C3A4D4"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F9DC5A7"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4</w:t>
            </w:r>
          </w:p>
        </w:tc>
        <w:tc>
          <w:tcPr>
            <w:tcW w:w="6674" w:type="dxa"/>
            <w:tcBorders>
              <w:top w:val="nil"/>
              <w:left w:val="nil"/>
              <w:bottom w:val="single" w:sz="4" w:space="0" w:color="auto"/>
              <w:right w:val="single" w:sz="4" w:space="0" w:color="auto"/>
            </w:tcBorders>
            <w:shd w:val="clear" w:color="auto" w:fill="auto"/>
            <w:noWrap/>
            <w:vAlign w:val="bottom"/>
            <w:hideMark/>
          </w:tcPr>
          <w:p w14:paraId="32B46332" w14:textId="7A87D457" w:rsidR="00D16404" w:rsidRPr="00B03E75" w:rsidRDefault="00CD321F"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Vacuum</w:t>
            </w:r>
            <w:r w:rsidR="00D16404" w:rsidRPr="00B03E75">
              <w:rPr>
                <w:rFonts w:ascii="Arial" w:eastAsia="Times New Roman" w:hAnsi="Arial" w:cs="Arial"/>
                <w:color w:val="000000"/>
                <w:sz w:val="20"/>
                <w:szCs w:val="20"/>
                <w:lang w:eastAsia="en-IN"/>
              </w:rPr>
              <w:t xml:space="preserve"> Pump</w:t>
            </w:r>
          </w:p>
        </w:tc>
        <w:tc>
          <w:tcPr>
            <w:tcW w:w="2210" w:type="dxa"/>
            <w:tcBorders>
              <w:top w:val="nil"/>
              <w:left w:val="nil"/>
              <w:bottom w:val="single" w:sz="4" w:space="0" w:color="auto"/>
              <w:right w:val="single" w:sz="4" w:space="0" w:color="auto"/>
            </w:tcBorders>
            <w:shd w:val="clear" w:color="auto" w:fill="auto"/>
            <w:noWrap/>
            <w:vAlign w:val="bottom"/>
            <w:hideMark/>
          </w:tcPr>
          <w:p w14:paraId="4D4E5299"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VP-101</w:t>
            </w:r>
          </w:p>
        </w:tc>
      </w:tr>
      <w:tr w:rsidR="00D16404" w:rsidRPr="00B03E75" w14:paraId="77BA6070"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C972C68"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5</w:t>
            </w:r>
          </w:p>
        </w:tc>
        <w:tc>
          <w:tcPr>
            <w:tcW w:w="6674" w:type="dxa"/>
            <w:tcBorders>
              <w:top w:val="nil"/>
              <w:left w:val="nil"/>
              <w:bottom w:val="single" w:sz="4" w:space="0" w:color="auto"/>
              <w:right w:val="single" w:sz="4" w:space="0" w:color="auto"/>
            </w:tcBorders>
            <w:shd w:val="clear" w:color="auto" w:fill="auto"/>
            <w:noWrap/>
            <w:vAlign w:val="bottom"/>
            <w:hideMark/>
          </w:tcPr>
          <w:p w14:paraId="4E8F985A"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Batch Reactor</w:t>
            </w:r>
          </w:p>
        </w:tc>
        <w:tc>
          <w:tcPr>
            <w:tcW w:w="2210" w:type="dxa"/>
            <w:tcBorders>
              <w:top w:val="nil"/>
              <w:left w:val="nil"/>
              <w:bottom w:val="single" w:sz="4" w:space="0" w:color="auto"/>
              <w:right w:val="single" w:sz="4" w:space="0" w:color="auto"/>
            </w:tcBorders>
            <w:shd w:val="clear" w:color="auto" w:fill="auto"/>
            <w:noWrap/>
            <w:vAlign w:val="bottom"/>
            <w:hideMark/>
          </w:tcPr>
          <w:p w14:paraId="75D49739"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R-101</w:t>
            </w:r>
          </w:p>
        </w:tc>
      </w:tr>
      <w:tr w:rsidR="00D16404" w:rsidRPr="00B03E75" w14:paraId="7923E147"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41296E8"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6</w:t>
            </w:r>
          </w:p>
        </w:tc>
        <w:tc>
          <w:tcPr>
            <w:tcW w:w="6674" w:type="dxa"/>
            <w:tcBorders>
              <w:top w:val="nil"/>
              <w:left w:val="nil"/>
              <w:bottom w:val="single" w:sz="4" w:space="0" w:color="auto"/>
              <w:right w:val="single" w:sz="4" w:space="0" w:color="auto"/>
            </w:tcBorders>
            <w:shd w:val="clear" w:color="auto" w:fill="auto"/>
            <w:noWrap/>
            <w:vAlign w:val="bottom"/>
            <w:hideMark/>
          </w:tcPr>
          <w:p w14:paraId="1834239E"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3471601"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V-101</w:t>
            </w:r>
          </w:p>
        </w:tc>
      </w:tr>
      <w:tr w:rsidR="00D16404" w:rsidRPr="00B03E75" w14:paraId="43FBE6AA"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086547B"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7</w:t>
            </w:r>
          </w:p>
        </w:tc>
        <w:tc>
          <w:tcPr>
            <w:tcW w:w="6674" w:type="dxa"/>
            <w:tcBorders>
              <w:top w:val="nil"/>
              <w:left w:val="nil"/>
              <w:bottom w:val="single" w:sz="4" w:space="0" w:color="auto"/>
              <w:right w:val="single" w:sz="4" w:space="0" w:color="auto"/>
            </w:tcBorders>
            <w:shd w:val="clear" w:color="auto" w:fill="auto"/>
            <w:noWrap/>
            <w:vAlign w:val="bottom"/>
            <w:hideMark/>
          </w:tcPr>
          <w:p w14:paraId="6C63DDE7"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E44E46C"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P-101</w:t>
            </w:r>
          </w:p>
        </w:tc>
      </w:tr>
      <w:tr w:rsidR="00D16404" w:rsidRPr="00B03E75" w14:paraId="3B321F71"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1CCE306"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8</w:t>
            </w:r>
          </w:p>
        </w:tc>
        <w:tc>
          <w:tcPr>
            <w:tcW w:w="6674" w:type="dxa"/>
            <w:tcBorders>
              <w:top w:val="nil"/>
              <w:left w:val="nil"/>
              <w:bottom w:val="single" w:sz="4" w:space="0" w:color="auto"/>
              <w:right w:val="single" w:sz="4" w:space="0" w:color="auto"/>
            </w:tcBorders>
            <w:shd w:val="clear" w:color="auto" w:fill="auto"/>
            <w:noWrap/>
            <w:vAlign w:val="bottom"/>
            <w:hideMark/>
          </w:tcPr>
          <w:p w14:paraId="1C2E19CD"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FA07EED"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V-102</w:t>
            </w:r>
          </w:p>
        </w:tc>
      </w:tr>
      <w:tr w:rsidR="00D16404" w:rsidRPr="00B03E75" w14:paraId="0906BB80"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CED079F"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9</w:t>
            </w:r>
          </w:p>
        </w:tc>
        <w:tc>
          <w:tcPr>
            <w:tcW w:w="6674" w:type="dxa"/>
            <w:tcBorders>
              <w:top w:val="nil"/>
              <w:left w:val="nil"/>
              <w:bottom w:val="single" w:sz="4" w:space="0" w:color="auto"/>
              <w:right w:val="single" w:sz="4" w:space="0" w:color="auto"/>
            </w:tcBorders>
            <w:shd w:val="clear" w:color="auto" w:fill="auto"/>
            <w:noWrap/>
            <w:vAlign w:val="bottom"/>
            <w:hideMark/>
          </w:tcPr>
          <w:p w14:paraId="7C4A22DE"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328A31F"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P-102</w:t>
            </w:r>
          </w:p>
        </w:tc>
      </w:tr>
      <w:tr w:rsidR="00D16404" w:rsidRPr="00B03E75" w14:paraId="4F90027E"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53CBCE"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10</w:t>
            </w:r>
          </w:p>
        </w:tc>
        <w:tc>
          <w:tcPr>
            <w:tcW w:w="6674" w:type="dxa"/>
            <w:tcBorders>
              <w:top w:val="nil"/>
              <w:left w:val="nil"/>
              <w:bottom w:val="single" w:sz="4" w:space="0" w:color="auto"/>
              <w:right w:val="single" w:sz="4" w:space="0" w:color="auto"/>
            </w:tcBorders>
            <w:shd w:val="clear" w:color="auto" w:fill="auto"/>
            <w:noWrap/>
            <w:vAlign w:val="bottom"/>
            <w:hideMark/>
          </w:tcPr>
          <w:p w14:paraId="43BE816A"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7E77A8B4"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V-103</w:t>
            </w:r>
          </w:p>
        </w:tc>
      </w:tr>
      <w:tr w:rsidR="00D16404" w:rsidRPr="00B03E75" w14:paraId="17602C80"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BC7469"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11</w:t>
            </w:r>
          </w:p>
        </w:tc>
        <w:tc>
          <w:tcPr>
            <w:tcW w:w="6674" w:type="dxa"/>
            <w:tcBorders>
              <w:top w:val="nil"/>
              <w:left w:val="nil"/>
              <w:bottom w:val="single" w:sz="4" w:space="0" w:color="auto"/>
              <w:right w:val="single" w:sz="4" w:space="0" w:color="auto"/>
            </w:tcBorders>
            <w:shd w:val="clear" w:color="auto" w:fill="auto"/>
            <w:noWrap/>
            <w:vAlign w:val="bottom"/>
            <w:hideMark/>
          </w:tcPr>
          <w:p w14:paraId="72CADBC6"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6B5E2FE4"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P-103</w:t>
            </w:r>
          </w:p>
        </w:tc>
      </w:tr>
      <w:tr w:rsidR="00D16404" w:rsidRPr="00B03E75" w14:paraId="68239F16"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F97E8EA"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12</w:t>
            </w:r>
          </w:p>
        </w:tc>
        <w:tc>
          <w:tcPr>
            <w:tcW w:w="6674" w:type="dxa"/>
            <w:tcBorders>
              <w:top w:val="nil"/>
              <w:left w:val="nil"/>
              <w:bottom w:val="single" w:sz="4" w:space="0" w:color="auto"/>
              <w:right w:val="single" w:sz="4" w:space="0" w:color="auto"/>
            </w:tcBorders>
            <w:shd w:val="clear" w:color="auto" w:fill="auto"/>
            <w:noWrap/>
            <w:vAlign w:val="bottom"/>
            <w:hideMark/>
          </w:tcPr>
          <w:p w14:paraId="61CF3E9C"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Jacketed Blender</w:t>
            </w:r>
          </w:p>
        </w:tc>
        <w:tc>
          <w:tcPr>
            <w:tcW w:w="2210" w:type="dxa"/>
            <w:tcBorders>
              <w:top w:val="nil"/>
              <w:left w:val="nil"/>
              <w:bottom w:val="single" w:sz="4" w:space="0" w:color="auto"/>
              <w:right w:val="single" w:sz="4" w:space="0" w:color="auto"/>
            </w:tcBorders>
            <w:shd w:val="clear" w:color="auto" w:fill="auto"/>
            <w:noWrap/>
            <w:vAlign w:val="bottom"/>
            <w:hideMark/>
          </w:tcPr>
          <w:p w14:paraId="66A1CC33"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B-101</w:t>
            </w:r>
          </w:p>
        </w:tc>
      </w:tr>
      <w:tr w:rsidR="00D16404" w:rsidRPr="00B03E75" w14:paraId="64D627AF" w14:textId="77777777" w:rsidTr="00E80F8C">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99AF1AC" w14:textId="77777777" w:rsidR="00D16404" w:rsidRPr="00B03E75" w:rsidRDefault="00D16404" w:rsidP="00E80F8C">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13</w:t>
            </w:r>
          </w:p>
        </w:tc>
        <w:tc>
          <w:tcPr>
            <w:tcW w:w="6674" w:type="dxa"/>
            <w:tcBorders>
              <w:top w:val="nil"/>
              <w:left w:val="nil"/>
              <w:bottom w:val="single" w:sz="4" w:space="0" w:color="auto"/>
              <w:right w:val="single" w:sz="4" w:space="0" w:color="auto"/>
            </w:tcBorders>
            <w:shd w:val="clear" w:color="auto" w:fill="auto"/>
            <w:noWrap/>
            <w:vAlign w:val="bottom"/>
            <w:hideMark/>
          </w:tcPr>
          <w:p w14:paraId="083635CB"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Packaging Equipment</w:t>
            </w:r>
          </w:p>
        </w:tc>
        <w:tc>
          <w:tcPr>
            <w:tcW w:w="2210" w:type="dxa"/>
            <w:tcBorders>
              <w:top w:val="nil"/>
              <w:left w:val="nil"/>
              <w:bottom w:val="single" w:sz="4" w:space="0" w:color="auto"/>
              <w:right w:val="single" w:sz="4" w:space="0" w:color="auto"/>
            </w:tcBorders>
            <w:shd w:val="clear" w:color="auto" w:fill="auto"/>
            <w:noWrap/>
            <w:vAlign w:val="bottom"/>
            <w:hideMark/>
          </w:tcPr>
          <w:p w14:paraId="22BA6C36" w14:textId="77777777" w:rsidR="00D16404" w:rsidRPr="00B03E75" w:rsidRDefault="00D16404" w:rsidP="00E80F8C">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PA-101</w:t>
            </w:r>
          </w:p>
        </w:tc>
      </w:tr>
    </w:tbl>
    <w:p w14:paraId="06BD5D23" w14:textId="77777777" w:rsidR="00D16404" w:rsidRDefault="00D16404" w:rsidP="00D16404">
      <w:pPr>
        <w:spacing w:line="240" w:lineRule="auto"/>
        <w:rPr>
          <w:rFonts w:ascii="Verdana" w:hAnsi="Verdana"/>
          <w:b/>
          <w:bCs/>
          <w:sz w:val="20"/>
          <w:szCs w:val="20"/>
        </w:rPr>
      </w:pPr>
    </w:p>
    <w:p w14:paraId="4096AF8B" w14:textId="77777777" w:rsidR="00D16404" w:rsidRDefault="00D16404" w:rsidP="00D16404">
      <w:pPr>
        <w:spacing w:line="240" w:lineRule="auto"/>
        <w:rPr>
          <w:rFonts w:ascii="Verdana" w:hAnsi="Verdana"/>
          <w:b/>
          <w:bCs/>
          <w:sz w:val="20"/>
          <w:szCs w:val="20"/>
        </w:rPr>
      </w:pPr>
    </w:p>
    <w:p w14:paraId="6FD94DEC"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4.1.5. Technology Licensor</w:t>
      </w:r>
    </w:p>
    <w:p w14:paraId="7E8F3C2F"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Vinyl ester resins are downstream product of Epoxy Resin. Mostly manufacturing companies have their in-house technology and R&amp;D facilities to make formulations. </w:t>
      </w:r>
    </w:p>
    <w:p w14:paraId="5804D52D" w14:textId="448E3AB8"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Major reactions are carried out with the help of batch reactor and blender which can be outsourced. </w:t>
      </w:r>
      <w:r w:rsidR="00A212FD" w:rsidRPr="00A212FD">
        <w:rPr>
          <w:sz w:val="24"/>
          <w:szCs w:val="24"/>
        </w:rPr>
        <w:t>For 30KTPA, 15 different size reactors of 1 to 20 tons to produce 45 tons per batch.</w:t>
      </w:r>
    </w:p>
    <w:p w14:paraId="4C731429"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Generally</w:t>
      </w:r>
      <w:r>
        <w:rPr>
          <w:sz w:val="24"/>
          <w:szCs w:val="24"/>
        </w:rPr>
        <w:t>,</w:t>
      </w:r>
      <w:r w:rsidRPr="00F80A4F">
        <w:rPr>
          <w:sz w:val="24"/>
          <w:szCs w:val="24"/>
        </w:rPr>
        <w:t xml:space="preserve"> </w:t>
      </w:r>
      <w:r>
        <w:rPr>
          <w:sz w:val="24"/>
          <w:szCs w:val="24"/>
        </w:rPr>
        <w:t>m</w:t>
      </w:r>
      <w:r w:rsidRPr="00F80A4F">
        <w:rPr>
          <w:sz w:val="24"/>
          <w:szCs w:val="24"/>
        </w:rPr>
        <w:t xml:space="preserve">anufacturing process involves mixing of feedstock material in batch reactor and blending with organic solvent such as styrene monomer. </w:t>
      </w:r>
    </w:p>
    <w:p w14:paraId="75D9498D" w14:textId="77777777" w:rsidR="00D16404" w:rsidRPr="00D97B15" w:rsidRDefault="00D16404" w:rsidP="00F14E20">
      <w:pPr>
        <w:pStyle w:val="ListParagraph"/>
        <w:numPr>
          <w:ilvl w:val="0"/>
          <w:numId w:val="21"/>
        </w:numPr>
        <w:tabs>
          <w:tab w:val="left" w:pos="1365"/>
        </w:tabs>
        <w:spacing w:line="360" w:lineRule="auto"/>
        <w:jc w:val="both"/>
        <w:rPr>
          <w:b/>
          <w:bCs/>
        </w:rPr>
      </w:pPr>
      <w:r w:rsidRPr="00F80A4F">
        <w:rPr>
          <w:sz w:val="24"/>
          <w:szCs w:val="24"/>
        </w:rPr>
        <w:t>There is no technology licensor for the product. Indian manufacturing company Atul limited has vertically integrated Epoxy resin capacity and downstream integrated</w:t>
      </w:r>
      <w:commentRangeStart w:id="339"/>
      <w:r w:rsidRPr="00F80A4F">
        <w:rPr>
          <w:sz w:val="24"/>
          <w:szCs w:val="24"/>
        </w:rPr>
        <w:t xml:space="preserve"> Vinyl Ester Resin </w:t>
      </w:r>
      <w:commentRangeEnd w:id="339"/>
      <w:r w:rsidR="001E2B6C">
        <w:rPr>
          <w:rStyle w:val="CommentReference"/>
          <w:rFonts w:asciiTheme="minorHAnsi" w:eastAsiaTheme="minorHAnsi" w:hAnsiTheme="minorHAnsi" w:cstheme="minorBidi"/>
          <w:lang w:val="en-IN"/>
        </w:rPr>
        <w:commentReference w:id="339"/>
      </w:r>
      <w:r w:rsidRPr="00F80A4F">
        <w:rPr>
          <w:sz w:val="24"/>
          <w:szCs w:val="24"/>
        </w:rPr>
        <w:t xml:space="preserve">capacity while other Indian players such as Innovative Resins, </w:t>
      </w:r>
      <w:proofErr w:type="spellStart"/>
      <w:r w:rsidRPr="00F80A4F">
        <w:rPr>
          <w:sz w:val="24"/>
          <w:szCs w:val="24"/>
        </w:rPr>
        <w:t>Satyen</w:t>
      </w:r>
      <w:proofErr w:type="spellEnd"/>
      <w:r w:rsidRPr="00F80A4F">
        <w:rPr>
          <w:sz w:val="24"/>
          <w:szCs w:val="24"/>
        </w:rPr>
        <w:t xml:space="preserve"> Polymers, </w:t>
      </w:r>
      <w:proofErr w:type="spellStart"/>
      <w:r w:rsidRPr="00F80A4F">
        <w:rPr>
          <w:sz w:val="24"/>
          <w:szCs w:val="24"/>
        </w:rPr>
        <w:t>Mechemco</w:t>
      </w:r>
      <w:proofErr w:type="spellEnd"/>
      <w:r w:rsidRPr="00F80A4F">
        <w:rPr>
          <w:sz w:val="24"/>
          <w:szCs w:val="24"/>
        </w:rPr>
        <w:t xml:space="preserve"> Resins among others have </w:t>
      </w:r>
      <w:r>
        <w:rPr>
          <w:sz w:val="24"/>
          <w:szCs w:val="24"/>
        </w:rPr>
        <w:t>i</w:t>
      </w:r>
      <w:r w:rsidRPr="00F80A4F">
        <w:rPr>
          <w:sz w:val="24"/>
          <w:szCs w:val="24"/>
        </w:rPr>
        <w:t>n-house batch reactor set up. However, they import feedstocks Epoxy resin, Bisphenol-A, and other additives from the domestic or international market.</w:t>
      </w:r>
    </w:p>
    <w:p w14:paraId="1B5216EE" w14:textId="77777777" w:rsidR="00D16404" w:rsidRDefault="00D16404" w:rsidP="00D16404">
      <w:pPr>
        <w:tabs>
          <w:tab w:val="left" w:pos="1365"/>
        </w:tabs>
        <w:spacing w:line="360" w:lineRule="auto"/>
        <w:jc w:val="both"/>
        <w:rPr>
          <w:b/>
          <w:bCs/>
        </w:rPr>
      </w:pPr>
    </w:p>
    <w:p w14:paraId="6CFA629B" w14:textId="23CB7AA2" w:rsidR="00D16404" w:rsidRDefault="00D16404" w:rsidP="00D16404">
      <w:pPr>
        <w:tabs>
          <w:tab w:val="left" w:pos="1365"/>
        </w:tabs>
        <w:spacing w:line="360" w:lineRule="auto"/>
        <w:jc w:val="both"/>
        <w:rPr>
          <w:rFonts w:ascii="Arial" w:hAnsi="Arial" w:cs="Arial"/>
          <w:b/>
          <w:bCs/>
          <w:sz w:val="24"/>
          <w:szCs w:val="24"/>
        </w:rPr>
      </w:pPr>
      <w:r w:rsidRPr="00D97B15">
        <w:rPr>
          <w:rFonts w:ascii="Arial" w:hAnsi="Arial" w:cs="Arial"/>
          <w:b/>
          <w:bCs/>
          <w:sz w:val="24"/>
          <w:szCs w:val="24"/>
        </w:rPr>
        <w:t>4.</w:t>
      </w:r>
      <w:r>
        <w:rPr>
          <w:rFonts w:ascii="Arial" w:hAnsi="Arial" w:cs="Arial"/>
          <w:b/>
          <w:bCs/>
          <w:sz w:val="24"/>
          <w:szCs w:val="24"/>
        </w:rPr>
        <w:t>1</w:t>
      </w:r>
      <w:r w:rsidRPr="00D97B15">
        <w:rPr>
          <w:rFonts w:ascii="Arial" w:hAnsi="Arial" w:cs="Arial"/>
          <w:b/>
          <w:bCs/>
          <w:sz w:val="24"/>
          <w:szCs w:val="24"/>
        </w:rPr>
        <w:t xml:space="preserve">.6. </w:t>
      </w:r>
      <w:r>
        <w:rPr>
          <w:rFonts w:ascii="Arial" w:hAnsi="Arial" w:cs="Arial"/>
          <w:b/>
          <w:bCs/>
          <w:sz w:val="24"/>
          <w:szCs w:val="24"/>
        </w:rPr>
        <w:t>Utilities Overview (For a 30 KTPA plant)</w:t>
      </w:r>
    </w:p>
    <w:p w14:paraId="5CA5CB98" w14:textId="77777777" w:rsidR="00D16404" w:rsidRDefault="00D16404" w:rsidP="00D16404">
      <w:pPr>
        <w:tabs>
          <w:tab w:val="left" w:pos="1365"/>
        </w:tabs>
        <w:spacing w:line="360" w:lineRule="auto"/>
        <w:jc w:val="both"/>
        <w:rPr>
          <w:rFonts w:ascii="Arial" w:hAnsi="Arial" w:cs="Arial"/>
          <w:b/>
          <w:bCs/>
          <w:sz w:val="24"/>
          <w:szCs w:val="24"/>
        </w:rPr>
      </w:pPr>
      <w:r w:rsidRPr="00803ACD">
        <w:rPr>
          <w:rFonts w:ascii="Arial" w:hAnsi="Arial" w:cs="Arial"/>
          <w:b/>
          <w:bCs/>
          <w:sz w:val="24"/>
          <w:szCs w:val="24"/>
        </w:rPr>
        <w:t>Energy/power Requirements</w:t>
      </w:r>
      <w:r>
        <w:rPr>
          <w:rFonts w:ascii="Arial" w:hAnsi="Arial" w:cs="Arial"/>
          <w:b/>
          <w:bCs/>
          <w:sz w:val="24"/>
          <w:szCs w:val="24"/>
        </w:rPr>
        <w:tab/>
      </w:r>
    </w:p>
    <w:p w14:paraId="5F8066A6" w14:textId="77777777" w:rsidR="00D16404" w:rsidRPr="00803ACD" w:rsidRDefault="00D16404" w:rsidP="00F14E20">
      <w:pPr>
        <w:pStyle w:val="ListParagraph"/>
        <w:numPr>
          <w:ilvl w:val="0"/>
          <w:numId w:val="23"/>
        </w:numPr>
        <w:tabs>
          <w:tab w:val="left" w:pos="1365"/>
        </w:tabs>
        <w:spacing w:line="360" w:lineRule="auto"/>
        <w:jc w:val="both"/>
        <w:rPr>
          <w:b/>
          <w:bCs/>
          <w:sz w:val="24"/>
          <w:szCs w:val="24"/>
        </w:rPr>
      </w:pPr>
      <w:r>
        <w:rPr>
          <w:sz w:val="24"/>
          <w:szCs w:val="24"/>
        </w:rPr>
        <w:lastRenderedPageBreak/>
        <w:t>Total connected load is 1000 KW which is sufficient to carry out proposed vinyl ester resin manufacturing activity.</w:t>
      </w:r>
      <w:r>
        <w:rPr>
          <w:sz w:val="24"/>
          <w:szCs w:val="24"/>
        </w:rPr>
        <w:tab/>
      </w:r>
    </w:p>
    <w:p w14:paraId="5BEEE5BD"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 xml:space="preserve">Fuel </w:t>
      </w:r>
    </w:p>
    <w:p w14:paraId="76F07207"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 xml:space="preserve">LDO will be used as fuel in Thermic Oil Heater with quantity 352 Lit./Hr. Electricity will be used in reactors. </w:t>
      </w:r>
    </w:p>
    <w:p w14:paraId="015365BE"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Diesel will be used to run the D.G. set, if needed.</w:t>
      </w:r>
    </w:p>
    <w:p w14:paraId="7772CC6A" w14:textId="77777777" w:rsidR="00D16404" w:rsidRDefault="00D16404" w:rsidP="00D16404">
      <w:pPr>
        <w:tabs>
          <w:tab w:val="left" w:pos="1365"/>
        </w:tabs>
        <w:spacing w:line="360" w:lineRule="auto"/>
        <w:jc w:val="both"/>
        <w:rPr>
          <w:rFonts w:ascii="Arial" w:hAnsi="Arial" w:cs="Arial"/>
          <w:b/>
          <w:bCs/>
          <w:sz w:val="24"/>
          <w:szCs w:val="24"/>
        </w:rPr>
      </w:pPr>
      <w:r w:rsidRPr="00A07604">
        <w:rPr>
          <w:rFonts w:ascii="Arial" w:hAnsi="Arial" w:cs="Arial"/>
          <w:b/>
          <w:bCs/>
          <w:sz w:val="24"/>
          <w:szCs w:val="24"/>
        </w:rPr>
        <w:t>Water Requirement</w:t>
      </w:r>
    </w:p>
    <w:p w14:paraId="0A18E6AA" w14:textId="77777777" w:rsidR="00D16404" w:rsidRPr="00B66C11" w:rsidRDefault="00D16404" w:rsidP="00F14E20">
      <w:pPr>
        <w:pStyle w:val="ListParagraph"/>
        <w:numPr>
          <w:ilvl w:val="0"/>
          <w:numId w:val="24"/>
        </w:numPr>
        <w:tabs>
          <w:tab w:val="left" w:pos="1365"/>
        </w:tabs>
        <w:spacing w:line="360" w:lineRule="auto"/>
        <w:jc w:val="both"/>
        <w:rPr>
          <w:b/>
          <w:bCs/>
          <w:sz w:val="24"/>
          <w:szCs w:val="24"/>
        </w:rPr>
      </w:pPr>
      <w:r w:rsidRPr="00A07604">
        <w:rPr>
          <w:sz w:val="24"/>
          <w:szCs w:val="24"/>
        </w:rPr>
        <w:t xml:space="preserve">Total water requirement will be </w:t>
      </w:r>
      <w:r>
        <w:rPr>
          <w:sz w:val="24"/>
          <w:szCs w:val="24"/>
        </w:rPr>
        <w:t>5</w:t>
      </w:r>
      <w:r w:rsidRPr="00A07604">
        <w:rPr>
          <w:sz w:val="24"/>
          <w:szCs w:val="24"/>
        </w:rPr>
        <w:t xml:space="preserve"> KL/da</w:t>
      </w:r>
      <w:r>
        <w:rPr>
          <w:sz w:val="24"/>
          <w:szCs w:val="24"/>
        </w:rPr>
        <w:t>y for the vinyl ester resin plant which will be used in cooling. There is no use of any water in vinyl ester resin manufacturing process.</w:t>
      </w:r>
    </w:p>
    <w:tbl>
      <w:tblPr>
        <w:tblW w:w="9936" w:type="dxa"/>
        <w:tblLook w:val="04A0" w:firstRow="1" w:lastRow="0" w:firstColumn="1" w:lastColumn="0" w:noHBand="0" w:noVBand="1"/>
      </w:tblPr>
      <w:tblGrid>
        <w:gridCol w:w="1817"/>
        <w:gridCol w:w="2210"/>
        <w:gridCol w:w="3106"/>
        <w:gridCol w:w="2803"/>
      </w:tblGrid>
      <w:tr w:rsidR="00D16404" w:rsidRPr="00B370EC" w14:paraId="7855E922" w14:textId="77777777" w:rsidTr="00E80F8C">
        <w:trPr>
          <w:trHeight w:val="711"/>
        </w:trPr>
        <w:tc>
          <w:tcPr>
            <w:tcW w:w="181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855B2D7" w14:textId="77777777" w:rsidR="00D16404" w:rsidRPr="00B370EC" w:rsidRDefault="00D16404" w:rsidP="00E80F8C">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 xml:space="preserve">Sr. No. </w:t>
            </w:r>
          </w:p>
        </w:tc>
        <w:tc>
          <w:tcPr>
            <w:tcW w:w="2210" w:type="dxa"/>
            <w:tcBorders>
              <w:top w:val="single" w:sz="4" w:space="0" w:color="auto"/>
              <w:left w:val="nil"/>
              <w:bottom w:val="single" w:sz="4" w:space="0" w:color="auto"/>
              <w:right w:val="single" w:sz="4" w:space="0" w:color="auto"/>
            </w:tcBorders>
            <w:shd w:val="clear" w:color="auto" w:fill="C00000"/>
            <w:noWrap/>
            <w:vAlign w:val="bottom"/>
            <w:hideMark/>
          </w:tcPr>
          <w:p w14:paraId="0ABACCF5" w14:textId="77777777" w:rsidR="00D16404" w:rsidRPr="00B370EC" w:rsidRDefault="00D16404" w:rsidP="00E80F8C">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Usage</w:t>
            </w:r>
          </w:p>
        </w:tc>
        <w:tc>
          <w:tcPr>
            <w:tcW w:w="3106" w:type="dxa"/>
            <w:tcBorders>
              <w:top w:val="single" w:sz="4" w:space="0" w:color="auto"/>
              <w:left w:val="nil"/>
              <w:bottom w:val="single" w:sz="4" w:space="0" w:color="auto"/>
              <w:right w:val="single" w:sz="4" w:space="0" w:color="auto"/>
            </w:tcBorders>
            <w:shd w:val="clear" w:color="auto" w:fill="C00000"/>
            <w:vAlign w:val="bottom"/>
            <w:hideMark/>
          </w:tcPr>
          <w:p w14:paraId="3B558761" w14:textId="77777777" w:rsidR="00D16404" w:rsidRPr="00B370EC" w:rsidRDefault="00D16404" w:rsidP="00E80F8C">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Water consumption (KL/Day)</w:t>
            </w:r>
          </w:p>
        </w:tc>
        <w:tc>
          <w:tcPr>
            <w:tcW w:w="2803" w:type="dxa"/>
            <w:tcBorders>
              <w:top w:val="single" w:sz="4" w:space="0" w:color="auto"/>
              <w:left w:val="nil"/>
              <w:bottom w:val="single" w:sz="4" w:space="0" w:color="auto"/>
              <w:right w:val="single" w:sz="4" w:space="0" w:color="auto"/>
            </w:tcBorders>
            <w:shd w:val="clear" w:color="auto" w:fill="C00000"/>
            <w:vAlign w:val="bottom"/>
            <w:hideMark/>
          </w:tcPr>
          <w:p w14:paraId="5B376CCD" w14:textId="77777777" w:rsidR="00D16404" w:rsidRPr="00B370EC" w:rsidRDefault="00D16404" w:rsidP="00E80F8C">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Wastewater generation (KL/day)</w:t>
            </w:r>
          </w:p>
        </w:tc>
      </w:tr>
      <w:tr w:rsidR="00D16404" w:rsidRPr="00B370EC" w14:paraId="11B04593" w14:textId="77777777" w:rsidTr="00E80F8C">
        <w:trPr>
          <w:trHeight w:val="949"/>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2DDB670" w14:textId="77777777" w:rsidR="00D16404" w:rsidRPr="00B370EC" w:rsidRDefault="00D16404" w:rsidP="00E80F8C">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1.</w:t>
            </w:r>
          </w:p>
        </w:tc>
        <w:tc>
          <w:tcPr>
            <w:tcW w:w="2210" w:type="dxa"/>
            <w:tcBorders>
              <w:top w:val="nil"/>
              <w:left w:val="nil"/>
              <w:bottom w:val="single" w:sz="4" w:space="0" w:color="auto"/>
              <w:right w:val="single" w:sz="4" w:space="0" w:color="auto"/>
            </w:tcBorders>
            <w:shd w:val="clear" w:color="auto" w:fill="auto"/>
            <w:noWrap/>
            <w:vAlign w:val="bottom"/>
            <w:hideMark/>
          </w:tcPr>
          <w:p w14:paraId="5EACAE8B" w14:textId="77777777" w:rsidR="00D16404" w:rsidRPr="00B370EC" w:rsidRDefault="00D16404" w:rsidP="00E80F8C">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xml:space="preserve">Processing </w:t>
            </w:r>
          </w:p>
        </w:tc>
        <w:tc>
          <w:tcPr>
            <w:tcW w:w="3106" w:type="dxa"/>
            <w:tcBorders>
              <w:top w:val="nil"/>
              <w:left w:val="nil"/>
              <w:bottom w:val="single" w:sz="4" w:space="0" w:color="auto"/>
              <w:right w:val="single" w:sz="4" w:space="0" w:color="auto"/>
            </w:tcBorders>
            <w:shd w:val="clear" w:color="auto" w:fill="auto"/>
            <w:noWrap/>
            <w:vAlign w:val="bottom"/>
            <w:hideMark/>
          </w:tcPr>
          <w:p w14:paraId="21B0EBC1" w14:textId="77777777" w:rsidR="00D16404" w:rsidRPr="00B370EC" w:rsidRDefault="00D16404" w:rsidP="00E80F8C">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c>
          <w:tcPr>
            <w:tcW w:w="2803" w:type="dxa"/>
            <w:tcBorders>
              <w:top w:val="nil"/>
              <w:left w:val="nil"/>
              <w:bottom w:val="single" w:sz="4" w:space="0" w:color="auto"/>
              <w:right w:val="single" w:sz="4" w:space="0" w:color="auto"/>
            </w:tcBorders>
            <w:shd w:val="clear" w:color="auto" w:fill="auto"/>
            <w:noWrap/>
            <w:vAlign w:val="bottom"/>
            <w:hideMark/>
          </w:tcPr>
          <w:p w14:paraId="1B511C1D" w14:textId="48988D5B" w:rsidR="00D16404" w:rsidRPr="00B370EC" w:rsidRDefault="00D16404" w:rsidP="00E80F8C">
            <w:pPr>
              <w:spacing w:after="0" w:line="240" w:lineRule="auto"/>
              <w:rPr>
                <w:rFonts w:ascii="Arial" w:eastAsia="Times New Roman" w:hAnsi="Arial" w:cs="Arial"/>
                <w:color w:val="000000"/>
                <w:sz w:val="20"/>
                <w:szCs w:val="20"/>
                <w:lang w:val="en-US"/>
              </w:rPr>
            </w:pPr>
          </w:p>
        </w:tc>
      </w:tr>
      <w:tr w:rsidR="00D16404" w:rsidRPr="00B370EC" w14:paraId="2BF951D9" w14:textId="77777777" w:rsidTr="00E80F8C">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3269E55B" w14:textId="77777777" w:rsidR="00D16404" w:rsidRPr="00B370EC" w:rsidRDefault="00D16404" w:rsidP="00E80F8C">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2.</w:t>
            </w:r>
          </w:p>
        </w:tc>
        <w:tc>
          <w:tcPr>
            <w:tcW w:w="2210" w:type="dxa"/>
            <w:tcBorders>
              <w:top w:val="nil"/>
              <w:left w:val="nil"/>
              <w:bottom w:val="single" w:sz="4" w:space="0" w:color="auto"/>
              <w:right w:val="single" w:sz="4" w:space="0" w:color="auto"/>
            </w:tcBorders>
            <w:shd w:val="clear" w:color="auto" w:fill="auto"/>
            <w:noWrap/>
            <w:vAlign w:val="bottom"/>
            <w:hideMark/>
          </w:tcPr>
          <w:p w14:paraId="23909C71" w14:textId="77777777" w:rsidR="00D16404" w:rsidRPr="00B370EC" w:rsidRDefault="00D16404" w:rsidP="00E80F8C">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Cooling</w:t>
            </w:r>
          </w:p>
        </w:tc>
        <w:tc>
          <w:tcPr>
            <w:tcW w:w="3106" w:type="dxa"/>
            <w:tcBorders>
              <w:top w:val="nil"/>
              <w:left w:val="nil"/>
              <w:bottom w:val="single" w:sz="4" w:space="0" w:color="auto"/>
              <w:right w:val="single" w:sz="4" w:space="0" w:color="auto"/>
            </w:tcBorders>
            <w:shd w:val="clear" w:color="auto" w:fill="auto"/>
            <w:noWrap/>
            <w:vAlign w:val="bottom"/>
            <w:hideMark/>
          </w:tcPr>
          <w:p w14:paraId="7DCE605B" w14:textId="75EE7F9E" w:rsidR="00D16404" w:rsidRPr="00B370EC" w:rsidRDefault="005943F6" w:rsidP="00E80F8C">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6</w:t>
            </w:r>
          </w:p>
        </w:tc>
        <w:tc>
          <w:tcPr>
            <w:tcW w:w="2803" w:type="dxa"/>
            <w:tcBorders>
              <w:top w:val="nil"/>
              <w:left w:val="nil"/>
              <w:bottom w:val="single" w:sz="4" w:space="0" w:color="auto"/>
              <w:right w:val="single" w:sz="4" w:space="0" w:color="auto"/>
            </w:tcBorders>
            <w:shd w:val="clear" w:color="auto" w:fill="auto"/>
            <w:noWrap/>
            <w:vAlign w:val="bottom"/>
            <w:hideMark/>
          </w:tcPr>
          <w:p w14:paraId="715383EF" w14:textId="5429CCB6" w:rsidR="00D16404" w:rsidRPr="00B370EC" w:rsidRDefault="005943F6" w:rsidP="00E80F8C">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5.6</w:t>
            </w:r>
          </w:p>
        </w:tc>
      </w:tr>
      <w:tr w:rsidR="00D16404" w:rsidRPr="00B370EC" w14:paraId="07CBE28D" w14:textId="77777777" w:rsidTr="00E80F8C">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6C5CC93" w14:textId="77777777" w:rsidR="00D16404" w:rsidRPr="00B370EC" w:rsidRDefault="00D16404" w:rsidP="00E80F8C">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w:t>
            </w:r>
          </w:p>
        </w:tc>
        <w:tc>
          <w:tcPr>
            <w:tcW w:w="2210" w:type="dxa"/>
            <w:tcBorders>
              <w:top w:val="nil"/>
              <w:left w:val="nil"/>
              <w:bottom w:val="single" w:sz="4" w:space="0" w:color="auto"/>
              <w:right w:val="single" w:sz="4" w:space="0" w:color="auto"/>
            </w:tcBorders>
            <w:shd w:val="clear" w:color="auto" w:fill="auto"/>
            <w:noWrap/>
            <w:vAlign w:val="bottom"/>
            <w:hideMark/>
          </w:tcPr>
          <w:p w14:paraId="3D45D59B" w14:textId="77777777" w:rsidR="00D16404" w:rsidRPr="00B370EC" w:rsidRDefault="00D16404" w:rsidP="00E80F8C">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 xml:space="preserve">Total </w:t>
            </w:r>
          </w:p>
        </w:tc>
        <w:tc>
          <w:tcPr>
            <w:tcW w:w="3106" w:type="dxa"/>
            <w:tcBorders>
              <w:top w:val="nil"/>
              <w:left w:val="nil"/>
              <w:bottom w:val="single" w:sz="4" w:space="0" w:color="auto"/>
              <w:right w:val="single" w:sz="4" w:space="0" w:color="auto"/>
            </w:tcBorders>
            <w:shd w:val="clear" w:color="auto" w:fill="auto"/>
            <w:noWrap/>
            <w:vAlign w:val="bottom"/>
            <w:hideMark/>
          </w:tcPr>
          <w:p w14:paraId="3B20699C" w14:textId="13784469" w:rsidR="00D16404" w:rsidRPr="00B370EC" w:rsidRDefault="005943F6" w:rsidP="00E80F8C">
            <w:pPr>
              <w:spacing w:after="0" w:line="240" w:lineRule="auto"/>
              <w:rPr>
                <w:rFonts w:ascii="Arial" w:eastAsia="Times New Roman" w:hAnsi="Arial" w:cs="Arial"/>
                <w:b/>
                <w:bCs/>
                <w:color w:val="000000"/>
                <w:sz w:val="20"/>
                <w:szCs w:val="20"/>
                <w:lang w:val="en-US"/>
              </w:rPr>
            </w:pPr>
            <w:r>
              <w:rPr>
                <w:rFonts w:ascii="Arial" w:eastAsia="Times New Roman" w:hAnsi="Arial" w:cs="Arial"/>
                <w:b/>
                <w:bCs/>
                <w:color w:val="000000"/>
                <w:sz w:val="20"/>
                <w:szCs w:val="20"/>
                <w:lang w:val="en-US"/>
              </w:rPr>
              <w:t>6</w:t>
            </w:r>
          </w:p>
        </w:tc>
        <w:tc>
          <w:tcPr>
            <w:tcW w:w="2803" w:type="dxa"/>
            <w:tcBorders>
              <w:top w:val="nil"/>
              <w:left w:val="nil"/>
              <w:bottom w:val="single" w:sz="4" w:space="0" w:color="auto"/>
              <w:right w:val="single" w:sz="4" w:space="0" w:color="auto"/>
            </w:tcBorders>
            <w:shd w:val="clear" w:color="auto" w:fill="auto"/>
            <w:noWrap/>
            <w:vAlign w:val="bottom"/>
            <w:hideMark/>
          </w:tcPr>
          <w:p w14:paraId="65805864" w14:textId="02312EB4" w:rsidR="00D16404" w:rsidRPr="00B370EC" w:rsidRDefault="005943F6" w:rsidP="00E80F8C">
            <w:pPr>
              <w:spacing w:after="0" w:line="240" w:lineRule="auto"/>
              <w:rPr>
                <w:rFonts w:ascii="Arial" w:eastAsia="Times New Roman" w:hAnsi="Arial" w:cs="Arial"/>
                <w:b/>
                <w:bCs/>
                <w:color w:val="000000"/>
                <w:sz w:val="20"/>
                <w:szCs w:val="20"/>
                <w:lang w:val="en-US"/>
              </w:rPr>
            </w:pPr>
            <w:r>
              <w:rPr>
                <w:rFonts w:ascii="Arial" w:eastAsia="Times New Roman" w:hAnsi="Arial" w:cs="Arial"/>
                <w:b/>
                <w:bCs/>
                <w:color w:val="000000"/>
                <w:sz w:val="20"/>
                <w:szCs w:val="20"/>
                <w:lang w:val="en-US"/>
              </w:rPr>
              <w:t>5.6</w:t>
            </w:r>
          </w:p>
        </w:tc>
      </w:tr>
    </w:tbl>
    <w:p w14:paraId="33BEF61E" w14:textId="77777777" w:rsidR="00D16404" w:rsidRDefault="00D16404" w:rsidP="00D16404">
      <w:pPr>
        <w:tabs>
          <w:tab w:val="left" w:pos="1365"/>
        </w:tabs>
        <w:spacing w:line="360" w:lineRule="auto"/>
        <w:jc w:val="both"/>
        <w:rPr>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831744" behindDoc="0" locked="0" layoutInCell="1" allowOverlap="1" wp14:anchorId="0831A738" wp14:editId="73E8BB53">
                <wp:simplePos x="0" y="0"/>
                <wp:positionH relativeFrom="margin">
                  <wp:align>right</wp:align>
                </wp:positionH>
                <wp:positionV relativeFrom="paragraph">
                  <wp:posOffset>-4445</wp:posOffset>
                </wp:positionV>
                <wp:extent cx="3766185" cy="200025"/>
                <wp:effectExtent l="0" t="0" r="0" b="0"/>
                <wp:wrapNone/>
                <wp:docPr id="2056" name="TextBox 4"/>
                <wp:cNvGraphicFramePr/>
                <a:graphic xmlns:a="http://schemas.openxmlformats.org/drawingml/2006/main">
                  <a:graphicData uri="http://schemas.microsoft.com/office/word/2010/wordprocessingShape">
                    <wps:wsp>
                      <wps:cNvSpPr txBox="1"/>
                      <wps:spPr>
                        <a:xfrm>
                          <a:off x="0" y="0"/>
                          <a:ext cx="3766185" cy="200025"/>
                        </a:xfrm>
                        <a:prstGeom prst="rect">
                          <a:avLst/>
                        </a:prstGeom>
                        <a:noFill/>
                      </wps:spPr>
                      <wps:txbx>
                        <w:txbxContent>
                          <w:p w14:paraId="25B18302" w14:textId="77777777" w:rsidR="004D08D3" w:rsidRPr="006F6D2F" w:rsidRDefault="004D08D3"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w:t>
                            </w:r>
                            <w:proofErr w:type="spellStart"/>
                            <w:r>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Pr>
                                <w:rFonts w:ascii="Verdana" w:eastAsia="Verdana" w:hAnsi="Verdana" w:cs="Verdana"/>
                                <w:i/>
                                <w:iCs/>
                                <w:color w:val="7F7F7F"/>
                                <w:kern w:val="24"/>
                                <w:sz w:val="12"/>
                                <w:szCs w:val="12"/>
                                <w14:textFill>
                                  <w14:solidFill>
                                    <w14:srgbClr w14:val="7F7F7F">
                                      <w14:lumMod w14:val="50000"/>
                                    </w14:srgbClr>
                                  </w14:solidFill>
                                </w14:textFill>
                              </w:rPr>
                              <w:t xml:space="preserve"> Ltd.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831A738" id="_x0000_s1292" type="#_x0000_t202" style="position:absolute;left:0;text-align:left;margin-left:245.35pt;margin-top:-.35pt;width:296.55pt;height:15.75pt;z-index:252831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" filled="f" stroked="f">
                <v:textbox style="mso-fit-shape-to-text:t">
                  <w:txbxContent>
                    <w:p w14:paraId="25B18302" w14:textId="77777777" w:rsidR="004D08D3" w:rsidRPr="006F6D2F" w:rsidRDefault="004D08D3"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Pvt. Ltd.</w:t>
                      </w:r>
                    </w:p>
                  </w:txbxContent>
                </v:textbox>
                <w10:wrap anchorx="margin"/>
              </v:shape>
            </w:pict>
          </mc:Fallback>
        </mc:AlternateContent>
      </w:r>
    </w:p>
    <w:p w14:paraId="474F08B6" w14:textId="77777777" w:rsidR="00D16404" w:rsidRDefault="00D16404" w:rsidP="00D16404">
      <w:pPr>
        <w:tabs>
          <w:tab w:val="left" w:pos="1365"/>
        </w:tabs>
        <w:spacing w:line="360" w:lineRule="auto"/>
        <w:jc w:val="both"/>
        <w:rPr>
          <w:rFonts w:ascii="Arial" w:hAnsi="Arial" w:cs="Arial"/>
          <w:b/>
          <w:bCs/>
          <w:color w:val="000000" w:themeColor="text1"/>
          <w:sz w:val="24"/>
          <w:szCs w:val="24"/>
        </w:rPr>
      </w:pPr>
    </w:p>
    <w:p w14:paraId="28C01198" w14:textId="6BCD8AB4" w:rsidR="00D16404" w:rsidRPr="001F2D3B" w:rsidRDefault="00D16404" w:rsidP="00D16404">
      <w:pPr>
        <w:tabs>
          <w:tab w:val="left" w:pos="1365"/>
        </w:tabs>
        <w:spacing w:line="360" w:lineRule="auto"/>
        <w:jc w:val="both"/>
        <w:rPr>
          <w:rFonts w:ascii="Arial" w:hAnsi="Arial" w:cs="Arial"/>
          <w:b/>
          <w:bCs/>
          <w:sz w:val="24"/>
          <w:szCs w:val="24"/>
        </w:rPr>
      </w:pPr>
      <w:r w:rsidRPr="00B370EC">
        <w:rPr>
          <w:rFonts w:ascii="Arial" w:hAnsi="Arial" w:cs="Arial"/>
          <w:b/>
          <w:bCs/>
          <w:color w:val="000000" w:themeColor="text1"/>
          <w:sz w:val="24"/>
          <w:szCs w:val="24"/>
        </w:rPr>
        <w:t>4.</w:t>
      </w:r>
      <w:r>
        <w:rPr>
          <w:rFonts w:ascii="Arial" w:hAnsi="Arial" w:cs="Arial"/>
          <w:b/>
          <w:bCs/>
          <w:color w:val="000000" w:themeColor="text1"/>
          <w:sz w:val="24"/>
          <w:szCs w:val="24"/>
        </w:rPr>
        <w:t>1</w:t>
      </w:r>
      <w:r w:rsidRPr="00B370EC">
        <w:rPr>
          <w:rFonts w:ascii="Arial" w:hAnsi="Arial" w:cs="Arial"/>
          <w:b/>
          <w:bCs/>
          <w:color w:val="000000" w:themeColor="text1"/>
          <w:sz w:val="24"/>
          <w:szCs w:val="24"/>
        </w:rPr>
        <w:t>.7. Waste Generation, Management, and Disposal</w:t>
      </w:r>
      <w:r w:rsidRPr="001F2D3B">
        <w:rPr>
          <w:rFonts w:ascii="Arial" w:hAnsi="Arial" w:cs="Arial"/>
          <w:b/>
          <w:bCs/>
          <w:sz w:val="24"/>
          <w:szCs w:val="24"/>
        </w:rPr>
        <w:t xml:space="preserve"> </w:t>
      </w:r>
    </w:p>
    <w:p w14:paraId="6B6FC12B" w14:textId="77777777" w:rsidR="00D16404" w:rsidRDefault="00D16404" w:rsidP="00D16404">
      <w:pPr>
        <w:tabs>
          <w:tab w:val="left" w:pos="1365"/>
        </w:tabs>
        <w:spacing w:line="360" w:lineRule="auto"/>
        <w:jc w:val="both"/>
        <w:rPr>
          <w:rFonts w:ascii="Arial" w:hAnsi="Arial" w:cs="Arial"/>
          <w:b/>
          <w:bCs/>
          <w:sz w:val="24"/>
          <w:szCs w:val="24"/>
        </w:rPr>
      </w:pPr>
      <w:r w:rsidRPr="00041EFA">
        <w:rPr>
          <w:rFonts w:ascii="Arial" w:hAnsi="Arial" w:cs="Arial"/>
          <w:b/>
          <w:bCs/>
          <w:sz w:val="24"/>
          <w:szCs w:val="24"/>
        </w:rPr>
        <w:t>Hazardous Waste Management</w:t>
      </w:r>
    </w:p>
    <w:p w14:paraId="39527D5E"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41EFA">
        <w:rPr>
          <w:rFonts w:ascii="Arial" w:eastAsia="Arial" w:hAnsi="Arial" w:cs="Arial"/>
          <w:sz w:val="24"/>
          <w:szCs w:val="24"/>
          <w:lang w:val="en-US"/>
        </w:rPr>
        <w:t>The proposed plant will generate the following hazardous wastes</w:t>
      </w:r>
    </w:p>
    <w:tbl>
      <w:tblPr>
        <w:tblW w:w="10241" w:type="dxa"/>
        <w:tblLook w:val="04A0" w:firstRow="1" w:lastRow="0" w:firstColumn="1" w:lastColumn="0" w:noHBand="0" w:noVBand="1"/>
      </w:tblPr>
      <w:tblGrid>
        <w:gridCol w:w="910"/>
        <w:gridCol w:w="3015"/>
        <w:gridCol w:w="1877"/>
        <w:gridCol w:w="4439"/>
      </w:tblGrid>
      <w:tr w:rsidR="00D16404" w:rsidRPr="00041EFA" w14:paraId="5E45EBE1" w14:textId="77777777" w:rsidTr="00E80F8C">
        <w:trPr>
          <w:trHeight w:val="570"/>
        </w:trPr>
        <w:tc>
          <w:tcPr>
            <w:tcW w:w="9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CA0449C" w14:textId="77777777" w:rsidR="00D16404" w:rsidRPr="00041EFA" w:rsidRDefault="00D16404" w:rsidP="00E80F8C">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Sr. No. </w:t>
            </w:r>
          </w:p>
        </w:tc>
        <w:tc>
          <w:tcPr>
            <w:tcW w:w="3015" w:type="dxa"/>
            <w:tcBorders>
              <w:top w:val="single" w:sz="4" w:space="0" w:color="auto"/>
              <w:left w:val="nil"/>
              <w:bottom w:val="single" w:sz="4" w:space="0" w:color="auto"/>
              <w:right w:val="single" w:sz="4" w:space="0" w:color="auto"/>
            </w:tcBorders>
            <w:shd w:val="clear" w:color="auto" w:fill="C00000"/>
            <w:noWrap/>
            <w:vAlign w:val="center"/>
            <w:hideMark/>
          </w:tcPr>
          <w:p w14:paraId="1B74D6C3" w14:textId="77777777" w:rsidR="00D16404" w:rsidRPr="00041EFA" w:rsidRDefault="00D16404" w:rsidP="00E80F8C">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Name of the Waste </w:t>
            </w:r>
          </w:p>
        </w:tc>
        <w:tc>
          <w:tcPr>
            <w:tcW w:w="1877" w:type="dxa"/>
            <w:tcBorders>
              <w:top w:val="single" w:sz="4" w:space="0" w:color="auto"/>
              <w:left w:val="nil"/>
              <w:bottom w:val="single" w:sz="4" w:space="0" w:color="auto"/>
              <w:right w:val="single" w:sz="4" w:space="0" w:color="auto"/>
            </w:tcBorders>
            <w:shd w:val="clear" w:color="auto" w:fill="C00000"/>
            <w:noWrap/>
            <w:vAlign w:val="center"/>
            <w:hideMark/>
          </w:tcPr>
          <w:p w14:paraId="6C5FB241" w14:textId="77777777" w:rsidR="00D16404" w:rsidRPr="00041EFA" w:rsidRDefault="00D16404" w:rsidP="00E80F8C">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Source </w:t>
            </w:r>
          </w:p>
        </w:tc>
        <w:tc>
          <w:tcPr>
            <w:tcW w:w="4439" w:type="dxa"/>
            <w:tcBorders>
              <w:top w:val="single" w:sz="4" w:space="0" w:color="auto"/>
              <w:left w:val="nil"/>
              <w:bottom w:val="single" w:sz="4" w:space="0" w:color="auto"/>
              <w:right w:val="single" w:sz="4" w:space="0" w:color="auto"/>
            </w:tcBorders>
            <w:shd w:val="clear" w:color="auto" w:fill="C00000"/>
            <w:noWrap/>
            <w:vAlign w:val="center"/>
            <w:hideMark/>
          </w:tcPr>
          <w:p w14:paraId="2E466964" w14:textId="77777777" w:rsidR="00D16404" w:rsidRPr="00041EFA" w:rsidRDefault="00D16404" w:rsidP="00E80F8C">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Mode of Disposal</w:t>
            </w:r>
          </w:p>
        </w:tc>
      </w:tr>
      <w:tr w:rsidR="00D16404" w:rsidRPr="00041EFA" w14:paraId="7955BEE5" w14:textId="77777777" w:rsidTr="00E80F8C">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3B770CAD" w14:textId="77777777" w:rsidR="00D16404" w:rsidRPr="00041EFA" w:rsidRDefault="00D16404" w:rsidP="00E80F8C">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1</w:t>
            </w:r>
          </w:p>
        </w:tc>
        <w:tc>
          <w:tcPr>
            <w:tcW w:w="3015" w:type="dxa"/>
            <w:tcBorders>
              <w:top w:val="nil"/>
              <w:left w:val="nil"/>
              <w:bottom w:val="single" w:sz="4" w:space="0" w:color="auto"/>
              <w:right w:val="single" w:sz="4" w:space="0" w:color="auto"/>
            </w:tcBorders>
            <w:shd w:val="clear" w:color="auto" w:fill="auto"/>
            <w:noWrap/>
            <w:vAlign w:val="center"/>
            <w:hideMark/>
          </w:tcPr>
          <w:p w14:paraId="612E1EF0" w14:textId="77777777" w:rsidR="00D16404" w:rsidRPr="00041EFA" w:rsidRDefault="00D16404" w:rsidP="00E80F8C">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Sludge/Evaporation Residue</w:t>
            </w:r>
          </w:p>
        </w:tc>
        <w:tc>
          <w:tcPr>
            <w:tcW w:w="1877" w:type="dxa"/>
            <w:tcBorders>
              <w:top w:val="nil"/>
              <w:left w:val="nil"/>
              <w:bottom w:val="single" w:sz="4" w:space="0" w:color="auto"/>
              <w:right w:val="single" w:sz="4" w:space="0" w:color="auto"/>
            </w:tcBorders>
            <w:shd w:val="clear" w:color="auto" w:fill="auto"/>
            <w:noWrap/>
            <w:vAlign w:val="center"/>
            <w:hideMark/>
          </w:tcPr>
          <w:p w14:paraId="4165D213" w14:textId="77777777" w:rsidR="00D16404" w:rsidRPr="00041EFA" w:rsidRDefault="00D16404" w:rsidP="00E80F8C">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Evaporator</w:t>
            </w:r>
          </w:p>
        </w:tc>
        <w:tc>
          <w:tcPr>
            <w:tcW w:w="4439" w:type="dxa"/>
            <w:tcBorders>
              <w:top w:val="nil"/>
              <w:left w:val="nil"/>
              <w:bottom w:val="single" w:sz="4" w:space="0" w:color="auto"/>
              <w:right w:val="single" w:sz="4" w:space="0" w:color="auto"/>
            </w:tcBorders>
            <w:shd w:val="clear" w:color="auto" w:fill="auto"/>
            <w:noWrap/>
            <w:vAlign w:val="center"/>
            <w:hideMark/>
          </w:tcPr>
          <w:p w14:paraId="7A390A86" w14:textId="77777777" w:rsidR="00D16404" w:rsidRPr="00041EFA" w:rsidRDefault="00D16404" w:rsidP="00E80F8C">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TSDF Site</w:t>
            </w:r>
          </w:p>
        </w:tc>
      </w:tr>
      <w:tr w:rsidR="00D16404" w:rsidRPr="00041EFA" w14:paraId="26EC322A" w14:textId="77777777" w:rsidTr="00E80F8C">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69896015" w14:textId="77777777" w:rsidR="00D16404" w:rsidRPr="00041EFA" w:rsidRDefault="00D16404" w:rsidP="00E80F8C">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w:t>
            </w:r>
          </w:p>
        </w:tc>
        <w:tc>
          <w:tcPr>
            <w:tcW w:w="3015" w:type="dxa"/>
            <w:tcBorders>
              <w:top w:val="nil"/>
              <w:left w:val="nil"/>
              <w:bottom w:val="single" w:sz="4" w:space="0" w:color="auto"/>
              <w:right w:val="single" w:sz="4" w:space="0" w:color="auto"/>
            </w:tcBorders>
            <w:shd w:val="clear" w:color="auto" w:fill="auto"/>
            <w:noWrap/>
            <w:vAlign w:val="center"/>
            <w:hideMark/>
          </w:tcPr>
          <w:p w14:paraId="5638006F" w14:textId="77777777" w:rsidR="00D16404" w:rsidRPr="00041EFA" w:rsidRDefault="00D16404" w:rsidP="00E80F8C">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Used Oil</w:t>
            </w:r>
          </w:p>
        </w:tc>
        <w:tc>
          <w:tcPr>
            <w:tcW w:w="1877" w:type="dxa"/>
            <w:tcBorders>
              <w:top w:val="nil"/>
              <w:left w:val="nil"/>
              <w:bottom w:val="single" w:sz="4" w:space="0" w:color="auto"/>
              <w:right w:val="single" w:sz="4" w:space="0" w:color="auto"/>
            </w:tcBorders>
            <w:shd w:val="clear" w:color="auto" w:fill="auto"/>
            <w:noWrap/>
            <w:vAlign w:val="center"/>
            <w:hideMark/>
          </w:tcPr>
          <w:p w14:paraId="3D75975D" w14:textId="77777777" w:rsidR="00D16404" w:rsidRPr="00041EFA" w:rsidRDefault="00D16404" w:rsidP="00E80F8C">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 xml:space="preserve">Lubrication/ </w:t>
            </w:r>
            <w:proofErr w:type="spellStart"/>
            <w:r w:rsidRPr="00041EFA">
              <w:rPr>
                <w:rFonts w:ascii="Arial" w:eastAsia="Times New Roman" w:hAnsi="Arial" w:cs="Arial"/>
                <w:color w:val="000000"/>
                <w:sz w:val="20"/>
                <w:szCs w:val="20"/>
                <w:lang w:val="en-US"/>
              </w:rPr>
              <w:t>D.G.set</w:t>
            </w:r>
            <w:proofErr w:type="spellEnd"/>
          </w:p>
        </w:tc>
        <w:tc>
          <w:tcPr>
            <w:tcW w:w="4439" w:type="dxa"/>
            <w:tcBorders>
              <w:top w:val="nil"/>
              <w:left w:val="nil"/>
              <w:bottom w:val="single" w:sz="4" w:space="0" w:color="auto"/>
              <w:right w:val="single" w:sz="4" w:space="0" w:color="auto"/>
            </w:tcBorders>
            <w:shd w:val="clear" w:color="auto" w:fill="auto"/>
            <w:noWrap/>
            <w:vAlign w:val="center"/>
            <w:hideMark/>
          </w:tcPr>
          <w:p w14:paraId="633C99FC" w14:textId="77777777" w:rsidR="00D16404" w:rsidRPr="00041EFA" w:rsidRDefault="00D16404" w:rsidP="00E80F8C">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Reuse as Lubricant within premises.</w:t>
            </w:r>
          </w:p>
        </w:tc>
      </w:tr>
      <w:tr w:rsidR="00D16404" w:rsidRPr="00041EFA" w14:paraId="641E9CF0" w14:textId="77777777" w:rsidTr="00E80F8C">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4E4D3206" w14:textId="77777777" w:rsidR="00D16404" w:rsidRPr="00041EFA" w:rsidRDefault="00D16404" w:rsidP="00E80F8C">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3</w:t>
            </w:r>
          </w:p>
        </w:tc>
        <w:tc>
          <w:tcPr>
            <w:tcW w:w="3015" w:type="dxa"/>
            <w:tcBorders>
              <w:top w:val="nil"/>
              <w:left w:val="nil"/>
              <w:bottom w:val="single" w:sz="4" w:space="0" w:color="auto"/>
              <w:right w:val="single" w:sz="4" w:space="0" w:color="auto"/>
            </w:tcBorders>
            <w:shd w:val="clear" w:color="auto" w:fill="auto"/>
            <w:noWrap/>
            <w:vAlign w:val="center"/>
            <w:hideMark/>
          </w:tcPr>
          <w:p w14:paraId="0284F5F0" w14:textId="77777777" w:rsidR="00D16404" w:rsidRPr="00041EFA" w:rsidRDefault="00D16404" w:rsidP="00E80F8C">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Discarded drums/bags</w:t>
            </w:r>
          </w:p>
        </w:tc>
        <w:tc>
          <w:tcPr>
            <w:tcW w:w="1877" w:type="dxa"/>
            <w:tcBorders>
              <w:top w:val="nil"/>
              <w:left w:val="nil"/>
              <w:bottom w:val="single" w:sz="4" w:space="0" w:color="auto"/>
              <w:right w:val="single" w:sz="4" w:space="0" w:color="auto"/>
            </w:tcBorders>
            <w:shd w:val="clear" w:color="auto" w:fill="auto"/>
            <w:noWrap/>
            <w:vAlign w:val="center"/>
            <w:hideMark/>
          </w:tcPr>
          <w:p w14:paraId="41DB9EED" w14:textId="77777777" w:rsidR="00D16404" w:rsidRPr="00041EFA" w:rsidRDefault="00D16404" w:rsidP="00E80F8C">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Stores</w:t>
            </w:r>
          </w:p>
        </w:tc>
        <w:tc>
          <w:tcPr>
            <w:tcW w:w="4439" w:type="dxa"/>
            <w:tcBorders>
              <w:top w:val="nil"/>
              <w:left w:val="nil"/>
              <w:bottom w:val="single" w:sz="4" w:space="0" w:color="auto"/>
              <w:right w:val="single" w:sz="4" w:space="0" w:color="auto"/>
            </w:tcBorders>
            <w:shd w:val="clear" w:color="auto" w:fill="auto"/>
            <w:noWrap/>
            <w:vAlign w:val="center"/>
            <w:hideMark/>
          </w:tcPr>
          <w:p w14:paraId="216CC06B" w14:textId="77777777" w:rsidR="00D16404" w:rsidRPr="00041EFA" w:rsidRDefault="00D16404" w:rsidP="00E80F8C">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Sold To Recycler</w:t>
            </w:r>
          </w:p>
        </w:tc>
      </w:tr>
    </w:tbl>
    <w:p w14:paraId="05779BC0"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B521B">
        <w:rPr>
          <w:rFonts w:ascii="Arial" w:hAnsi="Arial" w:cs="Arial"/>
          <w:bCs/>
          <w:noProof/>
          <w:color w:val="000000" w:themeColor="text1"/>
        </w:rPr>
        <mc:AlternateContent>
          <mc:Choice Requires="wps">
            <w:drawing>
              <wp:anchor distT="0" distB="0" distL="114300" distR="114300" simplePos="0" relativeHeight="252832768" behindDoc="0" locked="0" layoutInCell="1" allowOverlap="1" wp14:anchorId="426750E5" wp14:editId="04B49E69">
                <wp:simplePos x="0" y="0"/>
                <wp:positionH relativeFrom="margin">
                  <wp:posOffset>3067050</wp:posOffset>
                </wp:positionH>
                <wp:positionV relativeFrom="paragraph">
                  <wp:posOffset>0</wp:posOffset>
                </wp:positionV>
                <wp:extent cx="3385185" cy="314325"/>
                <wp:effectExtent l="0" t="0" r="0" b="0"/>
                <wp:wrapNone/>
                <wp:docPr id="2059" name="TextBox 4"/>
                <wp:cNvGraphicFramePr/>
                <a:graphic xmlns:a="http://schemas.openxmlformats.org/drawingml/2006/main">
                  <a:graphicData uri="http://schemas.microsoft.com/office/word/2010/wordprocessingShape">
                    <wps:wsp>
                      <wps:cNvSpPr txBox="1"/>
                      <wps:spPr>
                        <a:xfrm>
                          <a:off x="0" y="0"/>
                          <a:ext cx="3385185" cy="314325"/>
                        </a:xfrm>
                        <a:prstGeom prst="rect">
                          <a:avLst/>
                        </a:prstGeom>
                        <a:noFill/>
                      </wps:spPr>
                      <wps:txbx>
                        <w:txbxContent>
                          <w:p w14:paraId="1914727C"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34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5FB9BDA" w14:textId="2E193BB6" w:rsidR="004D08D3" w:rsidRPr="006F6D2F" w:rsidRDefault="004D08D3"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26750E5" id="_x0000_s1293" type="#_x0000_t202" style="position:absolute;left:0;text-align:left;margin-left:241.5pt;margin-top:0;width:266.55pt;height:24.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" filled="f" stroked="f">
                <v:textbox>
                  <w:txbxContent>
                    <w:p w14:paraId="1914727C" w14:textId="77777777" w:rsidR="004D08D3" w:rsidRPr="005858C1" w:rsidRDefault="004D08D3" w:rsidP="00D82C74">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ins w:id="430" w:author="Hardik Malhotra" w:date="2021-12-02T20:58:00Z">
                        <w:r>
                          <w:rPr>
                            <w:rFonts w:ascii="Verdana" w:eastAsia="Verdana" w:hAnsi="Verdana" w:cs="Verdana"/>
                            <w:i/>
                            <w:iCs/>
                            <w:color w:val="3F3F3F"/>
                            <w:kern w:val="24"/>
                            <w:sz w:val="12"/>
                            <w:szCs w:val="12"/>
                          </w:rPr>
                          <w:t xml:space="preserve"> based on exhaustive primary and secondary research</w:t>
                        </w:r>
                      </w:ins>
                    </w:p>
                    <w:p w14:paraId="25FB9BDA" w14:textId="2E193BB6" w:rsidR="004D08D3" w:rsidRPr="006F6D2F" w:rsidRDefault="004D08D3"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p>
                  </w:txbxContent>
                </v:textbox>
                <w10:wrap anchorx="margin"/>
              </v:shape>
            </w:pict>
          </mc:Fallback>
        </mc:AlternateContent>
      </w:r>
    </w:p>
    <w:p w14:paraId="589ED231"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ETP (Effluent Treatment Plant) sludge serves as the main source of hazardous waste generation from proposed activity. The other sources of hazardous waste generation from proposed activity includes spent or used oil generation from plant machinery and discarded barrel or containers from handling and storage of raw materials. </w:t>
      </w:r>
    </w:p>
    <w:p w14:paraId="5FF2798A"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lastRenderedPageBreak/>
        <w:t>A dedicated storage area will be provided in the unit for the hazardous storage within premises</w:t>
      </w:r>
      <w:r w:rsidRPr="00B370EC">
        <w:rPr>
          <w:rFonts w:ascii="Arial" w:eastAsia="Arial" w:hAnsi="Arial" w:cs="Arial"/>
          <w:sz w:val="24"/>
          <w:szCs w:val="24"/>
          <w:lang w:val="en-US"/>
        </w:rPr>
        <w:t xml:space="preserve"> having waterproof floor and roof cover.</w:t>
      </w:r>
      <w:r>
        <w:rPr>
          <w:rFonts w:ascii="Arial" w:eastAsia="Arial" w:hAnsi="Arial" w:cs="Arial"/>
          <w:sz w:val="24"/>
          <w:szCs w:val="24"/>
          <w:lang w:val="en-US"/>
        </w:rPr>
        <w:t xml:space="preserve"> </w:t>
      </w:r>
    </w:p>
    <w:p w14:paraId="48076B4F" w14:textId="77777777" w:rsidR="00D16404" w:rsidRDefault="00D16404" w:rsidP="00D16404">
      <w:pPr>
        <w:spacing w:line="240" w:lineRule="auto"/>
        <w:rPr>
          <w:rFonts w:ascii="Verdana" w:hAnsi="Verdana"/>
          <w:b/>
          <w:bCs/>
          <w:sz w:val="20"/>
          <w:szCs w:val="20"/>
        </w:rPr>
      </w:pPr>
    </w:p>
    <w:p w14:paraId="5FAC81E6" w14:textId="35841A8A"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t>4.</w:t>
      </w:r>
      <w:r>
        <w:rPr>
          <w:rFonts w:ascii="Arial" w:hAnsi="Arial" w:cs="Arial"/>
          <w:b/>
          <w:bCs/>
          <w:sz w:val="24"/>
          <w:szCs w:val="24"/>
        </w:rPr>
        <w:t>1</w:t>
      </w:r>
      <w:r w:rsidRPr="00B03E75">
        <w:rPr>
          <w:rFonts w:ascii="Arial" w:hAnsi="Arial" w:cs="Arial"/>
          <w:b/>
          <w:bCs/>
          <w:sz w:val="24"/>
          <w:szCs w:val="24"/>
        </w:rPr>
        <w:t>.8 Raw Material Required</w:t>
      </w:r>
      <w:r>
        <w:rPr>
          <w:rFonts w:ascii="Arial" w:hAnsi="Arial" w:cs="Arial"/>
          <w:b/>
          <w:bCs/>
          <w:sz w:val="24"/>
          <w:szCs w:val="24"/>
        </w:rPr>
        <w:t xml:space="preserve"> and Key Suppliers in India Market</w:t>
      </w:r>
    </w:p>
    <w:p w14:paraId="78004A57" w14:textId="77777777" w:rsidR="00D16404" w:rsidRDefault="00D16404" w:rsidP="00D16404">
      <w:pPr>
        <w:spacing w:line="240" w:lineRule="auto"/>
        <w:rPr>
          <w:rFonts w:ascii="Verdana" w:hAnsi="Verdana"/>
          <w:b/>
          <w:bCs/>
          <w:sz w:val="20"/>
          <w:szCs w:val="20"/>
        </w:rPr>
      </w:pPr>
    </w:p>
    <w:tbl>
      <w:tblPr>
        <w:tblStyle w:val="TableGrid"/>
        <w:tblW w:w="10132" w:type="dxa"/>
        <w:tblLook w:val="04A0" w:firstRow="1" w:lastRow="0" w:firstColumn="1" w:lastColumn="0" w:noHBand="0" w:noVBand="1"/>
      </w:tblPr>
      <w:tblGrid>
        <w:gridCol w:w="792"/>
        <w:gridCol w:w="1654"/>
        <w:gridCol w:w="1522"/>
        <w:gridCol w:w="1586"/>
        <w:gridCol w:w="1491"/>
        <w:gridCol w:w="1437"/>
        <w:gridCol w:w="1650"/>
      </w:tblGrid>
      <w:tr w:rsidR="00D16404" w:rsidRPr="00B03E75" w14:paraId="711B6B6C" w14:textId="77777777" w:rsidTr="00E80F8C">
        <w:trPr>
          <w:trHeight w:val="695"/>
        </w:trPr>
        <w:tc>
          <w:tcPr>
            <w:tcW w:w="792" w:type="dxa"/>
          </w:tcPr>
          <w:p w14:paraId="3E30DA20" w14:textId="77777777" w:rsidR="00D16404" w:rsidRPr="00B03E75" w:rsidRDefault="00D16404" w:rsidP="00E80F8C">
            <w:pPr>
              <w:tabs>
                <w:tab w:val="left" w:pos="1365"/>
              </w:tabs>
              <w:rPr>
                <w:rFonts w:ascii="Arial" w:hAnsi="Arial" w:cs="Arial"/>
                <w:b/>
                <w:bCs/>
                <w:sz w:val="20"/>
                <w:szCs w:val="20"/>
              </w:rPr>
            </w:pPr>
            <w:r w:rsidRPr="00B03E75">
              <w:rPr>
                <w:rFonts w:ascii="Arial" w:hAnsi="Arial" w:cs="Arial"/>
                <w:b/>
                <w:bCs/>
                <w:sz w:val="20"/>
                <w:szCs w:val="20"/>
              </w:rPr>
              <w:t>S. No</w:t>
            </w:r>
          </w:p>
        </w:tc>
        <w:tc>
          <w:tcPr>
            <w:tcW w:w="1654" w:type="dxa"/>
          </w:tcPr>
          <w:p w14:paraId="732CD477" w14:textId="77777777" w:rsidR="00D16404" w:rsidRPr="00B03E75" w:rsidRDefault="00D16404" w:rsidP="00E80F8C">
            <w:pPr>
              <w:tabs>
                <w:tab w:val="left" w:pos="1365"/>
              </w:tabs>
              <w:rPr>
                <w:rFonts w:ascii="Arial" w:hAnsi="Arial" w:cs="Arial"/>
                <w:b/>
                <w:bCs/>
                <w:sz w:val="20"/>
                <w:szCs w:val="20"/>
              </w:rPr>
            </w:pPr>
            <w:r w:rsidRPr="00B03E75">
              <w:rPr>
                <w:rFonts w:ascii="Arial" w:hAnsi="Arial" w:cs="Arial"/>
                <w:b/>
                <w:bCs/>
                <w:sz w:val="20"/>
                <w:szCs w:val="20"/>
              </w:rPr>
              <w:t xml:space="preserve">Raw Material </w:t>
            </w:r>
          </w:p>
        </w:tc>
        <w:tc>
          <w:tcPr>
            <w:tcW w:w="1522" w:type="dxa"/>
          </w:tcPr>
          <w:p w14:paraId="19DFC714" w14:textId="77777777" w:rsidR="00D16404" w:rsidRPr="00B03E75" w:rsidRDefault="00D16404" w:rsidP="00E80F8C">
            <w:pPr>
              <w:tabs>
                <w:tab w:val="left" w:pos="1365"/>
              </w:tabs>
              <w:rPr>
                <w:rFonts w:ascii="Arial" w:hAnsi="Arial" w:cs="Arial"/>
                <w:b/>
                <w:bCs/>
                <w:sz w:val="20"/>
                <w:szCs w:val="20"/>
              </w:rPr>
            </w:pPr>
            <w:r w:rsidRPr="00B03E75">
              <w:rPr>
                <w:rFonts w:ascii="Arial" w:hAnsi="Arial" w:cs="Arial"/>
                <w:b/>
                <w:bCs/>
                <w:sz w:val="20"/>
                <w:szCs w:val="20"/>
              </w:rPr>
              <w:t>Supplier 1</w:t>
            </w:r>
          </w:p>
        </w:tc>
        <w:tc>
          <w:tcPr>
            <w:tcW w:w="1586" w:type="dxa"/>
          </w:tcPr>
          <w:p w14:paraId="38E508D5" w14:textId="77777777" w:rsidR="00D16404" w:rsidRPr="00B03E75" w:rsidRDefault="00D16404" w:rsidP="00E80F8C">
            <w:pPr>
              <w:tabs>
                <w:tab w:val="left" w:pos="1365"/>
              </w:tabs>
              <w:rPr>
                <w:rFonts w:ascii="Arial" w:hAnsi="Arial" w:cs="Arial"/>
                <w:b/>
                <w:bCs/>
                <w:sz w:val="20"/>
                <w:szCs w:val="20"/>
              </w:rPr>
            </w:pPr>
            <w:r w:rsidRPr="00B03E75">
              <w:rPr>
                <w:rFonts w:ascii="Arial" w:hAnsi="Arial" w:cs="Arial"/>
                <w:b/>
                <w:bCs/>
                <w:sz w:val="20"/>
                <w:szCs w:val="20"/>
              </w:rPr>
              <w:t>Supplier 2</w:t>
            </w:r>
          </w:p>
        </w:tc>
        <w:tc>
          <w:tcPr>
            <w:tcW w:w="1491" w:type="dxa"/>
          </w:tcPr>
          <w:p w14:paraId="4590A08E" w14:textId="77777777" w:rsidR="00D16404" w:rsidRPr="00B03E75" w:rsidRDefault="00D16404" w:rsidP="00E80F8C">
            <w:pPr>
              <w:tabs>
                <w:tab w:val="left" w:pos="1365"/>
              </w:tabs>
              <w:rPr>
                <w:rFonts w:ascii="Arial" w:hAnsi="Arial" w:cs="Arial"/>
                <w:b/>
                <w:bCs/>
                <w:sz w:val="20"/>
                <w:szCs w:val="20"/>
              </w:rPr>
            </w:pPr>
            <w:r w:rsidRPr="00B03E75">
              <w:rPr>
                <w:rFonts w:ascii="Arial" w:hAnsi="Arial" w:cs="Arial"/>
                <w:b/>
                <w:bCs/>
                <w:sz w:val="20"/>
                <w:szCs w:val="20"/>
              </w:rPr>
              <w:t>Supplier 3</w:t>
            </w:r>
          </w:p>
        </w:tc>
        <w:tc>
          <w:tcPr>
            <w:tcW w:w="1437" w:type="dxa"/>
          </w:tcPr>
          <w:p w14:paraId="586C44DF" w14:textId="77777777" w:rsidR="00D16404" w:rsidRPr="00B03E75" w:rsidRDefault="00D16404" w:rsidP="00E80F8C">
            <w:pPr>
              <w:tabs>
                <w:tab w:val="left" w:pos="1365"/>
              </w:tabs>
              <w:rPr>
                <w:rFonts w:ascii="Arial" w:hAnsi="Arial" w:cs="Arial"/>
                <w:b/>
                <w:bCs/>
                <w:sz w:val="20"/>
                <w:szCs w:val="20"/>
              </w:rPr>
            </w:pPr>
            <w:r w:rsidRPr="00B03E75">
              <w:rPr>
                <w:rFonts w:ascii="Arial" w:hAnsi="Arial" w:cs="Arial"/>
                <w:b/>
                <w:bCs/>
                <w:sz w:val="20"/>
                <w:szCs w:val="20"/>
              </w:rPr>
              <w:t>Supplier 4</w:t>
            </w:r>
          </w:p>
        </w:tc>
        <w:tc>
          <w:tcPr>
            <w:tcW w:w="1650" w:type="dxa"/>
          </w:tcPr>
          <w:p w14:paraId="4C9AFE52" w14:textId="77777777" w:rsidR="00D16404" w:rsidRPr="00B03E75" w:rsidRDefault="00D16404" w:rsidP="00E80F8C">
            <w:pPr>
              <w:tabs>
                <w:tab w:val="left" w:pos="1365"/>
              </w:tabs>
              <w:rPr>
                <w:rFonts w:ascii="Arial" w:hAnsi="Arial" w:cs="Arial"/>
                <w:b/>
                <w:bCs/>
                <w:sz w:val="20"/>
                <w:szCs w:val="20"/>
              </w:rPr>
            </w:pPr>
            <w:r w:rsidRPr="00B03E75">
              <w:rPr>
                <w:rFonts w:ascii="Arial" w:hAnsi="Arial" w:cs="Arial"/>
                <w:b/>
                <w:bCs/>
                <w:sz w:val="20"/>
                <w:szCs w:val="20"/>
              </w:rPr>
              <w:t>Supplier 5</w:t>
            </w:r>
          </w:p>
        </w:tc>
      </w:tr>
      <w:tr w:rsidR="00D16404" w:rsidRPr="00B03E75" w14:paraId="3D9E058C" w14:textId="77777777" w:rsidTr="00E80F8C">
        <w:trPr>
          <w:trHeight w:val="559"/>
        </w:trPr>
        <w:tc>
          <w:tcPr>
            <w:tcW w:w="792" w:type="dxa"/>
          </w:tcPr>
          <w:p w14:paraId="43F5140E" w14:textId="77777777" w:rsidR="00D16404" w:rsidRPr="00B03E75" w:rsidRDefault="00D16404" w:rsidP="00E80F8C">
            <w:pPr>
              <w:tabs>
                <w:tab w:val="left" w:pos="1365"/>
              </w:tabs>
              <w:jc w:val="center"/>
              <w:rPr>
                <w:rFonts w:ascii="Arial" w:hAnsi="Arial" w:cs="Arial"/>
                <w:b/>
                <w:bCs/>
                <w:sz w:val="20"/>
                <w:szCs w:val="20"/>
              </w:rPr>
            </w:pPr>
            <w:r w:rsidRPr="00B03E75">
              <w:rPr>
                <w:rFonts w:ascii="Arial" w:hAnsi="Arial" w:cs="Arial"/>
                <w:b/>
                <w:bCs/>
                <w:sz w:val="20"/>
                <w:szCs w:val="20"/>
              </w:rPr>
              <w:t>1.</w:t>
            </w:r>
          </w:p>
        </w:tc>
        <w:tc>
          <w:tcPr>
            <w:tcW w:w="1654" w:type="dxa"/>
          </w:tcPr>
          <w:p w14:paraId="2C0F46D0"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Epoxy Resin</w:t>
            </w:r>
          </w:p>
        </w:tc>
        <w:tc>
          <w:tcPr>
            <w:tcW w:w="1522" w:type="dxa"/>
          </w:tcPr>
          <w:p w14:paraId="611C585A"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Grasim Industries Ltd</w:t>
            </w:r>
          </w:p>
        </w:tc>
        <w:tc>
          <w:tcPr>
            <w:tcW w:w="1586" w:type="dxa"/>
          </w:tcPr>
          <w:p w14:paraId="177656C7"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Atul Ltd.</w:t>
            </w:r>
          </w:p>
        </w:tc>
        <w:tc>
          <w:tcPr>
            <w:tcW w:w="1491" w:type="dxa"/>
          </w:tcPr>
          <w:p w14:paraId="31EBE137"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Covestro AG</w:t>
            </w:r>
          </w:p>
        </w:tc>
        <w:tc>
          <w:tcPr>
            <w:tcW w:w="1437" w:type="dxa"/>
          </w:tcPr>
          <w:p w14:paraId="412BDB6A"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Huntsman</w:t>
            </w:r>
          </w:p>
          <w:p w14:paraId="4A8D4294"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Corporation</w:t>
            </w:r>
          </w:p>
        </w:tc>
        <w:tc>
          <w:tcPr>
            <w:tcW w:w="1650" w:type="dxa"/>
          </w:tcPr>
          <w:p w14:paraId="28401623"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Hexion Inc.</w:t>
            </w:r>
          </w:p>
        </w:tc>
      </w:tr>
      <w:tr w:rsidR="00D16404" w:rsidRPr="00B03E75" w14:paraId="11498570" w14:textId="77777777" w:rsidTr="00E80F8C">
        <w:trPr>
          <w:trHeight w:val="787"/>
        </w:trPr>
        <w:tc>
          <w:tcPr>
            <w:tcW w:w="792" w:type="dxa"/>
          </w:tcPr>
          <w:p w14:paraId="7247949D" w14:textId="77777777" w:rsidR="00D16404" w:rsidRPr="00B03E75" w:rsidRDefault="00D16404" w:rsidP="00E80F8C">
            <w:pPr>
              <w:tabs>
                <w:tab w:val="left" w:pos="1365"/>
              </w:tabs>
              <w:jc w:val="center"/>
              <w:rPr>
                <w:rFonts w:ascii="Arial" w:hAnsi="Arial" w:cs="Arial"/>
                <w:b/>
                <w:bCs/>
                <w:sz w:val="20"/>
                <w:szCs w:val="20"/>
              </w:rPr>
            </w:pPr>
            <w:r w:rsidRPr="00B03E75">
              <w:rPr>
                <w:rFonts w:ascii="Arial" w:hAnsi="Arial" w:cs="Arial"/>
                <w:b/>
                <w:bCs/>
                <w:sz w:val="20"/>
                <w:szCs w:val="20"/>
              </w:rPr>
              <w:t>2.</w:t>
            </w:r>
          </w:p>
        </w:tc>
        <w:tc>
          <w:tcPr>
            <w:tcW w:w="1654" w:type="dxa"/>
          </w:tcPr>
          <w:p w14:paraId="3F1D3330"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Bisphenol-A</w:t>
            </w:r>
          </w:p>
        </w:tc>
        <w:tc>
          <w:tcPr>
            <w:tcW w:w="1522" w:type="dxa"/>
          </w:tcPr>
          <w:p w14:paraId="5E417E7E"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Atul Ltd.</w:t>
            </w:r>
          </w:p>
        </w:tc>
        <w:tc>
          <w:tcPr>
            <w:tcW w:w="1586" w:type="dxa"/>
          </w:tcPr>
          <w:p w14:paraId="119EA19C"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Dow Chemical</w:t>
            </w:r>
          </w:p>
        </w:tc>
        <w:tc>
          <w:tcPr>
            <w:tcW w:w="1491" w:type="dxa"/>
          </w:tcPr>
          <w:p w14:paraId="0DAA9E7D"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LG Chem</w:t>
            </w:r>
          </w:p>
        </w:tc>
        <w:tc>
          <w:tcPr>
            <w:tcW w:w="1437" w:type="dxa"/>
          </w:tcPr>
          <w:p w14:paraId="658ED974"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Mitsubishi Chemical</w:t>
            </w:r>
          </w:p>
        </w:tc>
        <w:tc>
          <w:tcPr>
            <w:tcW w:w="1650" w:type="dxa"/>
          </w:tcPr>
          <w:p w14:paraId="34393240"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Mitsui Chemicals</w:t>
            </w:r>
          </w:p>
        </w:tc>
      </w:tr>
      <w:tr w:rsidR="00D16404" w:rsidRPr="00B03E75" w14:paraId="7E80D556" w14:textId="77777777" w:rsidTr="00E80F8C">
        <w:trPr>
          <w:trHeight w:val="580"/>
        </w:trPr>
        <w:tc>
          <w:tcPr>
            <w:tcW w:w="792" w:type="dxa"/>
          </w:tcPr>
          <w:p w14:paraId="4C90D867" w14:textId="77777777" w:rsidR="00D16404" w:rsidRPr="00B03E75" w:rsidRDefault="00D16404" w:rsidP="00E80F8C">
            <w:pPr>
              <w:tabs>
                <w:tab w:val="left" w:pos="1365"/>
              </w:tabs>
              <w:jc w:val="center"/>
              <w:rPr>
                <w:rFonts w:ascii="Arial" w:hAnsi="Arial" w:cs="Arial"/>
                <w:b/>
                <w:bCs/>
                <w:sz w:val="20"/>
                <w:szCs w:val="20"/>
              </w:rPr>
            </w:pPr>
            <w:r w:rsidRPr="00B03E75">
              <w:rPr>
                <w:rFonts w:ascii="Arial" w:hAnsi="Arial" w:cs="Arial"/>
                <w:b/>
                <w:bCs/>
                <w:sz w:val="20"/>
                <w:szCs w:val="20"/>
              </w:rPr>
              <w:t>3.</w:t>
            </w:r>
          </w:p>
        </w:tc>
        <w:tc>
          <w:tcPr>
            <w:tcW w:w="1654" w:type="dxa"/>
          </w:tcPr>
          <w:p w14:paraId="6BCAC287"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Methacrylic Acid</w:t>
            </w:r>
          </w:p>
        </w:tc>
        <w:tc>
          <w:tcPr>
            <w:tcW w:w="1522" w:type="dxa"/>
          </w:tcPr>
          <w:p w14:paraId="5C95B073"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Evonik Industries</w:t>
            </w:r>
          </w:p>
        </w:tc>
        <w:tc>
          <w:tcPr>
            <w:tcW w:w="1586" w:type="dxa"/>
          </w:tcPr>
          <w:p w14:paraId="759F0BE8"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Dow Chemicals</w:t>
            </w:r>
          </w:p>
        </w:tc>
        <w:tc>
          <w:tcPr>
            <w:tcW w:w="1491" w:type="dxa"/>
          </w:tcPr>
          <w:p w14:paraId="7198C534"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Formosa Plastics</w:t>
            </w:r>
          </w:p>
        </w:tc>
        <w:tc>
          <w:tcPr>
            <w:tcW w:w="1437" w:type="dxa"/>
          </w:tcPr>
          <w:p w14:paraId="0CD25AE6" w14:textId="77777777" w:rsidR="00D16404" w:rsidRPr="00B03E75" w:rsidRDefault="00D16404" w:rsidP="00E80F8C">
            <w:pPr>
              <w:tabs>
                <w:tab w:val="left" w:pos="1365"/>
              </w:tabs>
              <w:rPr>
                <w:rFonts w:ascii="Arial" w:hAnsi="Arial" w:cs="Arial"/>
                <w:sz w:val="20"/>
                <w:szCs w:val="20"/>
              </w:rPr>
            </w:pPr>
            <w:proofErr w:type="spellStart"/>
            <w:r w:rsidRPr="00B03E75">
              <w:rPr>
                <w:rFonts w:ascii="Arial" w:hAnsi="Arial" w:cs="Arial"/>
                <w:sz w:val="20"/>
                <w:szCs w:val="20"/>
              </w:rPr>
              <w:t>Kusumoto</w:t>
            </w:r>
            <w:proofErr w:type="spellEnd"/>
            <w:r w:rsidRPr="00B03E75">
              <w:rPr>
                <w:rFonts w:ascii="Arial" w:hAnsi="Arial" w:cs="Arial"/>
                <w:sz w:val="20"/>
                <w:szCs w:val="20"/>
              </w:rPr>
              <w:t xml:space="preserve"> Chemicals Ltd</w:t>
            </w:r>
          </w:p>
        </w:tc>
        <w:tc>
          <w:tcPr>
            <w:tcW w:w="1650" w:type="dxa"/>
          </w:tcPr>
          <w:p w14:paraId="7CF5D888"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Celanese</w:t>
            </w:r>
          </w:p>
        </w:tc>
      </w:tr>
      <w:tr w:rsidR="00D16404" w:rsidRPr="00B03E75" w14:paraId="64702F0E" w14:textId="77777777" w:rsidTr="00E80F8C">
        <w:trPr>
          <w:trHeight w:val="695"/>
        </w:trPr>
        <w:tc>
          <w:tcPr>
            <w:tcW w:w="792" w:type="dxa"/>
          </w:tcPr>
          <w:p w14:paraId="2F852EDE" w14:textId="77777777" w:rsidR="00D16404" w:rsidRPr="00B03E75" w:rsidRDefault="00D16404" w:rsidP="00E80F8C">
            <w:pPr>
              <w:tabs>
                <w:tab w:val="left" w:pos="1365"/>
              </w:tabs>
              <w:jc w:val="center"/>
              <w:rPr>
                <w:rFonts w:ascii="Arial" w:hAnsi="Arial" w:cs="Arial"/>
                <w:b/>
                <w:bCs/>
                <w:sz w:val="20"/>
                <w:szCs w:val="20"/>
              </w:rPr>
            </w:pPr>
            <w:r w:rsidRPr="00B03E75">
              <w:rPr>
                <w:rFonts w:ascii="Arial" w:hAnsi="Arial" w:cs="Arial"/>
                <w:b/>
                <w:bCs/>
                <w:sz w:val="20"/>
                <w:szCs w:val="20"/>
              </w:rPr>
              <w:t>4.</w:t>
            </w:r>
          </w:p>
        </w:tc>
        <w:tc>
          <w:tcPr>
            <w:tcW w:w="1654" w:type="dxa"/>
          </w:tcPr>
          <w:p w14:paraId="2363C069"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Styrene Monomer</w:t>
            </w:r>
          </w:p>
        </w:tc>
        <w:tc>
          <w:tcPr>
            <w:tcW w:w="1522" w:type="dxa"/>
          </w:tcPr>
          <w:p w14:paraId="44D933BE"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SABIC</w:t>
            </w:r>
          </w:p>
        </w:tc>
        <w:tc>
          <w:tcPr>
            <w:tcW w:w="1586" w:type="dxa"/>
          </w:tcPr>
          <w:p w14:paraId="5BA2D152"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INEOS Group Ltd</w:t>
            </w:r>
          </w:p>
        </w:tc>
        <w:tc>
          <w:tcPr>
            <w:tcW w:w="1491" w:type="dxa"/>
          </w:tcPr>
          <w:p w14:paraId="104513B4"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Hanwha Group</w:t>
            </w:r>
          </w:p>
        </w:tc>
        <w:tc>
          <w:tcPr>
            <w:tcW w:w="1437" w:type="dxa"/>
          </w:tcPr>
          <w:p w14:paraId="45119CDC"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Royal Dutch Shell plc</w:t>
            </w:r>
          </w:p>
        </w:tc>
        <w:tc>
          <w:tcPr>
            <w:tcW w:w="1650" w:type="dxa"/>
          </w:tcPr>
          <w:p w14:paraId="4FBB6DCD"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Chevron Phillips Chemical</w:t>
            </w:r>
          </w:p>
        </w:tc>
      </w:tr>
      <w:tr w:rsidR="00D16404" w:rsidRPr="00B03E75" w14:paraId="4B58125E" w14:textId="77777777" w:rsidTr="00E80F8C">
        <w:trPr>
          <w:trHeight w:val="357"/>
        </w:trPr>
        <w:tc>
          <w:tcPr>
            <w:tcW w:w="792" w:type="dxa"/>
          </w:tcPr>
          <w:p w14:paraId="3ECA2745" w14:textId="77777777" w:rsidR="00D16404" w:rsidRPr="00B03E75" w:rsidRDefault="00D16404" w:rsidP="00E80F8C">
            <w:pPr>
              <w:tabs>
                <w:tab w:val="left" w:pos="1365"/>
              </w:tabs>
              <w:jc w:val="center"/>
              <w:rPr>
                <w:rFonts w:ascii="Arial" w:hAnsi="Arial" w:cs="Arial"/>
                <w:b/>
                <w:bCs/>
                <w:sz w:val="20"/>
                <w:szCs w:val="20"/>
              </w:rPr>
            </w:pPr>
            <w:r w:rsidRPr="00B03E75">
              <w:rPr>
                <w:rFonts w:ascii="Arial" w:hAnsi="Arial" w:cs="Arial"/>
                <w:b/>
                <w:bCs/>
                <w:sz w:val="20"/>
                <w:szCs w:val="20"/>
              </w:rPr>
              <w:t>5.</w:t>
            </w:r>
          </w:p>
        </w:tc>
        <w:tc>
          <w:tcPr>
            <w:tcW w:w="1654" w:type="dxa"/>
          </w:tcPr>
          <w:p w14:paraId="6C514D38"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Tri-Ethyl Amine</w:t>
            </w:r>
          </w:p>
        </w:tc>
        <w:tc>
          <w:tcPr>
            <w:tcW w:w="1522" w:type="dxa"/>
          </w:tcPr>
          <w:p w14:paraId="060C3E4E"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Balaji Amines Ltd</w:t>
            </w:r>
          </w:p>
        </w:tc>
        <w:tc>
          <w:tcPr>
            <w:tcW w:w="1586" w:type="dxa"/>
          </w:tcPr>
          <w:p w14:paraId="1EBEEB9D"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Alkyl Amine Ltd</w:t>
            </w:r>
          </w:p>
        </w:tc>
        <w:tc>
          <w:tcPr>
            <w:tcW w:w="1491" w:type="dxa"/>
          </w:tcPr>
          <w:p w14:paraId="1D619F22"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BASF SE</w:t>
            </w:r>
          </w:p>
        </w:tc>
        <w:tc>
          <w:tcPr>
            <w:tcW w:w="1437" w:type="dxa"/>
          </w:tcPr>
          <w:p w14:paraId="45229E90"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Eastman Corporation</w:t>
            </w:r>
          </w:p>
        </w:tc>
        <w:tc>
          <w:tcPr>
            <w:tcW w:w="1650" w:type="dxa"/>
          </w:tcPr>
          <w:p w14:paraId="5C29D187" w14:textId="77777777" w:rsidR="00D16404" w:rsidRPr="00B03E75" w:rsidRDefault="00D16404" w:rsidP="00E80F8C">
            <w:pPr>
              <w:tabs>
                <w:tab w:val="left" w:pos="1365"/>
              </w:tabs>
              <w:rPr>
                <w:rFonts w:ascii="Arial" w:hAnsi="Arial" w:cs="Arial"/>
                <w:sz w:val="20"/>
                <w:szCs w:val="20"/>
              </w:rPr>
            </w:pPr>
            <w:r w:rsidRPr="00B03E75">
              <w:rPr>
                <w:rFonts w:ascii="Arial" w:hAnsi="Arial" w:cs="Arial"/>
                <w:sz w:val="20"/>
                <w:szCs w:val="20"/>
              </w:rPr>
              <w:t>Dow Chemicals</w:t>
            </w:r>
          </w:p>
        </w:tc>
      </w:tr>
    </w:tbl>
    <w:p w14:paraId="0CC57053" w14:textId="77777777" w:rsidR="00D16404" w:rsidRDefault="00D16404" w:rsidP="00D16404">
      <w:pPr>
        <w:tabs>
          <w:tab w:val="left" w:pos="1365"/>
        </w:tabs>
        <w:spacing w:line="360" w:lineRule="auto"/>
        <w:jc w:val="both"/>
        <w:rPr>
          <w:rFonts w:ascii="Arial" w:hAnsi="Arial" w:cs="Arial"/>
          <w:b/>
          <w:bCs/>
          <w:sz w:val="24"/>
          <w:szCs w:val="24"/>
        </w:rPr>
      </w:pPr>
    </w:p>
    <w:p w14:paraId="3FCB9216" w14:textId="35B38316" w:rsidR="00177150" w:rsidRPr="00AF168F" w:rsidRDefault="00177150" w:rsidP="00177150">
      <w:pPr>
        <w:spacing w:line="360" w:lineRule="auto"/>
        <w:jc w:val="both"/>
        <w:rPr>
          <w:rFonts w:ascii="Arial" w:hAnsi="Arial" w:cs="Arial"/>
          <w:b/>
          <w:bCs/>
          <w:sz w:val="24"/>
          <w:szCs w:val="24"/>
        </w:rPr>
      </w:pPr>
      <w:r>
        <w:rPr>
          <w:rFonts w:ascii="Arial" w:hAnsi="Arial" w:cs="Arial"/>
          <w:b/>
          <w:bCs/>
          <w:sz w:val="24"/>
          <w:szCs w:val="24"/>
        </w:rPr>
        <w:t xml:space="preserve">Upcoming </w:t>
      </w:r>
      <w:r w:rsidRPr="00AF168F">
        <w:rPr>
          <w:rFonts w:ascii="Arial" w:hAnsi="Arial" w:cs="Arial"/>
          <w:b/>
          <w:bCs/>
          <w:sz w:val="24"/>
          <w:szCs w:val="24"/>
        </w:rPr>
        <w:t>Development</w:t>
      </w:r>
      <w:r>
        <w:rPr>
          <w:rFonts w:ascii="Arial" w:hAnsi="Arial" w:cs="Arial"/>
          <w:b/>
          <w:bCs/>
          <w:sz w:val="24"/>
          <w:szCs w:val="24"/>
        </w:rPr>
        <w:t>s in Technology</w:t>
      </w:r>
    </w:p>
    <w:p w14:paraId="7FB0196D" w14:textId="77777777" w:rsidR="00177150" w:rsidRPr="00AF168F" w:rsidRDefault="00177150" w:rsidP="00177150">
      <w:pPr>
        <w:spacing w:line="360" w:lineRule="auto"/>
        <w:jc w:val="both"/>
        <w:rPr>
          <w:rFonts w:ascii="Arial" w:hAnsi="Arial" w:cs="Arial"/>
          <w:b/>
          <w:bCs/>
          <w:color w:val="333333"/>
          <w:sz w:val="24"/>
          <w:szCs w:val="24"/>
          <w:shd w:val="clear" w:color="auto" w:fill="FFFFFF"/>
        </w:rPr>
      </w:pPr>
      <w:r w:rsidRPr="00AF168F">
        <w:rPr>
          <w:rFonts w:ascii="Arial" w:hAnsi="Arial" w:cs="Arial"/>
          <w:b/>
          <w:bCs/>
          <w:sz w:val="24"/>
          <w:szCs w:val="24"/>
          <w:shd w:val="clear" w:color="auto" w:fill="FFFFFF"/>
        </w:rPr>
        <w:t xml:space="preserve">Bio-sourced vinyl ester resin: </w:t>
      </w:r>
      <w:proofErr w:type="gramStart"/>
      <w:r w:rsidRPr="00AF168F">
        <w:rPr>
          <w:rFonts w:ascii="Arial" w:hAnsi="Arial" w:cs="Arial"/>
          <w:sz w:val="24"/>
          <w:szCs w:val="24"/>
          <w:shd w:val="clear" w:color="auto" w:fill="FFFFFF"/>
        </w:rPr>
        <w:t>New</w:t>
      </w:r>
      <w:proofErr w:type="gramEnd"/>
      <w:r w:rsidRPr="00AF168F">
        <w:rPr>
          <w:rFonts w:ascii="Arial" w:hAnsi="Arial" w:cs="Arial"/>
          <w:sz w:val="24"/>
          <w:szCs w:val="24"/>
          <w:shd w:val="clear" w:color="auto" w:fill="FFFFFF"/>
        </w:rPr>
        <w:t xml:space="preserve"> thermoset composite material made from cardanol-based resin blended with microfibrillar cellulose was compared to petroleum-based vinyl ester and glass-fibre reinforced unsaturated polyester in terms of mechanical, thermal, rheological and surface properties of produced polymers and composites. The bio-sourced material was less resistant than the commercial vinyl ester but comparable to the unsaturated polyester resin. Microfibrillar cellulose increased the tensile strength and modulus but increased the resin viscosity and decreased the mixture homogeneity.</w:t>
      </w:r>
    </w:p>
    <w:p w14:paraId="086CC602" w14:textId="77777777" w:rsidR="00177150" w:rsidRPr="00AF168F" w:rsidRDefault="00177150" w:rsidP="00177150">
      <w:pPr>
        <w:spacing w:line="360" w:lineRule="auto"/>
        <w:jc w:val="both"/>
        <w:rPr>
          <w:rFonts w:ascii="Arial" w:hAnsi="Arial" w:cs="Arial"/>
          <w:b/>
          <w:bCs/>
          <w:sz w:val="24"/>
          <w:szCs w:val="24"/>
          <w:shd w:val="clear" w:color="auto" w:fill="FFFFFF"/>
        </w:rPr>
      </w:pPr>
      <w:r w:rsidRPr="00AF168F">
        <w:rPr>
          <w:rFonts w:ascii="Arial" w:hAnsi="Arial" w:cs="Arial"/>
          <w:b/>
          <w:bCs/>
          <w:sz w:val="24"/>
          <w:szCs w:val="24"/>
          <w:shd w:val="clear" w:color="auto" w:fill="FFFFFF"/>
        </w:rPr>
        <w:t xml:space="preserve">Styrene Emission: </w:t>
      </w:r>
    </w:p>
    <w:p w14:paraId="4FF4ED27" w14:textId="310565A6" w:rsidR="00177150" w:rsidRPr="00AF168F" w:rsidRDefault="00177150" w:rsidP="00177150">
      <w:pPr>
        <w:spacing w:line="360" w:lineRule="auto"/>
        <w:jc w:val="both"/>
        <w:rPr>
          <w:rFonts w:ascii="Arial" w:hAnsi="Arial" w:cs="Arial"/>
          <w:sz w:val="24"/>
          <w:szCs w:val="24"/>
          <w:shd w:val="clear" w:color="auto" w:fill="FFFFFF"/>
        </w:rPr>
      </w:pPr>
      <w:r w:rsidRPr="00AF168F">
        <w:rPr>
          <w:rFonts w:ascii="Arial" w:hAnsi="Arial" w:cs="Arial"/>
          <w:sz w:val="24"/>
          <w:szCs w:val="24"/>
          <w:shd w:val="clear" w:color="auto" w:fill="FFFFFF"/>
        </w:rPr>
        <w:t xml:space="preserve">Due to growing health concern3, the styrene content has been greatly reduced in resin systems or completely replaced </w:t>
      </w:r>
      <w:r w:rsidR="00DB5307" w:rsidRPr="00AF168F">
        <w:rPr>
          <w:rFonts w:ascii="Arial" w:hAnsi="Arial" w:cs="Arial"/>
          <w:sz w:val="24"/>
          <w:szCs w:val="24"/>
          <w:shd w:val="clear" w:color="auto" w:fill="FFFFFF"/>
        </w:rPr>
        <w:t>by less</w:t>
      </w:r>
      <w:r w:rsidRPr="00AF168F">
        <w:rPr>
          <w:rFonts w:ascii="Arial" w:hAnsi="Arial" w:cs="Arial"/>
          <w:sz w:val="24"/>
          <w:szCs w:val="24"/>
          <w:shd w:val="clear" w:color="auto" w:fill="FFFFFF"/>
        </w:rPr>
        <w:t xml:space="preserve"> toxic vinyl monomers such as vinyl toluene, vinyl acetate, or methyl (meth)acrylate as well as by difunctional vinyl </w:t>
      </w:r>
      <w:r w:rsidR="00DB5307" w:rsidRPr="00AF168F">
        <w:rPr>
          <w:rFonts w:ascii="Arial" w:hAnsi="Arial" w:cs="Arial"/>
          <w:sz w:val="24"/>
          <w:szCs w:val="24"/>
          <w:shd w:val="clear" w:color="auto" w:fill="FFFFFF"/>
        </w:rPr>
        <w:t>monomers</w:t>
      </w:r>
      <w:r w:rsidRPr="00AF168F">
        <w:rPr>
          <w:rFonts w:ascii="Arial" w:hAnsi="Arial" w:cs="Arial"/>
          <w:sz w:val="24"/>
          <w:szCs w:val="24"/>
          <w:shd w:val="clear" w:color="auto" w:fill="FFFFFF"/>
        </w:rPr>
        <w:t xml:space="preserve"> such as diacrylates and </w:t>
      </w:r>
      <w:proofErr w:type="spellStart"/>
      <w:r w:rsidRPr="00AF168F">
        <w:rPr>
          <w:rFonts w:ascii="Arial" w:hAnsi="Arial" w:cs="Arial"/>
          <w:sz w:val="24"/>
          <w:szCs w:val="24"/>
          <w:shd w:val="clear" w:color="auto" w:fill="FFFFFF"/>
        </w:rPr>
        <w:t>dimethacrylates</w:t>
      </w:r>
      <w:proofErr w:type="spellEnd"/>
      <w:r w:rsidRPr="00AF168F">
        <w:rPr>
          <w:rFonts w:ascii="Arial" w:hAnsi="Arial" w:cs="Arial"/>
          <w:sz w:val="24"/>
          <w:szCs w:val="24"/>
          <w:shd w:val="clear" w:color="auto" w:fill="FFFFFF"/>
        </w:rPr>
        <w:t>.</w:t>
      </w:r>
    </w:p>
    <w:p w14:paraId="25C79943" w14:textId="77777777" w:rsidR="00D16404" w:rsidRDefault="00D16404" w:rsidP="00D16404">
      <w:pPr>
        <w:tabs>
          <w:tab w:val="left" w:pos="1365"/>
        </w:tabs>
        <w:spacing w:line="360" w:lineRule="auto"/>
        <w:jc w:val="both"/>
        <w:rPr>
          <w:rFonts w:ascii="Arial" w:hAnsi="Arial" w:cs="Arial"/>
          <w:sz w:val="24"/>
          <w:szCs w:val="24"/>
        </w:rPr>
      </w:pPr>
    </w:p>
    <w:p w14:paraId="58742F2A" w14:textId="27FAF5ED" w:rsidR="00B524C4" w:rsidRDefault="00B524C4" w:rsidP="00B524C4">
      <w:pPr>
        <w:tabs>
          <w:tab w:val="left" w:pos="1365"/>
        </w:tabs>
        <w:spacing w:line="360" w:lineRule="auto"/>
        <w:jc w:val="both"/>
        <w:rPr>
          <w:rFonts w:ascii="Arial" w:hAnsi="Arial" w:cs="Arial"/>
          <w:b/>
          <w:bCs/>
          <w:sz w:val="24"/>
          <w:szCs w:val="24"/>
        </w:rPr>
      </w:pPr>
    </w:p>
    <w:p w14:paraId="61B95E1C" w14:textId="1F5C5049" w:rsidR="00D16404" w:rsidRDefault="00D16404" w:rsidP="00B524C4">
      <w:pPr>
        <w:tabs>
          <w:tab w:val="left" w:pos="1365"/>
        </w:tabs>
        <w:spacing w:line="360" w:lineRule="auto"/>
        <w:jc w:val="both"/>
        <w:rPr>
          <w:rFonts w:ascii="Arial" w:hAnsi="Arial" w:cs="Arial"/>
          <w:b/>
          <w:bCs/>
          <w:sz w:val="24"/>
          <w:szCs w:val="24"/>
        </w:rPr>
      </w:pPr>
    </w:p>
    <w:p w14:paraId="1AC9FAB0" w14:textId="71D2F0F3" w:rsidR="00DB5307" w:rsidRDefault="00DB5307" w:rsidP="00B524C4">
      <w:pPr>
        <w:tabs>
          <w:tab w:val="left" w:pos="1365"/>
        </w:tabs>
        <w:spacing w:line="360" w:lineRule="auto"/>
        <w:jc w:val="both"/>
        <w:rPr>
          <w:rFonts w:ascii="Arial" w:eastAsia="Arial" w:hAnsi="Arial" w:cs="Arial"/>
          <w:b/>
          <w:bCs/>
          <w:sz w:val="24"/>
          <w:szCs w:val="24"/>
          <w:lang w:val="en-US"/>
        </w:rPr>
      </w:pPr>
    </w:p>
    <w:p w14:paraId="4472948F" w14:textId="7ABA1C92" w:rsidR="008E77D7" w:rsidRDefault="008E77D7" w:rsidP="00B524C4">
      <w:pPr>
        <w:tabs>
          <w:tab w:val="left" w:pos="1365"/>
        </w:tabs>
        <w:spacing w:line="360" w:lineRule="auto"/>
        <w:jc w:val="both"/>
        <w:rPr>
          <w:rFonts w:ascii="Arial" w:eastAsia="Arial" w:hAnsi="Arial" w:cs="Arial"/>
          <w:b/>
          <w:bCs/>
          <w:sz w:val="24"/>
          <w:szCs w:val="24"/>
          <w:lang w:val="en-US"/>
        </w:rPr>
      </w:pPr>
    </w:p>
    <w:p w14:paraId="50E6F916" w14:textId="47EE9822" w:rsidR="008E77D7" w:rsidRDefault="008E77D7" w:rsidP="00B524C4">
      <w:pPr>
        <w:tabs>
          <w:tab w:val="left" w:pos="1365"/>
        </w:tabs>
        <w:spacing w:line="360" w:lineRule="auto"/>
        <w:jc w:val="both"/>
        <w:rPr>
          <w:rFonts w:ascii="Arial" w:eastAsia="Arial" w:hAnsi="Arial" w:cs="Arial"/>
          <w:b/>
          <w:bCs/>
          <w:sz w:val="24"/>
          <w:szCs w:val="24"/>
          <w:lang w:val="en-US"/>
        </w:rPr>
      </w:pPr>
    </w:p>
    <w:p w14:paraId="274F33B5" w14:textId="247F7B0D" w:rsidR="008E77D7" w:rsidRDefault="008E77D7" w:rsidP="00B524C4">
      <w:pPr>
        <w:tabs>
          <w:tab w:val="left" w:pos="1365"/>
        </w:tabs>
        <w:spacing w:line="360" w:lineRule="auto"/>
        <w:jc w:val="both"/>
        <w:rPr>
          <w:rFonts w:ascii="Arial" w:eastAsia="Arial" w:hAnsi="Arial" w:cs="Arial"/>
          <w:b/>
          <w:bCs/>
          <w:sz w:val="24"/>
          <w:szCs w:val="24"/>
          <w:lang w:val="en-US"/>
        </w:rPr>
      </w:pPr>
    </w:p>
    <w:p w14:paraId="49A06276" w14:textId="28EE204F" w:rsidR="008E77D7" w:rsidRDefault="008E77D7" w:rsidP="00B524C4">
      <w:pPr>
        <w:tabs>
          <w:tab w:val="left" w:pos="1365"/>
        </w:tabs>
        <w:spacing w:line="360" w:lineRule="auto"/>
        <w:jc w:val="both"/>
        <w:rPr>
          <w:rFonts w:ascii="Arial" w:eastAsia="Arial" w:hAnsi="Arial" w:cs="Arial"/>
          <w:b/>
          <w:bCs/>
          <w:sz w:val="24"/>
          <w:szCs w:val="24"/>
          <w:lang w:val="en-US"/>
        </w:rPr>
      </w:pPr>
    </w:p>
    <w:p w14:paraId="525A4F90" w14:textId="6DAB317C" w:rsidR="008E77D7" w:rsidRDefault="008E77D7" w:rsidP="00B524C4">
      <w:pPr>
        <w:tabs>
          <w:tab w:val="left" w:pos="1365"/>
        </w:tabs>
        <w:spacing w:line="360" w:lineRule="auto"/>
        <w:jc w:val="both"/>
        <w:rPr>
          <w:rFonts w:ascii="Arial" w:eastAsia="Arial" w:hAnsi="Arial" w:cs="Arial"/>
          <w:b/>
          <w:bCs/>
          <w:sz w:val="24"/>
          <w:szCs w:val="24"/>
          <w:lang w:val="en-US"/>
        </w:rPr>
      </w:pPr>
    </w:p>
    <w:p w14:paraId="5B964AA5" w14:textId="2FBA8BA9" w:rsidR="008E77D7" w:rsidRDefault="008E77D7" w:rsidP="00B524C4">
      <w:pPr>
        <w:tabs>
          <w:tab w:val="left" w:pos="1365"/>
        </w:tabs>
        <w:spacing w:line="360" w:lineRule="auto"/>
        <w:jc w:val="both"/>
        <w:rPr>
          <w:rFonts w:ascii="Arial" w:eastAsia="Arial" w:hAnsi="Arial" w:cs="Arial"/>
          <w:b/>
          <w:bCs/>
          <w:sz w:val="24"/>
          <w:szCs w:val="24"/>
          <w:lang w:val="en-US"/>
        </w:rPr>
      </w:pPr>
    </w:p>
    <w:p w14:paraId="228CA591" w14:textId="08B876FB" w:rsidR="008E77D7" w:rsidRDefault="008E77D7" w:rsidP="00B524C4">
      <w:pPr>
        <w:tabs>
          <w:tab w:val="left" w:pos="1365"/>
        </w:tabs>
        <w:spacing w:line="360" w:lineRule="auto"/>
        <w:jc w:val="both"/>
        <w:rPr>
          <w:rFonts w:ascii="Arial" w:eastAsia="Arial" w:hAnsi="Arial" w:cs="Arial"/>
          <w:b/>
          <w:bCs/>
          <w:sz w:val="24"/>
          <w:szCs w:val="24"/>
          <w:lang w:val="en-US"/>
        </w:rPr>
      </w:pPr>
    </w:p>
    <w:p w14:paraId="27B943B7" w14:textId="096796BB" w:rsidR="008E77D7" w:rsidRDefault="008E77D7" w:rsidP="00B524C4">
      <w:pPr>
        <w:tabs>
          <w:tab w:val="left" w:pos="1365"/>
        </w:tabs>
        <w:spacing w:line="360" w:lineRule="auto"/>
        <w:jc w:val="both"/>
        <w:rPr>
          <w:rFonts w:ascii="Arial" w:eastAsia="Arial" w:hAnsi="Arial" w:cs="Arial"/>
          <w:b/>
          <w:bCs/>
          <w:sz w:val="24"/>
          <w:szCs w:val="24"/>
          <w:lang w:val="en-US"/>
        </w:rPr>
      </w:pPr>
    </w:p>
    <w:p w14:paraId="660E2FD7" w14:textId="494E35E1" w:rsidR="008E77D7" w:rsidRDefault="008E77D7" w:rsidP="00B524C4">
      <w:pPr>
        <w:tabs>
          <w:tab w:val="left" w:pos="1365"/>
        </w:tabs>
        <w:spacing w:line="360" w:lineRule="auto"/>
        <w:jc w:val="both"/>
        <w:rPr>
          <w:rFonts w:ascii="Arial" w:eastAsia="Arial" w:hAnsi="Arial" w:cs="Arial"/>
          <w:b/>
          <w:bCs/>
          <w:sz w:val="24"/>
          <w:szCs w:val="24"/>
          <w:lang w:val="en-US"/>
        </w:rPr>
      </w:pPr>
    </w:p>
    <w:p w14:paraId="5875CC5B" w14:textId="3A2DB42C" w:rsidR="008E77D7" w:rsidRDefault="008E77D7" w:rsidP="00B524C4">
      <w:pPr>
        <w:tabs>
          <w:tab w:val="left" w:pos="1365"/>
        </w:tabs>
        <w:spacing w:line="360" w:lineRule="auto"/>
        <w:jc w:val="both"/>
        <w:rPr>
          <w:rFonts w:ascii="Arial" w:eastAsia="Arial" w:hAnsi="Arial" w:cs="Arial"/>
          <w:b/>
          <w:bCs/>
          <w:sz w:val="24"/>
          <w:szCs w:val="24"/>
          <w:lang w:val="en-US"/>
        </w:rPr>
      </w:pPr>
    </w:p>
    <w:p w14:paraId="0665D228" w14:textId="0B3BF7AA" w:rsidR="008E77D7" w:rsidRDefault="008E77D7" w:rsidP="00B524C4">
      <w:pPr>
        <w:tabs>
          <w:tab w:val="left" w:pos="1365"/>
        </w:tabs>
        <w:spacing w:line="360" w:lineRule="auto"/>
        <w:jc w:val="both"/>
        <w:rPr>
          <w:rFonts w:ascii="Arial" w:eastAsia="Arial" w:hAnsi="Arial" w:cs="Arial"/>
          <w:b/>
          <w:bCs/>
          <w:sz w:val="24"/>
          <w:szCs w:val="24"/>
          <w:lang w:val="en-US"/>
        </w:rPr>
      </w:pPr>
    </w:p>
    <w:p w14:paraId="1698F1E7" w14:textId="0484E6CA" w:rsidR="008E77D7" w:rsidRDefault="008E77D7" w:rsidP="00B524C4">
      <w:pPr>
        <w:tabs>
          <w:tab w:val="left" w:pos="1365"/>
        </w:tabs>
        <w:spacing w:line="360" w:lineRule="auto"/>
        <w:jc w:val="both"/>
        <w:rPr>
          <w:rFonts w:ascii="Arial" w:eastAsia="Arial" w:hAnsi="Arial" w:cs="Arial"/>
          <w:b/>
          <w:bCs/>
          <w:sz w:val="24"/>
          <w:szCs w:val="24"/>
          <w:lang w:val="en-US"/>
        </w:rPr>
      </w:pPr>
    </w:p>
    <w:p w14:paraId="79968BE0" w14:textId="1F810EEE" w:rsidR="008E77D7" w:rsidRDefault="008E77D7" w:rsidP="00B524C4">
      <w:pPr>
        <w:tabs>
          <w:tab w:val="left" w:pos="1365"/>
        </w:tabs>
        <w:spacing w:line="360" w:lineRule="auto"/>
        <w:jc w:val="both"/>
        <w:rPr>
          <w:rFonts w:ascii="Arial" w:eastAsia="Arial" w:hAnsi="Arial" w:cs="Arial"/>
          <w:b/>
          <w:bCs/>
          <w:sz w:val="24"/>
          <w:szCs w:val="24"/>
          <w:lang w:val="en-US"/>
        </w:rPr>
      </w:pPr>
    </w:p>
    <w:p w14:paraId="3526925C" w14:textId="23C99B5B" w:rsidR="008E77D7" w:rsidRDefault="008E77D7" w:rsidP="00B524C4">
      <w:pPr>
        <w:tabs>
          <w:tab w:val="left" w:pos="1365"/>
        </w:tabs>
        <w:spacing w:line="360" w:lineRule="auto"/>
        <w:jc w:val="both"/>
        <w:rPr>
          <w:rFonts w:ascii="Arial" w:eastAsia="Arial" w:hAnsi="Arial" w:cs="Arial"/>
          <w:b/>
          <w:bCs/>
          <w:sz w:val="24"/>
          <w:szCs w:val="24"/>
          <w:lang w:val="en-US"/>
        </w:rPr>
      </w:pPr>
    </w:p>
    <w:p w14:paraId="0859B3ED" w14:textId="7458319C" w:rsidR="008E77D7" w:rsidRDefault="008E77D7" w:rsidP="00B524C4">
      <w:pPr>
        <w:tabs>
          <w:tab w:val="left" w:pos="1365"/>
        </w:tabs>
        <w:spacing w:line="360" w:lineRule="auto"/>
        <w:jc w:val="both"/>
        <w:rPr>
          <w:rFonts w:ascii="Arial" w:eastAsia="Arial" w:hAnsi="Arial" w:cs="Arial"/>
          <w:b/>
          <w:bCs/>
          <w:sz w:val="24"/>
          <w:szCs w:val="24"/>
          <w:lang w:val="en-US"/>
        </w:rPr>
      </w:pPr>
    </w:p>
    <w:p w14:paraId="76741572" w14:textId="5E67A648" w:rsidR="008E77D7" w:rsidRDefault="008E77D7" w:rsidP="00B524C4">
      <w:pPr>
        <w:tabs>
          <w:tab w:val="left" w:pos="1365"/>
        </w:tabs>
        <w:spacing w:line="360" w:lineRule="auto"/>
        <w:jc w:val="both"/>
        <w:rPr>
          <w:rFonts w:ascii="Arial" w:eastAsia="Arial" w:hAnsi="Arial" w:cs="Arial"/>
          <w:b/>
          <w:bCs/>
          <w:sz w:val="24"/>
          <w:szCs w:val="24"/>
          <w:lang w:val="en-US"/>
        </w:rPr>
      </w:pPr>
    </w:p>
    <w:p w14:paraId="4962F957" w14:textId="750448A2" w:rsidR="008E77D7" w:rsidRDefault="008E77D7" w:rsidP="00B524C4">
      <w:pPr>
        <w:tabs>
          <w:tab w:val="left" w:pos="1365"/>
        </w:tabs>
        <w:spacing w:line="360" w:lineRule="auto"/>
        <w:jc w:val="both"/>
        <w:rPr>
          <w:rFonts w:ascii="Arial" w:eastAsia="Arial" w:hAnsi="Arial" w:cs="Arial"/>
          <w:b/>
          <w:bCs/>
          <w:sz w:val="24"/>
          <w:szCs w:val="24"/>
          <w:lang w:val="en-US"/>
        </w:rPr>
      </w:pPr>
    </w:p>
    <w:p w14:paraId="40635A60" w14:textId="77777777" w:rsidR="008E77D7" w:rsidRDefault="008E77D7" w:rsidP="00B524C4">
      <w:pPr>
        <w:tabs>
          <w:tab w:val="left" w:pos="1365"/>
        </w:tabs>
        <w:spacing w:line="360" w:lineRule="auto"/>
        <w:jc w:val="both"/>
        <w:rPr>
          <w:rFonts w:ascii="Arial" w:eastAsia="Arial" w:hAnsi="Arial" w:cs="Arial"/>
          <w:b/>
          <w:bCs/>
          <w:sz w:val="24"/>
          <w:szCs w:val="24"/>
          <w:lang w:val="en-US"/>
        </w:rPr>
      </w:pPr>
    </w:p>
    <w:p w14:paraId="027A4F08" w14:textId="763999B0"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w:t>
      </w:r>
      <w:r w:rsidRPr="00695ED4">
        <w:rPr>
          <w:rFonts w:ascii="Arial" w:eastAsia="Arial" w:hAnsi="Arial" w:cs="Arial"/>
          <w:b/>
          <w:bCs/>
          <w:sz w:val="24"/>
          <w:szCs w:val="24"/>
          <w:lang w:val="en-US"/>
        </w:rPr>
        <w:t>. Economic Evaluation</w:t>
      </w:r>
    </w:p>
    <w:p w14:paraId="29369A0F" w14:textId="24C8FEBA" w:rsidR="00B524C4" w:rsidRDefault="00B524C4" w:rsidP="00B524C4">
      <w:pPr>
        <w:tabs>
          <w:tab w:val="left" w:pos="1365"/>
        </w:tabs>
        <w:spacing w:line="360" w:lineRule="auto"/>
        <w:jc w:val="both"/>
        <w:rPr>
          <w:rFonts w:ascii="Arial" w:eastAsia="Arial" w:hAnsi="Arial" w:cs="Arial"/>
          <w:sz w:val="24"/>
          <w:szCs w:val="24"/>
          <w:lang w:val="en-US"/>
        </w:rPr>
      </w:pPr>
      <w:r>
        <w:rPr>
          <w:rFonts w:ascii="Arial" w:eastAsia="Arial" w:hAnsi="Arial" w:cs="Arial"/>
          <w:b/>
          <w:bCs/>
          <w:sz w:val="24"/>
          <w:szCs w:val="24"/>
          <w:lang w:val="en-US"/>
        </w:rPr>
        <w:t xml:space="preserve">5.1 Estimated Investment: </w:t>
      </w:r>
      <w:r w:rsidRPr="00695ED4">
        <w:rPr>
          <w:rFonts w:ascii="Arial" w:eastAsia="Arial" w:hAnsi="Arial" w:cs="Arial"/>
          <w:sz w:val="24"/>
          <w:szCs w:val="24"/>
          <w:lang w:val="en-US"/>
        </w:rPr>
        <w:t>For the suggested capacity of 30 K</w:t>
      </w:r>
      <w:r>
        <w:rPr>
          <w:rFonts w:ascii="Arial" w:eastAsia="Arial" w:hAnsi="Arial" w:cs="Arial"/>
          <w:sz w:val="24"/>
          <w:szCs w:val="24"/>
          <w:lang w:val="en-US"/>
        </w:rPr>
        <w:t>TP</w:t>
      </w:r>
      <w:r w:rsidRPr="00695ED4">
        <w:rPr>
          <w:rFonts w:ascii="Arial" w:eastAsia="Arial" w:hAnsi="Arial" w:cs="Arial"/>
          <w:sz w:val="24"/>
          <w:szCs w:val="24"/>
          <w:lang w:val="en-US"/>
        </w:rPr>
        <w:t>A, overall investment is USD 10.</w:t>
      </w:r>
      <w:r w:rsidR="00F64B30">
        <w:rPr>
          <w:rFonts w:ascii="Arial" w:eastAsia="Arial" w:hAnsi="Arial" w:cs="Arial"/>
          <w:sz w:val="24"/>
          <w:szCs w:val="24"/>
          <w:lang w:val="en-US"/>
        </w:rPr>
        <w:t>77</w:t>
      </w:r>
      <w:r w:rsidRPr="00695ED4">
        <w:rPr>
          <w:rFonts w:ascii="Arial" w:eastAsia="Arial" w:hAnsi="Arial" w:cs="Arial"/>
          <w:sz w:val="24"/>
          <w:szCs w:val="24"/>
          <w:lang w:val="en-US"/>
        </w:rPr>
        <w:t xml:space="preserve"> million. The exchange rate is </w:t>
      </w:r>
      <w:r w:rsidR="0053102A">
        <w:rPr>
          <w:rFonts w:ascii="Arial" w:eastAsia="Arial" w:hAnsi="Arial" w:cs="Arial"/>
          <w:sz w:val="24"/>
          <w:szCs w:val="24"/>
          <w:lang w:val="en-US"/>
        </w:rPr>
        <w:t xml:space="preserve">considered </w:t>
      </w:r>
      <w:r w:rsidRPr="00695ED4">
        <w:rPr>
          <w:rFonts w:ascii="Arial" w:eastAsia="Arial" w:hAnsi="Arial" w:cs="Arial"/>
          <w:sz w:val="24"/>
          <w:szCs w:val="24"/>
          <w:lang w:val="en-US"/>
        </w:rPr>
        <w:t>USD 1 = INR 73.30</w:t>
      </w:r>
      <w:r>
        <w:rPr>
          <w:rFonts w:ascii="Arial" w:eastAsia="Arial" w:hAnsi="Arial" w:cs="Arial"/>
          <w:sz w:val="24"/>
          <w:szCs w:val="24"/>
          <w:lang w:val="en-US"/>
        </w:rPr>
        <w:t>. Considering current volatility in commodity cycles and exchange rate, capital expenditure for the project may increase by 10-12 percent if project is implemented by near future.</w:t>
      </w:r>
    </w:p>
    <w:p w14:paraId="2EC0F51D" w14:textId="77777777" w:rsidR="00B524C4" w:rsidRDefault="00B524C4" w:rsidP="00B524C4">
      <w:pPr>
        <w:tabs>
          <w:tab w:val="left" w:pos="1365"/>
        </w:tabs>
        <w:spacing w:line="360" w:lineRule="auto"/>
        <w:jc w:val="both"/>
        <w:rPr>
          <w:rFonts w:ascii="Arial" w:eastAsia="Arial" w:hAnsi="Arial" w:cs="Arial"/>
          <w:b/>
          <w:bCs/>
          <w:sz w:val="24"/>
          <w:szCs w:val="24"/>
          <w:lang w:val="en-US"/>
        </w:rPr>
      </w:pPr>
      <w:r w:rsidRPr="00425BF5">
        <w:rPr>
          <w:rFonts w:ascii="Arial" w:eastAsia="Arial" w:hAnsi="Arial" w:cs="Arial"/>
          <w:b/>
          <w:bCs/>
          <w:sz w:val="24"/>
          <w:szCs w:val="24"/>
          <w:lang w:val="en-US"/>
        </w:rPr>
        <w:lastRenderedPageBreak/>
        <w:t>5.2 Fixed Cost &amp; Variable Cost Analysis:</w:t>
      </w:r>
    </w:p>
    <w:p w14:paraId="3B8824D7" w14:textId="65EBC82C" w:rsidR="00B524C4" w:rsidRDefault="00B524C4" w:rsidP="00B524C4">
      <w:pPr>
        <w:tabs>
          <w:tab w:val="left" w:pos="1365"/>
        </w:tabs>
        <w:spacing w:line="360" w:lineRule="auto"/>
        <w:jc w:val="both"/>
        <w:rPr>
          <w:rFonts w:ascii="Arial" w:eastAsia="Arial" w:hAnsi="Arial" w:cs="Arial"/>
          <w:sz w:val="24"/>
          <w:szCs w:val="24"/>
          <w:lang w:val="en-US"/>
        </w:rPr>
      </w:pPr>
      <w:r w:rsidRPr="004532CD">
        <w:rPr>
          <w:rFonts w:ascii="Arial" w:eastAsia="Arial" w:hAnsi="Arial" w:cs="Arial"/>
          <w:sz w:val="24"/>
          <w:szCs w:val="24"/>
          <w:lang w:val="en-US"/>
        </w:rPr>
        <w:t xml:space="preserve">In particular, the total capital investment was based on the percentage of the delivered equipment cost method for </w:t>
      </w:r>
      <w:r>
        <w:rPr>
          <w:rFonts w:ascii="Arial" w:eastAsia="Arial" w:hAnsi="Arial" w:cs="Arial"/>
          <w:sz w:val="24"/>
          <w:szCs w:val="24"/>
          <w:lang w:val="en-US"/>
        </w:rPr>
        <w:t xml:space="preserve">a </w:t>
      </w:r>
      <w:r w:rsidRPr="004532CD">
        <w:rPr>
          <w:rFonts w:ascii="Arial" w:eastAsia="Arial" w:hAnsi="Arial" w:cs="Arial"/>
          <w:sz w:val="24"/>
          <w:szCs w:val="24"/>
          <w:lang w:val="en-US"/>
        </w:rPr>
        <w:t>processing plant</w:t>
      </w:r>
      <w:r>
        <w:rPr>
          <w:rFonts w:ascii="Arial" w:eastAsia="Arial" w:hAnsi="Arial" w:cs="Arial"/>
          <w:sz w:val="24"/>
          <w:szCs w:val="24"/>
          <w:lang w:val="en-US"/>
        </w:rPr>
        <w:t>.</w:t>
      </w:r>
    </w:p>
    <w:tbl>
      <w:tblPr>
        <w:tblW w:w="10113" w:type="dxa"/>
        <w:tblLook w:val="04A0" w:firstRow="1" w:lastRow="0" w:firstColumn="1" w:lastColumn="0" w:noHBand="0" w:noVBand="1"/>
      </w:tblPr>
      <w:tblGrid>
        <w:gridCol w:w="865"/>
        <w:gridCol w:w="6395"/>
        <w:gridCol w:w="2853"/>
      </w:tblGrid>
      <w:tr w:rsidR="00173B90" w:rsidRPr="00173B90" w14:paraId="0A6CBDAD" w14:textId="77777777" w:rsidTr="00173B90">
        <w:trPr>
          <w:trHeight w:val="285"/>
        </w:trPr>
        <w:tc>
          <w:tcPr>
            <w:tcW w:w="8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037E09" w14:textId="77777777" w:rsidR="00173B90" w:rsidRPr="00173B90" w:rsidRDefault="00173B90" w:rsidP="00173B90">
            <w:pPr>
              <w:spacing w:after="0" w:line="240" w:lineRule="auto"/>
              <w:rPr>
                <w:rFonts w:ascii="Times New Roman" w:eastAsia="Times New Roman" w:hAnsi="Times New Roman" w:cs="Times New Roman"/>
                <w:color w:val="000000"/>
                <w:sz w:val="18"/>
                <w:szCs w:val="18"/>
                <w:lang w:eastAsia="en-IN"/>
              </w:rPr>
            </w:pPr>
            <w:r w:rsidRPr="00173B90">
              <w:rPr>
                <w:rFonts w:ascii="Times New Roman" w:eastAsia="Times New Roman" w:hAnsi="Times New Roman" w:cs="Times New Roman"/>
                <w:color w:val="000000"/>
                <w:sz w:val="18"/>
                <w:szCs w:val="18"/>
                <w:lang w:eastAsia="en-IN"/>
              </w:rPr>
              <w:t> </w:t>
            </w:r>
          </w:p>
        </w:tc>
        <w:tc>
          <w:tcPr>
            <w:tcW w:w="6395" w:type="dxa"/>
            <w:tcBorders>
              <w:top w:val="single" w:sz="4" w:space="0" w:color="auto"/>
              <w:left w:val="nil"/>
              <w:bottom w:val="single" w:sz="4" w:space="0" w:color="auto"/>
              <w:right w:val="single" w:sz="4" w:space="0" w:color="auto"/>
            </w:tcBorders>
            <w:shd w:val="clear" w:color="auto" w:fill="auto"/>
            <w:vAlign w:val="center"/>
            <w:hideMark/>
          </w:tcPr>
          <w:p w14:paraId="00070002"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ITEM</w:t>
            </w:r>
          </w:p>
        </w:tc>
        <w:tc>
          <w:tcPr>
            <w:tcW w:w="2853" w:type="dxa"/>
            <w:tcBorders>
              <w:top w:val="single" w:sz="4" w:space="0" w:color="auto"/>
              <w:left w:val="nil"/>
              <w:bottom w:val="single" w:sz="4" w:space="0" w:color="auto"/>
              <w:right w:val="single" w:sz="4" w:space="0" w:color="auto"/>
            </w:tcBorders>
            <w:shd w:val="clear" w:color="auto" w:fill="auto"/>
            <w:vAlign w:val="center"/>
            <w:hideMark/>
          </w:tcPr>
          <w:p w14:paraId="2797ED06" w14:textId="77777777" w:rsidR="00173B90" w:rsidRPr="00173B90" w:rsidRDefault="00173B90" w:rsidP="00173B90">
            <w:pPr>
              <w:spacing w:after="0" w:line="240" w:lineRule="auto"/>
              <w:ind w:firstLineChars="300" w:firstLine="542"/>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[USD]</w:t>
            </w:r>
          </w:p>
        </w:tc>
      </w:tr>
      <w:tr w:rsidR="00173B90" w:rsidRPr="00173B90" w14:paraId="6E9071FF" w14:textId="77777777" w:rsidTr="00173B90">
        <w:trPr>
          <w:trHeight w:val="285"/>
        </w:trPr>
        <w:tc>
          <w:tcPr>
            <w:tcW w:w="865" w:type="dxa"/>
            <w:tcBorders>
              <w:top w:val="nil"/>
              <w:left w:val="single" w:sz="4" w:space="0" w:color="auto"/>
              <w:bottom w:val="single" w:sz="4" w:space="0" w:color="auto"/>
              <w:right w:val="single" w:sz="4" w:space="0" w:color="auto"/>
            </w:tcBorders>
            <w:shd w:val="clear" w:color="000000" w:fill="A9D08E"/>
            <w:vAlign w:val="center"/>
            <w:hideMark/>
          </w:tcPr>
          <w:p w14:paraId="08B54355"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A</w:t>
            </w:r>
          </w:p>
        </w:tc>
        <w:tc>
          <w:tcPr>
            <w:tcW w:w="6395" w:type="dxa"/>
            <w:tcBorders>
              <w:top w:val="nil"/>
              <w:left w:val="nil"/>
              <w:bottom w:val="single" w:sz="4" w:space="0" w:color="auto"/>
              <w:right w:val="single" w:sz="4" w:space="0" w:color="auto"/>
            </w:tcBorders>
            <w:shd w:val="clear" w:color="000000" w:fill="A9D08E"/>
            <w:vAlign w:val="center"/>
            <w:hideMark/>
          </w:tcPr>
          <w:p w14:paraId="2CE4D12C"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TOTAL FIXED-CAPITAL INVESTMENT</w:t>
            </w:r>
          </w:p>
        </w:tc>
        <w:tc>
          <w:tcPr>
            <w:tcW w:w="2853" w:type="dxa"/>
            <w:tcBorders>
              <w:top w:val="nil"/>
              <w:left w:val="nil"/>
              <w:bottom w:val="single" w:sz="4" w:space="0" w:color="auto"/>
              <w:right w:val="single" w:sz="4" w:space="0" w:color="auto"/>
            </w:tcBorders>
            <w:shd w:val="clear" w:color="000000" w:fill="A9D08E"/>
            <w:vAlign w:val="center"/>
            <w:hideMark/>
          </w:tcPr>
          <w:p w14:paraId="61394EC9"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1,05,59,345.16</w:t>
            </w:r>
          </w:p>
        </w:tc>
      </w:tr>
      <w:tr w:rsidR="00173B90" w:rsidRPr="00173B90" w14:paraId="70502E41" w14:textId="77777777" w:rsidTr="00173B90">
        <w:trPr>
          <w:trHeight w:val="456"/>
        </w:trPr>
        <w:tc>
          <w:tcPr>
            <w:tcW w:w="865" w:type="dxa"/>
            <w:tcBorders>
              <w:top w:val="nil"/>
              <w:left w:val="single" w:sz="4" w:space="0" w:color="auto"/>
              <w:bottom w:val="single" w:sz="4" w:space="0" w:color="auto"/>
              <w:right w:val="single" w:sz="4" w:space="0" w:color="auto"/>
            </w:tcBorders>
            <w:shd w:val="clear" w:color="000000" w:fill="A9D08E"/>
            <w:vAlign w:val="center"/>
            <w:hideMark/>
          </w:tcPr>
          <w:p w14:paraId="367242F1"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A1</w:t>
            </w:r>
          </w:p>
        </w:tc>
        <w:tc>
          <w:tcPr>
            <w:tcW w:w="6395" w:type="dxa"/>
            <w:tcBorders>
              <w:top w:val="nil"/>
              <w:left w:val="nil"/>
              <w:bottom w:val="single" w:sz="4" w:space="0" w:color="auto"/>
              <w:right w:val="single" w:sz="4" w:space="0" w:color="auto"/>
            </w:tcBorders>
            <w:shd w:val="clear" w:color="000000" w:fill="A9D08E"/>
            <w:vAlign w:val="center"/>
            <w:hideMark/>
          </w:tcPr>
          <w:p w14:paraId="587EE267"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TOTAL DIRECT PLANT COST</w:t>
            </w:r>
          </w:p>
        </w:tc>
        <w:tc>
          <w:tcPr>
            <w:tcW w:w="2853" w:type="dxa"/>
            <w:tcBorders>
              <w:top w:val="nil"/>
              <w:left w:val="nil"/>
              <w:bottom w:val="single" w:sz="4" w:space="0" w:color="auto"/>
              <w:right w:val="single" w:sz="4" w:space="0" w:color="auto"/>
            </w:tcBorders>
            <w:shd w:val="clear" w:color="000000" w:fill="A9D08E"/>
            <w:vAlign w:val="center"/>
            <w:hideMark/>
          </w:tcPr>
          <w:p w14:paraId="16C074DE"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76,94,406.55</w:t>
            </w:r>
          </w:p>
        </w:tc>
      </w:tr>
      <w:tr w:rsidR="00173B90" w:rsidRPr="00173B90" w14:paraId="6517BC1E" w14:textId="77777777" w:rsidTr="00173B90">
        <w:trPr>
          <w:trHeight w:val="456"/>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4F0B6A00"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w:t>
            </w:r>
          </w:p>
        </w:tc>
        <w:tc>
          <w:tcPr>
            <w:tcW w:w="6395" w:type="dxa"/>
            <w:tcBorders>
              <w:top w:val="nil"/>
              <w:left w:val="nil"/>
              <w:bottom w:val="single" w:sz="4" w:space="0" w:color="auto"/>
              <w:right w:val="single" w:sz="4" w:space="0" w:color="auto"/>
            </w:tcBorders>
            <w:shd w:val="clear" w:color="auto" w:fill="auto"/>
            <w:vAlign w:val="center"/>
            <w:hideMark/>
          </w:tcPr>
          <w:p w14:paraId="03EE5B8B"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Delivered main equipment (includes auxiliary equipment)</w:t>
            </w:r>
          </w:p>
        </w:tc>
        <w:tc>
          <w:tcPr>
            <w:tcW w:w="2853" w:type="dxa"/>
            <w:tcBorders>
              <w:top w:val="nil"/>
              <w:left w:val="nil"/>
              <w:bottom w:val="single" w:sz="4" w:space="0" w:color="auto"/>
              <w:right w:val="single" w:sz="4" w:space="0" w:color="auto"/>
            </w:tcBorders>
            <w:shd w:val="clear" w:color="auto" w:fill="auto"/>
            <w:vAlign w:val="center"/>
            <w:hideMark/>
          </w:tcPr>
          <w:p w14:paraId="6A3A994B"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27,28,513</w:t>
            </w:r>
          </w:p>
        </w:tc>
      </w:tr>
      <w:tr w:rsidR="00173B90" w:rsidRPr="00173B90" w14:paraId="5718AF9F"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5A98BDFD"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w:t>
            </w:r>
          </w:p>
        </w:tc>
        <w:tc>
          <w:tcPr>
            <w:tcW w:w="6395" w:type="dxa"/>
            <w:tcBorders>
              <w:top w:val="nil"/>
              <w:left w:val="nil"/>
              <w:bottom w:val="single" w:sz="4" w:space="0" w:color="auto"/>
              <w:right w:val="single" w:sz="4" w:space="0" w:color="auto"/>
            </w:tcBorders>
            <w:shd w:val="clear" w:color="auto" w:fill="auto"/>
            <w:vAlign w:val="center"/>
            <w:hideMark/>
          </w:tcPr>
          <w:p w14:paraId="30BD6CC0"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Purchased-equipment installation</w:t>
            </w:r>
          </w:p>
        </w:tc>
        <w:tc>
          <w:tcPr>
            <w:tcW w:w="2853" w:type="dxa"/>
            <w:tcBorders>
              <w:top w:val="nil"/>
              <w:left w:val="nil"/>
              <w:bottom w:val="single" w:sz="4" w:space="0" w:color="auto"/>
              <w:right w:val="single" w:sz="4" w:space="0" w:color="auto"/>
            </w:tcBorders>
            <w:shd w:val="clear" w:color="auto" w:fill="auto"/>
            <w:vAlign w:val="center"/>
            <w:hideMark/>
          </w:tcPr>
          <w:p w14:paraId="6E01D36B"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9,54,979.54</w:t>
            </w:r>
          </w:p>
        </w:tc>
      </w:tr>
      <w:tr w:rsidR="00173B90" w:rsidRPr="00173B90" w14:paraId="59BAF732" w14:textId="77777777" w:rsidTr="00173B90">
        <w:trPr>
          <w:trHeight w:val="456"/>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69165B6C"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3</w:t>
            </w:r>
          </w:p>
        </w:tc>
        <w:tc>
          <w:tcPr>
            <w:tcW w:w="6395" w:type="dxa"/>
            <w:tcBorders>
              <w:top w:val="nil"/>
              <w:left w:val="nil"/>
              <w:bottom w:val="single" w:sz="4" w:space="0" w:color="auto"/>
              <w:right w:val="single" w:sz="4" w:space="0" w:color="auto"/>
            </w:tcBorders>
            <w:shd w:val="clear" w:color="auto" w:fill="auto"/>
            <w:vAlign w:val="center"/>
            <w:hideMark/>
          </w:tcPr>
          <w:p w14:paraId="19BE3752"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Instrumentation and controls (installed)</w:t>
            </w:r>
          </w:p>
        </w:tc>
        <w:tc>
          <w:tcPr>
            <w:tcW w:w="2853" w:type="dxa"/>
            <w:tcBorders>
              <w:top w:val="nil"/>
              <w:left w:val="nil"/>
              <w:bottom w:val="single" w:sz="4" w:space="0" w:color="auto"/>
              <w:right w:val="single" w:sz="4" w:space="0" w:color="auto"/>
            </w:tcBorders>
            <w:shd w:val="clear" w:color="auto" w:fill="auto"/>
            <w:vAlign w:val="center"/>
            <w:hideMark/>
          </w:tcPr>
          <w:p w14:paraId="315D0CA6"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5,45,702.59</w:t>
            </w:r>
          </w:p>
        </w:tc>
      </w:tr>
      <w:tr w:rsidR="00173B90" w:rsidRPr="00173B90" w14:paraId="459ED282"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74AA3086"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4</w:t>
            </w:r>
          </w:p>
        </w:tc>
        <w:tc>
          <w:tcPr>
            <w:tcW w:w="6395" w:type="dxa"/>
            <w:tcBorders>
              <w:top w:val="nil"/>
              <w:left w:val="nil"/>
              <w:bottom w:val="single" w:sz="4" w:space="0" w:color="auto"/>
              <w:right w:val="single" w:sz="4" w:space="0" w:color="auto"/>
            </w:tcBorders>
            <w:shd w:val="clear" w:color="auto" w:fill="auto"/>
            <w:vAlign w:val="center"/>
            <w:hideMark/>
          </w:tcPr>
          <w:p w14:paraId="40146C15"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Piping (installed)</w:t>
            </w:r>
          </w:p>
        </w:tc>
        <w:tc>
          <w:tcPr>
            <w:tcW w:w="2853" w:type="dxa"/>
            <w:tcBorders>
              <w:top w:val="nil"/>
              <w:left w:val="nil"/>
              <w:bottom w:val="single" w:sz="4" w:space="0" w:color="auto"/>
              <w:right w:val="single" w:sz="4" w:space="0" w:color="auto"/>
            </w:tcBorders>
            <w:shd w:val="clear" w:color="auto" w:fill="auto"/>
            <w:vAlign w:val="center"/>
            <w:hideMark/>
          </w:tcPr>
          <w:p w14:paraId="6A832E94"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6,82,128.24</w:t>
            </w:r>
          </w:p>
        </w:tc>
      </w:tr>
      <w:tr w:rsidR="00173B90" w:rsidRPr="00173B90" w14:paraId="17612F32"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78FEB0E5"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5</w:t>
            </w:r>
          </w:p>
        </w:tc>
        <w:tc>
          <w:tcPr>
            <w:tcW w:w="6395" w:type="dxa"/>
            <w:tcBorders>
              <w:top w:val="nil"/>
              <w:left w:val="nil"/>
              <w:bottom w:val="single" w:sz="4" w:space="0" w:color="auto"/>
              <w:right w:val="single" w:sz="4" w:space="0" w:color="auto"/>
            </w:tcBorders>
            <w:shd w:val="clear" w:color="auto" w:fill="auto"/>
            <w:vAlign w:val="center"/>
            <w:hideMark/>
          </w:tcPr>
          <w:p w14:paraId="5DD54211"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Electrical (installed)</w:t>
            </w:r>
          </w:p>
        </w:tc>
        <w:tc>
          <w:tcPr>
            <w:tcW w:w="2853" w:type="dxa"/>
            <w:tcBorders>
              <w:top w:val="nil"/>
              <w:left w:val="nil"/>
              <w:bottom w:val="single" w:sz="4" w:space="0" w:color="auto"/>
              <w:right w:val="single" w:sz="4" w:space="0" w:color="auto"/>
            </w:tcBorders>
            <w:shd w:val="clear" w:color="auto" w:fill="auto"/>
            <w:vAlign w:val="center"/>
            <w:hideMark/>
          </w:tcPr>
          <w:p w14:paraId="59547033"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2,72,851.30</w:t>
            </w:r>
          </w:p>
        </w:tc>
      </w:tr>
      <w:tr w:rsidR="00173B90" w:rsidRPr="00173B90" w14:paraId="63FC3C7F"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065C3C67"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6</w:t>
            </w:r>
          </w:p>
        </w:tc>
        <w:tc>
          <w:tcPr>
            <w:tcW w:w="6395" w:type="dxa"/>
            <w:tcBorders>
              <w:top w:val="nil"/>
              <w:left w:val="nil"/>
              <w:bottom w:val="single" w:sz="4" w:space="0" w:color="auto"/>
              <w:right w:val="single" w:sz="4" w:space="0" w:color="auto"/>
            </w:tcBorders>
            <w:shd w:val="clear" w:color="auto" w:fill="auto"/>
            <w:vAlign w:val="center"/>
            <w:hideMark/>
          </w:tcPr>
          <w:p w14:paraId="1B85E77A"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Buildings (including services)</w:t>
            </w:r>
          </w:p>
        </w:tc>
        <w:tc>
          <w:tcPr>
            <w:tcW w:w="2853" w:type="dxa"/>
            <w:tcBorders>
              <w:top w:val="nil"/>
              <w:left w:val="nil"/>
              <w:bottom w:val="single" w:sz="4" w:space="0" w:color="auto"/>
              <w:right w:val="single" w:sz="4" w:space="0" w:color="auto"/>
            </w:tcBorders>
            <w:shd w:val="clear" w:color="auto" w:fill="auto"/>
            <w:vAlign w:val="center"/>
            <w:hideMark/>
          </w:tcPr>
          <w:p w14:paraId="7B0E05AA"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6,82,128.24</w:t>
            </w:r>
          </w:p>
        </w:tc>
      </w:tr>
      <w:tr w:rsidR="00173B90" w:rsidRPr="00173B90" w14:paraId="348CBDB9"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5EA9CA26"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7</w:t>
            </w:r>
          </w:p>
        </w:tc>
        <w:tc>
          <w:tcPr>
            <w:tcW w:w="6395" w:type="dxa"/>
            <w:tcBorders>
              <w:top w:val="nil"/>
              <w:left w:val="nil"/>
              <w:bottom w:val="single" w:sz="4" w:space="0" w:color="auto"/>
              <w:right w:val="single" w:sz="4" w:space="0" w:color="auto"/>
            </w:tcBorders>
            <w:shd w:val="clear" w:color="auto" w:fill="auto"/>
            <w:vAlign w:val="center"/>
            <w:hideMark/>
          </w:tcPr>
          <w:p w14:paraId="32BCF0DE"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Yard improvements</w:t>
            </w:r>
          </w:p>
        </w:tc>
        <w:tc>
          <w:tcPr>
            <w:tcW w:w="2853" w:type="dxa"/>
            <w:tcBorders>
              <w:top w:val="nil"/>
              <w:left w:val="nil"/>
              <w:bottom w:val="single" w:sz="4" w:space="0" w:color="auto"/>
              <w:right w:val="single" w:sz="4" w:space="0" w:color="auto"/>
            </w:tcBorders>
            <w:shd w:val="clear" w:color="auto" w:fill="auto"/>
            <w:vAlign w:val="center"/>
            <w:hideMark/>
          </w:tcPr>
          <w:p w14:paraId="15713F0E"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2,72,851.30</w:t>
            </w:r>
          </w:p>
        </w:tc>
      </w:tr>
      <w:tr w:rsidR="00173B90" w:rsidRPr="00173B90" w14:paraId="40919400"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1657408B"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8</w:t>
            </w:r>
          </w:p>
        </w:tc>
        <w:tc>
          <w:tcPr>
            <w:tcW w:w="6395" w:type="dxa"/>
            <w:tcBorders>
              <w:top w:val="nil"/>
              <w:left w:val="nil"/>
              <w:bottom w:val="single" w:sz="4" w:space="0" w:color="auto"/>
              <w:right w:val="single" w:sz="4" w:space="0" w:color="auto"/>
            </w:tcBorders>
            <w:shd w:val="clear" w:color="auto" w:fill="auto"/>
            <w:vAlign w:val="center"/>
            <w:hideMark/>
          </w:tcPr>
          <w:p w14:paraId="2C53E246"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Service facilities (installed)</w:t>
            </w:r>
          </w:p>
        </w:tc>
        <w:tc>
          <w:tcPr>
            <w:tcW w:w="2853" w:type="dxa"/>
            <w:tcBorders>
              <w:top w:val="nil"/>
              <w:left w:val="nil"/>
              <w:bottom w:val="single" w:sz="4" w:space="0" w:color="auto"/>
              <w:right w:val="single" w:sz="4" w:space="0" w:color="auto"/>
            </w:tcBorders>
            <w:shd w:val="clear" w:color="auto" w:fill="auto"/>
            <w:vAlign w:val="center"/>
            <w:hideMark/>
          </w:tcPr>
          <w:p w14:paraId="291C5FBD"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13,91,541.61</w:t>
            </w:r>
          </w:p>
        </w:tc>
      </w:tr>
      <w:tr w:rsidR="00173B90" w:rsidRPr="00173B90" w14:paraId="244C55DA"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2BE7A2A3"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9</w:t>
            </w:r>
          </w:p>
        </w:tc>
        <w:tc>
          <w:tcPr>
            <w:tcW w:w="6395" w:type="dxa"/>
            <w:tcBorders>
              <w:top w:val="nil"/>
              <w:left w:val="nil"/>
              <w:bottom w:val="single" w:sz="4" w:space="0" w:color="auto"/>
              <w:right w:val="single" w:sz="4" w:space="0" w:color="auto"/>
            </w:tcBorders>
            <w:shd w:val="clear" w:color="auto" w:fill="auto"/>
            <w:vAlign w:val="center"/>
            <w:hideMark/>
          </w:tcPr>
          <w:p w14:paraId="70570A7F"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Land (purchase is required)</w:t>
            </w:r>
          </w:p>
        </w:tc>
        <w:tc>
          <w:tcPr>
            <w:tcW w:w="2853" w:type="dxa"/>
            <w:tcBorders>
              <w:top w:val="nil"/>
              <w:left w:val="nil"/>
              <w:bottom w:val="single" w:sz="4" w:space="0" w:color="auto"/>
              <w:right w:val="single" w:sz="4" w:space="0" w:color="auto"/>
            </w:tcBorders>
            <w:shd w:val="clear" w:color="auto" w:fill="auto"/>
            <w:vAlign w:val="center"/>
            <w:hideMark/>
          </w:tcPr>
          <w:p w14:paraId="563AAEAF"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1,63,710.78</w:t>
            </w:r>
          </w:p>
        </w:tc>
      </w:tr>
      <w:tr w:rsidR="00173B90" w:rsidRPr="00173B90" w14:paraId="12B18B7F" w14:textId="77777777" w:rsidTr="00173B90">
        <w:trPr>
          <w:trHeight w:val="285"/>
        </w:trPr>
        <w:tc>
          <w:tcPr>
            <w:tcW w:w="865" w:type="dxa"/>
            <w:tcBorders>
              <w:top w:val="nil"/>
              <w:left w:val="single" w:sz="4" w:space="0" w:color="auto"/>
              <w:bottom w:val="single" w:sz="4" w:space="0" w:color="auto"/>
              <w:right w:val="single" w:sz="4" w:space="0" w:color="auto"/>
            </w:tcBorders>
            <w:shd w:val="clear" w:color="000000" w:fill="A9D08E"/>
            <w:vAlign w:val="center"/>
            <w:hideMark/>
          </w:tcPr>
          <w:p w14:paraId="1F8663B7"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A2</w:t>
            </w:r>
          </w:p>
        </w:tc>
        <w:tc>
          <w:tcPr>
            <w:tcW w:w="6395" w:type="dxa"/>
            <w:tcBorders>
              <w:top w:val="nil"/>
              <w:left w:val="nil"/>
              <w:bottom w:val="single" w:sz="4" w:space="0" w:color="auto"/>
              <w:right w:val="single" w:sz="4" w:space="0" w:color="auto"/>
            </w:tcBorders>
            <w:shd w:val="clear" w:color="000000" w:fill="A9D08E"/>
            <w:vAlign w:val="center"/>
            <w:hideMark/>
          </w:tcPr>
          <w:p w14:paraId="01AC1CF4"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TOTAL INDIRECT PLANT COST</w:t>
            </w:r>
          </w:p>
        </w:tc>
        <w:tc>
          <w:tcPr>
            <w:tcW w:w="2853" w:type="dxa"/>
            <w:tcBorders>
              <w:top w:val="nil"/>
              <w:left w:val="nil"/>
              <w:bottom w:val="single" w:sz="4" w:space="0" w:color="auto"/>
              <w:right w:val="single" w:sz="4" w:space="0" w:color="auto"/>
            </w:tcBorders>
            <w:shd w:val="clear" w:color="000000" w:fill="A9D08E"/>
            <w:vAlign w:val="center"/>
            <w:hideMark/>
          </w:tcPr>
          <w:p w14:paraId="42DF7C54"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28,64,938.61</w:t>
            </w:r>
          </w:p>
        </w:tc>
      </w:tr>
      <w:tr w:rsidR="00173B90" w:rsidRPr="00173B90" w14:paraId="3C9190C7"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40413D9C"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10</w:t>
            </w:r>
          </w:p>
        </w:tc>
        <w:tc>
          <w:tcPr>
            <w:tcW w:w="6395" w:type="dxa"/>
            <w:tcBorders>
              <w:top w:val="nil"/>
              <w:left w:val="nil"/>
              <w:bottom w:val="single" w:sz="4" w:space="0" w:color="auto"/>
              <w:right w:val="single" w:sz="4" w:space="0" w:color="auto"/>
            </w:tcBorders>
            <w:shd w:val="clear" w:color="auto" w:fill="auto"/>
            <w:vAlign w:val="center"/>
            <w:hideMark/>
          </w:tcPr>
          <w:p w14:paraId="21E56589"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Engineering and supervision</w:t>
            </w:r>
          </w:p>
        </w:tc>
        <w:tc>
          <w:tcPr>
            <w:tcW w:w="2853" w:type="dxa"/>
            <w:tcBorders>
              <w:top w:val="nil"/>
              <w:left w:val="nil"/>
              <w:bottom w:val="single" w:sz="4" w:space="0" w:color="auto"/>
              <w:right w:val="single" w:sz="4" w:space="0" w:color="auto"/>
            </w:tcBorders>
            <w:shd w:val="clear" w:color="auto" w:fill="auto"/>
            <w:vAlign w:val="center"/>
            <w:hideMark/>
          </w:tcPr>
          <w:p w14:paraId="787506C4"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6,82,128.24</w:t>
            </w:r>
          </w:p>
        </w:tc>
      </w:tr>
      <w:tr w:rsidR="00173B90" w:rsidRPr="00173B90" w14:paraId="6E537435"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376BFAA2"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11</w:t>
            </w:r>
          </w:p>
        </w:tc>
        <w:tc>
          <w:tcPr>
            <w:tcW w:w="6395" w:type="dxa"/>
            <w:tcBorders>
              <w:top w:val="nil"/>
              <w:left w:val="nil"/>
              <w:bottom w:val="single" w:sz="4" w:space="0" w:color="auto"/>
              <w:right w:val="single" w:sz="4" w:space="0" w:color="auto"/>
            </w:tcBorders>
            <w:shd w:val="clear" w:color="auto" w:fill="auto"/>
            <w:vAlign w:val="center"/>
            <w:hideMark/>
          </w:tcPr>
          <w:p w14:paraId="447AF89C"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Construction expenses</w:t>
            </w:r>
          </w:p>
        </w:tc>
        <w:tc>
          <w:tcPr>
            <w:tcW w:w="2853" w:type="dxa"/>
            <w:tcBorders>
              <w:top w:val="nil"/>
              <w:left w:val="nil"/>
              <w:bottom w:val="single" w:sz="4" w:space="0" w:color="auto"/>
              <w:right w:val="single" w:sz="4" w:space="0" w:color="auto"/>
            </w:tcBorders>
            <w:shd w:val="clear" w:color="auto" w:fill="auto"/>
            <w:vAlign w:val="center"/>
            <w:hideMark/>
          </w:tcPr>
          <w:p w14:paraId="3CA057C2"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8,18,553.89</w:t>
            </w:r>
          </w:p>
        </w:tc>
      </w:tr>
      <w:tr w:rsidR="00173B90" w:rsidRPr="00173B90" w14:paraId="4CA7419F"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129E0114"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12</w:t>
            </w:r>
          </w:p>
        </w:tc>
        <w:tc>
          <w:tcPr>
            <w:tcW w:w="6395" w:type="dxa"/>
            <w:tcBorders>
              <w:top w:val="nil"/>
              <w:left w:val="nil"/>
              <w:bottom w:val="single" w:sz="4" w:space="0" w:color="auto"/>
              <w:right w:val="single" w:sz="4" w:space="0" w:color="auto"/>
            </w:tcBorders>
            <w:shd w:val="clear" w:color="auto" w:fill="auto"/>
            <w:vAlign w:val="center"/>
            <w:hideMark/>
          </w:tcPr>
          <w:p w14:paraId="529C1E6D"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Legal expenses</w:t>
            </w:r>
          </w:p>
        </w:tc>
        <w:tc>
          <w:tcPr>
            <w:tcW w:w="2853" w:type="dxa"/>
            <w:tcBorders>
              <w:top w:val="nil"/>
              <w:left w:val="nil"/>
              <w:bottom w:val="single" w:sz="4" w:space="0" w:color="auto"/>
              <w:right w:val="single" w:sz="4" w:space="0" w:color="auto"/>
            </w:tcBorders>
            <w:shd w:val="clear" w:color="auto" w:fill="auto"/>
            <w:vAlign w:val="center"/>
            <w:hideMark/>
          </w:tcPr>
          <w:p w14:paraId="4A482459"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81,855.39</w:t>
            </w:r>
          </w:p>
        </w:tc>
      </w:tr>
      <w:tr w:rsidR="00173B90" w:rsidRPr="00173B90" w14:paraId="5B741013"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478D620E"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13</w:t>
            </w:r>
          </w:p>
        </w:tc>
        <w:tc>
          <w:tcPr>
            <w:tcW w:w="6395" w:type="dxa"/>
            <w:tcBorders>
              <w:top w:val="nil"/>
              <w:left w:val="nil"/>
              <w:bottom w:val="single" w:sz="4" w:space="0" w:color="auto"/>
              <w:right w:val="single" w:sz="4" w:space="0" w:color="auto"/>
            </w:tcBorders>
            <w:shd w:val="clear" w:color="auto" w:fill="auto"/>
            <w:vAlign w:val="center"/>
            <w:hideMark/>
          </w:tcPr>
          <w:p w14:paraId="15F77F24"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Contractor’s fee</w:t>
            </w:r>
          </w:p>
        </w:tc>
        <w:tc>
          <w:tcPr>
            <w:tcW w:w="2853" w:type="dxa"/>
            <w:tcBorders>
              <w:top w:val="nil"/>
              <w:left w:val="nil"/>
              <w:bottom w:val="single" w:sz="4" w:space="0" w:color="auto"/>
              <w:right w:val="single" w:sz="4" w:space="0" w:color="auto"/>
            </w:tcBorders>
            <w:shd w:val="clear" w:color="auto" w:fill="auto"/>
            <w:vAlign w:val="center"/>
            <w:hideMark/>
          </w:tcPr>
          <w:p w14:paraId="52D54991"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4,09,276.94</w:t>
            </w:r>
          </w:p>
        </w:tc>
      </w:tr>
      <w:tr w:rsidR="00173B90" w:rsidRPr="00173B90" w14:paraId="0FB73EF9"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0E997EEC"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14</w:t>
            </w:r>
          </w:p>
        </w:tc>
        <w:tc>
          <w:tcPr>
            <w:tcW w:w="6395" w:type="dxa"/>
            <w:tcBorders>
              <w:top w:val="nil"/>
              <w:left w:val="nil"/>
              <w:bottom w:val="single" w:sz="4" w:space="0" w:color="auto"/>
              <w:right w:val="single" w:sz="4" w:space="0" w:color="auto"/>
            </w:tcBorders>
            <w:shd w:val="clear" w:color="auto" w:fill="auto"/>
            <w:vAlign w:val="center"/>
            <w:hideMark/>
          </w:tcPr>
          <w:p w14:paraId="31A6EB4B"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Contingency</w:t>
            </w:r>
          </w:p>
        </w:tc>
        <w:tc>
          <w:tcPr>
            <w:tcW w:w="2853" w:type="dxa"/>
            <w:tcBorders>
              <w:top w:val="nil"/>
              <w:left w:val="nil"/>
              <w:bottom w:val="single" w:sz="4" w:space="0" w:color="auto"/>
              <w:right w:val="single" w:sz="4" w:space="0" w:color="auto"/>
            </w:tcBorders>
            <w:shd w:val="clear" w:color="auto" w:fill="auto"/>
            <w:vAlign w:val="center"/>
            <w:hideMark/>
          </w:tcPr>
          <w:p w14:paraId="6B9D61A1"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8,73,124.15</w:t>
            </w:r>
          </w:p>
        </w:tc>
      </w:tr>
      <w:tr w:rsidR="00173B90" w:rsidRPr="00173B90" w14:paraId="480D661E" w14:textId="77777777" w:rsidTr="00173B90">
        <w:trPr>
          <w:trHeight w:val="285"/>
        </w:trPr>
        <w:tc>
          <w:tcPr>
            <w:tcW w:w="865" w:type="dxa"/>
            <w:tcBorders>
              <w:top w:val="nil"/>
              <w:left w:val="single" w:sz="4" w:space="0" w:color="auto"/>
              <w:bottom w:val="single" w:sz="4" w:space="0" w:color="auto"/>
              <w:right w:val="single" w:sz="4" w:space="0" w:color="auto"/>
            </w:tcBorders>
            <w:shd w:val="clear" w:color="000000" w:fill="A9D08E"/>
            <w:vAlign w:val="center"/>
            <w:hideMark/>
          </w:tcPr>
          <w:p w14:paraId="03F79613"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B</w:t>
            </w:r>
          </w:p>
        </w:tc>
        <w:tc>
          <w:tcPr>
            <w:tcW w:w="6395" w:type="dxa"/>
            <w:tcBorders>
              <w:top w:val="nil"/>
              <w:left w:val="nil"/>
              <w:bottom w:val="single" w:sz="4" w:space="0" w:color="auto"/>
              <w:right w:val="single" w:sz="4" w:space="0" w:color="auto"/>
            </w:tcBorders>
            <w:shd w:val="clear" w:color="000000" w:fill="A9D08E"/>
            <w:vAlign w:val="center"/>
            <w:hideMark/>
          </w:tcPr>
          <w:p w14:paraId="4C45128B"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WORKING CAPITAL</w:t>
            </w:r>
          </w:p>
        </w:tc>
        <w:tc>
          <w:tcPr>
            <w:tcW w:w="2853" w:type="dxa"/>
            <w:tcBorders>
              <w:top w:val="nil"/>
              <w:left w:val="nil"/>
              <w:bottom w:val="single" w:sz="4" w:space="0" w:color="auto"/>
              <w:right w:val="single" w:sz="4" w:space="0" w:color="auto"/>
            </w:tcBorders>
            <w:shd w:val="clear" w:color="000000" w:fill="A9D08E"/>
            <w:vAlign w:val="center"/>
            <w:hideMark/>
          </w:tcPr>
          <w:p w14:paraId="10E54ED1"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2,18,281.04</w:t>
            </w:r>
          </w:p>
        </w:tc>
      </w:tr>
      <w:tr w:rsidR="00173B90" w:rsidRPr="00173B90" w14:paraId="4F3AAC8E" w14:textId="77777777" w:rsidTr="00173B90">
        <w:trPr>
          <w:trHeight w:val="285"/>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45135D99"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16</w:t>
            </w:r>
          </w:p>
        </w:tc>
        <w:tc>
          <w:tcPr>
            <w:tcW w:w="6395" w:type="dxa"/>
            <w:tcBorders>
              <w:top w:val="nil"/>
              <w:left w:val="nil"/>
              <w:bottom w:val="single" w:sz="4" w:space="0" w:color="auto"/>
              <w:right w:val="single" w:sz="4" w:space="0" w:color="auto"/>
            </w:tcBorders>
            <w:shd w:val="clear" w:color="auto" w:fill="auto"/>
            <w:vAlign w:val="center"/>
            <w:hideMark/>
          </w:tcPr>
          <w:p w14:paraId="12FA821D" w14:textId="77777777" w:rsidR="00173B90" w:rsidRPr="00173B90" w:rsidRDefault="00173B90" w:rsidP="00173B90">
            <w:pPr>
              <w:spacing w:after="0" w:line="240" w:lineRule="auto"/>
              <w:ind w:firstLineChars="100" w:firstLine="180"/>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Safety and hazard analyses</w:t>
            </w:r>
          </w:p>
        </w:tc>
        <w:tc>
          <w:tcPr>
            <w:tcW w:w="2853" w:type="dxa"/>
            <w:tcBorders>
              <w:top w:val="nil"/>
              <w:left w:val="nil"/>
              <w:bottom w:val="single" w:sz="4" w:space="0" w:color="auto"/>
              <w:right w:val="single" w:sz="4" w:space="0" w:color="auto"/>
            </w:tcBorders>
            <w:shd w:val="clear" w:color="auto" w:fill="auto"/>
            <w:vAlign w:val="center"/>
            <w:hideMark/>
          </w:tcPr>
          <w:p w14:paraId="2F5E499C" w14:textId="77777777" w:rsidR="00173B90" w:rsidRPr="00173B90" w:rsidRDefault="00173B90" w:rsidP="00173B90">
            <w:pPr>
              <w:spacing w:after="0" w:line="240" w:lineRule="auto"/>
              <w:jc w:val="center"/>
              <w:rPr>
                <w:rFonts w:ascii="Palladio Uralic" w:eastAsia="Times New Roman" w:hAnsi="Palladio Uralic" w:cs="Calibri"/>
                <w:color w:val="000000"/>
                <w:sz w:val="18"/>
                <w:szCs w:val="18"/>
                <w:lang w:eastAsia="en-IN"/>
              </w:rPr>
            </w:pPr>
            <w:r w:rsidRPr="00173B90">
              <w:rPr>
                <w:rFonts w:ascii="Palladio Uralic" w:eastAsia="Times New Roman" w:hAnsi="Palladio Uralic" w:cs="Calibri"/>
                <w:color w:val="000000"/>
                <w:sz w:val="18"/>
                <w:szCs w:val="18"/>
                <w:lang w:eastAsia="en-IN"/>
              </w:rPr>
              <w:t>2,18,281.04</w:t>
            </w:r>
          </w:p>
        </w:tc>
      </w:tr>
      <w:tr w:rsidR="00173B90" w:rsidRPr="00173B90" w14:paraId="5F43854A" w14:textId="77777777" w:rsidTr="00173B90">
        <w:trPr>
          <w:trHeight w:val="285"/>
        </w:trPr>
        <w:tc>
          <w:tcPr>
            <w:tcW w:w="865" w:type="dxa"/>
            <w:tcBorders>
              <w:top w:val="nil"/>
              <w:left w:val="single" w:sz="4" w:space="0" w:color="auto"/>
              <w:bottom w:val="single" w:sz="4" w:space="0" w:color="auto"/>
              <w:right w:val="single" w:sz="4" w:space="0" w:color="auto"/>
            </w:tcBorders>
            <w:shd w:val="clear" w:color="000000" w:fill="F4B084"/>
            <w:vAlign w:val="center"/>
            <w:hideMark/>
          </w:tcPr>
          <w:p w14:paraId="18FA96FC" w14:textId="77777777" w:rsidR="00173B90" w:rsidRPr="00173B90" w:rsidRDefault="00173B90" w:rsidP="00173B90">
            <w:pPr>
              <w:spacing w:after="0" w:line="240" w:lineRule="auto"/>
              <w:rPr>
                <w:rFonts w:ascii="Times New Roman" w:eastAsia="Times New Roman" w:hAnsi="Times New Roman" w:cs="Times New Roman"/>
                <w:color w:val="000000"/>
                <w:sz w:val="18"/>
                <w:szCs w:val="18"/>
                <w:lang w:eastAsia="en-IN"/>
              </w:rPr>
            </w:pPr>
            <w:r w:rsidRPr="00173B90">
              <w:rPr>
                <w:rFonts w:ascii="Times New Roman" w:eastAsia="Times New Roman" w:hAnsi="Times New Roman" w:cs="Times New Roman"/>
                <w:color w:val="000000"/>
                <w:sz w:val="18"/>
                <w:szCs w:val="18"/>
                <w:lang w:eastAsia="en-IN"/>
              </w:rPr>
              <w:t> </w:t>
            </w:r>
          </w:p>
        </w:tc>
        <w:tc>
          <w:tcPr>
            <w:tcW w:w="6395" w:type="dxa"/>
            <w:tcBorders>
              <w:top w:val="nil"/>
              <w:left w:val="nil"/>
              <w:bottom w:val="single" w:sz="4" w:space="0" w:color="auto"/>
              <w:right w:val="single" w:sz="4" w:space="0" w:color="auto"/>
            </w:tcBorders>
            <w:shd w:val="clear" w:color="000000" w:fill="F4B084"/>
            <w:vAlign w:val="center"/>
            <w:hideMark/>
          </w:tcPr>
          <w:p w14:paraId="607EFB64" w14:textId="77777777" w:rsidR="00173B90" w:rsidRPr="00173B90" w:rsidRDefault="00173B90" w:rsidP="00173B90">
            <w:pPr>
              <w:spacing w:after="0" w:line="240" w:lineRule="auto"/>
              <w:ind w:firstLineChars="100" w:firstLine="181"/>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TOTAL CAPITAL INVESTMENT</w:t>
            </w:r>
          </w:p>
        </w:tc>
        <w:tc>
          <w:tcPr>
            <w:tcW w:w="2853" w:type="dxa"/>
            <w:tcBorders>
              <w:top w:val="nil"/>
              <w:left w:val="nil"/>
              <w:bottom w:val="single" w:sz="4" w:space="0" w:color="auto"/>
              <w:right w:val="single" w:sz="4" w:space="0" w:color="auto"/>
            </w:tcBorders>
            <w:shd w:val="clear" w:color="000000" w:fill="F4B084"/>
            <w:vAlign w:val="center"/>
            <w:hideMark/>
          </w:tcPr>
          <w:p w14:paraId="027F0DDD" w14:textId="77777777" w:rsidR="00173B90" w:rsidRPr="00173B90" w:rsidRDefault="00173B90" w:rsidP="00173B90">
            <w:pPr>
              <w:spacing w:after="0" w:line="240" w:lineRule="auto"/>
              <w:jc w:val="center"/>
              <w:rPr>
                <w:rFonts w:ascii="Palladio Uralic" w:eastAsia="Times New Roman" w:hAnsi="Palladio Uralic" w:cs="Calibri"/>
                <w:b/>
                <w:bCs/>
                <w:color w:val="000000"/>
                <w:sz w:val="18"/>
                <w:szCs w:val="18"/>
                <w:lang w:eastAsia="en-IN"/>
              </w:rPr>
            </w:pPr>
            <w:r w:rsidRPr="00173B90">
              <w:rPr>
                <w:rFonts w:ascii="Palladio Uralic" w:eastAsia="Times New Roman" w:hAnsi="Palladio Uralic" w:cs="Calibri"/>
                <w:b/>
                <w:bCs/>
                <w:color w:val="000000"/>
                <w:sz w:val="18"/>
                <w:szCs w:val="18"/>
                <w:lang w:eastAsia="en-IN"/>
              </w:rPr>
              <w:t>1,07,77,626</w:t>
            </w:r>
          </w:p>
        </w:tc>
      </w:tr>
    </w:tbl>
    <w:p w14:paraId="63B8353B" w14:textId="77777777" w:rsidR="00173B90" w:rsidRDefault="00173B90" w:rsidP="00B524C4">
      <w:pPr>
        <w:tabs>
          <w:tab w:val="left" w:pos="1365"/>
        </w:tabs>
        <w:spacing w:line="360" w:lineRule="auto"/>
        <w:jc w:val="both"/>
        <w:rPr>
          <w:rFonts w:ascii="Arial" w:eastAsia="Arial" w:hAnsi="Arial" w:cs="Arial"/>
          <w:b/>
          <w:bCs/>
          <w:sz w:val="24"/>
          <w:szCs w:val="24"/>
          <w:lang w:val="en-US"/>
        </w:rPr>
      </w:pPr>
    </w:p>
    <w:p w14:paraId="7EC64CFA" w14:textId="77777777" w:rsidR="00F64B30" w:rsidRDefault="00F64B30" w:rsidP="00B524C4">
      <w:pPr>
        <w:tabs>
          <w:tab w:val="left" w:pos="1365"/>
        </w:tabs>
        <w:spacing w:line="360" w:lineRule="auto"/>
        <w:jc w:val="both"/>
        <w:rPr>
          <w:rFonts w:ascii="Arial" w:eastAsia="Arial" w:hAnsi="Arial" w:cs="Arial"/>
          <w:b/>
          <w:bCs/>
          <w:sz w:val="24"/>
          <w:szCs w:val="24"/>
          <w:lang w:val="en-US"/>
        </w:rPr>
      </w:pPr>
    </w:p>
    <w:p w14:paraId="1E75D7F2" w14:textId="77777777" w:rsidR="00F64B30" w:rsidRDefault="00F64B30" w:rsidP="00B524C4">
      <w:pPr>
        <w:tabs>
          <w:tab w:val="left" w:pos="1365"/>
        </w:tabs>
        <w:spacing w:line="360" w:lineRule="auto"/>
        <w:jc w:val="both"/>
        <w:rPr>
          <w:rFonts w:ascii="Arial" w:eastAsia="Arial" w:hAnsi="Arial" w:cs="Arial"/>
          <w:b/>
          <w:bCs/>
          <w:sz w:val="24"/>
          <w:szCs w:val="24"/>
          <w:lang w:val="en-US"/>
        </w:rPr>
      </w:pPr>
    </w:p>
    <w:p w14:paraId="171D3189" w14:textId="18841712"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5.3. Machinery &amp; Equipment Cost Analysis:</w:t>
      </w:r>
    </w:p>
    <w:p w14:paraId="560223F8" w14:textId="70727C49" w:rsidR="00B524C4" w:rsidRDefault="00B524C4" w:rsidP="00B524C4">
      <w:pPr>
        <w:spacing w:line="360" w:lineRule="auto"/>
        <w:jc w:val="both"/>
        <w:rPr>
          <w:rFonts w:ascii="Arial" w:hAnsi="Arial" w:cs="Arial"/>
          <w:sz w:val="24"/>
          <w:szCs w:val="24"/>
          <w:lang w:val="en-US"/>
        </w:rPr>
      </w:pPr>
      <w:r w:rsidRPr="004532CD">
        <w:rPr>
          <w:rFonts w:ascii="Arial" w:hAnsi="Arial" w:cs="Arial"/>
          <w:sz w:val="24"/>
          <w:szCs w:val="24"/>
          <w:lang w:val="en-US"/>
        </w:rPr>
        <w:t>The total cost of the equipment is approximately USD</w:t>
      </w:r>
      <w:r>
        <w:rPr>
          <w:rFonts w:ascii="Arial" w:hAnsi="Arial" w:cs="Arial"/>
          <w:sz w:val="24"/>
          <w:szCs w:val="24"/>
          <w:lang w:val="en-US"/>
        </w:rPr>
        <w:t xml:space="preserve"> 2.73 Million </w:t>
      </w:r>
      <w:r w:rsidRPr="004532CD">
        <w:rPr>
          <w:rFonts w:ascii="Arial" w:hAnsi="Arial" w:cs="Arial"/>
          <w:sz w:val="24"/>
          <w:szCs w:val="24"/>
          <w:lang w:val="en-US"/>
        </w:rPr>
        <w:t xml:space="preserve">including the auxiliary equipment. </w:t>
      </w:r>
      <w:r>
        <w:rPr>
          <w:rFonts w:ascii="Arial" w:hAnsi="Arial" w:cs="Arial"/>
          <w:sz w:val="24"/>
          <w:szCs w:val="24"/>
          <w:lang w:val="en-US"/>
        </w:rPr>
        <w:t>Being exothermic reaction process, product is process parameter sensitive (consistency need to be maintained), hence c</w:t>
      </w:r>
      <w:r w:rsidRPr="004532CD">
        <w:rPr>
          <w:rFonts w:ascii="Arial" w:hAnsi="Arial" w:cs="Arial"/>
          <w:sz w:val="24"/>
          <w:szCs w:val="24"/>
          <w:lang w:val="en-US"/>
        </w:rPr>
        <w:t xml:space="preserve">onsidering the reactor and </w:t>
      </w:r>
      <w:r>
        <w:rPr>
          <w:rFonts w:ascii="Arial" w:hAnsi="Arial" w:cs="Arial"/>
          <w:sz w:val="24"/>
          <w:szCs w:val="24"/>
          <w:lang w:val="en-US"/>
        </w:rPr>
        <w:t>Blender</w:t>
      </w:r>
      <w:r w:rsidRPr="004532CD">
        <w:rPr>
          <w:rFonts w:ascii="Arial" w:hAnsi="Arial" w:cs="Arial"/>
          <w:sz w:val="24"/>
          <w:szCs w:val="24"/>
          <w:lang w:val="en-US"/>
        </w:rPr>
        <w:t xml:space="preserve"> as a complex part of the </w:t>
      </w:r>
      <w:r>
        <w:rPr>
          <w:rFonts w:ascii="Arial" w:hAnsi="Arial" w:cs="Arial"/>
          <w:sz w:val="24"/>
          <w:szCs w:val="24"/>
          <w:lang w:val="en-US"/>
        </w:rPr>
        <w:t>Production</w:t>
      </w:r>
      <w:r w:rsidRPr="004532CD">
        <w:rPr>
          <w:rFonts w:ascii="Arial" w:hAnsi="Arial" w:cs="Arial"/>
          <w:sz w:val="24"/>
          <w:szCs w:val="24"/>
          <w:lang w:val="en-US"/>
        </w:rPr>
        <w:t xml:space="preserve">, </w:t>
      </w:r>
      <w:r>
        <w:rPr>
          <w:rFonts w:ascii="Arial" w:hAnsi="Arial" w:cs="Arial"/>
          <w:sz w:val="24"/>
          <w:szCs w:val="24"/>
          <w:lang w:val="en-US"/>
        </w:rPr>
        <w:t>therefore</w:t>
      </w:r>
      <w:r w:rsidRPr="004532CD">
        <w:rPr>
          <w:rFonts w:ascii="Arial" w:hAnsi="Arial" w:cs="Arial"/>
          <w:sz w:val="24"/>
          <w:szCs w:val="24"/>
          <w:lang w:val="en-US"/>
        </w:rPr>
        <w:t xml:space="preserve"> are considered as auxiliary equipment</w:t>
      </w:r>
      <w:r>
        <w:rPr>
          <w:rFonts w:ascii="Arial" w:hAnsi="Arial" w:cs="Arial"/>
          <w:sz w:val="24"/>
          <w:szCs w:val="24"/>
          <w:lang w:val="en-US"/>
        </w:rPr>
        <w:t>.</w:t>
      </w:r>
      <w:r w:rsidRPr="004532CD">
        <w:rPr>
          <w:rFonts w:ascii="Arial" w:hAnsi="Arial" w:cs="Arial"/>
          <w:sz w:val="24"/>
          <w:szCs w:val="24"/>
          <w:lang w:val="en-US"/>
        </w:rPr>
        <w:t xml:space="preserve"> construction material is SS 304</w:t>
      </w:r>
      <w:r>
        <w:rPr>
          <w:rFonts w:ascii="Arial" w:hAnsi="Arial" w:cs="Arial"/>
          <w:sz w:val="24"/>
          <w:szCs w:val="24"/>
          <w:lang w:val="en-US"/>
        </w:rPr>
        <w:t>.</w:t>
      </w:r>
      <w:r w:rsidRPr="004532CD">
        <w:rPr>
          <w:rFonts w:ascii="Arial" w:hAnsi="Arial" w:cs="Arial"/>
          <w:sz w:val="24"/>
          <w:szCs w:val="24"/>
          <w:lang w:val="en-US"/>
        </w:rPr>
        <w:t xml:space="preserve"> The client is preferred to</w:t>
      </w:r>
      <w:r>
        <w:rPr>
          <w:rFonts w:ascii="Arial" w:hAnsi="Arial" w:cs="Arial"/>
          <w:sz w:val="24"/>
          <w:szCs w:val="24"/>
          <w:lang w:val="en-US"/>
        </w:rPr>
        <w:t xml:space="preserve"> consider</w:t>
      </w:r>
      <w:r w:rsidRPr="004532CD">
        <w:rPr>
          <w:rFonts w:ascii="Arial" w:hAnsi="Arial" w:cs="Arial"/>
          <w:sz w:val="24"/>
          <w:szCs w:val="24"/>
          <w:lang w:val="en-US"/>
        </w:rPr>
        <w:t xml:space="preserve"> </w:t>
      </w:r>
      <w:r>
        <w:rPr>
          <w:rFonts w:ascii="Arial" w:hAnsi="Arial" w:cs="Arial"/>
          <w:sz w:val="24"/>
          <w:szCs w:val="24"/>
          <w:lang w:val="en-US"/>
        </w:rPr>
        <w:t xml:space="preserve">whole plant both manually &amp; automated. </w:t>
      </w:r>
      <w:r w:rsidRPr="004532CD">
        <w:rPr>
          <w:rFonts w:ascii="Arial" w:hAnsi="Arial" w:cs="Arial"/>
          <w:sz w:val="24"/>
          <w:szCs w:val="24"/>
          <w:lang w:val="en-US"/>
        </w:rPr>
        <w:t xml:space="preserve">The equipment cost might vary for different manufacturers depending on the complexity and the material of construction. Construction and Installation of large size equipment (volume more than </w:t>
      </w:r>
      <w:r w:rsidRPr="004532CD">
        <w:rPr>
          <w:rFonts w:ascii="Arial" w:hAnsi="Arial" w:cs="Arial"/>
          <w:sz w:val="24"/>
          <w:szCs w:val="24"/>
          <w:lang w:val="en-US"/>
        </w:rPr>
        <w:lastRenderedPageBreak/>
        <w:t>100</w:t>
      </w:r>
      <w:r w:rsidR="0008641D">
        <w:rPr>
          <w:rFonts w:ascii="Arial" w:hAnsi="Arial" w:cs="Arial"/>
          <w:sz w:val="24"/>
          <w:szCs w:val="24"/>
          <w:lang w:val="en-US"/>
        </w:rPr>
        <w:t xml:space="preserve"> </w:t>
      </w:r>
      <w:r w:rsidRPr="004532CD">
        <w:rPr>
          <w:rFonts w:ascii="Arial" w:hAnsi="Arial" w:cs="Arial"/>
          <w:sz w:val="24"/>
          <w:szCs w:val="24"/>
          <w:lang w:val="en-US"/>
        </w:rPr>
        <w:t>m</w:t>
      </w:r>
      <w:r w:rsidRPr="004532CD">
        <w:rPr>
          <w:rFonts w:ascii="Arial" w:hAnsi="Arial" w:cs="Arial"/>
          <w:sz w:val="24"/>
          <w:szCs w:val="24"/>
          <w:vertAlign w:val="superscript"/>
          <w:lang w:val="en-US"/>
        </w:rPr>
        <w:t>3</w:t>
      </w:r>
      <w:r w:rsidRPr="004532CD">
        <w:rPr>
          <w:rFonts w:ascii="Arial" w:hAnsi="Arial" w:cs="Arial"/>
          <w:sz w:val="24"/>
          <w:szCs w:val="24"/>
          <w:lang w:val="en-US"/>
        </w:rPr>
        <w:t>) like LER Storage Tanks</w:t>
      </w:r>
      <w:r>
        <w:rPr>
          <w:rFonts w:ascii="Arial" w:hAnsi="Arial" w:cs="Arial"/>
          <w:sz w:val="24"/>
          <w:szCs w:val="24"/>
          <w:lang w:val="en-US"/>
        </w:rPr>
        <w:t>, Styrene</w:t>
      </w:r>
      <w:r w:rsidRPr="004532CD">
        <w:rPr>
          <w:rFonts w:ascii="Arial" w:hAnsi="Arial" w:cs="Arial"/>
          <w:sz w:val="24"/>
          <w:szCs w:val="24"/>
          <w:lang w:val="en-US"/>
        </w:rPr>
        <w:t xml:space="preserve"> is done on-site as the transportation of such equipment is not feasible.</w:t>
      </w:r>
    </w:p>
    <w:p w14:paraId="3D62AD0C" w14:textId="12B016E1" w:rsidR="00BE3577" w:rsidRPr="00BE3577" w:rsidRDefault="00BE3577" w:rsidP="00B524C4">
      <w:pPr>
        <w:spacing w:line="360" w:lineRule="auto"/>
        <w:jc w:val="both"/>
        <w:rPr>
          <w:rFonts w:ascii="Arial" w:hAnsi="Arial" w:cs="Arial"/>
          <w:b/>
          <w:bCs/>
          <w:sz w:val="24"/>
          <w:szCs w:val="24"/>
        </w:rPr>
      </w:pPr>
      <w:r w:rsidRPr="007454FE">
        <w:rPr>
          <w:rFonts w:ascii="Arial" w:hAnsi="Arial" w:cs="Arial"/>
          <w:b/>
          <w:bCs/>
          <w:sz w:val="24"/>
          <w:szCs w:val="24"/>
        </w:rPr>
        <w:t>Assumptions:</w:t>
      </w:r>
    </w:p>
    <w:p w14:paraId="575B23DD" w14:textId="77777777" w:rsidR="00BE3577" w:rsidRDefault="00BE3577" w:rsidP="00BE3577">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Each tank will have pump in its downstream section.</w:t>
      </w:r>
    </w:p>
    <w:p w14:paraId="136F77C9" w14:textId="77777777" w:rsidR="00BE3577" w:rsidRDefault="00BE3577" w:rsidP="00BE3577">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 xml:space="preserve"> Continuous Process. </w:t>
      </w:r>
    </w:p>
    <w:p w14:paraId="38B471D4" w14:textId="2C8703CF" w:rsidR="0008641D" w:rsidRDefault="00BE3577" w:rsidP="00BE3577">
      <w:pPr>
        <w:pStyle w:val="ListParagraph"/>
        <w:widowControl/>
        <w:numPr>
          <w:ilvl w:val="0"/>
          <w:numId w:val="36"/>
        </w:numPr>
        <w:autoSpaceDE/>
        <w:autoSpaceDN/>
        <w:spacing w:after="160" w:line="360" w:lineRule="auto"/>
        <w:contextualSpacing/>
        <w:jc w:val="both"/>
        <w:rPr>
          <w:sz w:val="24"/>
          <w:szCs w:val="24"/>
        </w:rPr>
      </w:pPr>
      <w:r w:rsidRPr="00BE3577">
        <w:rPr>
          <w:sz w:val="24"/>
          <w:szCs w:val="24"/>
        </w:rPr>
        <w:t>In one Reactor more than one number of grades can be formed.</w:t>
      </w:r>
    </w:p>
    <w:p w14:paraId="52A9E3E8" w14:textId="3A265830" w:rsidR="00BE3577" w:rsidRDefault="00BE3577" w:rsidP="008D7616">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Considered Equipment Cost will be ±20 -25 % accurate.</w:t>
      </w:r>
    </w:p>
    <w:p w14:paraId="6C12017A" w14:textId="167DA810" w:rsidR="008D7616" w:rsidRPr="008D7616" w:rsidRDefault="008D7616" w:rsidP="008D7616">
      <w:pPr>
        <w:pStyle w:val="ListParagraph"/>
        <w:widowControl/>
        <w:numPr>
          <w:ilvl w:val="0"/>
          <w:numId w:val="36"/>
        </w:numPr>
        <w:autoSpaceDE/>
        <w:autoSpaceDN/>
        <w:spacing w:after="160" w:line="360" w:lineRule="auto"/>
        <w:contextualSpacing/>
        <w:jc w:val="both"/>
        <w:rPr>
          <w:sz w:val="24"/>
          <w:szCs w:val="24"/>
        </w:rPr>
      </w:pPr>
      <w:r w:rsidRPr="008D7616">
        <w:rPr>
          <w:sz w:val="24"/>
          <w:szCs w:val="24"/>
        </w:rPr>
        <w:t>Batch Reactor</w:t>
      </w:r>
      <w:r>
        <w:rPr>
          <w:sz w:val="24"/>
          <w:szCs w:val="24"/>
        </w:rPr>
        <w:t xml:space="preserve"> and Jacketed Blender considered as auxiliary or proprietor </w:t>
      </w:r>
      <w:r w:rsidR="00D82C74">
        <w:rPr>
          <w:sz w:val="24"/>
          <w:szCs w:val="24"/>
        </w:rPr>
        <w:t>equipment</w:t>
      </w:r>
      <w:r>
        <w:rPr>
          <w:sz w:val="24"/>
          <w:szCs w:val="24"/>
        </w:rPr>
        <w:t>.</w:t>
      </w:r>
    </w:p>
    <w:tbl>
      <w:tblPr>
        <w:tblW w:w="10000" w:type="dxa"/>
        <w:tblLook w:val="04A0" w:firstRow="1" w:lastRow="0" w:firstColumn="1" w:lastColumn="0" w:noHBand="0" w:noVBand="1"/>
      </w:tblPr>
      <w:tblGrid>
        <w:gridCol w:w="521"/>
        <w:gridCol w:w="4336"/>
        <w:gridCol w:w="1482"/>
        <w:gridCol w:w="809"/>
        <w:gridCol w:w="1132"/>
        <w:gridCol w:w="1720"/>
      </w:tblGrid>
      <w:tr w:rsidR="00B524C4" w:rsidRPr="004532CD" w14:paraId="4D25A9A9" w14:textId="77777777" w:rsidTr="00E80F8C">
        <w:trPr>
          <w:trHeight w:val="319"/>
        </w:trPr>
        <w:tc>
          <w:tcPr>
            <w:tcW w:w="8280" w:type="dxa"/>
            <w:gridSpan w:val="5"/>
            <w:tcBorders>
              <w:top w:val="nil"/>
              <w:left w:val="nil"/>
              <w:bottom w:val="single" w:sz="8" w:space="0" w:color="auto"/>
              <w:right w:val="nil"/>
            </w:tcBorders>
            <w:shd w:val="clear" w:color="auto" w:fill="auto"/>
            <w:noWrap/>
            <w:vAlign w:val="bottom"/>
            <w:hideMark/>
          </w:tcPr>
          <w:p w14:paraId="214994E3" w14:textId="3AE1AAF0" w:rsidR="00B524C4" w:rsidRPr="00345D9C" w:rsidRDefault="00B524C4" w:rsidP="00E80F8C">
            <w:pPr>
              <w:spacing w:after="0" w:line="240" w:lineRule="auto"/>
              <w:jc w:val="center"/>
              <w:rPr>
                <w:rFonts w:ascii="Calibri" w:eastAsia="Times New Roman" w:hAnsi="Calibri" w:cs="Calibri"/>
                <w:b/>
                <w:bCs/>
                <w:color w:val="000000"/>
                <w:lang w:eastAsia="en-IN"/>
              </w:rPr>
            </w:pPr>
          </w:p>
        </w:tc>
        <w:tc>
          <w:tcPr>
            <w:tcW w:w="1720" w:type="dxa"/>
            <w:tcBorders>
              <w:top w:val="nil"/>
              <w:left w:val="nil"/>
              <w:bottom w:val="nil"/>
              <w:right w:val="nil"/>
            </w:tcBorders>
            <w:shd w:val="clear" w:color="auto" w:fill="auto"/>
            <w:noWrap/>
            <w:vAlign w:val="bottom"/>
            <w:hideMark/>
          </w:tcPr>
          <w:p w14:paraId="1EE187DB" w14:textId="77777777" w:rsidR="00B524C4" w:rsidRPr="004532CD" w:rsidRDefault="00B524C4" w:rsidP="00E80F8C">
            <w:pPr>
              <w:spacing w:after="0" w:line="240" w:lineRule="auto"/>
              <w:jc w:val="center"/>
              <w:rPr>
                <w:rFonts w:ascii="Calibri" w:eastAsia="Times New Roman" w:hAnsi="Calibri" w:cs="Calibri"/>
                <w:color w:val="000000"/>
                <w:lang w:eastAsia="en-IN"/>
              </w:rPr>
            </w:pPr>
          </w:p>
        </w:tc>
      </w:tr>
      <w:tr w:rsidR="00B524C4" w:rsidRPr="004532CD" w14:paraId="5A6DF0F1" w14:textId="77777777" w:rsidTr="00E80F8C">
        <w:trPr>
          <w:trHeight w:val="319"/>
        </w:trPr>
        <w:tc>
          <w:tcPr>
            <w:tcW w:w="521" w:type="dxa"/>
            <w:tcBorders>
              <w:top w:val="nil"/>
              <w:left w:val="single" w:sz="8" w:space="0" w:color="auto"/>
              <w:bottom w:val="single" w:sz="8" w:space="0" w:color="auto"/>
              <w:right w:val="single" w:sz="8" w:space="0" w:color="auto"/>
            </w:tcBorders>
            <w:shd w:val="clear" w:color="000000" w:fill="00B050"/>
            <w:vAlign w:val="center"/>
            <w:hideMark/>
          </w:tcPr>
          <w:p w14:paraId="38EA8EB6" w14:textId="77777777" w:rsidR="00B524C4" w:rsidRPr="004532CD" w:rsidRDefault="00B524C4" w:rsidP="00E80F8C">
            <w:pPr>
              <w:spacing w:after="0" w:line="240" w:lineRule="auto"/>
              <w:rPr>
                <w:rFonts w:ascii="Times New Roman" w:eastAsia="Times New Roman" w:hAnsi="Times New Roman" w:cs="Times New Roman"/>
                <w:color w:val="000000"/>
                <w:sz w:val="18"/>
                <w:szCs w:val="18"/>
                <w:lang w:eastAsia="en-IN"/>
              </w:rPr>
            </w:pPr>
            <w:r w:rsidRPr="004532CD">
              <w:rPr>
                <w:rFonts w:ascii="Times New Roman" w:eastAsia="Times New Roman" w:hAnsi="Times New Roman" w:cs="Times New Roman"/>
                <w:color w:val="000000"/>
                <w:sz w:val="18"/>
                <w:szCs w:val="18"/>
                <w:lang w:eastAsia="en-IN"/>
              </w:rPr>
              <w:t> </w:t>
            </w:r>
          </w:p>
        </w:tc>
        <w:tc>
          <w:tcPr>
            <w:tcW w:w="4336" w:type="dxa"/>
            <w:tcBorders>
              <w:top w:val="nil"/>
              <w:left w:val="nil"/>
              <w:bottom w:val="single" w:sz="8" w:space="0" w:color="auto"/>
              <w:right w:val="single" w:sz="8" w:space="0" w:color="auto"/>
            </w:tcBorders>
            <w:shd w:val="clear" w:color="000000" w:fill="00B050"/>
            <w:vAlign w:val="center"/>
            <w:hideMark/>
          </w:tcPr>
          <w:p w14:paraId="1971BF8D" w14:textId="77777777" w:rsidR="00B524C4" w:rsidRPr="004532CD" w:rsidRDefault="00B524C4" w:rsidP="00E80F8C">
            <w:pPr>
              <w:spacing w:after="0" w:line="240" w:lineRule="auto"/>
              <w:ind w:firstLineChars="100" w:firstLine="161"/>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MAIN PROCESS EQUIPMENTS</w:t>
            </w:r>
          </w:p>
        </w:tc>
        <w:tc>
          <w:tcPr>
            <w:tcW w:w="1482" w:type="dxa"/>
            <w:tcBorders>
              <w:top w:val="nil"/>
              <w:left w:val="nil"/>
              <w:bottom w:val="single" w:sz="8" w:space="0" w:color="auto"/>
              <w:right w:val="single" w:sz="8" w:space="0" w:color="auto"/>
            </w:tcBorders>
            <w:shd w:val="clear" w:color="000000" w:fill="00B050"/>
            <w:vAlign w:val="center"/>
            <w:hideMark/>
          </w:tcPr>
          <w:p w14:paraId="3BCE391F" w14:textId="77777777" w:rsidR="00B524C4" w:rsidRPr="004532CD" w:rsidRDefault="00B524C4" w:rsidP="00E80F8C">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CAPACITY</w:t>
            </w:r>
          </w:p>
        </w:tc>
        <w:tc>
          <w:tcPr>
            <w:tcW w:w="809" w:type="dxa"/>
            <w:tcBorders>
              <w:top w:val="nil"/>
              <w:left w:val="nil"/>
              <w:bottom w:val="single" w:sz="8" w:space="0" w:color="auto"/>
              <w:right w:val="single" w:sz="8" w:space="0" w:color="auto"/>
            </w:tcBorders>
            <w:shd w:val="clear" w:color="000000" w:fill="00B050"/>
            <w:vAlign w:val="center"/>
            <w:hideMark/>
          </w:tcPr>
          <w:p w14:paraId="71723D3D" w14:textId="77777777" w:rsidR="00B524C4" w:rsidRPr="004532CD" w:rsidRDefault="00B524C4" w:rsidP="00E80F8C">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UNITS</w:t>
            </w:r>
          </w:p>
        </w:tc>
        <w:tc>
          <w:tcPr>
            <w:tcW w:w="1132" w:type="dxa"/>
            <w:tcBorders>
              <w:top w:val="nil"/>
              <w:left w:val="nil"/>
              <w:bottom w:val="single" w:sz="8" w:space="0" w:color="auto"/>
              <w:right w:val="single" w:sz="8" w:space="0" w:color="auto"/>
            </w:tcBorders>
            <w:shd w:val="clear" w:color="000000" w:fill="00B050"/>
            <w:vAlign w:val="center"/>
            <w:hideMark/>
          </w:tcPr>
          <w:p w14:paraId="46A44B57" w14:textId="78C3D7C4" w:rsidR="00B524C4" w:rsidRDefault="00E1562E" w:rsidP="00E1562E">
            <w:pPr>
              <w:spacing w:after="0" w:line="240" w:lineRule="auto"/>
              <w:jc w:val="center"/>
              <w:rPr>
                <w:rFonts w:ascii="Palladio Uralic" w:eastAsia="Times New Roman" w:hAnsi="Palladio Uralic" w:cs="Calibri"/>
                <w:b/>
                <w:bCs/>
                <w:color w:val="000000"/>
                <w:sz w:val="16"/>
                <w:szCs w:val="16"/>
                <w:lang w:eastAsia="en-IN"/>
              </w:rPr>
            </w:pPr>
            <w:r>
              <w:rPr>
                <w:rFonts w:ascii="Palladio Uralic" w:eastAsia="Times New Roman" w:hAnsi="Palladio Uralic" w:cs="Calibri"/>
                <w:b/>
                <w:bCs/>
                <w:color w:val="000000"/>
                <w:sz w:val="16"/>
                <w:szCs w:val="16"/>
                <w:lang w:eastAsia="en-IN"/>
              </w:rPr>
              <w:t xml:space="preserve">Total cost </w:t>
            </w:r>
          </w:p>
          <w:p w14:paraId="27EB1DF3" w14:textId="77777777" w:rsidR="00B524C4" w:rsidRPr="004532CD" w:rsidRDefault="00B524C4" w:rsidP="00E80F8C">
            <w:pPr>
              <w:spacing w:after="0" w:line="240" w:lineRule="auto"/>
              <w:jc w:val="right"/>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[USD</w:t>
            </w:r>
            <w:r>
              <w:rPr>
                <w:rFonts w:ascii="Palladio Uralic" w:eastAsia="Times New Roman" w:hAnsi="Palladio Uralic" w:cs="Calibri"/>
                <w:b/>
                <w:bCs/>
                <w:color w:val="000000"/>
                <w:sz w:val="16"/>
                <w:szCs w:val="16"/>
                <w:lang w:eastAsia="en-IN"/>
              </w:rPr>
              <w:t xml:space="preserve"> million</w:t>
            </w:r>
            <w:r w:rsidRPr="004532CD">
              <w:rPr>
                <w:rFonts w:ascii="Palladio Uralic" w:eastAsia="Times New Roman" w:hAnsi="Palladio Uralic" w:cs="Calibri"/>
                <w:b/>
                <w:bCs/>
                <w:color w:val="000000"/>
                <w:sz w:val="16"/>
                <w:szCs w:val="16"/>
                <w:lang w:eastAsia="en-IN"/>
              </w:rPr>
              <w:t xml:space="preserve">] </w:t>
            </w:r>
          </w:p>
        </w:tc>
        <w:tc>
          <w:tcPr>
            <w:tcW w:w="1720" w:type="dxa"/>
            <w:tcBorders>
              <w:top w:val="nil"/>
              <w:left w:val="nil"/>
              <w:bottom w:val="nil"/>
              <w:right w:val="nil"/>
            </w:tcBorders>
            <w:shd w:val="clear" w:color="000000" w:fill="00B050"/>
            <w:vAlign w:val="center"/>
            <w:hideMark/>
          </w:tcPr>
          <w:p w14:paraId="01E8C8D9" w14:textId="77777777" w:rsidR="00B524C4" w:rsidRPr="004532CD" w:rsidRDefault="00B524C4" w:rsidP="00E80F8C">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Category</w:t>
            </w:r>
          </w:p>
        </w:tc>
      </w:tr>
      <w:tr w:rsidR="00B524C4" w:rsidRPr="004532CD" w14:paraId="6932764B" w14:textId="77777777" w:rsidTr="00E80F8C">
        <w:trPr>
          <w:trHeight w:val="33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6C12BAA"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w:t>
            </w:r>
          </w:p>
        </w:tc>
        <w:tc>
          <w:tcPr>
            <w:tcW w:w="4336" w:type="dxa"/>
            <w:tcBorders>
              <w:top w:val="nil"/>
              <w:left w:val="nil"/>
              <w:bottom w:val="single" w:sz="8" w:space="0" w:color="auto"/>
              <w:right w:val="single" w:sz="8" w:space="0" w:color="auto"/>
            </w:tcBorders>
            <w:shd w:val="clear" w:color="auto" w:fill="auto"/>
            <w:noWrap/>
            <w:vAlign w:val="center"/>
            <w:hideMark/>
          </w:tcPr>
          <w:p w14:paraId="7BB4E8A1"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 xml:space="preserve">Hopper  </w:t>
            </w:r>
          </w:p>
        </w:tc>
        <w:tc>
          <w:tcPr>
            <w:tcW w:w="1482" w:type="dxa"/>
            <w:tcBorders>
              <w:top w:val="nil"/>
              <w:left w:val="nil"/>
              <w:bottom w:val="single" w:sz="8" w:space="0" w:color="auto"/>
              <w:right w:val="single" w:sz="8" w:space="0" w:color="auto"/>
            </w:tcBorders>
            <w:shd w:val="clear" w:color="auto" w:fill="auto"/>
            <w:noWrap/>
            <w:vAlign w:val="center"/>
            <w:hideMark/>
          </w:tcPr>
          <w:p w14:paraId="664D5A74"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4093F89F"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07B5B57F"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27</w:t>
            </w:r>
          </w:p>
        </w:tc>
        <w:tc>
          <w:tcPr>
            <w:tcW w:w="1720" w:type="dxa"/>
            <w:tcBorders>
              <w:top w:val="nil"/>
              <w:left w:val="nil"/>
              <w:bottom w:val="single" w:sz="8" w:space="0" w:color="auto"/>
              <w:right w:val="single" w:sz="8" w:space="0" w:color="auto"/>
            </w:tcBorders>
            <w:shd w:val="clear" w:color="auto" w:fill="auto"/>
            <w:noWrap/>
            <w:vAlign w:val="center"/>
            <w:hideMark/>
          </w:tcPr>
          <w:p w14:paraId="6100726C"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004D6DD"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FF10C03"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2</w:t>
            </w:r>
          </w:p>
        </w:tc>
        <w:tc>
          <w:tcPr>
            <w:tcW w:w="4336" w:type="dxa"/>
            <w:tcBorders>
              <w:top w:val="nil"/>
              <w:left w:val="nil"/>
              <w:bottom w:val="single" w:sz="8" w:space="0" w:color="auto"/>
              <w:right w:val="single" w:sz="8" w:space="0" w:color="auto"/>
            </w:tcBorders>
            <w:shd w:val="clear" w:color="auto" w:fill="auto"/>
            <w:noWrap/>
            <w:vAlign w:val="center"/>
            <w:hideMark/>
          </w:tcPr>
          <w:p w14:paraId="6D66B716"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Crusher</w:t>
            </w:r>
          </w:p>
        </w:tc>
        <w:tc>
          <w:tcPr>
            <w:tcW w:w="1482" w:type="dxa"/>
            <w:tcBorders>
              <w:top w:val="nil"/>
              <w:left w:val="nil"/>
              <w:bottom w:val="single" w:sz="8" w:space="0" w:color="auto"/>
              <w:right w:val="single" w:sz="8" w:space="0" w:color="auto"/>
            </w:tcBorders>
            <w:shd w:val="clear" w:color="auto" w:fill="auto"/>
            <w:noWrap/>
            <w:vAlign w:val="center"/>
            <w:hideMark/>
          </w:tcPr>
          <w:p w14:paraId="188ACBB1"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kg/hr</w:t>
            </w:r>
          </w:p>
        </w:tc>
        <w:tc>
          <w:tcPr>
            <w:tcW w:w="809" w:type="dxa"/>
            <w:tcBorders>
              <w:top w:val="nil"/>
              <w:left w:val="nil"/>
              <w:bottom w:val="single" w:sz="8" w:space="0" w:color="auto"/>
              <w:right w:val="single" w:sz="8" w:space="0" w:color="auto"/>
            </w:tcBorders>
            <w:shd w:val="clear" w:color="auto" w:fill="auto"/>
            <w:noWrap/>
            <w:vAlign w:val="center"/>
            <w:hideMark/>
          </w:tcPr>
          <w:p w14:paraId="1FB51327"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0AC8E72"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76E165A1"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E403369"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4B3A797"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3</w:t>
            </w:r>
          </w:p>
        </w:tc>
        <w:tc>
          <w:tcPr>
            <w:tcW w:w="4336" w:type="dxa"/>
            <w:tcBorders>
              <w:top w:val="nil"/>
              <w:left w:val="nil"/>
              <w:bottom w:val="single" w:sz="8" w:space="0" w:color="auto"/>
              <w:right w:val="single" w:sz="8" w:space="0" w:color="auto"/>
            </w:tcBorders>
            <w:shd w:val="clear" w:color="auto" w:fill="auto"/>
            <w:noWrap/>
            <w:vAlign w:val="center"/>
            <w:hideMark/>
          </w:tcPr>
          <w:p w14:paraId="4B311463"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Condenser</w:t>
            </w:r>
          </w:p>
        </w:tc>
        <w:tc>
          <w:tcPr>
            <w:tcW w:w="1482" w:type="dxa"/>
            <w:tcBorders>
              <w:top w:val="nil"/>
              <w:left w:val="nil"/>
              <w:bottom w:val="single" w:sz="8" w:space="0" w:color="auto"/>
              <w:right w:val="single" w:sz="8" w:space="0" w:color="auto"/>
            </w:tcBorders>
            <w:shd w:val="clear" w:color="auto" w:fill="auto"/>
            <w:noWrap/>
            <w:vAlign w:val="center"/>
            <w:hideMark/>
          </w:tcPr>
          <w:p w14:paraId="34E7ED36"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408402E4"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1</w:t>
            </w:r>
          </w:p>
        </w:tc>
        <w:tc>
          <w:tcPr>
            <w:tcW w:w="1132" w:type="dxa"/>
            <w:tcBorders>
              <w:top w:val="nil"/>
              <w:left w:val="nil"/>
              <w:bottom w:val="single" w:sz="8" w:space="0" w:color="auto"/>
              <w:right w:val="single" w:sz="8" w:space="0" w:color="auto"/>
            </w:tcBorders>
            <w:shd w:val="clear" w:color="auto" w:fill="auto"/>
            <w:noWrap/>
            <w:vAlign w:val="center"/>
            <w:hideMark/>
          </w:tcPr>
          <w:p w14:paraId="236FA93D"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DBC5CC9"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9EE8635"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000F2F3"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4</w:t>
            </w:r>
          </w:p>
        </w:tc>
        <w:tc>
          <w:tcPr>
            <w:tcW w:w="4336" w:type="dxa"/>
            <w:tcBorders>
              <w:top w:val="nil"/>
              <w:left w:val="nil"/>
              <w:bottom w:val="single" w:sz="8" w:space="0" w:color="auto"/>
              <w:right w:val="single" w:sz="8" w:space="0" w:color="auto"/>
            </w:tcBorders>
            <w:shd w:val="clear" w:color="auto" w:fill="auto"/>
            <w:noWrap/>
            <w:vAlign w:val="center"/>
            <w:hideMark/>
          </w:tcPr>
          <w:p w14:paraId="4F7529C5" w14:textId="78689838" w:rsidR="00B524C4" w:rsidRPr="004532CD" w:rsidRDefault="00CD321F"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Vacuum</w:t>
            </w:r>
            <w:r w:rsidR="00B524C4" w:rsidRPr="004532CD">
              <w:rPr>
                <w:rFonts w:ascii="Arial" w:eastAsia="Times New Roman" w:hAnsi="Arial" w:cs="Arial"/>
                <w:color w:val="000000"/>
                <w:sz w:val="20"/>
                <w:szCs w:val="20"/>
                <w:lang w:eastAsia="en-IN"/>
              </w:rPr>
              <w:t xml:space="preserve"> Pump</w:t>
            </w:r>
          </w:p>
        </w:tc>
        <w:tc>
          <w:tcPr>
            <w:tcW w:w="1482" w:type="dxa"/>
            <w:tcBorders>
              <w:top w:val="nil"/>
              <w:left w:val="nil"/>
              <w:bottom w:val="single" w:sz="8" w:space="0" w:color="auto"/>
              <w:right w:val="single" w:sz="8" w:space="0" w:color="auto"/>
            </w:tcBorders>
            <w:shd w:val="clear" w:color="auto" w:fill="auto"/>
            <w:noWrap/>
            <w:vAlign w:val="center"/>
            <w:hideMark/>
          </w:tcPr>
          <w:p w14:paraId="5CD04E12"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E4FEAC5"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EE666E"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82</w:t>
            </w:r>
          </w:p>
        </w:tc>
        <w:tc>
          <w:tcPr>
            <w:tcW w:w="1720" w:type="dxa"/>
            <w:tcBorders>
              <w:top w:val="nil"/>
              <w:left w:val="nil"/>
              <w:bottom w:val="single" w:sz="8" w:space="0" w:color="auto"/>
              <w:right w:val="single" w:sz="8" w:space="0" w:color="auto"/>
            </w:tcBorders>
            <w:shd w:val="clear" w:color="auto" w:fill="auto"/>
            <w:noWrap/>
            <w:vAlign w:val="center"/>
            <w:hideMark/>
          </w:tcPr>
          <w:p w14:paraId="46DC3BCA"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6582850"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9F6038"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5</w:t>
            </w:r>
          </w:p>
        </w:tc>
        <w:tc>
          <w:tcPr>
            <w:tcW w:w="4336" w:type="dxa"/>
            <w:tcBorders>
              <w:top w:val="nil"/>
              <w:left w:val="nil"/>
              <w:bottom w:val="single" w:sz="8" w:space="0" w:color="auto"/>
              <w:right w:val="single" w:sz="8" w:space="0" w:color="auto"/>
            </w:tcBorders>
            <w:shd w:val="clear" w:color="auto" w:fill="auto"/>
            <w:noWrap/>
            <w:vAlign w:val="center"/>
            <w:hideMark/>
          </w:tcPr>
          <w:p w14:paraId="633B0A53"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Batch Reactor</w:t>
            </w:r>
          </w:p>
        </w:tc>
        <w:tc>
          <w:tcPr>
            <w:tcW w:w="1482" w:type="dxa"/>
            <w:tcBorders>
              <w:top w:val="nil"/>
              <w:left w:val="nil"/>
              <w:bottom w:val="single" w:sz="8" w:space="0" w:color="auto"/>
              <w:right w:val="single" w:sz="8" w:space="0" w:color="auto"/>
            </w:tcBorders>
            <w:shd w:val="clear" w:color="auto" w:fill="auto"/>
            <w:noWrap/>
            <w:vAlign w:val="center"/>
            <w:hideMark/>
          </w:tcPr>
          <w:p w14:paraId="6B080504"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DB555C0" w14:textId="043448BD" w:rsidR="00B524C4" w:rsidRPr="004532CD" w:rsidRDefault="00173B90"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0A784CA"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266</w:t>
            </w:r>
          </w:p>
        </w:tc>
        <w:tc>
          <w:tcPr>
            <w:tcW w:w="1720" w:type="dxa"/>
            <w:tcBorders>
              <w:top w:val="nil"/>
              <w:left w:val="nil"/>
              <w:bottom w:val="single" w:sz="8" w:space="0" w:color="auto"/>
              <w:right w:val="single" w:sz="8" w:space="0" w:color="auto"/>
            </w:tcBorders>
            <w:shd w:val="clear" w:color="auto" w:fill="auto"/>
            <w:noWrap/>
            <w:vAlign w:val="center"/>
            <w:hideMark/>
          </w:tcPr>
          <w:p w14:paraId="559DEB49"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03138109" w14:textId="77777777" w:rsidTr="00E80F8C">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F0F41E8"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6</w:t>
            </w:r>
          </w:p>
        </w:tc>
        <w:tc>
          <w:tcPr>
            <w:tcW w:w="4336" w:type="dxa"/>
            <w:tcBorders>
              <w:top w:val="nil"/>
              <w:left w:val="nil"/>
              <w:bottom w:val="single" w:sz="8" w:space="0" w:color="auto"/>
              <w:right w:val="single" w:sz="8" w:space="0" w:color="auto"/>
            </w:tcBorders>
            <w:shd w:val="clear" w:color="auto" w:fill="auto"/>
            <w:noWrap/>
            <w:vAlign w:val="center"/>
            <w:hideMark/>
          </w:tcPr>
          <w:p w14:paraId="276027A4"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2EDD878F"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03A64FA5"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E4A267D"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195</w:t>
            </w:r>
          </w:p>
        </w:tc>
        <w:tc>
          <w:tcPr>
            <w:tcW w:w="1720" w:type="dxa"/>
            <w:tcBorders>
              <w:top w:val="nil"/>
              <w:left w:val="nil"/>
              <w:bottom w:val="single" w:sz="8" w:space="0" w:color="auto"/>
              <w:right w:val="single" w:sz="8" w:space="0" w:color="auto"/>
            </w:tcBorders>
            <w:shd w:val="clear" w:color="auto" w:fill="auto"/>
            <w:noWrap/>
            <w:vAlign w:val="center"/>
            <w:hideMark/>
          </w:tcPr>
          <w:p w14:paraId="1DB35012"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D1FF379" w14:textId="77777777" w:rsidTr="00E80F8C">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49D61E"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7</w:t>
            </w:r>
          </w:p>
        </w:tc>
        <w:tc>
          <w:tcPr>
            <w:tcW w:w="4336" w:type="dxa"/>
            <w:tcBorders>
              <w:top w:val="nil"/>
              <w:left w:val="nil"/>
              <w:bottom w:val="single" w:sz="8" w:space="0" w:color="auto"/>
              <w:right w:val="single" w:sz="8" w:space="0" w:color="auto"/>
            </w:tcBorders>
            <w:shd w:val="clear" w:color="auto" w:fill="auto"/>
            <w:noWrap/>
            <w:vAlign w:val="center"/>
            <w:hideMark/>
          </w:tcPr>
          <w:p w14:paraId="11A7F7F3"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73DFCE7C"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6C016780"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CEC8E77"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41</w:t>
            </w:r>
          </w:p>
        </w:tc>
        <w:tc>
          <w:tcPr>
            <w:tcW w:w="1720" w:type="dxa"/>
            <w:tcBorders>
              <w:top w:val="nil"/>
              <w:left w:val="nil"/>
              <w:bottom w:val="single" w:sz="8" w:space="0" w:color="auto"/>
              <w:right w:val="single" w:sz="8" w:space="0" w:color="auto"/>
            </w:tcBorders>
            <w:shd w:val="clear" w:color="auto" w:fill="auto"/>
            <w:noWrap/>
            <w:vAlign w:val="center"/>
            <w:hideMark/>
          </w:tcPr>
          <w:p w14:paraId="6A223389"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783A842"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DCC4798"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8</w:t>
            </w:r>
          </w:p>
        </w:tc>
        <w:tc>
          <w:tcPr>
            <w:tcW w:w="4336" w:type="dxa"/>
            <w:tcBorders>
              <w:top w:val="nil"/>
              <w:left w:val="nil"/>
              <w:bottom w:val="single" w:sz="8" w:space="0" w:color="auto"/>
              <w:right w:val="single" w:sz="8" w:space="0" w:color="auto"/>
            </w:tcBorders>
            <w:shd w:val="clear" w:color="auto" w:fill="auto"/>
            <w:noWrap/>
            <w:vAlign w:val="center"/>
            <w:hideMark/>
          </w:tcPr>
          <w:p w14:paraId="70E35580"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5C54140C"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091F6A4"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AFA2BC"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222</w:t>
            </w:r>
          </w:p>
        </w:tc>
        <w:tc>
          <w:tcPr>
            <w:tcW w:w="1720" w:type="dxa"/>
            <w:tcBorders>
              <w:top w:val="nil"/>
              <w:left w:val="nil"/>
              <w:bottom w:val="single" w:sz="8" w:space="0" w:color="auto"/>
              <w:right w:val="single" w:sz="8" w:space="0" w:color="auto"/>
            </w:tcBorders>
            <w:shd w:val="clear" w:color="auto" w:fill="auto"/>
            <w:noWrap/>
            <w:vAlign w:val="center"/>
            <w:hideMark/>
          </w:tcPr>
          <w:p w14:paraId="5F02BFC4"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86159B9"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DAAE96"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9</w:t>
            </w:r>
          </w:p>
        </w:tc>
        <w:tc>
          <w:tcPr>
            <w:tcW w:w="4336" w:type="dxa"/>
            <w:tcBorders>
              <w:top w:val="nil"/>
              <w:left w:val="nil"/>
              <w:bottom w:val="single" w:sz="8" w:space="0" w:color="auto"/>
              <w:right w:val="single" w:sz="8" w:space="0" w:color="auto"/>
            </w:tcBorders>
            <w:shd w:val="clear" w:color="auto" w:fill="auto"/>
            <w:noWrap/>
            <w:vAlign w:val="center"/>
            <w:hideMark/>
          </w:tcPr>
          <w:p w14:paraId="40689CB0"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084FF0DF"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7DD841D2"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6C6218F0"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w:t>
            </w:r>
          </w:p>
        </w:tc>
        <w:tc>
          <w:tcPr>
            <w:tcW w:w="1720" w:type="dxa"/>
            <w:tcBorders>
              <w:top w:val="nil"/>
              <w:left w:val="nil"/>
              <w:bottom w:val="single" w:sz="8" w:space="0" w:color="auto"/>
              <w:right w:val="single" w:sz="8" w:space="0" w:color="auto"/>
            </w:tcBorders>
            <w:shd w:val="clear" w:color="auto" w:fill="auto"/>
            <w:noWrap/>
            <w:vAlign w:val="center"/>
            <w:hideMark/>
          </w:tcPr>
          <w:p w14:paraId="0A638E93"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B3953F0"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39BBCA26"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10</w:t>
            </w:r>
          </w:p>
        </w:tc>
        <w:tc>
          <w:tcPr>
            <w:tcW w:w="4336" w:type="dxa"/>
            <w:tcBorders>
              <w:top w:val="nil"/>
              <w:left w:val="nil"/>
              <w:bottom w:val="single" w:sz="8" w:space="0" w:color="auto"/>
              <w:right w:val="single" w:sz="8" w:space="0" w:color="auto"/>
            </w:tcBorders>
            <w:shd w:val="clear" w:color="auto" w:fill="auto"/>
            <w:noWrap/>
            <w:vAlign w:val="center"/>
            <w:hideMark/>
          </w:tcPr>
          <w:p w14:paraId="7446F9A1"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61E38FEB"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2152314"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2FEFA802"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177</w:t>
            </w:r>
          </w:p>
        </w:tc>
        <w:tc>
          <w:tcPr>
            <w:tcW w:w="1720" w:type="dxa"/>
            <w:tcBorders>
              <w:top w:val="nil"/>
              <w:left w:val="nil"/>
              <w:bottom w:val="single" w:sz="8" w:space="0" w:color="auto"/>
              <w:right w:val="single" w:sz="8" w:space="0" w:color="auto"/>
            </w:tcBorders>
            <w:shd w:val="clear" w:color="auto" w:fill="auto"/>
            <w:noWrap/>
            <w:vAlign w:val="center"/>
            <w:hideMark/>
          </w:tcPr>
          <w:p w14:paraId="180D2461"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7BAE511C"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7155E897"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12</w:t>
            </w:r>
          </w:p>
        </w:tc>
        <w:tc>
          <w:tcPr>
            <w:tcW w:w="4336" w:type="dxa"/>
            <w:tcBorders>
              <w:top w:val="nil"/>
              <w:left w:val="nil"/>
              <w:bottom w:val="single" w:sz="8" w:space="0" w:color="auto"/>
              <w:right w:val="single" w:sz="8" w:space="0" w:color="auto"/>
            </w:tcBorders>
            <w:shd w:val="clear" w:color="auto" w:fill="auto"/>
            <w:noWrap/>
            <w:vAlign w:val="center"/>
            <w:hideMark/>
          </w:tcPr>
          <w:p w14:paraId="07C8D0DC"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3E013FE5"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50FD01F7"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15414F67"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58FE0C3"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D4799D6"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96A88D2"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13</w:t>
            </w:r>
          </w:p>
        </w:tc>
        <w:tc>
          <w:tcPr>
            <w:tcW w:w="4336" w:type="dxa"/>
            <w:tcBorders>
              <w:top w:val="nil"/>
              <w:left w:val="nil"/>
              <w:bottom w:val="single" w:sz="8" w:space="0" w:color="auto"/>
              <w:right w:val="single" w:sz="8" w:space="0" w:color="auto"/>
            </w:tcBorders>
            <w:shd w:val="clear" w:color="auto" w:fill="auto"/>
            <w:noWrap/>
            <w:vAlign w:val="center"/>
            <w:hideMark/>
          </w:tcPr>
          <w:p w14:paraId="370FBEA0"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Jacketed Blender</w:t>
            </w:r>
          </w:p>
        </w:tc>
        <w:tc>
          <w:tcPr>
            <w:tcW w:w="1482" w:type="dxa"/>
            <w:tcBorders>
              <w:top w:val="nil"/>
              <w:left w:val="nil"/>
              <w:bottom w:val="single" w:sz="8" w:space="0" w:color="auto"/>
              <w:right w:val="single" w:sz="8" w:space="0" w:color="auto"/>
            </w:tcBorders>
            <w:shd w:val="clear" w:color="auto" w:fill="auto"/>
            <w:noWrap/>
            <w:vAlign w:val="center"/>
            <w:hideMark/>
          </w:tcPr>
          <w:p w14:paraId="7210CDE6"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09B7DF3A"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6DFB727C"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6263E4A6"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62B9A185"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2EE55EF1"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14</w:t>
            </w:r>
          </w:p>
        </w:tc>
        <w:tc>
          <w:tcPr>
            <w:tcW w:w="4336" w:type="dxa"/>
            <w:tcBorders>
              <w:top w:val="nil"/>
              <w:left w:val="nil"/>
              <w:bottom w:val="single" w:sz="8" w:space="0" w:color="auto"/>
              <w:right w:val="single" w:sz="8" w:space="0" w:color="auto"/>
            </w:tcBorders>
            <w:shd w:val="clear" w:color="auto" w:fill="auto"/>
            <w:noWrap/>
            <w:vAlign w:val="center"/>
            <w:hideMark/>
          </w:tcPr>
          <w:p w14:paraId="3077FFDF"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Feed Pump</w:t>
            </w:r>
          </w:p>
        </w:tc>
        <w:tc>
          <w:tcPr>
            <w:tcW w:w="1482" w:type="dxa"/>
            <w:tcBorders>
              <w:top w:val="nil"/>
              <w:left w:val="nil"/>
              <w:bottom w:val="single" w:sz="8" w:space="0" w:color="auto"/>
              <w:right w:val="single" w:sz="8" w:space="0" w:color="auto"/>
            </w:tcBorders>
            <w:shd w:val="clear" w:color="auto" w:fill="auto"/>
            <w:noWrap/>
            <w:vAlign w:val="center"/>
            <w:hideMark/>
          </w:tcPr>
          <w:p w14:paraId="069FC9F5"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B137B78"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6</w:t>
            </w:r>
          </w:p>
        </w:tc>
        <w:tc>
          <w:tcPr>
            <w:tcW w:w="1132" w:type="dxa"/>
            <w:tcBorders>
              <w:top w:val="nil"/>
              <w:left w:val="nil"/>
              <w:bottom w:val="single" w:sz="8" w:space="0" w:color="auto"/>
              <w:right w:val="single" w:sz="8" w:space="0" w:color="auto"/>
            </w:tcBorders>
            <w:shd w:val="clear" w:color="auto" w:fill="auto"/>
            <w:noWrap/>
            <w:vAlign w:val="center"/>
            <w:hideMark/>
          </w:tcPr>
          <w:p w14:paraId="75747EA9"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115</w:t>
            </w:r>
          </w:p>
        </w:tc>
        <w:tc>
          <w:tcPr>
            <w:tcW w:w="1720" w:type="dxa"/>
            <w:tcBorders>
              <w:top w:val="nil"/>
              <w:left w:val="nil"/>
              <w:bottom w:val="single" w:sz="8" w:space="0" w:color="auto"/>
              <w:right w:val="single" w:sz="8" w:space="0" w:color="auto"/>
            </w:tcBorders>
            <w:shd w:val="clear" w:color="auto" w:fill="auto"/>
            <w:noWrap/>
            <w:vAlign w:val="center"/>
            <w:hideMark/>
          </w:tcPr>
          <w:p w14:paraId="112C11F5"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20E0FA0"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6764A08"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15</w:t>
            </w:r>
          </w:p>
        </w:tc>
        <w:tc>
          <w:tcPr>
            <w:tcW w:w="4336" w:type="dxa"/>
            <w:tcBorders>
              <w:top w:val="nil"/>
              <w:left w:val="nil"/>
              <w:bottom w:val="single" w:sz="8" w:space="0" w:color="auto"/>
              <w:right w:val="single" w:sz="8" w:space="0" w:color="auto"/>
            </w:tcBorders>
            <w:shd w:val="clear" w:color="auto" w:fill="auto"/>
            <w:noWrap/>
            <w:vAlign w:val="center"/>
            <w:hideMark/>
          </w:tcPr>
          <w:p w14:paraId="0302B8CD"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Dust Collector</w:t>
            </w:r>
          </w:p>
        </w:tc>
        <w:tc>
          <w:tcPr>
            <w:tcW w:w="1482" w:type="dxa"/>
            <w:tcBorders>
              <w:top w:val="nil"/>
              <w:left w:val="nil"/>
              <w:bottom w:val="single" w:sz="8" w:space="0" w:color="auto"/>
              <w:right w:val="single" w:sz="8" w:space="0" w:color="auto"/>
            </w:tcBorders>
            <w:shd w:val="clear" w:color="auto" w:fill="auto"/>
            <w:noWrap/>
            <w:vAlign w:val="center"/>
            <w:hideMark/>
          </w:tcPr>
          <w:p w14:paraId="1A78442D"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12DC3291"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48CA258"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71</w:t>
            </w:r>
          </w:p>
        </w:tc>
        <w:tc>
          <w:tcPr>
            <w:tcW w:w="1720" w:type="dxa"/>
            <w:tcBorders>
              <w:top w:val="nil"/>
              <w:left w:val="nil"/>
              <w:bottom w:val="single" w:sz="8" w:space="0" w:color="auto"/>
              <w:right w:val="single" w:sz="8" w:space="0" w:color="auto"/>
            </w:tcBorders>
            <w:shd w:val="clear" w:color="auto" w:fill="auto"/>
            <w:noWrap/>
            <w:vAlign w:val="center"/>
            <w:hideMark/>
          </w:tcPr>
          <w:p w14:paraId="423CD040"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63CD6873"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7A47F0"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16</w:t>
            </w:r>
          </w:p>
        </w:tc>
        <w:tc>
          <w:tcPr>
            <w:tcW w:w="4336" w:type="dxa"/>
            <w:tcBorders>
              <w:top w:val="nil"/>
              <w:left w:val="nil"/>
              <w:bottom w:val="single" w:sz="8" w:space="0" w:color="auto"/>
              <w:right w:val="single" w:sz="8" w:space="0" w:color="auto"/>
            </w:tcBorders>
            <w:shd w:val="clear" w:color="auto" w:fill="auto"/>
            <w:noWrap/>
            <w:vAlign w:val="center"/>
            <w:hideMark/>
          </w:tcPr>
          <w:p w14:paraId="4E26A1B8"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Product Tank</w:t>
            </w:r>
          </w:p>
        </w:tc>
        <w:tc>
          <w:tcPr>
            <w:tcW w:w="1482" w:type="dxa"/>
            <w:tcBorders>
              <w:top w:val="nil"/>
              <w:left w:val="nil"/>
              <w:bottom w:val="single" w:sz="8" w:space="0" w:color="auto"/>
              <w:right w:val="single" w:sz="8" w:space="0" w:color="auto"/>
            </w:tcBorders>
            <w:shd w:val="clear" w:color="auto" w:fill="auto"/>
            <w:noWrap/>
            <w:vAlign w:val="center"/>
            <w:hideMark/>
          </w:tcPr>
          <w:p w14:paraId="3B170063"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C76A90F"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6F408F25"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532</w:t>
            </w:r>
          </w:p>
        </w:tc>
        <w:tc>
          <w:tcPr>
            <w:tcW w:w="1720" w:type="dxa"/>
            <w:tcBorders>
              <w:top w:val="nil"/>
              <w:left w:val="nil"/>
              <w:bottom w:val="single" w:sz="8" w:space="0" w:color="auto"/>
              <w:right w:val="single" w:sz="8" w:space="0" w:color="auto"/>
            </w:tcBorders>
            <w:shd w:val="clear" w:color="auto" w:fill="auto"/>
            <w:noWrap/>
            <w:vAlign w:val="center"/>
            <w:hideMark/>
          </w:tcPr>
          <w:p w14:paraId="1AC07175"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7CABC97" w14:textId="77777777" w:rsidTr="00E80F8C">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A2CE08A" w14:textId="77777777" w:rsidR="00B524C4" w:rsidRPr="004532CD" w:rsidRDefault="00B524C4" w:rsidP="00E80F8C">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17</w:t>
            </w:r>
          </w:p>
        </w:tc>
        <w:tc>
          <w:tcPr>
            <w:tcW w:w="4336" w:type="dxa"/>
            <w:tcBorders>
              <w:top w:val="nil"/>
              <w:left w:val="nil"/>
              <w:bottom w:val="single" w:sz="8" w:space="0" w:color="auto"/>
              <w:right w:val="single" w:sz="8" w:space="0" w:color="auto"/>
            </w:tcBorders>
            <w:shd w:val="clear" w:color="auto" w:fill="auto"/>
            <w:noWrap/>
            <w:vAlign w:val="center"/>
            <w:hideMark/>
          </w:tcPr>
          <w:p w14:paraId="06AEE308" w14:textId="77777777" w:rsidR="00B524C4" w:rsidRPr="004532CD" w:rsidRDefault="00B524C4" w:rsidP="00E80F8C">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Packaging Equipment</w:t>
            </w:r>
          </w:p>
        </w:tc>
        <w:tc>
          <w:tcPr>
            <w:tcW w:w="1482" w:type="dxa"/>
            <w:tcBorders>
              <w:top w:val="nil"/>
              <w:left w:val="nil"/>
              <w:bottom w:val="single" w:sz="8" w:space="0" w:color="auto"/>
              <w:right w:val="single" w:sz="8" w:space="0" w:color="auto"/>
            </w:tcBorders>
            <w:shd w:val="clear" w:color="auto" w:fill="auto"/>
            <w:noWrap/>
            <w:vAlign w:val="center"/>
            <w:hideMark/>
          </w:tcPr>
          <w:p w14:paraId="7E4855A9"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KG/bag</w:t>
            </w:r>
          </w:p>
        </w:tc>
        <w:tc>
          <w:tcPr>
            <w:tcW w:w="809" w:type="dxa"/>
            <w:tcBorders>
              <w:top w:val="nil"/>
              <w:left w:val="nil"/>
              <w:bottom w:val="single" w:sz="8" w:space="0" w:color="auto"/>
              <w:right w:val="single" w:sz="8" w:space="0" w:color="auto"/>
            </w:tcBorders>
            <w:shd w:val="clear" w:color="auto" w:fill="auto"/>
            <w:noWrap/>
            <w:vAlign w:val="center"/>
            <w:hideMark/>
          </w:tcPr>
          <w:p w14:paraId="380B3798"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1609E28"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150</w:t>
            </w:r>
          </w:p>
        </w:tc>
        <w:tc>
          <w:tcPr>
            <w:tcW w:w="1720" w:type="dxa"/>
            <w:tcBorders>
              <w:top w:val="nil"/>
              <w:left w:val="nil"/>
              <w:bottom w:val="single" w:sz="8" w:space="0" w:color="auto"/>
              <w:right w:val="single" w:sz="8" w:space="0" w:color="auto"/>
            </w:tcBorders>
            <w:shd w:val="clear" w:color="auto" w:fill="auto"/>
            <w:noWrap/>
            <w:vAlign w:val="center"/>
            <w:hideMark/>
          </w:tcPr>
          <w:p w14:paraId="12A03981" w14:textId="77777777" w:rsidR="00B524C4" w:rsidRPr="004532CD" w:rsidRDefault="00B524C4" w:rsidP="00E80F8C">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5D58257A" w14:textId="77777777" w:rsidTr="00E80F8C">
        <w:trPr>
          <w:trHeight w:val="319"/>
        </w:trPr>
        <w:tc>
          <w:tcPr>
            <w:tcW w:w="521" w:type="dxa"/>
            <w:tcBorders>
              <w:top w:val="nil"/>
              <w:left w:val="nil"/>
              <w:bottom w:val="nil"/>
              <w:right w:val="nil"/>
            </w:tcBorders>
            <w:shd w:val="clear" w:color="auto" w:fill="auto"/>
            <w:noWrap/>
            <w:vAlign w:val="bottom"/>
            <w:hideMark/>
          </w:tcPr>
          <w:p w14:paraId="27B1C593" w14:textId="77777777" w:rsidR="00B524C4" w:rsidRPr="004532CD" w:rsidRDefault="00B524C4" w:rsidP="00E80F8C">
            <w:pPr>
              <w:spacing w:after="0" w:line="240" w:lineRule="auto"/>
              <w:rPr>
                <w:rFonts w:ascii="Arial" w:eastAsia="Times New Roman" w:hAnsi="Arial" w:cs="Arial"/>
                <w:color w:val="000000"/>
                <w:sz w:val="20"/>
                <w:szCs w:val="20"/>
                <w:lang w:eastAsia="en-IN"/>
              </w:rPr>
            </w:pPr>
          </w:p>
        </w:tc>
        <w:tc>
          <w:tcPr>
            <w:tcW w:w="4336" w:type="dxa"/>
            <w:tcBorders>
              <w:top w:val="nil"/>
              <w:left w:val="nil"/>
              <w:bottom w:val="single" w:sz="8" w:space="0" w:color="000000"/>
              <w:right w:val="nil"/>
            </w:tcBorders>
            <w:shd w:val="clear" w:color="auto" w:fill="auto"/>
            <w:vAlign w:val="center"/>
            <w:hideMark/>
          </w:tcPr>
          <w:p w14:paraId="69F54E46" w14:textId="77777777" w:rsidR="00B524C4" w:rsidRPr="00CB1DB6" w:rsidRDefault="00B524C4" w:rsidP="00E80F8C">
            <w:pPr>
              <w:spacing w:after="0" w:line="240" w:lineRule="auto"/>
              <w:rPr>
                <w:rFonts w:ascii="Palladio Uralic" w:eastAsia="Times New Roman" w:hAnsi="Palladio Uralic" w:cs="Calibri"/>
                <w:b/>
                <w:bCs/>
                <w:color w:val="000000"/>
                <w:sz w:val="16"/>
                <w:szCs w:val="16"/>
                <w:lang w:eastAsia="en-IN"/>
              </w:rPr>
            </w:pPr>
            <w:r w:rsidRPr="00CB1DB6">
              <w:rPr>
                <w:rFonts w:ascii="Palladio Uralic" w:eastAsia="Times New Roman" w:hAnsi="Palladio Uralic" w:cs="Calibri"/>
                <w:b/>
                <w:bCs/>
                <w:color w:val="000000"/>
                <w:sz w:val="16"/>
                <w:szCs w:val="16"/>
                <w:lang w:eastAsia="en-IN"/>
              </w:rPr>
              <w:t>TOTAL MAIN EQUIPMENT COST</w:t>
            </w:r>
          </w:p>
        </w:tc>
        <w:tc>
          <w:tcPr>
            <w:tcW w:w="1482" w:type="dxa"/>
            <w:tcBorders>
              <w:top w:val="nil"/>
              <w:left w:val="nil"/>
              <w:bottom w:val="single" w:sz="8" w:space="0" w:color="auto"/>
              <w:right w:val="single" w:sz="8" w:space="0" w:color="auto"/>
            </w:tcBorders>
            <w:shd w:val="clear" w:color="auto" w:fill="auto"/>
            <w:noWrap/>
            <w:vAlign w:val="center"/>
            <w:hideMark/>
          </w:tcPr>
          <w:p w14:paraId="02C8C447" w14:textId="77777777" w:rsidR="00B524C4" w:rsidRPr="00CB1DB6" w:rsidRDefault="00B524C4" w:rsidP="00E80F8C">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809" w:type="dxa"/>
            <w:tcBorders>
              <w:top w:val="nil"/>
              <w:left w:val="nil"/>
              <w:bottom w:val="single" w:sz="8" w:space="0" w:color="auto"/>
              <w:right w:val="single" w:sz="8" w:space="0" w:color="auto"/>
            </w:tcBorders>
            <w:shd w:val="clear" w:color="auto" w:fill="auto"/>
            <w:noWrap/>
            <w:vAlign w:val="center"/>
            <w:hideMark/>
          </w:tcPr>
          <w:p w14:paraId="6B1E7A08" w14:textId="77777777" w:rsidR="00B524C4" w:rsidRPr="00CB1DB6" w:rsidRDefault="00B524C4" w:rsidP="00E80F8C">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1132" w:type="dxa"/>
            <w:tcBorders>
              <w:top w:val="nil"/>
              <w:left w:val="nil"/>
              <w:bottom w:val="single" w:sz="8" w:space="0" w:color="auto"/>
              <w:right w:val="single" w:sz="8" w:space="0" w:color="auto"/>
            </w:tcBorders>
            <w:shd w:val="clear" w:color="auto" w:fill="auto"/>
            <w:noWrap/>
            <w:vAlign w:val="center"/>
            <w:hideMark/>
          </w:tcPr>
          <w:p w14:paraId="0B3C857D" w14:textId="77777777" w:rsidR="00B524C4" w:rsidRPr="00CB1DB6" w:rsidRDefault="00B524C4" w:rsidP="00E80F8C">
            <w:pPr>
              <w:spacing w:after="0" w:line="240" w:lineRule="auto"/>
              <w:jc w:val="center"/>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2.73</w:t>
            </w:r>
          </w:p>
        </w:tc>
        <w:tc>
          <w:tcPr>
            <w:tcW w:w="1720" w:type="dxa"/>
            <w:tcBorders>
              <w:top w:val="nil"/>
              <w:left w:val="nil"/>
              <w:bottom w:val="single" w:sz="8" w:space="0" w:color="auto"/>
              <w:right w:val="single" w:sz="8" w:space="0" w:color="auto"/>
            </w:tcBorders>
            <w:shd w:val="clear" w:color="auto" w:fill="auto"/>
            <w:noWrap/>
            <w:vAlign w:val="center"/>
            <w:hideMark/>
          </w:tcPr>
          <w:p w14:paraId="2BD9CB47" w14:textId="77777777" w:rsidR="00B524C4" w:rsidRPr="00CB1DB6" w:rsidRDefault="00B524C4" w:rsidP="00E80F8C">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r>
    </w:tbl>
    <w:p w14:paraId="47B7DA42" w14:textId="737A2D42" w:rsidR="00B9691D" w:rsidRDefault="00B9691D" w:rsidP="00B524C4">
      <w:pPr>
        <w:tabs>
          <w:tab w:val="left" w:pos="1365"/>
        </w:tabs>
        <w:spacing w:line="360" w:lineRule="auto"/>
        <w:jc w:val="both"/>
        <w:rPr>
          <w:rFonts w:ascii="Arial" w:eastAsia="Arial" w:hAnsi="Arial" w:cs="Arial"/>
          <w:b/>
          <w:bCs/>
          <w:sz w:val="24"/>
          <w:szCs w:val="24"/>
          <w:lang w:val="en-US"/>
        </w:rPr>
      </w:pPr>
    </w:p>
    <w:p w14:paraId="10BFF1DC" w14:textId="5FF4A702"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5.4. Annual Cost of Production</w:t>
      </w:r>
    </w:p>
    <w:p w14:paraId="2EAE2C1C" w14:textId="213E96AE" w:rsidR="00B524C4" w:rsidRDefault="00B524C4" w:rsidP="003D4F29">
      <w:pPr>
        <w:spacing w:line="360" w:lineRule="auto"/>
        <w:jc w:val="both"/>
        <w:rPr>
          <w:rFonts w:ascii="Arial" w:hAnsi="Arial" w:cs="Arial"/>
          <w:sz w:val="24"/>
          <w:szCs w:val="24"/>
        </w:rPr>
      </w:pPr>
      <w:r>
        <w:rPr>
          <w:rFonts w:ascii="Arial" w:hAnsi="Arial" w:cs="Arial"/>
          <w:sz w:val="24"/>
          <w:szCs w:val="24"/>
        </w:rPr>
        <w:t xml:space="preserve">Raw Material </w:t>
      </w:r>
      <w:commentRangeStart w:id="341"/>
      <w:r>
        <w:rPr>
          <w:rFonts w:ascii="Arial" w:hAnsi="Arial" w:cs="Arial"/>
          <w:sz w:val="24"/>
          <w:szCs w:val="24"/>
        </w:rPr>
        <w:t>Cost is considered as t</w:t>
      </w:r>
      <w:r w:rsidRPr="004532CD">
        <w:rPr>
          <w:rFonts w:ascii="Arial" w:hAnsi="Arial" w:cs="Arial"/>
          <w:sz w:val="24"/>
          <w:szCs w:val="24"/>
        </w:rPr>
        <w:t>he base case</w:t>
      </w:r>
      <w:commentRangeEnd w:id="341"/>
      <w:r w:rsidR="001E2B6C">
        <w:rPr>
          <w:rStyle w:val="CommentReference"/>
        </w:rPr>
        <w:commentReference w:id="341"/>
      </w:r>
      <w:r w:rsidRPr="004532CD">
        <w:rPr>
          <w:rFonts w:ascii="Arial" w:hAnsi="Arial" w:cs="Arial"/>
          <w:sz w:val="24"/>
          <w:szCs w:val="24"/>
        </w:rPr>
        <w:t xml:space="preserve">, the annual cost of raw materials reached a value of </w:t>
      </w:r>
      <w:r>
        <w:rPr>
          <w:rFonts w:ascii="Arial" w:hAnsi="Arial" w:cs="Arial"/>
          <w:sz w:val="24"/>
          <w:szCs w:val="24"/>
        </w:rPr>
        <w:t xml:space="preserve">USD </w:t>
      </w:r>
      <w:r w:rsidRPr="004532CD">
        <w:rPr>
          <w:rFonts w:ascii="Arial" w:hAnsi="Arial" w:cs="Arial"/>
          <w:sz w:val="24"/>
          <w:szCs w:val="24"/>
        </w:rPr>
        <w:t>61</w:t>
      </w:r>
      <w:r>
        <w:rPr>
          <w:rFonts w:ascii="Arial" w:hAnsi="Arial" w:cs="Arial"/>
          <w:sz w:val="24"/>
          <w:szCs w:val="24"/>
        </w:rPr>
        <w:t>.</w:t>
      </w:r>
      <w:r w:rsidRPr="004532CD">
        <w:rPr>
          <w:rFonts w:ascii="Arial" w:hAnsi="Arial" w:cs="Arial"/>
          <w:sz w:val="24"/>
          <w:szCs w:val="24"/>
        </w:rPr>
        <w:t>7</w:t>
      </w:r>
      <w:r>
        <w:rPr>
          <w:rFonts w:ascii="Arial" w:hAnsi="Arial" w:cs="Arial"/>
          <w:sz w:val="24"/>
          <w:szCs w:val="24"/>
        </w:rPr>
        <w:t xml:space="preserve"> Million</w:t>
      </w:r>
      <w:r>
        <w:rPr>
          <w:rFonts w:ascii="Palladio Uralic" w:eastAsia="Times New Roman" w:hAnsi="Palladio Uralic" w:cs="Calibri"/>
          <w:b/>
          <w:bCs/>
          <w:color w:val="000000"/>
          <w:sz w:val="18"/>
          <w:szCs w:val="18"/>
          <w:lang w:eastAsia="en-IN"/>
        </w:rPr>
        <w:t xml:space="preserve"> </w:t>
      </w:r>
      <w:r w:rsidRPr="004532CD">
        <w:rPr>
          <w:rFonts w:ascii="Arial" w:hAnsi="Arial" w:cs="Arial"/>
          <w:sz w:val="24"/>
          <w:szCs w:val="24"/>
        </w:rPr>
        <w:t xml:space="preserve">per year for </w:t>
      </w:r>
      <w:r>
        <w:rPr>
          <w:rFonts w:ascii="Arial" w:hAnsi="Arial" w:cs="Arial"/>
          <w:sz w:val="24"/>
          <w:szCs w:val="24"/>
        </w:rPr>
        <w:t>30</w:t>
      </w:r>
      <w:r w:rsidRPr="004532CD">
        <w:rPr>
          <w:rFonts w:ascii="Arial" w:hAnsi="Arial" w:cs="Arial"/>
          <w:sz w:val="24"/>
          <w:szCs w:val="24"/>
        </w:rPr>
        <w:t xml:space="preserve"> </w:t>
      </w:r>
      <w:r>
        <w:rPr>
          <w:rFonts w:ascii="Arial" w:hAnsi="Arial" w:cs="Arial"/>
          <w:sz w:val="24"/>
          <w:szCs w:val="24"/>
        </w:rPr>
        <w:t>thousand tonnes per a</w:t>
      </w:r>
      <w:r w:rsidRPr="004532CD">
        <w:rPr>
          <w:rFonts w:ascii="Arial" w:hAnsi="Arial" w:cs="Arial"/>
          <w:sz w:val="24"/>
          <w:szCs w:val="24"/>
        </w:rPr>
        <w:t xml:space="preserve">nnum plant capacity. </w:t>
      </w:r>
      <w:r w:rsidR="00A73944" w:rsidRPr="004532CD">
        <w:rPr>
          <w:rFonts w:ascii="Arial" w:hAnsi="Arial" w:cs="Arial"/>
          <w:sz w:val="24"/>
          <w:szCs w:val="24"/>
        </w:rPr>
        <w:t>Ma</w:t>
      </w:r>
      <w:r w:rsidR="00A73944">
        <w:rPr>
          <w:rFonts w:ascii="Arial" w:hAnsi="Arial" w:cs="Arial"/>
          <w:sz w:val="24"/>
          <w:szCs w:val="24"/>
        </w:rPr>
        <w:t xml:space="preserve">jor </w:t>
      </w:r>
      <w:r w:rsidR="00A73944" w:rsidRPr="004532CD">
        <w:rPr>
          <w:rFonts w:ascii="Arial" w:hAnsi="Arial" w:cs="Arial"/>
          <w:sz w:val="24"/>
          <w:szCs w:val="24"/>
        </w:rPr>
        <w:t>raw</w:t>
      </w:r>
      <w:r w:rsidRPr="004532CD">
        <w:rPr>
          <w:rFonts w:ascii="Arial" w:hAnsi="Arial" w:cs="Arial"/>
          <w:sz w:val="24"/>
          <w:szCs w:val="24"/>
        </w:rPr>
        <w:t xml:space="preserve"> </w:t>
      </w:r>
      <w:r>
        <w:rPr>
          <w:rFonts w:ascii="Arial" w:hAnsi="Arial" w:cs="Arial"/>
          <w:sz w:val="24"/>
          <w:szCs w:val="24"/>
        </w:rPr>
        <w:t>m</w:t>
      </w:r>
      <w:r w:rsidRPr="004532CD">
        <w:rPr>
          <w:rFonts w:ascii="Arial" w:hAnsi="Arial" w:cs="Arial"/>
          <w:sz w:val="24"/>
          <w:szCs w:val="24"/>
        </w:rPr>
        <w:t>aterial</w:t>
      </w:r>
      <w:r>
        <w:rPr>
          <w:rFonts w:ascii="Arial" w:hAnsi="Arial" w:cs="Arial"/>
          <w:sz w:val="24"/>
          <w:szCs w:val="24"/>
        </w:rPr>
        <w:t>s</w:t>
      </w:r>
      <w:r w:rsidRPr="004532CD">
        <w:rPr>
          <w:rFonts w:ascii="Arial" w:hAnsi="Arial" w:cs="Arial"/>
          <w:sz w:val="24"/>
          <w:szCs w:val="24"/>
        </w:rPr>
        <w:t xml:space="preserve"> considered </w:t>
      </w:r>
      <w:r>
        <w:rPr>
          <w:rFonts w:ascii="Arial" w:hAnsi="Arial" w:cs="Arial"/>
          <w:sz w:val="24"/>
          <w:szCs w:val="24"/>
        </w:rPr>
        <w:t>are Epoxy Resin</w:t>
      </w:r>
      <w:r w:rsidRPr="004532CD">
        <w:rPr>
          <w:rFonts w:ascii="Arial" w:hAnsi="Arial" w:cs="Arial"/>
          <w:sz w:val="24"/>
          <w:szCs w:val="24"/>
        </w:rPr>
        <w:t xml:space="preserve">, </w:t>
      </w:r>
      <w:r>
        <w:rPr>
          <w:rFonts w:ascii="Arial" w:hAnsi="Arial" w:cs="Arial"/>
          <w:sz w:val="24"/>
          <w:szCs w:val="24"/>
        </w:rPr>
        <w:t xml:space="preserve">Bisphenol A, Styrene, </w:t>
      </w:r>
      <w:r w:rsidRPr="004532CD">
        <w:rPr>
          <w:rFonts w:ascii="Arial" w:hAnsi="Arial" w:cs="Arial"/>
          <w:sz w:val="24"/>
          <w:szCs w:val="24"/>
        </w:rPr>
        <w:t>Methacrylic Acid</w:t>
      </w:r>
      <w:r>
        <w:rPr>
          <w:rFonts w:ascii="Arial" w:hAnsi="Arial" w:cs="Arial"/>
          <w:sz w:val="24"/>
          <w:szCs w:val="24"/>
        </w:rPr>
        <w:t xml:space="preserve"> </w:t>
      </w:r>
      <w:r w:rsidRPr="004532CD">
        <w:rPr>
          <w:rFonts w:ascii="Arial" w:hAnsi="Arial" w:cs="Arial"/>
          <w:sz w:val="24"/>
          <w:szCs w:val="24"/>
        </w:rPr>
        <w:t>with</w:t>
      </w:r>
      <w:r>
        <w:rPr>
          <w:rFonts w:ascii="Arial" w:hAnsi="Arial" w:cs="Arial"/>
          <w:sz w:val="24"/>
          <w:szCs w:val="24"/>
        </w:rPr>
        <w:t xml:space="preserve"> stoichiometry ratio </w:t>
      </w:r>
      <w:r w:rsidRPr="004532CD">
        <w:rPr>
          <w:rFonts w:ascii="Arial" w:hAnsi="Arial" w:cs="Arial"/>
          <w:sz w:val="24"/>
          <w:szCs w:val="24"/>
        </w:rPr>
        <w:t>of 0.</w:t>
      </w:r>
      <w:r>
        <w:rPr>
          <w:rFonts w:ascii="Arial" w:hAnsi="Arial" w:cs="Arial"/>
          <w:sz w:val="24"/>
          <w:szCs w:val="24"/>
        </w:rPr>
        <w:t>3</w:t>
      </w:r>
      <w:r w:rsidRPr="004532CD">
        <w:rPr>
          <w:rFonts w:ascii="Arial" w:hAnsi="Arial" w:cs="Arial"/>
          <w:sz w:val="24"/>
          <w:szCs w:val="24"/>
        </w:rPr>
        <w:t>, 0.</w:t>
      </w:r>
      <w:r>
        <w:rPr>
          <w:rFonts w:ascii="Arial" w:hAnsi="Arial" w:cs="Arial"/>
          <w:sz w:val="24"/>
          <w:szCs w:val="24"/>
        </w:rPr>
        <w:t>14, 0.4</w:t>
      </w:r>
      <w:r w:rsidR="00270086">
        <w:rPr>
          <w:rFonts w:ascii="Arial" w:hAnsi="Arial" w:cs="Arial"/>
          <w:sz w:val="24"/>
          <w:szCs w:val="24"/>
        </w:rPr>
        <w:t>4</w:t>
      </w:r>
      <w:r w:rsidRPr="004532CD">
        <w:rPr>
          <w:rFonts w:ascii="Arial" w:hAnsi="Arial" w:cs="Arial"/>
          <w:sz w:val="24"/>
          <w:szCs w:val="24"/>
        </w:rPr>
        <w:t xml:space="preserve"> &amp; 0.</w:t>
      </w:r>
      <w:r>
        <w:rPr>
          <w:rFonts w:ascii="Arial" w:hAnsi="Arial" w:cs="Arial"/>
          <w:sz w:val="24"/>
          <w:szCs w:val="24"/>
        </w:rPr>
        <w:t>11 respectively</w:t>
      </w:r>
      <w:r w:rsidRPr="004532CD">
        <w:rPr>
          <w:rFonts w:ascii="Arial" w:hAnsi="Arial" w:cs="Arial"/>
          <w:sz w:val="24"/>
          <w:szCs w:val="24"/>
        </w:rPr>
        <w:t xml:space="preserve">. </w:t>
      </w:r>
    </w:p>
    <w:tbl>
      <w:tblPr>
        <w:tblW w:w="10466" w:type="dxa"/>
        <w:tblLook w:val="04A0" w:firstRow="1" w:lastRow="0" w:firstColumn="1" w:lastColumn="0" w:noHBand="0" w:noVBand="1"/>
      </w:tblPr>
      <w:tblGrid>
        <w:gridCol w:w="567"/>
        <w:gridCol w:w="4654"/>
        <w:gridCol w:w="1978"/>
        <w:gridCol w:w="1697"/>
        <w:gridCol w:w="1279"/>
        <w:gridCol w:w="291"/>
      </w:tblGrid>
      <w:tr w:rsidR="009D21A1" w:rsidRPr="009D21A1" w14:paraId="7A02582B" w14:textId="77777777" w:rsidTr="009D21A1">
        <w:trPr>
          <w:gridAfter w:val="1"/>
          <w:wAfter w:w="291" w:type="dxa"/>
          <w:trHeight w:val="450"/>
        </w:trPr>
        <w:tc>
          <w:tcPr>
            <w:tcW w:w="10175"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5B80DF46" w14:textId="77777777" w:rsidR="009D21A1" w:rsidRPr="009D21A1" w:rsidRDefault="009D21A1" w:rsidP="009D21A1">
            <w:pPr>
              <w:spacing w:after="0" w:line="240" w:lineRule="auto"/>
              <w:jc w:val="center"/>
              <w:rPr>
                <w:rFonts w:ascii="Arial" w:eastAsia="Times New Roman" w:hAnsi="Arial" w:cs="Arial"/>
                <w:b/>
                <w:bCs/>
                <w:color w:val="FFFFFF"/>
                <w:lang w:eastAsia="en-IN"/>
              </w:rPr>
            </w:pPr>
            <w:r w:rsidRPr="009D21A1">
              <w:rPr>
                <w:rFonts w:ascii="Arial" w:eastAsia="Times New Roman" w:hAnsi="Arial" w:cs="Arial"/>
                <w:b/>
                <w:bCs/>
                <w:color w:val="FFFFFF"/>
                <w:lang w:val="en-US" w:eastAsia="en-IN"/>
              </w:rPr>
              <w:lastRenderedPageBreak/>
              <w:t xml:space="preserve">COST OF </w:t>
            </w:r>
            <w:commentRangeStart w:id="342"/>
            <w:r w:rsidRPr="009D21A1">
              <w:rPr>
                <w:rFonts w:ascii="Arial" w:eastAsia="Times New Roman" w:hAnsi="Arial" w:cs="Arial"/>
                <w:b/>
                <w:bCs/>
                <w:color w:val="FFFFFF"/>
                <w:lang w:val="en-US" w:eastAsia="en-IN"/>
              </w:rPr>
              <w:t>PRODUCTION</w:t>
            </w:r>
            <w:commentRangeEnd w:id="342"/>
            <w:r w:rsidR="00B1149E">
              <w:rPr>
                <w:rStyle w:val="CommentReference"/>
              </w:rPr>
              <w:commentReference w:id="342"/>
            </w:r>
          </w:p>
        </w:tc>
      </w:tr>
      <w:tr w:rsidR="009D21A1" w:rsidRPr="009D21A1" w14:paraId="554AE103" w14:textId="77777777" w:rsidTr="009D21A1">
        <w:trPr>
          <w:trHeight w:val="314"/>
        </w:trPr>
        <w:tc>
          <w:tcPr>
            <w:tcW w:w="10175" w:type="dxa"/>
            <w:gridSpan w:val="5"/>
            <w:vMerge/>
            <w:tcBorders>
              <w:top w:val="single" w:sz="8" w:space="0" w:color="auto"/>
              <w:left w:val="single" w:sz="8" w:space="0" w:color="auto"/>
              <w:bottom w:val="single" w:sz="8" w:space="0" w:color="000000"/>
              <w:right w:val="single" w:sz="8" w:space="0" w:color="000000"/>
            </w:tcBorders>
            <w:vAlign w:val="center"/>
            <w:hideMark/>
          </w:tcPr>
          <w:p w14:paraId="46FD5E5C" w14:textId="77777777" w:rsidR="009D21A1" w:rsidRPr="009D21A1" w:rsidRDefault="009D21A1" w:rsidP="009D21A1">
            <w:pPr>
              <w:spacing w:after="0" w:line="240" w:lineRule="auto"/>
              <w:rPr>
                <w:rFonts w:ascii="Arial" w:eastAsia="Times New Roman" w:hAnsi="Arial" w:cs="Arial"/>
                <w:b/>
                <w:bCs/>
                <w:color w:val="FFFFFF"/>
                <w:lang w:eastAsia="en-IN"/>
              </w:rPr>
            </w:pPr>
          </w:p>
        </w:tc>
        <w:tc>
          <w:tcPr>
            <w:tcW w:w="291" w:type="dxa"/>
            <w:tcBorders>
              <w:top w:val="nil"/>
              <w:left w:val="nil"/>
              <w:bottom w:val="nil"/>
              <w:right w:val="nil"/>
            </w:tcBorders>
            <w:shd w:val="clear" w:color="auto" w:fill="auto"/>
            <w:noWrap/>
            <w:vAlign w:val="bottom"/>
            <w:hideMark/>
          </w:tcPr>
          <w:p w14:paraId="0119C944" w14:textId="77777777" w:rsidR="009D21A1" w:rsidRPr="009D21A1" w:rsidRDefault="009D21A1" w:rsidP="009D21A1">
            <w:pPr>
              <w:spacing w:after="0" w:line="240" w:lineRule="auto"/>
              <w:jc w:val="center"/>
              <w:rPr>
                <w:rFonts w:ascii="Arial" w:eastAsia="Times New Roman" w:hAnsi="Arial" w:cs="Arial"/>
                <w:b/>
                <w:bCs/>
                <w:color w:val="FFFFFF"/>
                <w:lang w:eastAsia="en-IN"/>
              </w:rPr>
            </w:pPr>
          </w:p>
        </w:tc>
      </w:tr>
      <w:tr w:rsidR="009D21A1" w:rsidRPr="009D21A1" w14:paraId="29C24624" w14:textId="77777777" w:rsidTr="009D21A1">
        <w:trPr>
          <w:trHeight w:val="703"/>
        </w:trPr>
        <w:tc>
          <w:tcPr>
            <w:tcW w:w="567" w:type="dxa"/>
            <w:tcBorders>
              <w:top w:val="nil"/>
              <w:left w:val="single" w:sz="8" w:space="0" w:color="auto"/>
              <w:bottom w:val="nil"/>
              <w:right w:val="nil"/>
            </w:tcBorders>
            <w:shd w:val="clear" w:color="000000" w:fill="C00000"/>
            <w:vAlign w:val="center"/>
            <w:hideMark/>
          </w:tcPr>
          <w:p w14:paraId="34A7097B"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4654" w:type="dxa"/>
            <w:tcBorders>
              <w:top w:val="nil"/>
              <w:left w:val="nil"/>
              <w:bottom w:val="nil"/>
              <w:right w:val="single" w:sz="8" w:space="0" w:color="auto"/>
            </w:tcBorders>
            <w:shd w:val="clear" w:color="000000" w:fill="C00000"/>
            <w:vAlign w:val="center"/>
            <w:hideMark/>
          </w:tcPr>
          <w:p w14:paraId="07238D6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978"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79F35F9B"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Norm of Consumption (</w:t>
            </w:r>
            <w:proofErr w:type="spellStart"/>
            <w:r w:rsidRPr="009D21A1">
              <w:rPr>
                <w:rFonts w:ascii="Arial" w:eastAsia="Times New Roman" w:hAnsi="Arial" w:cs="Arial"/>
                <w:b/>
                <w:bCs/>
                <w:color w:val="FFFFFF"/>
                <w:sz w:val="20"/>
                <w:szCs w:val="20"/>
                <w:lang w:val="en-US" w:eastAsia="en-IN"/>
              </w:rPr>
              <w:t>Tonne</w:t>
            </w:r>
            <w:proofErr w:type="spellEnd"/>
            <w:r w:rsidRPr="009D21A1">
              <w:rPr>
                <w:rFonts w:ascii="Arial" w:eastAsia="Times New Roman" w:hAnsi="Arial" w:cs="Arial"/>
                <w:b/>
                <w:bCs/>
                <w:color w:val="FFFFFF"/>
                <w:sz w:val="20"/>
                <w:szCs w:val="20"/>
                <w:lang w:val="en-US" w:eastAsia="en-IN"/>
              </w:rPr>
              <w:t>)</w:t>
            </w:r>
          </w:p>
        </w:tc>
        <w:tc>
          <w:tcPr>
            <w:tcW w:w="1697" w:type="dxa"/>
            <w:tcBorders>
              <w:top w:val="nil"/>
              <w:left w:val="nil"/>
              <w:bottom w:val="single" w:sz="8" w:space="0" w:color="auto"/>
              <w:right w:val="single" w:sz="8" w:space="0" w:color="auto"/>
            </w:tcBorders>
            <w:shd w:val="clear" w:color="000000" w:fill="C00000"/>
            <w:noWrap/>
            <w:vAlign w:val="center"/>
            <w:hideMark/>
          </w:tcPr>
          <w:p w14:paraId="08A7C54F"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xml:space="preserve">Unit Rate </w:t>
            </w:r>
          </w:p>
        </w:tc>
        <w:tc>
          <w:tcPr>
            <w:tcW w:w="1277" w:type="dxa"/>
            <w:tcBorders>
              <w:top w:val="nil"/>
              <w:left w:val="nil"/>
              <w:bottom w:val="single" w:sz="8" w:space="0" w:color="auto"/>
              <w:right w:val="single" w:sz="8" w:space="0" w:color="auto"/>
            </w:tcBorders>
            <w:shd w:val="clear" w:color="000000" w:fill="C00000"/>
            <w:noWrap/>
            <w:vAlign w:val="center"/>
            <w:hideMark/>
          </w:tcPr>
          <w:p w14:paraId="27490EE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Amount</w:t>
            </w:r>
          </w:p>
        </w:tc>
        <w:tc>
          <w:tcPr>
            <w:tcW w:w="291" w:type="dxa"/>
            <w:vAlign w:val="center"/>
            <w:hideMark/>
          </w:tcPr>
          <w:p w14:paraId="38CCF43B"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4C19BD92" w14:textId="77777777" w:rsidTr="009D21A1">
        <w:trPr>
          <w:trHeight w:val="314"/>
        </w:trPr>
        <w:tc>
          <w:tcPr>
            <w:tcW w:w="567" w:type="dxa"/>
            <w:tcBorders>
              <w:top w:val="nil"/>
              <w:left w:val="single" w:sz="8" w:space="0" w:color="auto"/>
              <w:bottom w:val="nil"/>
              <w:right w:val="nil"/>
            </w:tcBorders>
            <w:shd w:val="clear" w:color="000000" w:fill="C00000"/>
            <w:vAlign w:val="center"/>
            <w:hideMark/>
          </w:tcPr>
          <w:p w14:paraId="1D098A3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4654" w:type="dxa"/>
            <w:tcBorders>
              <w:top w:val="nil"/>
              <w:left w:val="nil"/>
              <w:bottom w:val="nil"/>
              <w:right w:val="single" w:sz="8" w:space="0" w:color="auto"/>
            </w:tcBorders>
            <w:shd w:val="clear" w:color="000000" w:fill="C00000"/>
            <w:vAlign w:val="center"/>
            <w:hideMark/>
          </w:tcPr>
          <w:p w14:paraId="1208A0ED"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978" w:type="dxa"/>
            <w:vMerge/>
            <w:tcBorders>
              <w:top w:val="nil"/>
              <w:left w:val="single" w:sz="8" w:space="0" w:color="auto"/>
              <w:bottom w:val="single" w:sz="8" w:space="0" w:color="000000"/>
              <w:right w:val="single" w:sz="8" w:space="0" w:color="auto"/>
            </w:tcBorders>
            <w:vAlign w:val="center"/>
            <w:hideMark/>
          </w:tcPr>
          <w:p w14:paraId="70124D02" w14:textId="77777777" w:rsidR="009D21A1" w:rsidRPr="009D21A1" w:rsidRDefault="009D21A1" w:rsidP="009D21A1">
            <w:pPr>
              <w:spacing w:after="0" w:line="240" w:lineRule="auto"/>
              <w:rPr>
                <w:rFonts w:ascii="Arial" w:eastAsia="Times New Roman" w:hAnsi="Arial" w:cs="Arial"/>
                <w:b/>
                <w:bCs/>
                <w:color w:val="FFFFFF"/>
                <w:sz w:val="20"/>
                <w:szCs w:val="20"/>
                <w:lang w:eastAsia="en-IN"/>
              </w:rPr>
            </w:pPr>
          </w:p>
        </w:tc>
        <w:tc>
          <w:tcPr>
            <w:tcW w:w="1697" w:type="dxa"/>
            <w:tcBorders>
              <w:top w:val="nil"/>
              <w:left w:val="nil"/>
              <w:bottom w:val="single" w:sz="8" w:space="0" w:color="auto"/>
              <w:right w:val="single" w:sz="8" w:space="0" w:color="auto"/>
            </w:tcBorders>
            <w:shd w:val="clear" w:color="000000" w:fill="C00000"/>
            <w:noWrap/>
            <w:vAlign w:val="center"/>
            <w:hideMark/>
          </w:tcPr>
          <w:p w14:paraId="0921265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xml:space="preserve">USD / </w:t>
            </w:r>
            <w:proofErr w:type="spellStart"/>
            <w:r w:rsidRPr="009D21A1">
              <w:rPr>
                <w:rFonts w:ascii="Arial" w:eastAsia="Times New Roman" w:hAnsi="Arial" w:cs="Arial"/>
                <w:b/>
                <w:bCs/>
                <w:color w:val="FFFFFF"/>
                <w:sz w:val="20"/>
                <w:szCs w:val="20"/>
                <w:lang w:val="en-US" w:eastAsia="en-IN"/>
              </w:rPr>
              <w:t>Tonne</w:t>
            </w:r>
            <w:proofErr w:type="spellEnd"/>
          </w:p>
        </w:tc>
        <w:tc>
          <w:tcPr>
            <w:tcW w:w="1277" w:type="dxa"/>
            <w:tcBorders>
              <w:top w:val="nil"/>
              <w:left w:val="nil"/>
              <w:bottom w:val="single" w:sz="8" w:space="0" w:color="auto"/>
              <w:right w:val="single" w:sz="8" w:space="0" w:color="auto"/>
            </w:tcBorders>
            <w:shd w:val="clear" w:color="000000" w:fill="C00000"/>
            <w:noWrap/>
            <w:vAlign w:val="center"/>
            <w:hideMark/>
          </w:tcPr>
          <w:p w14:paraId="57C783C8"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USD</w:t>
            </w:r>
          </w:p>
        </w:tc>
        <w:tc>
          <w:tcPr>
            <w:tcW w:w="291" w:type="dxa"/>
            <w:vAlign w:val="center"/>
            <w:hideMark/>
          </w:tcPr>
          <w:p w14:paraId="1C177CC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4B77613B"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C00000"/>
            <w:vAlign w:val="center"/>
            <w:hideMark/>
          </w:tcPr>
          <w:p w14:paraId="128A727E" w14:textId="77777777" w:rsidR="009D21A1" w:rsidRPr="009D21A1" w:rsidRDefault="009D21A1" w:rsidP="009D21A1">
            <w:pPr>
              <w:spacing w:after="0" w:line="240" w:lineRule="auto"/>
              <w:jc w:val="center"/>
              <w:rPr>
                <w:rFonts w:ascii="Arial" w:eastAsia="Times New Roman" w:hAnsi="Arial" w:cs="Arial"/>
                <w:color w:val="FFFFFF"/>
                <w:sz w:val="20"/>
                <w:szCs w:val="20"/>
                <w:lang w:eastAsia="en-IN"/>
              </w:rPr>
            </w:pPr>
            <w:r w:rsidRPr="009D21A1">
              <w:rPr>
                <w:rFonts w:ascii="Arial" w:eastAsia="Times New Roman" w:hAnsi="Arial" w:cs="Arial"/>
                <w:color w:val="FFFFFF"/>
                <w:sz w:val="20"/>
                <w:szCs w:val="20"/>
                <w:lang w:val="en-US" w:eastAsia="en-IN"/>
              </w:rPr>
              <w:t>A</w:t>
            </w:r>
          </w:p>
        </w:tc>
        <w:tc>
          <w:tcPr>
            <w:tcW w:w="4654" w:type="dxa"/>
            <w:tcBorders>
              <w:top w:val="nil"/>
              <w:left w:val="nil"/>
              <w:bottom w:val="single" w:sz="8" w:space="0" w:color="auto"/>
              <w:right w:val="single" w:sz="8" w:space="0" w:color="auto"/>
            </w:tcBorders>
            <w:shd w:val="clear" w:color="000000" w:fill="C00000"/>
            <w:noWrap/>
            <w:vAlign w:val="center"/>
            <w:hideMark/>
          </w:tcPr>
          <w:p w14:paraId="64570731"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VARIABLE COST</w:t>
            </w:r>
          </w:p>
        </w:tc>
        <w:tc>
          <w:tcPr>
            <w:tcW w:w="1978" w:type="dxa"/>
            <w:tcBorders>
              <w:top w:val="nil"/>
              <w:left w:val="nil"/>
              <w:bottom w:val="nil"/>
              <w:right w:val="single" w:sz="8" w:space="0" w:color="auto"/>
            </w:tcBorders>
            <w:shd w:val="clear" w:color="000000" w:fill="C00000"/>
            <w:noWrap/>
            <w:vAlign w:val="center"/>
            <w:hideMark/>
          </w:tcPr>
          <w:p w14:paraId="79BBBE36" w14:textId="77777777" w:rsidR="009D21A1" w:rsidRPr="009D21A1" w:rsidRDefault="009D21A1" w:rsidP="009D21A1">
            <w:pPr>
              <w:spacing w:after="0" w:line="240" w:lineRule="auto"/>
              <w:jc w:val="center"/>
              <w:rPr>
                <w:rFonts w:ascii="Arial" w:eastAsia="Times New Roman" w:hAnsi="Arial" w:cs="Arial"/>
                <w:color w:val="FFFFFF"/>
                <w:sz w:val="20"/>
                <w:szCs w:val="20"/>
                <w:lang w:eastAsia="en-IN"/>
              </w:rPr>
            </w:pPr>
            <w:r w:rsidRPr="009D21A1">
              <w:rPr>
                <w:rFonts w:ascii="Arial" w:eastAsia="Times New Roman" w:hAnsi="Arial" w:cs="Arial"/>
                <w:color w:val="FFFFFF"/>
                <w:sz w:val="20"/>
                <w:szCs w:val="20"/>
                <w:lang w:val="en-US" w:eastAsia="en-IN"/>
              </w:rPr>
              <w:t> </w:t>
            </w:r>
          </w:p>
        </w:tc>
        <w:tc>
          <w:tcPr>
            <w:tcW w:w="1697" w:type="dxa"/>
            <w:tcBorders>
              <w:top w:val="nil"/>
              <w:left w:val="nil"/>
              <w:bottom w:val="nil"/>
              <w:right w:val="single" w:sz="8" w:space="0" w:color="auto"/>
            </w:tcBorders>
            <w:shd w:val="clear" w:color="000000" w:fill="C00000"/>
            <w:noWrap/>
            <w:vAlign w:val="center"/>
            <w:hideMark/>
          </w:tcPr>
          <w:p w14:paraId="327D0E89" w14:textId="77777777" w:rsidR="009D21A1" w:rsidRPr="009D21A1" w:rsidRDefault="009D21A1" w:rsidP="009D21A1">
            <w:pPr>
              <w:spacing w:after="0" w:line="240" w:lineRule="auto"/>
              <w:jc w:val="center"/>
              <w:rPr>
                <w:rFonts w:ascii="Arial" w:eastAsia="Times New Roman" w:hAnsi="Arial" w:cs="Arial"/>
                <w:color w:val="FFFFFF"/>
                <w:sz w:val="20"/>
                <w:szCs w:val="20"/>
                <w:lang w:eastAsia="en-IN"/>
              </w:rPr>
            </w:pPr>
            <w:r w:rsidRPr="009D21A1">
              <w:rPr>
                <w:rFonts w:ascii="Arial" w:eastAsia="Times New Roman" w:hAnsi="Arial" w:cs="Arial"/>
                <w:color w:val="FFFFFF"/>
                <w:sz w:val="20"/>
                <w:szCs w:val="20"/>
                <w:lang w:val="en-US" w:eastAsia="en-IN"/>
              </w:rPr>
              <w:t> </w:t>
            </w:r>
          </w:p>
        </w:tc>
        <w:tc>
          <w:tcPr>
            <w:tcW w:w="1277" w:type="dxa"/>
            <w:tcBorders>
              <w:top w:val="nil"/>
              <w:left w:val="nil"/>
              <w:bottom w:val="nil"/>
              <w:right w:val="single" w:sz="8" w:space="0" w:color="auto"/>
            </w:tcBorders>
            <w:shd w:val="clear" w:color="000000" w:fill="C00000"/>
            <w:noWrap/>
            <w:vAlign w:val="center"/>
            <w:hideMark/>
          </w:tcPr>
          <w:p w14:paraId="02A36D6C" w14:textId="77777777" w:rsidR="009D21A1" w:rsidRPr="009D21A1" w:rsidRDefault="009D21A1" w:rsidP="009D21A1">
            <w:pPr>
              <w:spacing w:after="0" w:line="240" w:lineRule="auto"/>
              <w:jc w:val="center"/>
              <w:rPr>
                <w:rFonts w:ascii="Arial" w:eastAsia="Times New Roman" w:hAnsi="Arial" w:cs="Arial"/>
                <w:color w:val="FFFFFF"/>
                <w:sz w:val="20"/>
                <w:szCs w:val="20"/>
                <w:lang w:eastAsia="en-IN"/>
              </w:rPr>
            </w:pPr>
            <w:r w:rsidRPr="009D21A1">
              <w:rPr>
                <w:rFonts w:ascii="Arial" w:eastAsia="Times New Roman" w:hAnsi="Arial" w:cs="Arial"/>
                <w:color w:val="FFFFFF"/>
                <w:sz w:val="20"/>
                <w:szCs w:val="20"/>
                <w:lang w:val="en-US" w:eastAsia="en-IN"/>
              </w:rPr>
              <w:t> </w:t>
            </w:r>
          </w:p>
        </w:tc>
        <w:tc>
          <w:tcPr>
            <w:tcW w:w="291" w:type="dxa"/>
            <w:vAlign w:val="center"/>
            <w:hideMark/>
          </w:tcPr>
          <w:p w14:paraId="52A97EEE"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C127AD1"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3DD9ED1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w:t>
            </w:r>
          </w:p>
        </w:tc>
        <w:tc>
          <w:tcPr>
            <w:tcW w:w="4654" w:type="dxa"/>
            <w:tcBorders>
              <w:top w:val="nil"/>
              <w:left w:val="nil"/>
              <w:bottom w:val="single" w:sz="8" w:space="0" w:color="auto"/>
              <w:right w:val="nil"/>
            </w:tcBorders>
            <w:shd w:val="clear" w:color="000000" w:fill="FFF2CC"/>
            <w:noWrap/>
            <w:vAlign w:val="center"/>
            <w:hideMark/>
          </w:tcPr>
          <w:p w14:paraId="6C68C72B"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RAW MATERIALS</w:t>
            </w:r>
          </w:p>
        </w:tc>
        <w:tc>
          <w:tcPr>
            <w:tcW w:w="1978"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0AADB196"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single" w:sz="8" w:space="0" w:color="auto"/>
              <w:left w:val="nil"/>
              <w:bottom w:val="single" w:sz="8" w:space="0" w:color="auto"/>
              <w:right w:val="single" w:sz="8" w:space="0" w:color="auto"/>
            </w:tcBorders>
            <w:shd w:val="clear" w:color="000000" w:fill="FFF2CC"/>
            <w:noWrap/>
            <w:vAlign w:val="center"/>
            <w:hideMark/>
          </w:tcPr>
          <w:p w14:paraId="44828FCC"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single" w:sz="8" w:space="0" w:color="auto"/>
              <w:left w:val="nil"/>
              <w:bottom w:val="single" w:sz="8" w:space="0" w:color="auto"/>
              <w:right w:val="single" w:sz="8" w:space="0" w:color="auto"/>
            </w:tcBorders>
            <w:shd w:val="clear" w:color="000000" w:fill="FFF2CC"/>
            <w:noWrap/>
            <w:vAlign w:val="center"/>
            <w:hideMark/>
          </w:tcPr>
          <w:p w14:paraId="5FD369D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4C8F2F32"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DE6AA23"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5BFE5BBF"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I</w:t>
            </w:r>
          </w:p>
        </w:tc>
        <w:tc>
          <w:tcPr>
            <w:tcW w:w="4654" w:type="dxa"/>
            <w:tcBorders>
              <w:top w:val="nil"/>
              <w:left w:val="nil"/>
              <w:bottom w:val="single" w:sz="8" w:space="0" w:color="auto"/>
              <w:right w:val="nil"/>
            </w:tcBorders>
            <w:shd w:val="clear" w:color="000000" w:fill="FFF2CC"/>
            <w:noWrap/>
            <w:vAlign w:val="center"/>
            <w:hideMark/>
          </w:tcPr>
          <w:p w14:paraId="48129497"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Epoxy Resin</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0BDB3568"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0.3</w:t>
            </w:r>
          </w:p>
        </w:tc>
        <w:tc>
          <w:tcPr>
            <w:tcW w:w="1697" w:type="dxa"/>
            <w:tcBorders>
              <w:top w:val="nil"/>
              <w:left w:val="nil"/>
              <w:bottom w:val="single" w:sz="8" w:space="0" w:color="auto"/>
              <w:right w:val="single" w:sz="8" w:space="0" w:color="auto"/>
            </w:tcBorders>
            <w:shd w:val="clear" w:color="000000" w:fill="FFF2CC"/>
            <w:noWrap/>
            <w:vAlign w:val="center"/>
            <w:hideMark/>
          </w:tcPr>
          <w:p w14:paraId="739C945F"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3280</w:t>
            </w:r>
          </w:p>
        </w:tc>
        <w:tc>
          <w:tcPr>
            <w:tcW w:w="1277" w:type="dxa"/>
            <w:tcBorders>
              <w:top w:val="nil"/>
              <w:left w:val="nil"/>
              <w:bottom w:val="single" w:sz="8" w:space="0" w:color="auto"/>
              <w:right w:val="single" w:sz="8" w:space="0" w:color="auto"/>
            </w:tcBorders>
            <w:shd w:val="clear" w:color="000000" w:fill="FFF2CC"/>
            <w:noWrap/>
            <w:vAlign w:val="center"/>
            <w:hideMark/>
          </w:tcPr>
          <w:p w14:paraId="58F4E63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984</w:t>
            </w:r>
          </w:p>
        </w:tc>
        <w:tc>
          <w:tcPr>
            <w:tcW w:w="291" w:type="dxa"/>
            <w:vAlign w:val="center"/>
            <w:hideMark/>
          </w:tcPr>
          <w:p w14:paraId="462FAC02"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A6EB7AE"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0519B94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II</w:t>
            </w:r>
          </w:p>
        </w:tc>
        <w:tc>
          <w:tcPr>
            <w:tcW w:w="4654" w:type="dxa"/>
            <w:tcBorders>
              <w:top w:val="nil"/>
              <w:left w:val="nil"/>
              <w:bottom w:val="single" w:sz="8" w:space="0" w:color="auto"/>
              <w:right w:val="nil"/>
            </w:tcBorders>
            <w:shd w:val="clear" w:color="000000" w:fill="FFF2CC"/>
            <w:noWrap/>
            <w:vAlign w:val="center"/>
            <w:hideMark/>
          </w:tcPr>
          <w:p w14:paraId="46E604AE"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BPA</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014E54E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0.14</w:t>
            </w:r>
          </w:p>
        </w:tc>
        <w:tc>
          <w:tcPr>
            <w:tcW w:w="1697" w:type="dxa"/>
            <w:tcBorders>
              <w:top w:val="nil"/>
              <w:left w:val="nil"/>
              <w:bottom w:val="single" w:sz="8" w:space="0" w:color="auto"/>
              <w:right w:val="single" w:sz="8" w:space="0" w:color="auto"/>
            </w:tcBorders>
            <w:shd w:val="clear" w:color="000000" w:fill="FFF2CC"/>
            <w:noWrap/>
            <w:vAlign w:val="center"/>
            <w:hideMark/>
          </w:tcPr>
          <w:p w14:paraId="351C5659"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1400</w:t>
            </w:r>
          </w:p>
        </w:tc>
        <w:tc>
          <w:tcPr>
            <w:tcW w:w="1277" w:type="dxa"/>
            <w:tcBorders>
              <w:top w:val="nil"/>
              <w:left w:val="nil"/>
              <w:bottom w:val="single" w:sz="8" w:space="0" w:color="auto"/>
              <w:right w:val="single" w:sz="8" w:space="0" w:color="auto"/>
            </w:tcBorders>
            <w:shd w:val="clear" w:color="000000" w:fill="FFF2CC"/>
            <w:noWrap/>
            <w:vAlign w:val="center"/>
            <w:hideMark/>
          </w:tcPr>
          <w:p w14:paraId="1B2956CC"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196</w:t>
            </w:r>
          </w:p>
        </w:tc>
        <w:tc>
          <w:tcPr>
            <w:tcW w:w="291" w:type="dxa"/>
            <w:vAlign w:val="center"/>
            <w:hideMark/>
          </w:tcPr>
          <w:p w14:paraId="1BF39383"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77499437"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3489816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III</w:t>
            </w:r>
          </w:p>
        </w:tc>
        <w:tc>
          <w:tcPr>
            <w:tcW w:w="4654" w:type="dxa"/>
            <w:tcBorders>
              <w:top w:val="nil"/>
              <w:left w:val="nil"/>
              <w:bottom w:val="nil"/>
              <w:right w:val="nil"/>
            </w:tcBorders>
            <w:shd w:val="clear" w:color="000000" w:fill="FFF2CC"/>
            <w:noWrap/>
            <w:vAlign w:val="center"/>
            <w:hideMark/>
          </w:tcPr>
          <w:p w14:paraId="1A369095"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Methacrylic Acid</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3A556C2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0.11</w:t>
            </w:r>
          </w:p>
        </w:tc>
        <w:tc>
          <w:tcPr>
            <w:tcW w:w="1697" w:type="dxa"/>
            <w:tcBorders>
              <w:top w:val="nil"/>
              <w:left w:val="nil"/>
              <w:bottom w:val="single" w:sz="8" w:space="0" w:color="auto"/>
              <w:right w:val="single" w:sz="8" w:space="0" w:color="auto"/>
            </w:tcBorders>
            <w:shd w:val="clear" w:color="000000" w:fill="FFF2CC"/>
            <w:noWrap/>
            <w:vAlign w:val="center"/>
            <w:hideMark/>
          </w:tcPr>
          <w:p w14:paraId="7A22438B"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2680</w:t>
            </w:r>
          </w:p>
        </w:tc>
        <w:tc>
          <w:tcPr>
            <w:tcW w:w="1277" w:type="dxa"/>
            <w:tcBorders>
              <w:top w:val="nil"/>
              <w:left w:val="nil"/>
              <w:bottom w:val="single" w:sz="8" w:space="0" w:color="auto"/>
              <w:right w:val="single" w:sz="8" w:space="0" w:color="auto"/>
            </w:tcBorders>
            <w:shd w:val="clear" w:color="000000" w:fill="FFF2CC"/>
            <w:noWrap/>
            <w:vAlign w:val="center"/>
            <w:hideMark/>
          </w:tcPr>
          <w:p w14:paraId="0F861A9E"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294.8</w:t>
            </w:r>
          </w:p>
        </w:tc>
        <w:tc>
          <w:tcPr>
            <w:tcW w:w="291" w:type="dxa"/>
            <w:vAlign w:val="center"/>
            <w:hideMark/>
          </w:tcPr>
          <w:p w14:paraId="26B7E143"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4DCC6947" w14:textId="77777777" w:rsidTr="009D21A1">
        <w:trPr>
          <w:trHeight w:val="314"/>
        </w:trPr>
        <w:tc>
          <w:tcPr>
            <w:tcW w:w="567" w:type="dxa"/>
            <w:tcBorders>
              <w:top w:val="nil"/>
              <w:left w:val="single" w:sz="8" w:space="0" w:color="auto"/>
              <w:bottom w:val="nil"/>
              <w:right w:val="single" w:sz="8" w:space="0" w:color="auto"/>
            </w:tcBorders>
            <w:shd w:val="clear" w:color="000000" w:fill="FFF2CC"/>
            <w:vAlign w:val="center"/>
            <w:hideMark/>
          </w:tcPr>
          <w:p w14:paraId="5CC7E9C1"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IV</w:t>
            </w:r>
          </w:p>
        </w:tc>
        <w:tc>
          <w:tcPr>
            <w:tcW w:w="4654" w:type="dxa"/>
            <w:tcBorders>
              <w:top w:val="single" w:sz="8" w:space="0" w:color="auto"/>
              <w:left w:val="nil"/>
              <w:bottom w:val="single" w:sz="8" w:space="0" w:color="auto"/>
              <w:right w:val="nil"/>
            </w:tcBorders>
            <w:shd w:val="clear" w:color="000000" w:fill="FFF2CC"/>
            <w:noWrap/>
            <w:vAlign w:val="center"/>
            <w:hideMark/>
          </w:tcPr>
          <w:p w14:paraId="7C5F80FA"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Styrene Monomer</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76E3FE4A"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0.44</w:t>
            </w:r>
          </w:p>
        </w:tc>
        <w:tc>
          <w:tcPr>
            <w:tcW w:w="1697" w:type="dxa"/>
            <w:tcBorders>
              <w:top w:val="nil"/>
              <w:left w:val="nil"/>
              <w:bottom w:val="single" w:sz="8" w:space="0" w:color="auto"/>
              <w:right w:val="single" w:sz="8" w:space="0" w:color="auto"/>
            </w:tcBorders>
            <w:shd w:val="clear" w:color="000000" w:fill="FFF2CC"/>
            <w:noWrap/>
            <w:vAlign w:val="center"/>
            <w:hideMark/>
          </w:tcPr>
          <w:p w14:paraId="239F464F" w14:textId="5D602507" w:rsidR="009D21A1" w:rsidRPr="009D21A1" w:rsidRDefault="00A120A3" w:rsidP="009D21A1">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984</w:t>
            </w:r>
          </w:p>
        </w:tc>
        <w:tc>
          <w:tcPr>
            <w:tcW w:w="1277" w:type="dxa"/>
            <w:tcBorders>
              <w:top w:val="nil"/>
              <w:left w:val="nil"/>
              <w:bottom w:val="single" w:sz="8" w:space="0" w:color="auto"/>
              <w:right w:val="single" w:sz="8" w:space="0" w:color="auto"/>
            </w:tcBorders>
            <w:shd w:val="clear" w:color="000000" w:fill="FFF2CC"/>
            <w:noWrap/>
            <w:vAlign w:val="center"/>
            <w:hideMark/>
          </w:tcPr>
          <w:p w14:paraId="30590E0E"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387.2</w:t>
            </w:r>
          </w:p>
        </w:tc>
        <w:tc>
          <w:tcPr>
            <w:tcW w:w="291" w:type="dxa"/>
            <w:vAlign w:val="center"/>
            <w:hideMark/>
          </w:tcPr>
          <w:p w14:paraId="637D024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44E7578" w14:textId="77777777" w:rsidTr="009D21A1">
        <w:trPr>
          <w:trHeight w:val="314"/>
        </w:trPr>
        <w:tc>
          <w:tcPr>
            <w:tcW w:w="567"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35EFB7B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4654" w:type="dxa"/>
            <w:tcBorders>
              <w:top w:val="nil"/>
              <w:left w:val="nil"/>
              <w:bottom w:val="single" w:sz="8" w:space="0" w:color="auto"/>
              <w:right w:val="nil"/>
            </w:tcBorders>
            <w:shd w:val="clear" w:color="000000" w:fill="FFF2CC"/>
            <w:noWrap/>
            <w:vAlign w:val="center"/>
            <w:hideMark/>
          </w:tcPr>
          <w:p w14:paraId="4866AE2F" w14:textId="77777777" w:rsidR="009D21A1" w:rsidRPr="009D21A1" w:rsidRDefault="009D21A1" w:rsidP="009D21A1">
            <w:pPr>
              <w:spacing w:after="0" w:line="240" w:lineRule="auto"/>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Sub-Total (1)</w:t>
            </w:r>
          </w:p>
        </w:tc>
        <w:tc>
          <w:tcPr>
            <w:tcW w:w="1978" w:type="dxa"/>
            <w:tcBorders>
              <w:top w:val="nil"/>
              <w:left w:val="single" w:sz="8" w:space="0" w:color="auto"/>
              <w:bottom w:val="single" w:sz="8" w:space="0" w:color="auto"/>
              <w:right w:val="single" w:sz="8" w:space="0" w:color="auto"/>
            </w:tcBorders>
            <w:shd w:val="clear" w:color="000000" w:fill="FFF2CC"/>
            <w:noWrap/>
            <w:vAlign w:val="center"/>
            <w:hideMark/>
          </w:tcPr>
          <w:p w14:paraId="26351359"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single" w:sz="8" w:space="0" w:color="auto"/>
              <w:right w:val="single" w:sz="8" w:space="0" w:color="auto"/>
            </w:tcBorders>
            <w:shd w:val="clear" w:color="000000" w:fill="FFF2CC"/>
            <w:noWrap/>
            <w:vAlign w:val="center"/>
            <w:hideMark/>
          </w:tcPr>
          <w:p w14:paraId="5D3401BD"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8600</w:t>
            </w:r>
          </w:p>
        </w:tc>
        <w:tc>
          <w:tcPr>
            <w:tcW w:w="1277" w:type="dxa"/>
            <w:tcBorders>
              <w:top w:val="nil"/>
              <w:left w:val="nil"/>
              <w:bottom w:val="single" w:sz="8" w:space="0" w:color="auto"/>
              <w:right w:val="single" w:sz="8" w:space="0" w:color="auto"/>
            </w:tcBorders>
            <w:shd w:val="clear" w:color="000000" w:fill="FFF2CC"/>
            <w:noWrap/>
            <w:vAlign w:val="center"/>
            <w:hideMark/>
          </w:tcPr>
          <w:p w14:paraId="2F33A9A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1862</w:t>
            </w:r>
          </w:p>
        </w:tc>
        <w:tc>
          <w:tcPr>
            <w:tcW w:w="291" w:type="dxa"/>
            <w:vAlign w:val="center"/>
            <w:hideMark/>
          </w:tcPr>
          <w:p w14:paraId="6BFFEDB0"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D37F0A3"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60FD523C"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w:t>
            </w:r>
          </w:p>
        </w:tc>
        <w:tc>
          <w:tcPr>
            <w:tcW w:w="4654" w:type="dxa"/>
            <w:tcBorders>
              <w:top w:val="nil"/>
              <w:left w:val="nil"/>
              <w:bottom w:val="single" w:sz="8" w:space="0" w:color="auto"/>
              <w:right w:val="nil"/>
            </w:tcBorders>
            <w:shd w:val="clear" w:color="000000" w:fill="FFF2CC"/>
            <w:noWrap/>
            <w:vAlign w:val="center"/>
            <w:hideMark/>
          </w:tcPr>
          <w:p w14:paraId="7148B93C"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Packing Materials</w:t>
            </w:r>
          </w:p>
        </w:tc>
        <w:tc>
          <w:tcPr>
            <w:tcW w:w="1978" w:type="dxa"/>
            <w:tcBorders>
              <w:top w:val="nil"/>
              <w:left w:val="single" w:sz="8" w:space="0" w:color="auto"/>
              <w:bottom w:val="nil"/>
              <w:right w:val="nil"/>
            </w:tcBorders>
            <w:shd w:val="clear" w:color="000000" w:fill="FFF2CC"/>
            <w:noWrap/>
            <w:vAlign w:val="center"/>
            <w:hideMark/>
          </w:tcPr>
          <w:p w14:paraId="0DF7332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5F72187D"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FFF2CC"/>
            <w:noWrap/>
            <w:vAlign w:val="center"/>
            <w:hideMark/>
          </w:tcPr>
          <w:p w14:paraId="37224B87" w14:textId="09060CB4"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w:t>
            </w:r>
            <w:r w:rsidR="00A120A3">
              <w:rPr>
                <w:rFonts w:ascii="Arial" w:eastAsia="Times New Roman" w:hAnsi="Arial" w:cs="Arial"/>
                <w:color w:val="000000"/>
                <w:sz w:val="20"/>
                <w:szCs w:val="20"/>
                <w:lang w:val="en-US" w:eastAsia="en-IN"/>
              </w:rPr>
              <w:t>47</w:t>
            </w:r>
          </w:p>
        </w:tc>
        <w:tc>
          <w:tcPr>
            <w:tcW w:w="291" w:type="dxa"/>
            <w:vAlign w:val="center"/>
            <w:hideMark/>
          </w:tcPr>
          <w:p w14:paraId="39B844E6"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0928B0A5"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1617893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3</w:t>
            </w:r>
          </w:p>
        </w:tc>
        <w:tc>
          <w:tcPr>
            <w:tcW w:w="4654" w:type="dxa"/>
            <w:tcBorders>
              <w:top w:val="nil"/>
              <w:left w:val="nil"/>
              <w:bottom w:val="single" w:sz="8" w:space="0" w:color="auto"/>
              <w:right w:val="nil"/>
            </w:tcBorders>
            <w:shd w:val="clear" w:color="000000" w:fill="FFF2CC"/>
            <w:noWrap/>
            <w:vAlign w:val="center"/>
            <w:hideMark/>
          </w:tcPr>
          <w:p w14:paraId="1FF6C68A"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Catalyst &amp; Chemicals</w:t>
            </w:r>
          </w:p>
        </w:tc>
        <w:tc>
          <w:tcPr>
            <w:tcW w:w="1978" w:type="dxa"/>
            <w:tcBorders>
              <w:top w:val="nil"/>
              <w:left w:val="single" w:sz="8" w:space="0" w:color="auto"/>
              <w:bottom w:val="nil"/>
              <w:right w:val="nil"/>
            </w:tcBorders>
            <w:shd w:val="clear" w:color="000000" w:fill="FFF2CC"/>
            <w:noWrap/>
            <w:vAlign w:val="center"/>
            <w:hideMark/>
          </w:tcPr>
          <w:p w14:paraId="592B564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6E99B9D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FFF2CC"/>
            <w:noWrap/>
            <w:vAlign w:val="center"/>
            <w:hideMark/>
          </w:tcPr>
          <w:p w14:paraId="1A7B0AA1" w14:textId="095DC48B"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w:t>
            </w:r>
            <w:r w:rsidR="00A120A3">
              <w:rPr>
                <w:rFonts w:ascii="Arial" w:eastAsia="Times New Roman" w:hAnsi="Arial" w:cs="Arial"/>
                <w:color w:val="000000"/>
                <w:sz w:val="20"/>
                <w:szCs w:val="20"/>
                <w:lang w:val="en-US" w:eastAsia="en-IN"/>
              </w:rPr>
              <w:t>70</w:t>
            </w:r>
          </w:p>
        </w:tc>
        <w:tc>
          <w:tcPr>
            <w:tcW w:w="291" w:type="dxa"/>
            <w:vAlign w:val="center"/>
            <w:hideMark/>
          </w:tcPr>
          <w:p w14:paraId="7D538BD7"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450A8C6" w14:textId="77777777" w:rsidTr="009D21A1">
        <w:trPr>
          <w:trHeight w:val="314"/>
        </w:trPr>
        <w:tc>
          <w:tcPr>
            <w:tcW w:w="567" w:type="dxa"/>
            <w:tcBorders>
              <w:top w:val="nil"/>
              <w:left w:val="single" w:sz="8" w:space="0" w:color="auto"/>
              <w:bottom w:val="nil"/>
              <w:right w:val="single" w:sz="8" w:space="0" w:color="auto"/>
            </w:tcBorders>
            <w:shd w:val="clear" w:color="000000" w:fill="FFF2CC"/>
            <w:vAlign w:val="center"/>
            <w:hideMark/>
          </w:tcPr>
          <w:p w14:paraId="790D4F0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4</w:t>
            </w:r>
          </w:p>
        </w:tc>
        <w:tc>
          <w:tcPr>
            <w:tcW w:w="4654" w:type="dxa"/>
            <w:tcBorders>
              <w:top w:val="nil"/>
              <w:left w:val="nil"/>
              <w:bottom w:val="nil"/>
              <w:right w:val="nil"/>
            </w:tcBorders>
            <w:shd w:val="clear" w:color="000000" w:fill="FFF2CC"/>
            <w:noWrap/>
            <w:vAlign w:val="center"/>
            <w:hideMark/>
          </w:tcPr>
          <w:p w14:paraId="0E9DBC60"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Utilities</w:t>
            </w:r>
          </w:p>
        </w:tc>
        <w:tc>
          <w:tcPr>
            <w:tcW w:w="1978" w:type="dxa"/>
            <w:tcBorders>
              <w:top w:val="nil"/>
              <w:left w:val="single" w:sz="8" w:space="0" w:color="auto"/>
              <w:bottom w:val="single" w:sz="8" w:space="0" w:color="auto"/>
              <w:right w:val="nil"/>
            </w:tcBorders>
            <w:shd w:val="clear" w:color="000000" w:fill="FFF2CC"/>
            <w:noWrap/>
            <w:vAlign w:val="center"/>
            <w:hideMark/>
          </w:tcPr>
          <w:p w14:paraId="54507A0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eastAsia="en-IN"/>
              </w:rPr>
              <w:t> </w:t>
            </w:r>
          </w:p>
        </w:tc>
        <w:tc>
          <w:tcPr>
            <w:tcW w:w="1697" w:type="dxa"/>
            <w:tcBorders>
              <w:top w:val="nil"/>
              <w:left w:val="nil"/>
              <w:bottom w:val="single" w:sz="8" w:space="0" w:color="auto"/>
              <w:right w:val="single" w:sz="8" w:space="0" w:color="auto"/>
            </w:tcBorders>
            <w:shd w:val="clear" w:color="000000" w:fill="FFF2CC"/>
            <w:noWrap/>
            <w:vAlign w:val="center"/>
            <w:hideMark/>
          </w:tcPr>
          <w:p w14:paraId="2E663F80"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239EECFD"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55</w:t>
            </w:r>
          </w:p>
        </w:tc>
        <w:tc>
          <w:tcPr>
            <w:tcW w:w="291" w:type="dxa"/>
            <w:vAlign w:val="center"/>
            <w:hideMark/>
          </w:tcPr>
          <w:p w14:paraId="22F6776F"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0059385C" w14:textId="77777777" w:rsidTr="009D21A1">
        <w:trPr>
          <w:trHeight w:val="314"/>
        </w:trPr>
        <w:tc>
          <w:tcPr>
            <w:tcW w:w="567"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0567B0C4"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4654" w:type="dxa"/>
            <w:tcBorders>
              <w:top w:val="single" w:sz="8" w:space="0" w:color="auto"/>
              <w:left w:val="nil"/>
              <w:bottom w:val="single" w:sz="8" w:space="0" w:color="auto"/>
              <w:right w:val="single" w:sz="8" w:space="0" w:color="auto"/>
            </w:tcBorders>
            <w:shd w:val="clear" w:color="000000" w:fill="C00000"/>
            <w:noWrap/>
            <w:vAlign w:val="center"/>
            <w:hideMark/>
          </w:tcPr>
          <w:p w14:paraId="75F4F3D7"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TOTAL VARIABLE COST</w:t>
            </w:r>
          </w:p>
        </w:tc>
        <w:tc>
          <w:tcPr>
            <w:tcW w:w="1978" w:type="dxa"/>
            <w:tcBorders>
              <w:top w:val="nil"/>
              <w:left w:val="nil"/>
              <w:bottom w:val="single" w:sz="8" w:space="0" w:color="auto"/>
              <w:right w:val="nil"/>
            </w:tcBorders>
            <w:shd w:val="clear" w:color="000000" w:fill="C00000"/>
            <w:noWrap/>
            <w:vAlign w:val="center"/>
            <w:hideMark/>
          </w:tcPr>
          <w:p w14:paraId="513B787D" w14:textId="0C1DD390" w:rsidR="009D21A1" w:rsidRPr="009D21A1" w:rsidRDefault="009D21A1" w:rsidP="00A120A3">
            <w:pPr>
              <w:spacing w:after="0" w:line="240" w:lineRule="auto"/>
              <w:rPr>
                <w:rFonts w:ascii="Arial" w:eastAsia="Times New Roman" w:hAnsi="Arial" w:cs="Arial"/>
                <w:b/>
                <w:bCs/>
                <w:color w:val="FFFFFF"/>
                <w:sz w:val="20"/>
                <w:szCs w:val="20"/>
                <w:lang w:eastAsia="en-IN"/>
              </w:rPr>
            </w:pPr>
          </w:p>
        </w:tc>
        <w:tc>
          <w:tcPr>
            <w:tcW w:w="1697" w:type="dxa"/>
            <w:tcBorders>
              <w:top w:val="nil"/>
              <w:left w:val="nil"/>
              <w:bottom w:val="single" w:sz="8" w:space="0" w:color="auto"/>
              <w:right w:val="nil"/>
            </w:tcBorders>
            <w:shd w:val="clear" w:color="000000" w:fill="C00000"/>
            <w:noWrap/>
            <w:vAlign w:val="center"/>
            <w:hideMark/>
          </w:tcPr>
          <w:p w14:paraId="718A372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1277" w:type="dxa"/>
            <w:tcBorders>
              <w:top w:val="single" w:sz="8" w:space="0" w:color="auto"/>
              <w:left w:val="nil"/>
              <w:bottom w:val="single" w:sz="8" w:space="0" w:color="auto"/>
              <w:right w:val="single" w:sz="8" w:space="0" w:color="auto"/>
            </w:tcBorders>
            <w:shd w:val="clear" w:color="000000" w:fill="C00000"/>
            <w:noWrap/>
            <w:vAlign w:val="center"/>
            <w:hideMark/>
          </w:tcPr>
          <w:p w14:paraId="5E7230D9"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291" w:type="dxa"/>
            <w:vAlign w:val="center"/>
            <w:hideMark/>
          </w:tcPr>
          <w:p w14:paraId="5DC8EDD7"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151BB137"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C00000"/>
            <w:vAlign w:val="center"/>
            <w:hideMark/>
          </w:tcPr>
          <w:p w14:paraId="79D3E06F"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B</w:t>
            </w:r>
          </w:p>
        </w:tc>
        <w:tc>
          <w:tcPr>
            <w:tcW w:w="4654" w:type="dxa"/>
            <w:tcBorders>
              <w:top w:val="nil"/>
              <w:left w:val="nil"/>
              <w:bottom w:val="single" w:sz="8" w:space="0" w:color="auto"/>
              <w:right w:val="single" w:sz="8" w:space="0" w:color="auto"/>
            </w:tcBorders>
            <w:shd w:val="clear" w:color="000000" w:fill="C00000"/>
            <w:noWrap/>
            <w:vAlign w:val="center"/>
            <w:hideMark/>
          </w:tcPr>
          <w:p w14:paraId="5055F95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FIXED COST</w:t>
            </w:r>
          </w:p>
        </w:tc>
        <w:tc>
          <w:tcPr>
            <w:tcW w:w="1978" w:type="dxa"/>
            <w:tcBorders>
              <w:top w:val="nil"/>
              <w:left w:val="nil"/>
              <w:bottom w:val="single" w:sz="8" w:space="0" w:color="auto"/>
              <w:right w:val="nil"/>
            </w:tcBorders>
            <w:shd w:val="clear" w:color="000000" w:fill="C00000"/>
            <w:noWrap/>
            <w:vAlign w:val="center"/>
            <w:hideMark/>
          </w:tcPr>
          <w:p w14:paraId="0D4A450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1697" w:type="dxa"/>
            <w:tcBorders>
              <w:top w:val="nil"/>
              <w:left w:val="nil"/>
              <w:bottom w:val="single" w:sz="8" w:space="0" w:color="auto"/>
              <w:right w:val="nil"/>
            </w:tcBorders>
            <w:shd w:val="clear" w:color="000000" w:fill="C00000"/>
            <w:noWrap/>
            <w:vAlign w:val="center"/>
            <w:hideMark/>
          </w:tcPr>
          <w:p w14:paraId="75463A7C"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223EA24E"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291" w:type="dxa"/>
            <w:vAlign w:val="center"/>
            <w:hideMark/>
          </w:tcPr>
          <w:p w14:paraId="57E55C88"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3762D7F"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626A3C5B"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1</w:t>
            </w:r>
          </w:p>
        </w:tc>
        <w:tc>
          <w:tcPr>
            <w:tcW w:w="4654" w:type="dxa"/>
            <w:tcBorders>
              <w:top w:val="nil"/>
              <w:left w:val="nil"/>
              <w:bottom w:val="single" w:sz="8" w:space="0" w:color="auto"/>
              <w:right w:val="single" w:sz="8" w:space="0" w:color="auto"/>
            </w:tcBorders>
            <w:shd w:val="clear" w:color="000000" w:fill="FFF2CC"/>
            <w:noWrap/>
            <w:vAlign w:val="center"/>
            <w:hideMark/>
          </w:tcPr>
          <w:p w14:paraId="209A63CD"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Repair &amp; Maintenance</w:t>
            </w:r>
          </w:p>
        </w:tc>
        <w:tc>
          <w:tcPr>
            <w:tcW w:w="1978" w:type="dxa"/>
            <w:tcBorders>
              <w:top w:val="nil"/>
              <w:left w:val="nil"/>
              <w:bottom w:val="nil"/>
              <w:right w:val="nil"/>
            </w:tcBorders>
            <w:shd w:val="clear" w:color="000000" w:fill="FFF2CC"/>
            <w:noWrap/>
            <w:vAlign w:val="center"/>
            <w:hideMark/>
          </w:tcPr>
          <w:p w14:paraId="5DF362CC"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5D22163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7FBAD0E2"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250</w:t>
            </w:r>
          </w:p>
        </w:tc>
        <w:tc>
          <w:tcPr>
            <w:tcW w:w="291" w:type="dxa"/>
            <w:vAlign w:val="center"/>
            <w:hideMark/>
          </w:tcPr>
          <w:p w14:paraId="3CEC61F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FCC080D"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77BC3DE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2</w:t>
            </w:r>
          </w:p>
        </w:tc>
        <w:tc>
          <w:tcPr>
            <w:tcW w:w="4654" w:type="dxa"/>
            <w:tcBorders>
              <w:top w:val="nil"/>
              <w:left w:val="nil"/>
              <w:bottom w:val="single" w:sz="8" w:space="0" w:color="auto"/>
              <w:right w:val="single" w:sz="8" w:space="0" w:color="auto"/>
            </w:tcBorders>
            <w:shd w:val="clear" w:color="000000" w:fill="FFF2CC"/>
            <w:noWrap/>
            <w:vAlign w:val="center"/>
            <w:hideMark/>
          </w:tcPr>
          <w:p w14:paraId="0B9F7574"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Salaries &amp; Wages</w:t>
            </w:r>
          </w:p>
        </w:tc>
        <w:tc>
          <w:tcPr>
            <w:tcW w:w="1978" w:type="dxa"/>
            <w:tcBorders>
              <w:top w:val="nil"/>
              <w:left w:val="nil"/>
              <w:bottom w:val="nil"/>
              <w:right w:val="nil"/>
            </w:tcBorders>
            <w:shd w:val="clear" w:color="000000" w:fill="FFF2CC"/>
            <w:noWrap/>
            <w:vAlign w:val="center"/>
            <w:hideMark/>
          </w:tcPr>
          <w:p w14:paraId="7F698EF8"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0F9ECA44"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59C24414"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0CBAA802"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D0ADC78"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015DC4D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3</w:t>
            </w:r>
          </w:p>
        </w:tc>
        <w:tc>
          <w:tcPr>
            <w:tcW w:w="4654" w:type="dxa"/>
            <w:tcBorders>
              <w:top w:val="nil"/>
              <w:left w:val="nil"/>
              <w:bottom w:val="single" w:sz="8" w:space="0" w:color="auto"/>
              <w:right w:val="single" w:sz="8" w:space="0" w:color="auto"/>
            </w:tcBorders>
            <w:shd w:val="clear" w:color="000000" w:fill="FFF2CC"/>
            <w:noWrap/>
            <w:vAlign w:val="center"/>
            <w:hideMark/>
          </w:tcPr>
          <w:p w14:paraId="05548DED"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Research &amp; Development</w:t>
            </w:r>
          </w:p>
        </w:tc>
        <w:tc>
          <w:tcPr>
            <w:tcW w:w="1978" w:type="dxa"/>
            <w:tcBorders>
              <w:top w:val="nil"/>
              <w:left w:val="nil"/>
              <w:bottom w:val="nil"/>
              <w:right w:val="nil"/>
            </w:tcBorders>
            <w:shd w:val="clear" w:color="000000" w:fill="FFF2CC"/>
            <w:noWrap/>
            <w:vAlign w:val="center"/>
            <w:hideMark/>
          </w:tcPr>
          <w:p w14:paraId="17D56437"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707249E8"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6B8A457E"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3298DAB3"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01A55A15"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14B8C076"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4</w:t>
            </w:r>
          </w:p>
        </w:tc>
        <w:tc>
          <w:tcPr>
            <w:tcW w:w="4654" w:type="dxa"/>
            <w:tcBorders>
              <w:top w:val="nil"/>
              <w:left w:val="nil"/>
              <w:bottom w:val="single" w:sz="8" w:space="0" w:color="auto"/>
              <w:right w:val="single" w:sz="8" w:space="0" w:color="auto"/>
            </w:tcBorders>
            <w:shd w:val="clear" w:color="000000" w:fill="FFF2CC"/>
            <w:noWrap/>
            <w:vAlign w:val="center"/>
            <w:hideMark/>
          </w:tcPr>
          <w:p w14:paraId="0EBC32AE"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Transportation &amp; Clearance</w:t>
            </w:r>
          </w:p>
        </w:tc>
        <w:tc>
          <w:tcPr>
            <w:tcW w:w="1978" w:type="dxa"/>
            <w:tcBorders>
              <w:top w:val="nil"/>
              <w:left w:val="nil"/>
              <w:bottom w:val="nil"/>
              <w:right w:val="nil"/>
            </w:tcBorders>
            <w:shd w:val="clear" w:color="000000" w:fill="FFF2CC"/>
            <w:noWrap/>
            <w:vAlign w:val="center"/>
            <w:hideMark/>
          </w:tcPr>
          <w:p w14:paraId="64F0FF72"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0C84A82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5832F385"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35B526FC"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02137BF" w14:textId="77777777" w:rsidTr="009D21A1">
        <w:trPr>
          <w:trHeight w:val="314"/>
        </w:trPr>
        <w:tc>
          <w:tcPr>
            <w:tcW w:w="567" w:type="dxa"/>
            <w:tcBorders>
              <w:top w:val="nil"/>
              <w:left w:val="single" w:sz="8" w:space="0" w:color="auto"/>
              <w:bottom w:val="single" w:sz="8" w:space="0" w:color="auto"/>
              <w:right w:val="single" w:sz="8" w:space="0" w:color="auto"/>
            </w:tcBorders>
            <w:shd w:val="clear" w:color="000000" w:fill="FFF2CC"/>
            <w:vAlign w:val="center"/>
            <w:hideMark/>
          </w:tcPr>
          <w:p w14:paraId="3F7D8483"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5</w:t>
            </w:r>
          </w:p>
        </w:tc>
        <w:tc>
          <w:tcPr>
            <w:tcW w:w="4654" w:type="dxa"/>
            <w:tcBorders>
              <w:top w:val="nil"/>
              <w:left w:val="nil"/>
              <w:bottom w:val="nil"/>
              <w:right w:val="single" w:sz="8" w:space="0" w:color="auto"/>
            </w:tcBorders>
            <w:shd w:val="clear" w:color="000000" w:fill="FFF2CC"/>
            <w:noWrap/>
            <w:vAlign w:val="center"/>
            <w:hideMark/>
          </w:tcPr>
          <w:p w14:paraId="4D5167DD" w14:textId="77777777" w:rsidR="009D21A1" w:rsidRPr="009D21A1" w:rsidRDefault="009D21A1" w:rsidP="009D21A1">
            <w:pPr>
              <w:spacing w:after="0" w:line="240" w:lineRule="auto"/>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Corporate Overheads</w:t>
            </w:r>
          </w:p>
        </w:tc>
        <w:tc>
          <w:tcPr>
            <w:tcW w:w="1978" w:type="dxa"/>
            <w:tcBorders>
              <w:top w:val="nil"/>
              <w:left w:val="nil"/>
              <w:bottom w:val="nil"/>
              <w:right w:val="nil"/>
            </w:tcBorders>
            <w:shd w:val="clear" w:color="000000" w:fill="FFF2CC"/>
            <w:noWrap/>
            <w:vAlign w:val="center"/>
            <w:hideMark/>
          </w:tcPr>
          <w:p w14:paraId="470A5929"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730B457F"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1277" w:type="dxa"/>
            <w:tcBorders>
              <w:top w:val="nil"/>
              <w:left w:val="nil"/>
              <w:bottom w:val="nil"/>
              <w:right w:val="single" w:sz="8" w:space="0" w:color="auto"/>
            </w:tcBorders>
            <w:shd w:val="clear" w:color="000000" w:fill="FFF2CC"/>
            <w:noWrap/>
            <w:vAlign w:val="center"/>
            <w:hideMark/>
          </w:tcPr>
          <w:p w14:paraId="1275FD8B" w14:textId="77777777" w:rsidR="009D21A1" w:rsidRPr="009D21A1" w:rsidRDefault="009D21A1" w:rsidP="009D21A1">
            <w:pPr>
              <w:spacing w:after="0" w:line="240" w:lineRule="auto"/>
              <w:jc w:val="center"/>
              <w:rPr>
                <w:rFonts w:ascii="Arial" w:eastAsia="Times New Roman" w:hAnsi="Arial" w:cs="Arial"/>
                <w:color w:val="000000"/>
                <w:sz w:val="20"/>
                <w:szCs w:val="20"/>
                <w:lang w:eastAsia="en-IN"/>
              </w:rPr>
            </w:pPr>
            <w:r w:rsidRPr="009D21A1">
              <w:rPr>
                <w:rFonts w:ascii="Arial" w:eastAsia="Times New Roman" w:hAnsi="Arial" w:cs="Arial"/>
                <w:color w:val="000000"/>
                <w:sz w:val="20"/>
                <w:szCs w:val="20"/>
                <w:lang w:val="en-US" w:eastAsia="en-IN"/>
              </w:rPr>
              <w:t> </w:t>
            </w:r>
          </w:p>
        </w:tc>
        <w:tc>
          <w:tcPr>
            <w:tcW w:w="291" w:type="dxa"/>
            <w:vAlign w:val="center"/>
            <w:hideMark/>
          </w:tcPr>
          <w:p w14:paraId="538C8042"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04807C7"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2564771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 </w:t>
            </w:r>
          </w:p>
        </w:tc>
        <w:tc>
          <w:tcPr>
            <w:tcW w:w="465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A38E1D5"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TOTAL FIXED COST</w:t>
            </w:r>
          </w:p>
        </w:tc>
        <w:tc>
          <w:tcPr>
            <w:tcW w:w="1978" w:type="dxa"/>
            <w:tcBorders>
              <w:top w:val="single" w:sz="8" w:space="0" w:color="auto"/>
              <w:left w:val="nil"/>
              <w:bottom w:val="nil"/>
              <w:right w:val="nil"/>
            </w:tcBorders>
            <w:shd w:val="clear" w:color="000000" w:fill="FFF2CC"/>
            <w:noWrap/>
            <w:vAlign w:val="center"/>
            <w:hideMark/>
          </w:tcPr>
          <w:p w14:paraId="133C5843"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single" w:sz="8" w:space="0" w:color="auto"/>
              <w:left w:val="nil"/>
              <w:bottom w:val="nil"/>
              <w:right w:val="single" w:sz="8" w:space="0" w:color="auto"/>
            </w:tcBorders>
            <w:shd w:val="clear" w:color="000000" w:fill="FFF2CC"/>
            <w:noWrap/>
            <w:vAlign w:val="center"/>
            <w:hideMark/>
          </w:tcPr>
          <w:p w14:paraId="0D12B871"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single" w:sz="8" w:space="0" w:color="auto"/>
              <w:left w:val="nil"/>
              <w:bottom w:val="single" w:sz="8" w:space="0" w:color="auto"/>
              <w:right w:val="single" w:sz="8" w:space="0" w:color="auto"/>
            </w:tcBorders>
            <w:shd w:val="clear" w:color="000000" w:fill="C00000"/>
            <w:noWrap/>
            <w:vAlign w:val="center"/>
            <w:hideMark/>
          </w:tcPr>
          <w:p w14:paraId="223A8013"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250</w:t>
            </w:r>
          </w:p>
        </w:tc>
        <w:tc>
          <w:tcPr>
            <w:tcW w:w="291" w:type="dxa"/>
            <w:vAlign w:val="center"/>
            <w:hideMark/>
          </w:tcPr>
          <w:p w14:paraId="39501525"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39A34325"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765F473D"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C</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403CE938"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VARIABLE + FIXED COST</w:t>
            </w:r>
          </w:p>
        </w:tc>
        <w:tc>
          <w:tcPr>
            <w:tcW w:w="1978" w:type="dxa"/>
            <w:tcBorders>
              <w:top w:val="nil"/>
              <w:left w:val="nil"/>
              <w:bottom w:val="nil"/>
              <w:right w:val="nil"/>
            </w:tcBorders>
            <w:shd w:val="clear" w:color="000000" w:fill="FFF2CC"/>
            <w:noWrap/>
            <w:vAlign w:val="center"/>
            <w:hideMark/>
          </w:tcPr>
          <w:p w14:paraId="7BCBDF22"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573C1ABB"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37DA49AE"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commentRangeStart w:id="343"/>
            <w:r w:rsidRPr="009D21A1">
              <w:rPr>
                <w:rFonts w:ascii="Arial" w:eastAsia="Times New Roman" w:hAnsi="Arial" w:cs="Arial"/>
                <w:b/>
                <w:bCs/>
                <w:color w:val="FFFFFF"/>
                <w:sz w:val="20"/>
                <w:szCs w:val="20"/>
                <w:lang w:val="en-US" w:eastAsia="en-IN"/>
              </w:rPr>
              <w:t>2454</w:t>
            </w:r>
            <w:commentRangeEnd w:id="343"/>
            <w:r w:rsidR="00F76732">
              <w:rPr>
                <w:rStyle w:val="CommentReference"/>
              </w:rPr>
              <w:commentReference w:id="343"/>
            </w:r>
          </w:p>
        </w:tc>
        <w:tc>
          <w:tcPr>
            <w:tcW w:w="291" w:type="dxa"/>
            <w:vAlign w:val="center"/>
            <w:hideMark/>
          </w:tcPr>
          <w:p w14:paraId="4C49789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68262F6A"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4753AE92"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D</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705CDF7E"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INTEREST ON WORKING CAPITAL</w:t>
            </w:r>
          </w:p>
        </w:tc>
        <w:tc>
          <w:tcPr>
            <w:tcW w:w="1978" w:type="dxa"/>
            <w:tcBorders>
              <w:top w:val="nil"/>
              <w:left w:val="nil"/>
              <w:bottom w:val="nil"/>
              <w:right w:val="nil"/>
            </w:tcBorders>
            <w:shd w:val="clear" w:color="000000" w:fill="FFF2CC"/>
            <w:noWrap/>
            <w:vAlign w:val="center"/>
            <w:hideMark/>
          </w:tcPr>
          <w:p w14:paraId="35F6D76A"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59B2D40C"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3C7DC8B2"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20</w:t>
            </w:r>
          </w:p>
        </w:tc>
        <w:tc>
          <w:tcPr>
            <w:tcW w:w="291" w:type="dxa"/>
            <w:vAlign w:val="center"/>
            <w:hideMark/>
          </w:tcPr>
          <w:p w14:paraId="40892390"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86EACF1"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1BF5E92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E</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43FD2E84"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CASH MANUFACTURING COST</w:t>
            </w:r>
          </w:p>
        </w:tc>
        <w:tc>
          <w:tcPr>
            <w:tcW w:w="1978" w:type="dxa"/>
            <w:tcBorders>
              <w:top w:val="nil"/>
              <w:left w:val="nil"/>
              <w:bottom w:val="nil"/>
              <w:right w:val="nil"/>
            </w:tcBorders>
            <w:shd w:val="clear" w:color="000000" w:fill="FFF2CC"/>
            <w:noWrap/>
            <w:vAlign w:val="center"/>
            <w:hideMark/>
          </w:tcPr>
          <w:p w14:paraId="62EE5924"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nil"/>
              <w:left w:val="nil"/>
              <w:bottom w:val="nil"/>
              <w:right w:val="single" w:sz="8" w:space="0" w:color="auto"/>
            </w:tcBorders>
            <w:shd w:val="clear" w:color="000000" w:fill="FFF2CC"/>
            <w:noWrap/>
            <w:vAlign w:val="center"/>
            <w:hideMark/>
          </w:tcPr>
          <w:p w14:paraId="6CDE9616"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3230CC4B"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2474</w:t>
            </w:r>
          </w:p>
        </w:tc>
        <w:tc>
          <w:tcPr>
            <w:tcW w:w="291" w:type="dxa"/>
            <w:vAlign w:val="center"/>
            <w:hideMark/>
          </w:tcPr>
          <w:p w14:paraId="151A2E4B"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240C0234"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38ED6E25"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F</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07A75E0E"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DEPRECIATION</w:t>
            </w:r>
          </w:p>
        </w:tc>
        <w:tc>
          <w:tcPr>
            <w:tcW w:w="1978" w:type="dxa"/>
            <w:tcBorders>
              <w:top w:val="nil"/>
              <w:left w:val="nil"/>
              <w:bottom w:val="single" w:sz="8" w:space="0" w:color="auto"/>
              <w:right w:val="nil"/>
            </w:tcBorders>
            <w:shd w:val="clear" w:color="000000" w:fill="FFF2CC"/>
            <w:noWrap/>
            <w:vAlign w:val="center"/>
            <w:hideMark/>
          </w:tcPr>
          <w:p w14:paraId="3AD0060B"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697" w:type="dxa"/>
            <w:tcBorders>
              <w:top w:val="nil"/>
              <w:left w:val="nil"/>
              <w:bottom w:val="single" w:sz="8" w:space="0" w:color="auto"/>
              <w:right w:val="single" w:sz="8" w:space="0" w:color="auto"/>
            </w:tcBorders>
            <w:shd w:val="clear" w:color="000000" w:fill="FFF2CC"/>
            <w:noWrap/>
            <w:vAlign w:val="center"/>
            <w:hideMark/>
          </w:tcPr>
          <w:p w14:paraId="5984AE5C"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5221DB82"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1.9</w:t>
            </w:r>
          </w:p>
        </w:tc>
        <w:tc>
          <w:tcPr>
            <w:tcW w:w="291" w:type="dxa"/>
            <w:vAlign w:val="center"/>
            <w:hideMark/>
          </w:tcPr>
          <w:p w14:paraId="77EEED21"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r w:rsidR="009D21A1" w:rsidRPr="009D21A1" w14:paraId="50DE978B" w14:textId="77777777" w:rsidTr="009D21A1">
        <w:trPr>
          <w:trHeight w:val="314"/>
        </w:trPr>
        <w:tc>
          <w:tcPr>
            <w:tcW w:w="567" w:type="dxa"/>
            <w:tcBorders>
              <w:top w:val="nil"/>
              <w:left w:val="single" w:sz="8" w:space="0" w:color="auto"/>
              <w:bottom w:val="single" w:sz="8" w:space="0" w:color="auto"/>
              <w:right w:val="nil"/>
            </w:tcBorders>
            <w:shd w:val="clear" w:color="000000" w:fill="C00000"/>
            <w:vAlign w:val="center"/>
            <w:hideMark/>
          </w:tcPr>
          <w:p w14:paraId="7BBD381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G</w:t>
            </w:r>
          </w:p>
        </w:tc>
        <w:tc>
          <w:tcPr>
            <w:tcW w:w="4654" w:type="dxa"/>
            <w:tcBorders>
              <w:top w:val="nil"/>
              <w:left w:val="single" w:sz="8" w:space="0" w:color="auto"/>
              <w:bottom w:val="single" w:sz="8" w:space="0" w:color="auto"/>
              <w:right w:val="single" w:sz="8" w:space="0" w:color="auto"/>
            </w:tcBorders>
            <w:shd w:val="clear" w:color="000000" w:fill="C00000"/>
            <w:noWrap/>
            <w:vAlign w:val="center"/>
            <w:hideMark/>
          </w:tcPr>
          <w:p w14:paraId="251CC057"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PRODUCTION COST</w:t>
            </w:r>
          </w:p>
        </w:tc>
        <w:tc>
          <w:tcPr>
            <w:tcW w:w="1978" w:type="dxa"/>
            <w:tcBorders>
              <w:top w:val="nil"/>
              <w:left w:val="nil"/>
              <w:bottom w:val="single" w:sz="8" w:space="0" w:color="auto"/>
              <w:right w:val="single" w:sz="8" w:space="0" w:color="auto"/>
            </w:tcBorders>
            <w:shd w:val="clear" w:color="000000" w:fill="C00000"/>
            <w:noWrap/>
            <w:vAlign w:val="center"/>
            <w:hideMark/>
          </w:tcPr>
          <w:p w14:paraId="5B0B8D44"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eastAsia="en-IN"/>
              </w:rPr>
              <w:t> </w:t>
            </w:r>
          </w:p>
        </w:tc>
        <w:tc>
          <w:tcPr>
            <w:tcW w:w="1697" w:type="dxa"/>
            <w:tcBorders>
              <w:top w:val="nil"/>
              <w:left w:val="nil"/>
              <w:bottom w:val="single" w:sz="8" w:space="0" w:color="auto"/>
              <w:right w:val="single" w:sz="8" w:space="0" w:color="auto"/>
            </w:tcBorders>
            <w:shd w:val="clear" w:color="000000" w:fill="C00000"/>
            <w:noWrap/>
            <w:vAlign w:val="center"/>
            <w:hideMark/>
          </w:tcPr>
          <w:p w14:paraId="6537445D" w14:textId="77777777" w:rsidR="009D21A1" w:rsidRPr="009D21A1" w:rsidRDefault="009D21A1" w:rsidP="009D21A1">
            <w:pPr>
              <w:spacing w:after="0" w:line="240" w:lineRule="auto"/>
              <w:jc w:val="center"/>
              <w:rPr>
                <w:rFonts w:ascii="Arial" w:eastAsia="Times New Roman" w:hAnsi="Arial" w:cs="Arial"/>
                <w:b/>
                <w:bCs/>
                <w:color w:val="000000"/>
                <w:sz w:val="20"/>
                <w:szCs w:val="20"/>
                <w:lang w:eastAsia="en-IN"/>
              </w:rPr>
            </w:pPr>
            <w:r w:rsidRPr="009D21A1">
              <w:rPr>
                <w:rFonts w:ascii="Arial" w:eastAsia="Times New Roman" w:hAnsi="Arial" w:cs="Arial"/>
                <w:b/>
                <w:bCs/>
                <w:color w:val="000000"/>
                <w:sz w:val="20"/>
                <w:szCs w:val="20"/>
                <w:lang w:val="en-US" w:eastAsia="en-IN"/>
              </w:rPr>
              <w:t> </w:t>
            </w:r>
          </w:p>
        </w:tc>
        <w:tc>
          <w:tcPr>
            <w:tcW w:w="1277" w:type="dxa"/>
            <w:tcBorders>
              <w:top w:val="nil"/>
              <w:left w:val="nil"/>
              <w:bottom w:val="single" w:sz="8" w:space="0" w:color="auto"/>
              <w:right w:val="single" w:sz="8" w:space="0" w:color="auto"/>
            </w:tcBorders>
            <w:shd w:val="clear" w:color="000000" w:fill="C00000"/>
            <w:noWrap/>
            <w:vAlign w:val="center"/>
            <w:hideMark/>
          </w:tcPr>
          <w:p w14:paraId="14469BC0" w14:textId="77777777" w:rsidR="009D21A1" w:rsidRPr="009D21A1" w:rsidRDefault="009D21A1" w:rsidP="009D21A1">
            <w:pPr>
              <w:spacing w:after="0" w:line="240" w:lineRule="auto"/>
              <w:jc w:val="center"/>
              <w:rPr>
                <w:rFonts w:ascii="Arial" w:eastAsia="Times New Roman" w:hAnsi="Arial" w:cs="Arial"/>
                <w:b/>
                <w:bCs/>
                <w:color w:val="FFFFFF"/>
                <w:sz w:val="20"/>
                <w:szCs w:val="20"/>
                <w:lang w:eastAsia="en-IN"/>
              </w:rPr>
            </w:pPr>
            <w:r w:rsidRPr="009D21A1">
              <w:rPr>
                <w:rFonts w:ascii="Arial" w:eastAsia="Times New Roman" w:hAnsi="Arial" w:cs="Arial"/>
                <w:b/>
                <w:bCs/>
                <w:color w:val="FFFFFF"/>
                <w:sz w:val="20"/>
                <w:szCs w:val="20"/>
                <w:lang w:val="en-US" w:eastAsia="en-IN"/>
              </w:rPr>
              <w:t>2541.9</w:t>
            </w:r>
          </w:p>
        </w:tc>
        <w:tc>
          <w:tcPr>
            <w:tcW w:w="291" w:type="dxa"/>
            <w:vAlign w:val="center"/>
            <w:hideMark/>
          </w:tcPr>
          <w:p w14:paraId="73D1C0CE" w14:textId="77777777" w:rsidR="009D21A1" w:rsidRPr="009D21A1" w:rsidRDefault="009D21A1" w:rsidP="009D21A1">
            <w:pPr>
              <w:spacing w:after="0" w:line="240" w:lineRule="auto"/>
              <w:rPr>
                <w:rFonts w:ascii="Times New Roman" w:eastAsia="Times New Roman" w:hAnsi="Times New Roman" w:cs="Times New Roman"/>
                <w:sz w:val="20"/>
                <w:szCs w:val="20"/>
                <w:lang w:eastAsia="en-IN"/>
              </w:rPr>
            </w:pPr>
          </w:p>
        </w:tc>
      </w:tr>
    </w:tbl>
    <w:p w14:paraId="3E039530" w14:textId="77777777" w:rsidR="00E1562E" w:rsidRDefault="00E1562E" w:rsidP="003D4F29">
      <w:pPr>
        <w:spacing w:line="360" w:lineRule="auto"/>
        <w:jc w:val="both"/>
        <w:rPr>
          <w:rFonts w:ascii="Arial" w:hAnsi="Arial" w:cs="Arial"/>
          <w:sz w:val="24"/>
          <w:szCs w:val="24"/>
        </w:rPr>
      </w:pPr>
    </w:p>
    <w:p w14:paraId="4E45E36F" w14:textId="440CE1FE" w:rsidR="00B524C4" w:rsidRDefault="00B524C4" w:rsidP="00B524C4">
      <w:pPr>
        <w:pStyle w:val="ListParagraph"/>
        <w:tabs>
          <w:tab w:val="left" w:pos="1365"/>
        </w:tabs>
        <w:spacing w:line="360" w:lineRule="auto"/>
        <w:ind w:left="2160" w:firstLine="0"/>
        <w:rPr>
          <w:b/>
          <w:bCs/>
          <w:i/>
          <w:iCs/>
          <w:sz w:val="20"/>
          <w:szCs w:val="20"/>
        </w:rPr>
      </w:pPr>
    </w:p>
    <w:p w14:paraId="3D46A132" w14:textId="77777777" w:rsidR="006A0E58" w:rsidRPr="00CB1DB6" w:rsidRDefault="006A0E58" w:rsidP="00B524C4">
      <w:pPr>
        <w:pStyle w:val="ListParagraph"/>
        <w:tabs>
          <w:tab w:val="left" w:pos="1365"/>
        </w:tabs>
        <w:spacing w:line="360" w:lineRule="auto"/>
        <w:ind w:left="2160" w:firstLine="0"/>
        <w:rPr>
          <w:b/>
          <w:bCs/>
          <w:i/>
          <w:iCs/>
          <w:sz w:val="20"/>
          <w:szCs w:val="20"/>
        </w:rPr>
      </w:pPr>
    </w:p>
    <w:p w14:paraId="6A32E826" w14:textId="07CEDC9D" w:rsidR="00B524C4" w:rsidRPr="00CB1DB6" w:rsidRDefault="00B524C4" w:rsidP="00B524C4">
      <w:pPr>
        <w:pStyle w:val="ListParagraph"/>
        <w:tabs>
          <w:tab w:val="left" w:pos="1365"/>
        </w:tabs>
        <w:spacing w:line="360" w:lineRule="auto"/>
        <w:ind w:left="2160" w:firstLine="0"/>
        <w:jc w:val="right"/>
        <w:rPr>
          <w:b/>
          <w:bCs/>
          <w:i/>
          <w:iCs/>
          <w:sz w:val="20"/>
          <w:szCs w:val="20"/>
        </w:rPr>
      </w:pPr>
    </w:p>
    <w:p w14:paraId="3E00D6F1" w14:textId="3F6E2C18" w:rsidR="00B524C4" w:rsidRDefault="00B524C4" w:rsidP="00B524C4">
      <w:pPr>
        <w:tabs>
          <w:tab w:val="left" w:pos="1365"/>
        </w:tabs>
        <w:spacing w:line="360" w:lineRule="auto"/>
        <w:jc w:val="both"/>
        <w:rPr>
          <w:rFonts w:ascii="Arial" w:eastAsia="Arial" w:hAnsi="Arial" w:cs="Arial"/>
          <w:b/>
          <w:bCs/>
          <w:sz w:val="24"/>
          <w:szCs w:val="24"/>
          <w:lang w:val="en-US"/>
        </w:rPr>
      </w:pPr>
    </w:p>
    <w:tbl>
      <w:tblPr>
        <w:tblW w:w="10417" w:type="dxa"/>
        <w:tblLook w:val="04A0" w:firstRow="1" w:lastRow="0" w:firstColumn="1" w:lastColumn="0" w:noHBand="0" w:noVBand="1"/>
      </w:tblPr>
      <w:tblGrid>
        <w:gridCol w:w="840"/>
        <w:gridCol w:w="4529"/>
        <w:gridCol w:w="1829"/>
        <w:gridCol w:w="1652"/>
        <w:gridCol w:w="1337"/>
        <w:gridCol w:w="230"/>
      </w:tblGrid>
      <w:tr w:rsidR="00F64B30" w:rsidRPr="00F64B30" w14:paraId="2AA3B610" w14:textId="77777777" w:rsidTr="00F64B30">
        <w:trPr>
          <w:gridAfter w:val="1"/>
          <w:wAfter w:w="230" w:type="dxa"/>
          <w:trHeight w:val="450"/>
        </w:trPr>
        <w:tc>
          <w:tcPr>
            <w:tcW w:w="10187"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58009D69" w14:textId="77777777" w:rsidR="00F64B30" w:rsidRPr="00F64B30" w:rsidRDefault="00F64B30" w:rsidP="00F64B30">
            <w:pPr>
              <w:spacing w:after="0" w:line="240" w:lineRule="auto"/>
              <w:jc w:val="center"/>
              <w:rPr>
                <w:rFonts w:ascii="Arial" w:eastAsia="Times New Roman" w:hAnsi="Arial" w:cs="Arial"/>
                <w:b/>
                <w:bCs/>
                <w:color w:val="FFFFFF"/>
                <w:lang w:eastAsia="en-IN"/>
              </w:rPr>
            </w:pPr>
            <w:r w:rsidRPr="00F64B30">
              <w:rPr>
                <w:rFonts w:ascii="Arial" w:eastAsia="Times New Roman" w:hAnsi="Arial" w:cs="Arial"/>
                <w:b/>
                <w:bCs/>
                <w:color w:val="FFFFFF"/>
                <w:lang w:eastAsia="en-IN"/>
              </w:rPr>
              <w:t>COST OF PRODUCTION (</w:t>
            </w:r>
            <w:proofErr w:type="spellStart"/>
            <w:r w:rsidRPr="00F64B30">
              <w:rPr>
                <w:rFonts w:ascii="Arial" w:eastAsia="Times New Roman" w:hAnsi="Arial" w:cs="Arial"/>
                <w:b/>
                <w:bCs/>
                <w:color w:val="FFFFFF"/>
                <w:lang w:eastAsia="en-IN"/>
              </w:rPr>
              <w:t>Novolac</w:t>
            </w:r>
            <w:proofErr w:type="spellEnd"/>
            <w:r w:rsidRPr="00F64B30">
              <w:rPr>
                <w:rFonts w:ascii="Arial" w:eastAsia="Times New Roman" w:hAnsi="Arial" w:cs="Arial"/>
                <w:b/>
                <w:bCs/>
                <w:color w:val="FFFFFF"/>
                <w:lang w:eastAsia="en-IN"/>
              </w:rPr>
              <w:t xml:space="preserve"> Epoxy Vinyl Ester)</w:t>
            </w:r>
          </w:p>
        </w:tc>
      </w:tr>
      <w:tr w:rsidR="00F64B30" w:rsidRPr="00F64B30" w14:paraId="5118B4F9" w14:textId="77777777" w:rsidTr="00F64B30">
        <w:trPr>
          <w:trHeight w:val="320"/>
        </w:trPr>
        <w:tc>
          <w:tcPr>
            <w:tcW w:w="10187" w:type="dxa"/>
            <w:gridSpan w:val="5"/>
            <w:vMerge/>
            <w:tcBorders>
              <w:top w:val="single" w:sz="8" w:space="0" w:color="auto"/>
              <w:left w:val="single" w:sz="8" w:space="0" w:color="auto"/>
              <w:bottom w:val="single" w:sz="8" w:space="0" w:color="000000"/>
              <w:right w:val="single" w:sz="8" w:space="0" w:color="000000"/>
            </w:tcBorders>
            <w:vAlign w:val="center"/>
            <w:hideMark/>
          </w:tcPr>
          <w:p w14:paraId="658C5362" w14:textId="77777777" w:rsidR="00F64B30" w:rsidRPr="00F64B30" w:rsidRDefault="00F64B30" w:rsidP="00F64B30">
            <w:pPr>
              <w:spacing w:after="0" w:line="240" w:lineRule="auto"/>
              <w:rPr>
                <w:rFonts w:ascii="Arial" w:eastAsia="Times New Roman" w:hAnsi="Arial" w:cs="Arial"/>
                <w:b/>
                <w:bCs/>
                <w:color w:val="FFFFFF"/>
                <w:lang w:eastAsia="en-IN"/>
              </w:rPr>
            </w:pPr>
          </w:p>
        </w:tc>
        <w:tc>
          <w:tcPr>
            <w:tcW w:w="230" w:type="dxa"/>
            <w:tcBorders>
              <w:top w:val="nil"/>
              <w:left w:val="nil"/>
              <w:bottom w:val="nil"/>
              <w:right w:val="nil"/>
            </w:tcBorders>
            <w:shd w:val="clear" w:color="auto" w:fill="auto"/>
            <w:noWrap/>
            <w:vAlign w:val="bottom"/>
            <w:hideMark/>
          </w:tcPr>
          <w:p w14:paraId="5367D30E" w14:textId="77777777" w:rsidR="00F64B30" w:rsidRPr="00F64B30" w:rsidRDefault="00F64B30" w:rsidP="00F64B30">
            <w:pPr>
              <w:spacing w:after="0" w:line="240" w:lineRule="auto"/>
              <w:jc w:val="center"/>
              <w:rPr>
                <w:rFonts w:ascii="Arial" w:eastAsia="Times New Roman" w:hAnsi="Arial" w:cs="Arial"/>
                <w:b/>
                <w:bCs/>
                <w:color w:val="FFFFFF"/>
                <w:lang w:eastAsia="en-IN"/>
              </w:rPr>
            </w:pPr>
          </w:p>
        </w:tc>
      </w:tr>
      <w:tr w:rsidR="00F64B30" w:rsidRPr="00F64B30" w14:paraId="5D0FD879" w14:textId="77777777" w:rsidTr="00F64B30">
        <w:trPr>
          <w:trHeight w:val="717"/>
        </w:trPr>
        <w:tc>
          <w:tcPr>
            <w:tcW w:w="1111" w:type="dxa"/>
            <w:tcBorders>
              <w:top w:val="nil"/>
              <w:left w:val="single" w:sz="8" w:space="0" w:color="auto"/>
              <w:bottom w:val="nil"/>
              <w:right w:val="nil"/>
            </w:tcBorders>
            <w:shd w:val="clear" w:color="000000" w:fill="C00000"/>
            <w:vAlign w:val="center"/>
            <w:hideMark/>
          </w:tcPr>
          <w:p w14:paraId="3BE39C15"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4529" w:type="dxa"/>
            <w:tcBorders>
              <w:top w:val="nil"/>
              <w:left w:val="nil"/>
              <w:bottom w:val="nil"/>
              <w:right w:val="single" w:sz="8" w:space="0" w:color="auto"/>
            </w:tcBorders>
            <w:shd w:val="clear" w:color="000000" w:fill="C00000"/>
            <w:vAlign w:val="center"/>
            <w:hideMark/>
          </w:tcPr>
          <w:p w14:paraId="25E7B37D"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829"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44DD7E6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Norm of Consumption (Tonne)</w:t>
            </w:r>
          </w:p>
        </w:tc>
        <w:tc>
          <w:tcPr>
            <w:tcW w:w="1652" w:type="dxa"/>
            <w:tcBorders>
              <w:top w:val="nil"/>
              <w:left w:val="nil"/>
              <w:bottom w:val="single" w:sz="8" w:space="0" w:color="auto"/>
              <w:right w:val="single" w:sz="8" w:space="0" w:color="auto"/>
            </w:tcBorders>
            <w:shd w:val="clear" w:color="000000" w:fill="C00000"/>
            <w:noWrap/>
            <w:vAlign w:val="center"/>
            <w:hideMark/>
          </w:tcPr>
          <w:p w14:paraId="00480866"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xml:space="preserve">Unit Rate </w:t>
            </w:r>
          </w:p>
        </w:tc>
        <w:tc>
          <w:tcPr>
            <w:tcW w:w="1065" w:type="dxa"/>
            <w:tcBorders>
              <w:top w:val="nil"/>
              <w:left w:val="nil"/>
              <w:bottom w:val="single" w:sz="8" w:space="0" w:color="auto"/>
              <w:right w:val="single" w:sz="8" w:space="0" w:color="auto"/>
            </w:tcBorders>
            <w:shd w:val="clear" w:color="000000" w:fill="C00000"/>
            <w:noWrap/>
            <w:vAlign w:val="center"/>
            <w:hideMark/>
          </w:tcPr>
          <w:p w14:paraId="6676DAA3"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Amount</w:t>
            </w:r>
          </w:p>
        </w:tc>
        <w:tc>
          <w:tcPr>
            <w:tcW w:w="230" w:type="dxa"/>
            <w:vAlign w:val="center"/>
            <w:hideMark/>
          </w:tcPr>
          <w:p w14:paraId="78AE9826"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8C867D1" w14:textId="77777777" w:rsidTr="00F64B30">
        <w:trPr>
          <w:trHeight w:val="320"/>
        </w:trPr>
        <w:tc>
          <w:tcPr>
            <w:tcW w:w="1111" w:type="dxa"/>
            <w:tcBorders>
              <w:top w:val="nil"/>
              <w:left w:val="single" w:sz="8" w:space="0" w:color="auto"/>
              <w:bottom w:val="nil"/>
              <w:right w:val="nil"/>
            </w:tcBorders>
            <w:shd w:val="clear" w:color="000000" w:fill="C00000"/>
            <w:vAlign w:val="center"/>
            <w:hideMark/>
          </w:tcPr>
          <w:p w14:paraId="43F07EBC"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4529" w:type="dxa"/>
            <w:tcBorders>
              <w:top w:val="nil"/>
              <w:left w:val="nil"/>
              <w:bottom w:val="nil"/>
              <w:right w:val="single" w:sz="8" w:space="0" w:color="auto"/>
            </w:tcBorders>
            <w:shd w:val="clear" w:color="000000" w:fill="C00000"/>
            <w:vAlign w:val="center"/>
            <w:hideMark/>
          </w:tcPr>
          <w:p w14:paraId="7C3AD7E5"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829" w:type="dxa"/>
            <w:vMerge/>
            <w:tcBorders>
              <w:top w:val="nil"/>
              <w:left w:val="single" w:sz="8" w:space="0" w:color="auto"/>
              <w:bottom w:val="single" w:sz="8" w:space="0" w:color="000000"/>
              <w:right w:val="single" w:sz="8" w:space="0" w:color="auto"/>
            </w:tcBorders>
            <w:vAlign w:val="center"/>
            <w:hideMark/>
          </w:tcPr>
          <w:p w14:paraId="78797814" w14:textId="77777777" w:rsidR="00F64B30" w:rsidRPr="00F64B30" w:rsidRDefault="00F64B30" w:rsidP="00F64B30">
            <w:pPr>
              <w:spacing w:after="0" w:line="240" w:lineRule="auto"/>
              <w:rPr>
                <w:rFonts w:ascii="Arial" w:eastAsia="Times New Roman" w:hAnsi="Arial" w:cs="Arial"/>
                <w:b/>
                <w:bCs/>
                <w:color w:val="FFFFFF"/>
                <w:sz w:val="20"/>
                <w:szCs w:val="20"/>
                <w:lang w:eastAsia="en-IN"/>
              </w:rPr>
            </w:pPr>
          </w:p>
        </w:tc>
        <w:tc>
          <w:tcPr>
            <w:tcW w:w="1652" w:type="dxa"/>
            <w:tcBorders>
              <w:top w:val="nil"/>
              <w:left w:val="nil"/>
              <w:bottom w:val="single" w:sz="8" w:space="0" w:color="auto"/>
              <w:right w:val="single" w:sz="8" w:space="0" w:color="auto"/>
            </w:tcBorders>
            <w:shd w:val="clear" w:color="000000" w:fill="C00000"/>
            <w:noWrap/>
            <w:vAlign w:val="center"/>
            <w:hideMark/>
          </w:tcPr>
          <w:p w14:paraId="67009C43"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USD / Tonne</w:t>
            </w:r>
          </w:p>
        </w:tc>
        <w:tc>
          <w:tcPr>
            <w:tcW w:w="1065" w:type="dxa"/>
            <w:tcBorders>
              <w:top w:val="nil"/>
              <w:left w:val="nil"/>
              <w:bottom w:val="single" w:sz="8" w:space="0" w:color="auto"/>
              <w:right w:val="single" w:sz="8" w:space="0" w:color="auto"/>
            </w:tcBorders>
            <w:shd w:val="clear" w:color="000000" w:fill="C00000"/>
            <w:noWrap/>
            <w:vAlign w:val="center"/>
            <w:hideMark/>
          </w:tcPr>
          <w:p w14:paraId="1D77A011"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USD</w:t>
            </w:r>
          </w:p>
        </w:tc>
        <w:tc>
          <w:tcPr>
            <w:tcW w:w="230" w:type="dxa"/>
            <w:vAlign w:val="center"/>
            <w:hideMark/>
          </w:tcPr>
          <w:p w14:paraId="11446AF8"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539A5FEC"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C00000"/>
            <w:vAlign w:val="center"/>
            <w:hideMark/>
          </w:tcPr>
          <w:p w14:paraId="0B43677D" w14:textId="77777777" w:rsidR="00F64B30" w:rsidRPr="00F64B30" w:rsidRDefault="00F64B30" w:rsidP="00F64B30">
            <w:pPr>
              <w:spacing w:after="0" w:line="240" w:lineRule="auto"/>
              <w:jc w:val="center"/>
              <w:rPr>
                <w:rFonts w:ascii="Arial" w:eastAsia="Times New Roman" w:hAnsi="Arial" w:cs="Arial"/>
                <w:color w:val="FFFFFF"/>
                <w:sz w:val="20"/>
                <w:szCs w:val="20"/>
                <w:lang w:eastAsia="en-IN"/>
              </w:rPr>
            </w:pPr>
            <w:r w:rsidRPr="00F64B30">
              <w:rPr>
                <w:rFonts w:ascii="Arial" w:eastAsia="Times New Roman" w:hAnsi="Arial" w:cs="Arial"/>
                <w:color w:val="FFFFFF"/>
                <w:sz w:val="20"/>
                <w:szCs w:val="20"/>
                <w:lang w:eastAsia="en-IN"/>
              </w:rPr>
              <w:lastRenderedPageBreak/>
              <w:t>A</w:t>
            </w:r>
          </w:p>
        </w:tc>
        <w:tc>
          <w:tcPr>
            <w:tcW w:w="4529" w:type="dxa"/>
            <w:tcBorders>
              <w:top w:val="nil"/>
              <w:left w:val="nil"/>
              <w:bottom w:val="single" w:sz="8" w:space="0" w:color="auto"/>
              <w:right w:val="single" w:sz="8" w:space="0" w:color="auto"/>
            </w:tcBorders>
            <w:shd w:val="clear" w:color="000000" w:fill="C00000"/>
            <w:noWrap/>
            <w:vAlign w:val="center"/>
            <w:hideMark/>
          </w:tcPr>
          <w:p w14:paraId="33E5E07B"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VARIABLE COST</w:t>
            </w:r>
          </w:p>
        </w:tc>
        <w:tc>
          <w:tcPr>
            <w:tcW w:w="1829" w:type="dxa"/>
            <w:tcBorders>
              <w:top w:val="nil"/>
              <w:left w:val="nil"/>
              <w:bottom w:val="nil"/>
              <w:right w:val="single" w:sz="8" w:space="0" w:color="auto"/>
            </w:tcBorders>
            <w:shd w:val="clear" w:color="000000" w:fill="C00000"/>
            <w:noWrap/>
            <w:vAlign w:val="center"/>
            <w:hideMark/>
          </w:tcPr>
          <w:p w14:paraId="14E19FC2" w14:textId="77777777" w:rsidR="00F64B30" w:rsidRPr="00F64B30" w:rsidRDefault="00F64B30" w:rsidP="00F64B30">
            <w:pPr>
              <w:spacing w:after="0" w:line="240" w:lineRule="auto"/>
              <w:jc w:val="center"/>
              <w:rPr>
                <w:rFonts w:ascii="Arial" w:eastAsia="Times New Roman" w:hAnsi="Arial" w:cs="Arial"/>
                <w:color w:val="FFFFFF"/>
                <w:sz w:val="20"/>
                <w:szCs w:val="20"/>
                <w:lang w:eastAsia="en-IN"/>
              </w:rPr>
            </w:pPr>
            <w:r w:rsidRPr="00F64B30">
              <w:rPr>
                <w:rFonts w:ascii="Arial" w:eastAsia="Times New Roman" w:hAnsi="Arial" w:cs="Arial"/>
                <w:color w:val="FFFFFF"/>
                <w:sz w:val="20"/>
                <w:szCs w:val="20"/>
                <w:lang w:eastAsia="en-IN"/>
              </w:rPr>
              <w:t> </w:t>
            </w:r>
          </w:p>
        </w:tc>
        <w:tc>
          <w:tcPr>
            <w:tcW w:w="1652" w:type="dxa"/>
            <w:tcBorders>
              <w:top w:val="nil"/>
              <w:left w:val="nil"/>
              <w:bottom w:val="nil"/>
              <w:right w:val="single" w:sz="8" w:space="0" w:color="auto"/>
            </w:tcBorders>
            <w:shd w:val="clear" w:color="000000" w:fill="C00000"/>
            <w:noWrap/>
            <w:vAlign w:val="center"/>
            <w:hideMark/>
          </w:tcPr>
          <w:p w14:paraId="2EBA9D7C" w14:textId="77777777" w:rsidR="00F64B30" w:rsidRPr="00F64B30" w:rsidRDefault="00F64B30" w:rsidP="00F64B30">
            <w:pPr>
              <w:spacing w:after="0" w:line="240" w:lineRule="auto"/>
              <w:jc w:val="center"/>
              <w:rPr>
                <w:rFonts w:ascii="Arial" w:eastAsia="Times New Roman" w:hAnsi="Arial" w:cs="Arial"/>
                <w:color w:val="FFFFFF"/>
                <w:sz w:val="20"/>
                <w:szCs w:val="20"/>
                <w:lang w:eastAsia="en-IN"/>
              </w:rPr>
            </w:pPr>
            <w:r w:rsidRPr="00F64B30">
              <w:rPr>
                <w:rFonts w:ascii="Arial" w:eastAsia="Times New Roman" w:hAnsi="Arial" w:cs="Arial"/>
                <w:color w:val="FFFFFF"/>
                <w:sz w:val="20"/>
                <w:szCs w:val="20"/>
                <w:lang w:eastAsia="en-IN"/>
              </w:rPr>
              <w:t> </w:t>
            </w:r>
          </w:p>
        </w:tc>
        <w:tc>
          <w:tcPr>
            <w:tcW w:w="1065" w:type="dxa"/>
            <w:tcBorders>
              <w:top w:val="nil"/>
              <w:left w:val="nil"/>
              <w:bottom w:val="nil"/>
              <w:right w:val="single" w:sz="8" w:space="0" w:color="auto"/>
            </w:tcBorders>
            <w:shd w:val="clear" w:color="000000" w:fill="C00000"/>
            <w:noWrap/>
            <w:vAlign w:val="center"/>
            <w:hideMark/>
          </w:tcPr>
          <w:p w14:paraId="483866E1" w14:textId="77777777" w:rsidR="00F64B30" w:rsidRPr="00F64B30" w:rsidRDefault="00F64B30" w:rsidP="00F64B30">
            <w:pPr>
              <w:spacing w:after="0" w:line="240" w:lineRule="auto"/>
              <w:jc w:val="center"/>
              <w:rPr>
                <w:rFonts w:ascii="Arial" w:eastAsia="Times New Roman" w:hAnsi="Arial" w:cs="Arial"/>
                <w:color w:val="FFFFFF"/>
                <w:sz w:val="20"/>
                <w:szCs w:val="20"/>
                <w:lang w:eastAsia="en-IN"/>
              </w:rPr>
            </w:pPr>
            <w:r w:rsidRPr="00F64B30">
              <w:rPr>
                <w:rFonts w:ascii="Arial" w:eastAsia="Times New Roman" w:hAnsi="Arial" w:cs="Arial"/>
                <w:color w:val="FFFFFF"/>
                <w:sz w:val="20"/>
                <w:szCs w:val="20"/>
                <w:lang w:eastAsia="en-IN"/>
              </w:rPr>
              <w:t> </w:t>
            </w:r>
          </w:p>
        </w:tc>
        <w:tc>
          <w:tcPr>
            <w:tcW w:w="230" w:type="dxa"/>
            <w:vAlign w:val="center"/>
            <w:hideMark/>
          </w:tcPr>
          <w:p w14:paraId="36CF8E7F"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8FA5699"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645ECD01"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w:t>
            </w:r>
          </w:p>
        </w:tc>
        <w:tc>
          <w:tcPr>
            <w:tcW w:w="4529" w:type="dxa"/>
            <w:tcBorders>
              <w:top w:val="nil"/>
              <w:left w:val="nil"/>
              <w:bottom w:val="single" w:sz="8" w:space="0" w:color="auto"/>
              <w:right w:val="nil"/>
            </w:tcBorders>
            <w:shd w:val="clear" w:color="000000" w:fill="FFF2CC"/>
            <w:noWrap/>
            <w:vAlign w:val="center"/>
            <w:hideMark/>
          </w:tcPr>
          <w:p w14:paraId="23EB8B43"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RAW MATERIALS</w:t>
            </w:r>
          </w:p>
        </w:tc>
        <w:tc>
          <w:tcPr>
            <w:tcW w:w="1829"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1E4A526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single" w:sz="8" w:space="0" w:color="auto"/>
              <w:left w:val="nil"/>
              <w:bottom w:val="single" w:sz="8" w:space="0" w:color="auto"/>
              <w:right w:val="single" w:sz="8" w:space="0" w:color="auto"/>
            </w:tcBorders>
            <w:shd w:val="clear" w:color="000000" w:fill="FFF2CC"/>
            <w:noWrap/>
            <w:vAlign w:val="center"/>
            <w:hideMark/>
          </w:tcPr>
          <w:p w14:paraId="2447CA5B"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single" w:sz="8" w:space="0" w:color="auto"/>
              <w:left w:val="nil"/>
              <w:bottom w:val="single" w:sz="8" w:space="0" w:color="auto"/>
              <w:right w:val="single" w:sz="8" w:space="0" w:color="auto"/>
            </w:tcBorders>
            <w:shd w:val="clear" w:color="000000" w:fill="FFF2CC"/>
            <w:noWrap/>
            <w:vAlign w:val="center"/>
            <w:hideMark/>
          </w:tcPr>
          <w:p w14:paraId="712ABA7B"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0F40EE15"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7874BAC"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46D9038C"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I</w:t>
            </w:r>
          </w:p>
        </w:tc>
        <w:tc>
          <w:tcPr>
            <w:tcW w:w="4529" w:type="dxa"/>
            <w:tcBorders>
              <w:top w:val="nil"/>
              <w:left w:val="nil"/>
              <w:bottom w:val="single" w:sz="8" w:space="0" w:color="auto"/>
              <w:right w:val="single" w:sz="8" w:space="0" w:color="auto"/>
            </w:tcBorders>
            <w:shd w:val="clear" w:color="000000" w:fill="FFF2CC"/>
            <w:noWrap/>
            <w:vAlign w:val="center"/>
            <w:hideMark/>
          </w:tcPr>
          <w:p w14:paraId="0E69F525"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Epoxy Resin (</w:t>
            </w:r>
            <w:proofErr w:type="spellStart"/>
            <w:r w:rsidRPr="00F64B30">
              <w:rPr>
                <w:rFonts w:ascii="Arial" w:eastAsia="Times New Roman" w:hAnsi="Arial" w:cs="Arial"/>
                <w:color w:val="000000"/>
                <w:sz w:val="20"/>
                <w:szCs w:val="20"/>
                <w:lang w:eastAsia="en-IN"/>
              </w:rPr>
              <w:t>Novalac</w:t>
            </w:r>
            <w:proofErr w:type="spellEnd"/>
            <w:r w:rsidRPr="00F64B30">
              <w:rPr>
                <w:rFonts w:ascii="Arial" w:eastAsia="Times New Roman" w:hAnsi="Arial" w:cs="Arial"/>
                <w:color w:val="000000"/>
                <w:sz w:val="20"/>
                <w:szCs w:val="20"/>
                <w:lang w:eastAsia="en-IN"/>
              </w:rPr>
              <w:t xml:space="preserve"> Based)</w:t>
            </w:r>
          </w:p>
        </w:tc>
        <w:tc>
          <w:tcPr>
            <w:tcW w:w="1829" w:type="dxa"/>
            <w:tcBorders>
              <w:top w:val="nil"/>
              <w:left w:val="nil"/>
              <w:bottom w:val="single" w:sz="8" w:space="0" w:color="auto"/>
              <w:right w:val="single" w:sz="8" w:space="0" w:color="auto"/>
            </w:tcBorders>
            <w:shd w:val="clear" w:color="000000" w:fill="FFF2CC"/>
            <w:noWrap/>
            <w:vAlign w:val="center"/>
            <w:hideMark/>
          </w:tcPr>
          <w:p w14:paraId="11EE3368" w14:textId="77777777" w:rsidR="00F64B30" w:rsidRPr="00F64B30" w:rsidRDefault="00F64B30" w:rsidP="00F64B30">
            <w:pPr>
              <w:spacing w:after="0" w:line="240" w:lineRule="auto"/>
              <w:jc w:val="right"/>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0.4</w:t>
            </w:r>
          </w:p>
        </w:tc>
        <w:tc>
          <w:tcPr>
            <w:tcW w:w="1652" w:type="dxa"/>
            <w:tcBorders>
              <w:top w:val="nil"/>
              <w:left w:val="nil"/>
              <w:bottom w:val="single" w:sz="8" w:space="0" w:color="auto"/>
              <w:right w:val="single" w:sz="8" w:space="0" w:color="auto"/>
            </w:tcBorders>
            <w:shd w:val="clear" w:color="000000" w:fill="FFF2CC"/>
            <w:noWrap/>
            <w:vAlign w:val="center"/>
            <w:hideMark/>
          </w:tcPr>
          <w:p w14:paraId="7A36E1A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2970</w:t>
            </w:r>
          </w:p>
        </w:tc>
        <w:tc>
          <w:tcPr>
            <w:tcW w:w="1065" w:type="dxa"/>
            <w:tcBorders>
              <w:top w:val="nil"/>
              <w:left w:val="nil"/>
              <w:bottom w:val="single" w:sz="8" w:space="0" w:color="auto"/>
              <w:right w:val="single" w:sz="8" w:space="0" w:color="auto"/>
            </w:tcBorders>
            <w:shd w:val="clear" w:color="000000" w:fill="FFF2CC"/>
            <w:noWrap/>
            <w:vAlign w:val="center"/>
            <w:hideMark/>
          </w:tcPr>
          <w:p w14:paraId="267B27A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1188</w:t>
            </w:r>
          </w:p>
        </w:tc>
        <w:tc>
          <w:tcPr>
            <w:tcW w:w="230" w:type="dxa"/>
            <w:vAlign w:val="center"/>
            <w:hideMark/>
          </w:tcPr>
          <w:p w14:paraId="5DACC17A"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113FD0EE"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2C6EE3F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II</w:t>
            </w:r>
          </w:p>
        </w:tc>
        <w:tc>
          <w:tcPr>
            <w:tcW w:w="4529" w:type="dxa"/>
            <w:tcBorders>
              <w:top w:val="nil"/>
              <w:left w:val="nil"/>
              <w:bottom w:val="single" w:sz="8" w:space="0" w:color="auto"/>
              <w:right w:val="nil"/>
            </w:tcBorders>
            <w:shd w:val="clear" w:color="000000" w:fill="FFF2CC"/>
            <w:noWrap/>
            <w:vAlign w:val="center"/>
            <w:hideMark/>
          </w:tcPr>
          <w:p w14:paraId="352C7CCF"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Methacrylic Acid</w:t>
            </w:r>
          </w:p>
        </w:tc>
        <w:tc>
          <w:tcPr>
            <w:tcW w:w="1829" w:type="dxa"/>
            <w:tcBorders>
              <w:top w:val="nil"/>
              <w:left w:val="single" w:sz="8" w:space="0" w:color="auto"/>
              <w:bottom w:val="single" w:sz="8" w:space="0" w:color="auto"/>
              <w:right w:val="single" w:sz="8" w:space="0" w:color="auto"/>
            </w:tcBorders>
            <w:shd w:val="clear" w:color="000000" w:fill="FFF2CC"/>
            <w:noWrap/>
            <w:vAlign w:val="center"/>
            <w:hideMark/>
          </w:tcPr>
          <w:p w14:paraId="06BCD144" w14:textId="77777777" w:rsidR="00F64B30" w:rsidRPr="00F64B30" w:rsidRDefault="00F64B30" w:rsidP="00F64B30">
            <w:pPr>
              <w:spacing w:after="0" w:line="240" w:lineRule="auto"/>
              <w:jc w:val="right"/>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0.12</w:t>
            </w:r>
          </w:p>
        </w:tc>
        <w:tc>
          <w:tcPr>
            <w:tcW w:w="1652" w:type="dxa"/>
            <w:tcBorders>
              <w:top w:val="nil"/>
              <w:left w:val="nil"/>
              <w:bottom w:val="single" w:sz="8" w:space="0" w:color="auto"/>
              <w:right w:val="single" w:sz="8" w:space="0" w:color="auto"/>
            </w:tcBorders>
            <w:shd w:val="clear" w:color="000000" w:fill="FFF2CC"/>
            <w:noWrap/>
            <w:vAlign w:val="center"/>
            <w:hideMark/>
          </w:tcPr>
          <w:p w14:paraId="14B4DCCC"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2680</w:t>
            </w:r>
          </w:p>
        </w:tc>
        <w:tc>
          <w:tcPr>
            <w:tcW w:w="1065" w:type="dxa"/>
            <w:tcBorders>
              <w:top w:val="nil"/>
              <w:left w:val="nil"/>
              <w:bottom w:val="single" w:sz="8" w:space="0" w:color="auto"/>
              <w:right w:val="single" w:sz="8" w:space="0" w:color="auto"/>
            </w:tcBorders>
            <w:shd w:val="clear" w:color="000000" w:fill="FFF2CC"/>
            <w:noWrap/>
            <w:vAlign w:val="center"/>
            <w:hideMark/>
          </w:tcPr>
          <w:p w14:paraId="79872F5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321.6</w:t>
            </w:r>
          </w:p>
        </w:tc>
        <w:tc>
          <w:tcPr>
            <w:tcW w:w="230" w:type="dxa"/>
            <w:vAlign w:val="center"/>
            <w:hideMark/>
          </w:tcPr>
          <w:p w14:paraId="522FDD0B"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3D090E8C"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583EFD72"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III</w:t>
            </w:r>
          </w:p>
        </w:tc>
        <w:tc>
          <w:tcPr>
            <w:tcW w:w="4529" w:type="dxa"/>
            <w:tcBorders>
              <w:top w:val="nil"/>
              <w:left w:val="nil"/>
              <w:bottom w:val="single" w:sz="8" w:space="0" w:color="auto"/>
              <w:right w:val="nil"/>
            </w:tcBorders>
            <w:shd w:val="clear" w:color="000000" w:fill="FFF2CC"/>
            <w:noWrap/>
            <w:vAlign w:val="center"/>
            <w:hideMark/>
          </w:tcPr>
          <w:p w14:paraId="038DE718"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Maleic Anhydride</w:t>
            </w:r>
          </w:p>
        </w:tc>
        <w:tc>
          <w:tcPr>
            <w:tcW w:w="1829" w:type="dxa"/>
            <w:tcBorders>
              <w:top w:val="nil"/>
              <w:left w:val="single" w:sz="8" w:space="0" w:color="auto"/>
              <w:bottom w:val="single" w:sz="8" w:space="0" w:color="auto"/>
              <w:right w:val="single" w:sz="8" w:space="0" w:color="auto"/>
            </w:tcBorders>
            <w:shd w:val="clear" w:color="000000" w:fill="FFF2CC"/>
            <w:noWrap/>
            <w:vAlign w:val="center"/>
            <w:hideMark/>
          </w:tcPr>
          <w:p w14:paraId="75E72DAD" w14:textId="77777777" w:rsidR="00F64B30" w:rsidRPr="00F64B30" w:rsidRDefault="00F64B30" w:rsidP="00F64B30">
            <w:pPr>
              <w:spacing w:after="0" w:line="240" w:lineRule="auto"/>
              <w:jc w:val="right"/>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0.03</w:t>
            </w:r>
          </w:p>
        </w:tc>
        <w:tc>
          <w:tcPr>
            <w:tcW w:w="1652" w:type="dxa"/>
            <w:tcBorders>
              <w:top w:val="nil"/>
              <w:left w:val="nil"/>
              <w:bottom w:val="single" w:sz="8" w:space="0" w:color="auto"/>
              <w:right w:val="single" w:sz="8" w:space="0" w:color="auto"/>
            </w:tcBorders>
            <w:shd w:val="clear" w:color="000000" w:fill="FFF2CC"/>
            <w:noWrap/>
            <w:vAlign w:val="center"/>
            <w:hideMark/>
          </w:tcPr>
          <w:p w14:paraId="40D03B4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1150</w:t>
            </w:r>
          </w:p>
        </w:tc>
        <w:tc>
          <w:tcPr>
            <w:tcW w:w="1065" w:type="dxa"/>
            <w:tcBorders>
              <w:top w:val="nil"/>
              <w:left w:val="nil"/>
              <w:bottom w:val="single" w:sz="8" w:space="0" w:color="auto"/>
              <w:right w:val="single" w:sz="8" w:space="0" w:color="auto"/>
            </w:tcBorders>
            <w:shd w:val="clear" w:color="000000" w:fill="FFF2CC"/>
            <w:noWrap/>
            <w:vAlign w:val="center"/>
            <w:hideMark/>
          </w:tcPr>
          <w:p w14:paraId="0F7E451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34.5</w:t>
            </w:r>
          </w:p>
        </w:tc>
        <w:tc>
          <w:tcPr>
            <w:tcW w:w="230" w:type="dxa"/>
            <w:vAlign w:val="center"/>
            <w:hideMark/>
          </w:tcPr>
          <w:p w14:paraId="7A2D75B1"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75E1ACD8" w14:textId="77777777" w:rsidTr="00F64B30">
        <w:trPr>
          <w:trHeight w:val="320"/>
        </w:trPr>
        <w:tc>
          <w:tcPr>
            <w:tcW w:w="1111" w:type="dxa"/>
            <w:tcBorders>
              <w:top w:val="nil"/>
              <w:left w:val="single" w:sz="8" w:space="0" w:color="auto"/>
              <w:bottom w:val="nil"/>
              <w:right w:val="single" w:sz="8" w:space="0" w:color="auto"/>
            </w:tcBorders>
            <w:shd w:val="clear" w:color="000000" w:fill="FFF2CC"/>
            <w:vAlign w:val="center"/>
            <w:hideMark/>
          </w:tcPr>
          <w:p w14:paraId="1F7FE575"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IV</w:t>
            </w:r>
          </w:p>
        </w:tc>
        <w:tc>
          <w:tcPr>
            <w:tcW w:w="4529" w:type="dxa"/>
            <w:tcBorders>
              <w:top w:val="nil"/>
              <w:left w:val="nil"/>
              <w:bottom w:val="single" w:sz="8" w:space="0" w:color="auto"/>
              <w:right w:val="nil"/>
            </w:tcBorders>
            <w:shd w:val="clear" w:color="000000" w:fill="FFF2CC"/>
            <w:noWrap/>
            <w:vAlign w:val="center"/>
            <w:hideMark/>
          </w:tcPr>
          <w:p w14:paraId="08926FC1"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Styrene Monomer</w:t>
            </w:r>
          </w:p>
        </w:tc>
        <w:tc>
          <w:tcPr>
            <w:tcW w:w="1829" w:type="dxa"/>
            <w:tcBorders>
              <w:top w:val="nil"/>
              <w:left w:val="single" w:sz="8" w:space="0" w:color="auto"/>
              <w:bottom w:val="single" w:sz="8" w:space="0" w:color="auto"/>
              <w:right w:val="single" w:sz="8" w:space="0" w:color="auto"/>
            </w:tcBorders>
            <w:shd w:val="clear" w:color="000000" w:fill="FFF2CC"/>
            <w:noWrap/>
            <w:vAlign w:val="center"/>
            <w:hideMark/>
          </w:tcPr>
          <w:p w14:paraId="74D60611" w14:textId="77777777" w:rsidR="00F64B30" w:rsidRPr="00F64B30" w:rsidRDefault="00F64B30" w:rsidP="00F64B30">
            <w:pPr>
              <w:spacing w:after="0" w:line="240" w:lineRule="auto"/>
              <w:jc w:val="right"/>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0.44</w:t>
            </w:r>
          </w:p>
        </w:tc>
        <w:tc>
          <w:tcPr>
            <w:tcW w:w="1652" w:type="dxa"/>
            <w:tcBorders>
              <w:top w:val="nil"/>
              <w:left w:val="nil"/>
              <w:bottom w:val="single" w:sz="8" w:space="0" w:color="auto"/>
              <w:right w:val="single" w:sz="8" w:space="0" w:color="auto"/>
            </w:tcBorders>
            <w:shd w:val="clear" w:color="000000" w:fill="FFF2CC"/>
            <w:noWrap/>
            <w:vAlign w:val="center"/>
            <w:hideMark/>
          </w:tcPr>
          <w:p w14:paraId="51B3BAE7"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880</w:t>
            </w:r>
          </w:p>
        </w:tc>
        <w:tc>
          <w:tcPr>
            <w:tcW w:w="1065" w:type="dxa"/>
            <w:tcBorders>
              <w:top w:val="nil"/>
              <w:left w:val="nil"/>
              <w:bottom w:val="single" w:sz="8" w:space="0" w:color="auto"/>
              <w:right w:val="single" w:sz="8" w:space="0" w:color="auto"/>
            </w:tcBorders>
            <w:shd w:val="clear" w:color="000000" w:fill="FFF2CC"/>
            <w:noWrap/>
            <w:vAlign w:val="center"/>
            <w:hideMark/>
          </w:tcPr>
          <w:p w14:paraId="77160C27"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387.2</w:t>
            </w:r>
          </w:p>
        </w:tc>
        <w:tc>
          <w:tcPr>
            <w:tcW w:w="230" w:type="dxa"/>
            <w:vAlign w:val="center"/>
            <w:hideMark/>
          </w:tcPr>
          <w:p w14:paraId="23DD2503"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1888EA6" w14:textId="77777777" w:rsidTr="00F64B30">
        <w:trPr>
          <w:trHeight w:val="320"/>
        </w:trPr>
        <w:tc>
          <w:tcPr>
            <w:tcW w:w="1111"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6DB0C29E"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4529" w:type="dxa"/>
            <w:tcBorders>
              <w:top w:val="nil"/>
              <w:left w:val="nil"/>
              <w:bottom w:val="single" w:sz="8" w:space="0" w:color="auto"/>
              <w:right w:val="nil"/>
            </w:tcBorders>
            <w:shd w:val="clear" w:color="000000" w:fill="FFF2CC"/>
            <w:noWrap/>
            <w:vAlign w:val="center"/>
            <w:hideMark/>
          </w:tcPr>
          <w:p w14:paraId="312713D2" w14:textId="77777777" w:rsidR="00F64B30" w:rsidRPr="00F64B30" w:rsidRDefault="00F64B30" w:rsidP="00F64B30">
            <w:pPr>
              <w:spacing w:after="0" w:line="240" w:lineRule="auto"/>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Sub-Total (1)</w:t>
            </w:r>
          </w:p>
        </w:tc>
        <w:tc>
          <w:tcPr>
            <w:tcW w:w="1829" w:type="dxa"/>
            <w:tcBorders>
              <w:top w:val="nil"/>
              <w:left w:val="single" w:sz="8" w:space="0" w:color="auto"/>
              <w:bottom w:val="single" w:sz="8" w:space="0" w:color="auto"/>
              <w:right w:val="single" w:sz="8" w:space="0" w:color="auto"/>
            </w:tcBorders>
            <w:shd w:val="clear" w:color="000000" w:fill="FFF2CC"/>
            <w:noWrap/>
            <w:vAlign w:val="center"/>
            <w:hideMark/>
          </w:tcPr>
          <w:p w14:paraId="433032D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single" w:sz="8" w:space="0" w:color="auto"/>
              <w:right w:val="single" w:sz="8" w:space="0" w:color="auto"/>
            </w:tcBorders>
            <w:shd w:val="clear" w:color="000000" w:fill="FFF2CC"/>
            <w:noWrap/>
            <w:vAlign w:val="center"/>
            <w:hideMark/>
          </w:tcPr>
          <w:p w14:paraId="2B1B038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FFF2CC"/>
            <w:noWrap/>
            <w:vAlign w:val="center"/>
            <w:hideMark/>
          </w:tcPr>
          <w:p w14:paraId="466305F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1931.3</w:t>
            </w:r>
          </w:p>
        </w:tc>
        <w:tc>
          <w:tcPr>
            <w:tcW w:w="230" w:type="dxa"/>
            <w:vAlign w:val="center"/>
            <w:hideMark/>
          </w:tcPr>
          <w:p w14:paraId="5FE8D036"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61AE2D4"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6ED52069"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w:t>
            </w:r>
          </w:p>
        </w:tc>
        <w:tc>
          <w:tcPr>
            <w:tcW w:w="4529" w:type="dxa"/>
            <w:tcBorders>
              <w:top w:val="nil"/>
              <w:left w:val="nil"/>
              <w:bottom w:val="single" w:sz="8" w:space="0" w:color="auto"/>
              <w:right w:val="nil"/>
            </w:tcBorders>
            <w:shd w:val="clear" w:color="000000" w:fill="FFF2CC"/>
            <w:noWrap/>
            <w:vAlign w:val="center"/>
            <w:hideMark/>
          </w:tcPr>
          <w:p w14:paraId="01495F80"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Packing Materials</w:t>
            </w:r>
          </w:p>
        </w:tc>
        <w:tc>
          <w:tcPr>
            <w:tcW w:w="1829" w:type="dxa"/>
            <w:tcBorders>
              <w:top w:val="nil"/>
              <w:left w:val="single" w:sz="8" w:space="0" w:color="auto"/>
              <w:bottom w:val="nil"/>
              <w:right w:val="nil"/>
            </w:tcBorders>
            <w:shd w:val="clear" w:color="000000" w:fill="FFF2CC"/>
            <w:noWrap/>
            <w:vAlign w:val="center"/>
            <w:hideMark/>
          </w:tcPr>
          <w:p w14:paraId="76E15A2F"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3E4DAF1E"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FFF2CC"/>
            <w:noWrap/>
            <w:vAlign w:val="center"/>
            <w:hideMark/>
          </w:tcPr>
          <w:p w14:paraId="4543E272"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187</w:t>
            </w:r>
          </w:p>
        </w:tc>
        <w:tc>
          <w:tcPr>
            <w:tcW w:w="230" w:type="dxa"/>
            <w:vAlign w:val="center"/>
            <w:hideMark/>
          </w:tcPr>
          <w:p w14:paraId="5853135E"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79A89D02"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507CA52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w:t>
            </w:r>
          </w:p>
        </w:tc>
        <w:tc>
          <w:tcPr>
            <w:tcW w:w="4529" w:type="dxa"/>
            <w:tcBorders>
              <w:top w:val="nil"/>
              <w:left w:val="nil"/>
              <w:bottom w:val="single" w:sz="8" w:space="0" w:color="auto"/>
              <w:right w:val="nil"/>
            </w:tcBorders>
            <w:shd w:val="clear" w:color="000000" w:fill="FFF2CC"/>
            <w:noWrap/>
            <w:vAlign w:val="center"/>
            <w:hideMark/>
          </w:tcPr>
          <w:p w14:paraId="58D87D3E"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Catalyst &amp; Chemicals</w:t>
            </w:r>
          </w:p>
        </w:tc>
        <w:tc>
          <w:tcPr>
            <w:tcW w:w="1829" w:type="dxa"/>
            <w:tcBorders>
              <w:top w:val="nil"/>
              <w:left w:val="single" w:sz="8" w:space="0" w:color="auto"/>
              <w:bottom w:val="nil"/>
              <w:right w:val="nil"/>
            </w:tcBorders>
            <w:shd w:val="clear" w:color="000000" w:fill="FFF2CC"/>
            <w:noWrap/>
            <w:vAlign w:val="center"/>
            <w:hideMark/>
          </w:tcPr>
          <w:p w14:paraId="04499695"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16228A8E"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FFF2CC"/>
            <w:noWrap/>
            <w:vAlign w:val="center"/>
            <w:hideMark/>
          </w:tcPr>
          <w:p w14:paraId="462A1472"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199</w:t>
            </w:r>
          </w:p>
        </w:tc>
        <w:tc>
          <w:tcPr>
            <w:tcW w:w="230" w:type="dxa"/>
            <w:vAlign w:val="center"/>
            <w:hideMark/>
          </w:tcPr>
          <w:p w14:paraId="575F2F5B"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3A496DCC" w14:textId="77777777" w:rsidTr="00F64B30">
        <w:trPr>
          <w:trHeight w:val="320"/>
        </w:trPr>
        <w:tc>
          <w:tcPr>
            <w:tcW w:w="1111" w:type="dxa"/>
            <w:tcBorders>
              <w:top w:val="nil"/>
              <w:left w:val="single" w:sz="8" w:space="0" w:color="auto"/>
              <w:bottom w:val="nil"/>
              <w:right w:val="single" w:sz="8" w:space="0" w:color="auto"/>
            </w:tcBorders>
            <w:shd w:val="clear" w:color="000000" w:fill="FFF2CC"/>
            <w:vAlign w:val="center"/>
            <w:hideMark/>
          </w:tcPr>
          <w:p w14:paraId="549C459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4</w:t>
            </w:r>
          </w:p>
        </w:tc>
        <w:tc>
          <w:tcPr>
            <w:tcW w:w="4529" w:type="dxa"/>
            <w:tcBorders>
              <w:top w:val="nil"/>
              <w:left w:val="nil"/>
              <w:bottom w:val="nil"/>
              <w:right w:val="nil"/>
            </w:tcBorders>
            <w:shd w:val="clear" w:color="000000" w:fill="FFF2CC"/>
            <w:noWrap/>
            <w:vAlign w:val="center"/>
            <w:hideMark/>
          </w:tcPr>
          <w:p w14:paraId="0A26B968"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Utilities</w:t>
            </w:r>
          </w:p>
        </w:tc>
        <w:tc>
          <w:tcPr>
            <w:tcW w:w="1829" w:type="dxa"/>
            <w:tcBorders>
              <w:top w:val="nil"/>
              <w:left w:val="single" w:sz="8" w:space="0" w:color="auto"/>
              <w:bottom w:val="single" w:sz="8" w:space="0" w:color="auto"/>
              <w:right w:val="nil"/>
            </w:tcBorders>
            <w:shd w:val="clear" w:color="000000" w:fill="FFF2CC"/>
            <w:noWrap/>
            <w:vAlign w:val="center"/>
            <w:hideMark/>
          </w:tcPr>
          <w:p w14:paraId="0AA36E7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single" w:sz="8" w:space="0" w:color="auto"/>
              <w:right w:val="single" w:sz="8" w:space="0" w:color="auto"/>
            </w:tcBorders>
            <w:shd w:val="clear" w:color="000000" w:fill="FFF2CC"/>
            <w:noWrap/>
            <w:vAlign w:val="center"/>
            <w:hideMark/>
          </w:tcPr>
          <w:p w14:paraId="3AD0F6F0"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7D9E21C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42</w:t>
            </w:r>
          </w:p>
        </w:tc>
        <w:tc>
          <w:tcPr>
            <w:tcW w:w="230" w:type="dxa"/>
            <w:vAlign w:val="center"/>
            <w:hideMark/>
          </w:tcPr>
          <w:p w14:paraId="3682281B"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9EBBFF2" w14:textId="77777777" w:rsidTr="00F64B30">
        <w:trPr>
          <w:trHeight w:val="320"/>
        </w:trPr>
        <w:tc>
          <w:tcPr>
            <w:tcW w:w="1111"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2E060AB8"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4529" w:type="dxa"/>
            <w:tcBorders>
              <w:top w:val="single" w:sz="8" w:space="0" w:color="auto"/>
              <w:left w:val="nil"/>
              <w:bottom w:val="single" w:sz="8" w:space="0" w:color="auto"/>
              <w:right w:val="single" w:sz="8" w:space="0" w:color="auto"/>
            </w:tcBorders>
            <w:shd w:val="clear" w:color="000000" w:fill="C00000"/>
            <w:noWrap/>
            <w:vAlign w:val="center"/>
            <w:hideMark/>
          </w:tcPr>
          <w:p w14:paraId="38D605F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TOTAL VARIABLE COST</w:t>
            </w:r>
          </w:p>
        </w:tc>
        <w:tc>
          <w:tcPr>
            <w:tcW w:w="1829" w:type="dxa"/>
            <w:tcBorders>
              <w:top w:val="nil"/>
              <w:left w:val="nil"/>
              <w:bottom w:val="single" w:sz="8" w:space="0" w:color="auto"/>
              <w:right w:val="nil"/>
            </w:tcBorders>
            <w:shd w:val="clear" w:color="000000" w:fill="C00000"/>
            <w:noWrap/>
            <w:vAlign w:val="center"/>
            <w:hideMark/>
          </w:tcPr>
          <w:p w14:paraId="05B0B040"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2359.3</w:t>
            </w:r>
          </w:p>
        </w:tc>
        <w:tc>
          <w:tcPr>
            <w:tcW w:w="1652" w:type="dxa"/>
            <w:tcBorders>
              <w:top w:val="nil"/>
              <w:left w:val="nil"/>
              <w:bottom w:val="single" w:sz="8" w:space="0" w:color="auto"/>
              <w:right w:val="nil"/>
            </w:tcBorders>
            <w:shd w:val="clear" w:color="000000" w:fill="C00000"/>
            <w:noWrap/>
            <w:vAlign w:val="center"/>
            <w:hideMark/>
          </w:tcPr>
          <w:p w14:paraId="66664BF5"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1065" w:type="dxa"/>
            <w:tcBorders>
              <w:top w:val="single" w:sz="8" w:space="0" w:color="auto"/>
              <w:left w:val="nil"/>
              <w:bottom w:val="single" w:sz="8" w:space="0" w:color="auto"/>
              <w:right w:val="single" w:sz="8" w:space="0" w:color="auto"/>
            </w:tcBorders>
            <w:shd w:val="clear" w:color="000000" w:fill="C00000"/>
            <w:noWrap/>
            <w:vAlign w:val="center"/>
            <w:hideMark/>
          </w:tcPr>
          <w:p w14:paraId="7D7CE57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230" w:type="dxa"/>
            <w:vAlign w:val="center"/>
            <w:hideMark/>
          </w:tcPr>
          <w:p w14:paraId="3B7D1DC4"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4926AD5"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C00000"/>
            <w:vAlign w:val="center"/>
            <w:hideMark/>
          </w:tcPr>
          <w:p w14:paraId="742F7549"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B</w:t>
            </w:r>
          </w:p>
        </w:tc>
        <w:tc>
          <w:tcPr>
            <w:tcW w:w="4529" w:type="dxa"/>
            <w:tcBorders>
              <w:top w:val="nil"/>
              <w:left w:val="nil"/>
              <w:bottom w:val="single" w:sz="8" w:space="0" w:color="auto"/>
              <w:right w:val="single" w:sz="8" w:space="0" w:color="auto"/>
            </w:tcBorders>
            <w:shd w:val="clear" w:color="000000" w:fill="C00000"/>
            <w:noWrap/>
            <w:vAlign w:val="center"/>
            <w:hideMark/>
          </w:tcPr>
          <w:p w14:paraId="5BB37192"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FIXED COST</w:t>
            </w:r>
          </w:p>
        </w:tc>
        <w:tc>
          <w:tcPr>
            <w:tcW w:w="1829" w:type="dxa"/>
            <w:tcBorders>
              <w:top w:val="nil"/>
              <w:left w:val="nil"/>
              <w:bottom w:val="single" w:sz="8" w:space="0" w:color="auto"/>
              <w:right w:val="nil"/>
            </w:tcBorders>
            <w:shd w:val="clear" w:color="000000" w:fill="C00000"/>
            <w:noWrap/>
            <w:vAlign w:val="center"/>
            <w:hideMark/>
          </w:tcPr>
          <w:p w14:paraId="0E18D837"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1652" w:type="dxa"/>
            <w:tcBorders>
              <w:top w:val="nil"/>
              <w:left w:val="nil"/>
              <w:bottom w:val="single" w:sz="8" w:space="0" w:color="auto"/>
              <w:right w:val="nil"/>
            </w:tcBorders>
            <w:shd w:val="clear" w:color="000000" w:fill="C00000"/>
            <w:noWrap/>
            <w:vAlign w:val="center"/>
            <w:hideMark/>
          </w:tcPr>
          <w:p w14:paraId="6A2B7837"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20AFC5B3"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230" w:type="dxa"/>
            <w:vAlign w:val="center"/>
            <w:hideMark/>
          </w:tcPr>
          <w:p w14:paraId="12403733"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887190A"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401935E9"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1</w:t>
            </w:r>
          </w:p>
        </w:tc>
        <w:tc>
          <w:tcPr>
            <w:tcW w:w="4529" w:type="dxa"/>
            <w:tcBorders>
              <w:top w:val="nil"/>
              <w:left w:val="nil"/>
              <w:bottom w:val="single" w:sz="8" w:space="0" w:color="auto"/>
              <w:right w:val="single" w:sz="8" w:space="0" w:color="auto"/>
            </w:tcBorders>
            <w:shd w:val="clear" w:color="000000" w:fill="FFF2CC"/>
            <w:noWrap/>
            <w:vAlign w:val="center"/>
            <w:hideMark/>
          </w:tcPr>
          <w:p w14:paraId="2235FEE4"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Repair &amp; Maintenance</w:t>
            </w:r>
          </w:p>
        </w:tc>
        <w:tc>
          <w:tcPr>
            <w:tcW w:w="1829" w:type="dxa"/>
            <w:tcBorders>
              <w:top w:val="nil"/>
              <w:left w:val="nil"/>
              <w:bottom w:val="nil"/>
              <w:right w:val="nil"/>
            </w:tcBorders>
            <w:shd w:val="clear" w:color="000000" w:fill="FFF2CC"/>
            <w:noWrap/>
            <w:vAlign w:val="center"/>
            <w:hideMark/>
          </w:tcPr>
          <w:p w14:paraId="0C80431A"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2F9B00DB"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687CA52D"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250</w:t>
            </w:r>
          </w:p>
        </w:tc>
        <w:tc>
          <w:tcPr>
            <w:tcW w:w="230" w:type="dxa"/>
            <w:vAlign w:val="center"/>
            <w:hideMark/>
          </w:tcPr>
          <w:p w14:paraId="10D9A477"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38614A06"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41D843C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2</w:t>
            </w:r>
          </w:p>
        </w:tc>
        <w:tc>
          <w:tcPr>
            <w:tcW w:w="4529" w:type="dxa"/>
            <w:tcBorders>
              <w:top w:val="nil"/>
              <w:left w:val="nil"/>
              <w:bottom w:val="single" w:sz="8" w:space="0" w:color="auto"/>
              <w:right w:val="single" w:sz="8" w:space="0" w:color="auto"/>
            </w:tcBorders>
            <w:shd w:val="clear" w:color="000000" w:fill="FFF2CC"/>
            <w:noWrap/>
            <w:vAlign w:val="center"/>
            <w:hideMark/>
          </w:tcPr>
          <w:p w14:paraId="20AC7359"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Salaries &amp; Wages</w:t>
            </w:r>
          </w:p>
        </w:tc>
        <w:tc>
          <w:tcPr>
            <w:tcW w:w="1829" w:type="dxa"/>
            <w:tcBorders>
              <w:top w:val="nil"/>
              <w:left w:val="nil"/>
              <w:bottom w:val="nil"/>
              <w:right w:val="nil"/>
            </w:tcBorders>
            <w:shd w:val="clear" w:color="000000" w:fill="FFF2CC"/>
            <w:noWrap/>
            <w:vAlign w:val="center"/>
            <w:hideMark/>
          </w:tcPr>
          <w:p w14:paraId="12D1D934"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17865864"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17F9A629"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5F681E5A"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781E01CD"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07618E2B"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3</w:t>
            </w:r>
          </w:p>
        </w:tc>
        <w:tc>
          <w:tcPr>
            <w:tcW w:w="4529" w:type="dxa"/>
            <w:tcBorders>
              <w:top w:val="nil"/>
              <w:left w:val="nil"/>
              <w:bottom w:val="single" w:sz="8" w:space="0" w:color="auto"/>
              <w:right w:val="single" w:sz="8" w:space="0" w:color="auto"/>
            </w:tcBorders>
            <w:shd w:val="clear" w:color="000000" w:fill="FFF2CC"/>
            <w:noWrap/>
            <w:vAlign w:val="center"/>
            <w:hideMark/>
          </w:tcPr>
          <w:p w14:paraId="4497ADC2"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Research &amp; Development</w:t>
            </w:r>
          </w:p>
        </w:tc>
        <w:tc>
          <w:tcPr>
            <w:tcW w:w="1829" w:type="dxa"/>
            <w:tcBorders>
              <w:top w:val="nil"/>
              <w:left w:val="nil"/>
              <w:bottom w:val="nil"/>
              <w:right w:val="nil"/>
            </w:tcBorders>
            <w:shd w:val="clear" w:color="000000" w:fill="FFF2CC"/>
            <w:noWrap/>
            <w:vAlign w:val="center"/>
            <w:hideMark/>
          </w:tcPr>
          <w:p w14:paraId="09F1D6C7"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1DC947F8"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4DDAA6FF"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58455D6D"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0B1DD0E4"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32380232"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4</w:t>
            </w:r>
          </w:p>
        </w:tc>
        <w:tc>
          <w:tcPr>
            <w:tcW w:w="4529" w:type="dxa"/>
            <w:tcBorders>
              <w:top w:val="nil"/>
              <w:left w:val="nil"/>
              <w:bottom w:val="single" w:sz="8" w:space="0" w:color="auto"/>
              <w:right w:val="single" w:sz="8" w:space="0" w:color="auto"/>
            </w:tcBorders>
            <w:shd w:val="clear" w:color="000000" w:fill="FFF2CC"/>
            <w:noWrap/>
            <w:vAlign w:val="center"/>
            <w:hideMark/>
          </w:tcPr>
          <w:p w14:paraId="29B90139"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Transportation &amp; Clearance</w:t>
            </w:r>
          </w:p>
        </w:tc>
        <w:tc>
          <w:tcPr>
            <w:tcW w:w="1829" w:type="dxa"/>
            <w:tcBorders>
              <w:top w:val="nil"/>
              <w:left w:val="nil"/>
              <w:bottom w:val="nil"/>
              <w:right w:val="nil"/>
            </w:tcBorders>
            <w:shd w:val="clear" w:color="000000" w:fill="FFF2CC"/>
            <w:noWrap/>
            <w:vAlign w:val="center"/>
            <w:hideMark/>
          </w:tcPr>
          <w:p w14:paraId="39709F01"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3090C527"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3CE83033"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328DF5DC"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3F64C153" w14:textId="77777777" w:rsidTr="00F64B30">
        <w:trPr>
          <w:trHeight w:val="320"/>
        </w:trPr>
        <w:tc>
          <w:tcPr>
            <w:tcW w:w="1111" w:type="dxa"/>
            <w:tcBorders>
              <w:top w:val="nil"/>
              <w:left w:val="single" w:sz="8" w:space="0" w:color="auto"/>
              <w:bottom w:val="single" w:sz="8" w:space="0" w:color="auto"/>
              <w:right w:val="single" w:sz="8" w:space="0" w:color="auto"/>
            </w:tcBorders>
            <w:shd w:val="clear" w:color="000000" w:fill="FFF2CC"/>
            <w:vAlign w:val="center"/>
            <w:hideMark/>
          </w:tcPr>
          <w:p w14:paraId="11E377BF"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5</w:t>
            </w:r>
          </w:p>
        </w:tc>
        <w:tc>
          <w:tcPr>
            <w:tcW w:w="4529" w:type="dxa"/>
            <w:tcBorders>
              <w:top w:val="nil"/>
              <w:left w:val="nil"/>
              <w:bottom w:val="nil"/>
              <w:right w:val="single" w:sz="8" w:space="0" w:color="auto"/>
            </w:tcBorders>
            <w:shd w:val="clear" w:color="000000" w:fill="FFF2CC"/>
            <w:noWrap/>
            <w:vAlign w:val="center"/>
            <w:hideMark/>
          </w:tcPr>
          <w:p w14:paraId="5E75A7B6" w14:textId="77777777" w:rsidR="00F64B30" w:rsidRPr="00F64B30" w:rsidRDefault="00F64B30" w:rsidP="00F64B30">
            <w:pPr>
              <w:spacing w:after="0" w:line="240" w:lineRule="auto"/>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Corporate Overheads</w:t>
            </w:r>
          </w:p>
        </w:tc>
        <w:tc>
          <w:tcPr>
            <w:tcW w:w="1829" w:type="dxa"/>
            <w:tcBorders>
              <w:top w:val="nil"/>
              <w:left w:val="nil"/>
              <w:bottom w:val="nil"/>
              <w:right w:val="nil"/>
            </w:tcBorders>
            <w:shd w:val="clear" w:color="000000" w:fill="FFF2CC"/>
            <w:noWrap/>
            <w:vAlign w:val="center"/>
            <w:hideMark/>
          </w:tcPr>
          <w:p w14:paraId="62AFDC56"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0FA4CCAD"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1065" w:type="dxa"/>
            <w:tcBorders>
              <w:top w:val="nil"/>
              <w:left w:val="nil"/>
              <w:bottom w:val="nil"/>
              <w:right w:val="single" w:sz="8" w:space="0" w:color="auto"/>
            </w:tcBorders>
            <w:shd w:val="clear" w:color="000000" w:fill="FFF2CC"/>
            <w:noWrap/>
            <w:vAlign w:val="center"/>
            <w:hideMark/>
          </w:tcPr>
          <w:p w14:paraId="404CBEDF" w14:textId="77777777" w:rsidR="00F64B30" w:rsidRPr="00F64B30" w:rsidRDefault="00F64B30" w:rsidP="00F64B30">
            <w:pPr>
              <w:spacing w:after="0" w:line="240" w:lineRule="auto"/>
              <w:jc w:val="center"/>
              <w:rPr>
                <w:rFonts w:ascii="Arial" w:eastAsia="Times New Roman" w:hAnsi="Arial" w:cs="Arial"/>
                <w:color w:val="000000"/>
                <w:sz w:val="20"/>
                <w:szCs w:val="20"/>
                <w:lang w:eastAsia="en-IN"/>
              </w:rPr>
            </w:pPr>
            <w:r w:rsidRPr="00F64B30">
              <w:rPr>
                <w:rFonts w:ascii="Arial" w:eastAsia="Times New Roman" w:hAnsi="Arial" w:cs="Arial"/>
                <w:color w:val="000000"/>
                <w:sz w:val="20"/>
                <w:szCs w:val="20"/>
                <w:lang w:eastAsia="en-IN"/>
              </w:rPr>
              <w:t> </w:t>
            </w:r>
          </w:p>
        </w:tc>
        <w:tc>
          <w:tcPr>
            <w:tcW w:w="230" w:type="dxa"/>
            <w:vAlign w:val="center"/>
            <w:hideMark/>
          </w:tcPr>
          <w:p w14:paraId="5B43496D"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25B02342"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1759681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452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BFC0E01"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TOTAL FIXED COST</w:t>
            </w:r>
          </w:p>
        </w:tc>
        <w:tc>
          <w:tcPr>
            <w:tcW w:w="1829" w:type="dxa"/>
            <w:tcBorders>
              <w:top w:val="single" w:sz="8" w:space="0" w:color="auto"/>
              <w:left w:val="nil"/>
              <w:bottom w:val="nil"/>
              <w:right w:val="nil"/>
            </w:tcBorders>
            <w:shd w:val="clear" w:color="000000" w:fill="FFF2CC"/>
            <w:noWrap/>
            <w:vAlign w:val="center"/>
            <w:hideMark/>
          </w:tcPr>
          <w:p w14:paraId="6FB224A9"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single" w:sz="8" w:space="0" w:color="auto"/>
              <w:left w:val="nil"/>
              <w:bottom w:val="nil"/>
              <w:right w:val="single" w:sz="8" w:space="0" w:color="auto"/>
            </w:tcBorders>
            <w:shd w:val="clear" w:color="000000" w:fill="FFF2CC"/>
            <w:noWrap/>
            <w:vAlign w:val="center"/>
            <w:hideMark/>
          </w:tcPr>
          <w:p w14:paraId="2035619B"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single" w:sz="8" w:space="0" w:color="auto"/>
              <w:left w:val="nil"/>
              <w:bottom w:val="single" w:sz="8" w:space="0" w:color="auto"/>
              <w:right w:val="single" w:sz="8" w:space="0" w:color="auto"/>
            </w:tcBorders>
            <w:shd w:val="clear" w:color="000000" w:fill="C00000"/>
            <w:noWrap/>
            <w:vAlign w:val="center"/>
            <w:hideMark/>
          </w:tcPr>
          <w:p w14:paraId="3AEE34AD"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250</w:t>
            </w:r>
          </w:p>
        </w:tc>
        <w:tc>
          <w:tcPr>
            <w:tcW w:w="230" w:type="dxa"/>
            <w:vAlign w:val="center"/>
            <w:hideMark/>
          </w:tcPr>
          <w:p w14:paraId="5F67A19E"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1029D6F2"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7145744A"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C</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108B2882"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VARIABLE + FIXED COST</w:t>
            </w:r>
          </w:p>
        </w:tc>
        <w:tc>
          <w:tcPr>
            <w:tcW w:w="1829" w:type="dxa"/>
            <w:tcBorders>
              <w:top w:val="nil"/>
              <w:left w:val="nil"/>
              <w:bottom w:val="nil"/>
              <w:right w:val="nil"/>
            </w:tcBorders>
            <w:shd w:val="clear" w:color="000000" w:fill="FFF2CC"/>
            <w:noWrap/>
            <w:vAlign w:val="center"/>
            <w:hideMark/>
          </w:tcPr>
          <w:p w14:paraId="459DACD0"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4CFB7A22"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66894AA2"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commentRangeStart w:id="344"/>
            <w:r w:rsidRPr="00F64B30">
              <w:rPr>
                <w:rFonts w:ascii="Arial" w:eastAsia="Times New Roman" w:hAnsi="Arial" w:cs="Arial"/>
                <w:b/>
                <w:bCs/>
                <w:color w:val="FFFFFF"/>
                <w:sz w:val="20"/>
                <w:szCs w:val="20"/>
                <w:lang w:eastAsia="en-IN"/>
              </w:rPr>
              <w:t>3958.5</w:t>
            </w:r>
            <w:commentRangeEnd w:id="344"/>
            <w:r w:rsidR="008A5DCB">
              <w:rPr>
                <w:rStyle w:val="CommentReference"/>
              </w:rPr>
              <w:commentReference w:id="344"/>
            </w:r>
          </w:p>
        </w:tc>
        <w:tc>
          <w:tcPr>
            <w:tcW w:w="230" w:type="dxa"/>
            <w:vAlign w:val="center"/>
            <w:hideMark/>
          </w:tcPr>
          <w:p w14:paraId="3C01125A"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668BE7BD"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3027C9FF"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D</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017D0B71"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INTEREST ON WORKING CAPITAL</w:t>
            </w:r>
          </w:p>
        </w:tc>
        <w:tc>
          <w:tcPr>
            <w:tcW w:w="1829" w:type="dxa"/>
            <w:tcBorders>
              <w:top w:val="nil"/>
              <w:left w:val="nil"/>
              <w:bottom w:val="nil"/>
              <w:right w:val="nil"/>
            </w:tcBorders>
            <w:shd w:val="clear" w:color="000000" w:fill="FFF2CC"/>
            <w:noWrap/>
            <w:vAlign w:val="center"/>
            <w:hideMark/>
          </w:tcPr>
          <w:p w14:paraId="352C8C53"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09100E52"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48020750"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20</w:t>
            </w:r>
          </w:p>
        </w:tc>
        <w:tc>
          <w:tcPr>
            <w:tcW w:w="230" w:type="dxa"/>
            <w:vAlign w:val="center"/>
            <w:hideMark/>
          </w:tcPr>
          <w:p w14:paraId="10DF6E01"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B940D83"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20463386"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E</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40336AC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CASH MANUFACTURING COST</w:t>
            </w:r>
          </w:p>
        </w:tc>
        <w:tc>
          <w:tcPr>
            <w:tcW w:w="1829" w:type="dxa"/>
            <w:tcBorders>
              <w:top w:val="nil"/>
              <w:left w:val="nil"/>
              <w:bottom w:val="nil"/>
              <w:right w:val="nil"/>
            </w:tcBorders>
            <w:shd w:val="clear" w:color="000000" w:fill="FFF2CC"/>
            <w:noWrap/>
            <w:vAlign w:val="center"/>
            <w:hideMark/>
          </w:tcPr>
          <w:p w14:paraId="0F95337C"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nil"/>
              <w:left w:val="nil"/>
              <w:bottom w:val="nil"/>
              <w:right w:val="single" w:sz="8" w:space="0" w:color="auto"/>
            </w:tcBorders>
            <w:shd w:val="clear" w:color="000000" w:fill="FFF2CC"/>
            <w:noWrap/>
            <w:vAlign w:val="center"/>
            <w:hideMark/>
          </w:tcPr>
          <w:p w14:paraId="69E4DCEF"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0BFCA235"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commentRangeStart w:id="345"/>
            <w:r w:rsidRPr="00F64B30">
              <w:rPr>
                <w:rFonts w:ascii="Arial" w:eastAsia="Times New Roman" w:hAnsi="Arial" w:cs="Arial"/>
                <w:b/>
                <w:bCs/>
                <w:color w:val="FFFFFF"/>
                <w:sz w:val="20"/>
                <w:szCs w:val="20"/>
                <w:lang w:eastAsia="en-IN"/>
              </w:rPr>
              <w:t>3978.5</w:t>
            </w:r>
            <w:commentRangeEnd w:id="345"/>
            <w:r w:rsidR="008A5DCB">
              <w:rPr>
                <w:rStyle w:val="CommentReference"/>
              </w:rPr>
              <w:commentReference w:id="345"/>
            </w:r>
          </w:p>
        </w:tc>
        <w:tc>
          <w:tcPr>
            <w:tcW w:w="230" w:type="dxa"/>
            <w:vAlign w:val="center"/>
            <w:hideMark/>
          </w:tcPr>
          <w:p w14:paraId="75E77583"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65770F59"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09D73C3A"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F</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212E242F"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DEPRECIATION</w:t>
            </w:r>
          </w:p>
        </w:tc>
        <w:tc>
          <w:tcPr>
            <w:tcW w:w="1829" w:type="dxa"/>
            <w:tcBorders>
              <w:top w:val="nil"/>
              <w:left w:val="nil"/>
              <w:bottom w:val="single" w:sz="8" w:space="0" w:color="auto"/>
              <w:right w:val="nil"/>
            </w:tcBorders>
            <w:shd w:val="clear" w:color="000000" w:fill="FFF2CC"/>
            <w:noWrap/>
            <w:vAlign w:val="center"/>
            <w:hideMark/>
          </w:tcPr>
          <w:p w14:paraId="022EF1E0"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652" w:type="dxa"/>
            <w:tcBorders>
              <w:top w:val="nil"/>
              <w:left w:val="nil"/>
              <w:bottom w:val="single" w:sz="8" w:space="0" w:color="auto"/>
              <w:right w:val="single" w:sz="8" w:space="0" w:color="auto"/>
            </w:tcBorders>
            <w:shd w:val="clear" w:color="000000" w:fill="FFF2CC"/>
            <w:noWrap/>
            <w:vAlign w:val="center"/>
            <w:hideMark/>
          </w:tcPr>
          <w:p w14:paraId="5E01C6D6"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0535DCE2"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1.9</w:t>
            </w:r>
          </w:p>
        </w:tc>
        <w:tc>
          <w:tcPr>
            <w:tcW w:w="230" w:type="dxa"/>
            <w:vAlign w:val="center"/>
            <w:hideMark/>
          </w:tcPr>
          <w:p w14:paraId="7E678C1C"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r w:rsidR="00F64B30" w:rsidRPr="00F64B30" w14:paraId="49EFC348" w14:textId="77777777" w:rsidTr="00F64B30">
        <w:trPr>
          <w:trHeight w:val="320"/>
        </w:trPr>
        <w:tc>
          <w:tcPr>
            <w:tcW w:w="1111" w:type="dxa"/>
            <w:tcBorders>
              <w:top w:val="nil"/>
              <w:left w:val="single" w:sz="8" w:space="0" w:color="auto"/>
              <w:bottom w:val="single" w:sz="8" w:space="0" w:color="auto"/>
              <w:right w:val="nil"/>
            </w:tcBorders>
            <w:shd w:val="clear" w:color="000000" w:fill="C00000"/>
            <w:vAlign w:val="center"/>
            <w:hideMark/>
          </w:tcPr>
          <w:p w14:paraId="2394A8DE"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G</w:t>
            </w:r>
          </w:p>
        </w:tc>
        <w:tc>
          <w:tcPr>
            <w:tcW w:w="4529" w:type="dxa"/>
            <w:tcBorders>
              <w:top w:val="nil"/>
              <w:left w:val="single" w:sz="8" w:space="0" w:color="auto"/>
              <w:bottom w:val="single" w:sz="8" w:space="0" w:color="auto"/>
              <w:right w:val="single" w:sz="8" w:space="0" w:color="auto"/>
            </w:tcBorders>
            <w:shd w:val="clear" w:color="000000" w:fill="C00000"/>
            <w:noWrap/>
            <w:vAlign w:val="center"/>
            <w:hideMark/>
          </w:tcPr>
          <w:p w14:paraId="191F16D5"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PRODUCTION COST</w:t>
            </w:r>
          </w:p>
        </w:tc>
        <w:tc>
          <w:tcPr>
            <w:tcW w:w="1829" w:type="dxa"/>
            <w:tcBorders>
              <w:top w:val="nil"/>
              <w:left w:val="nil"/>
              <w:bottom w:val="single" w:sz="8" w:space="0" w:color="auto"/>
              <w:right w:val="single" w:sz="8" w:space="0" w:color="auto"/>
            </w:tcBorders>
            <w:shd w:val="clear" w:color="000000" w:fill="C00000"/>
            <w:noWrap/>
            <w:vAlign w:val="center"/>
            <w:hideMark/>
          </w:tcPr>
          <w:p w14:paraId="58BB961C"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commentRangeStart w:id="346"/>
            <w:r w:rsidRPr="00F64B30">
              <w:rPr>
                <w:rFonts w:ascii="Arial" w:eastAsia="Times New Roman" w:hAnsi="Arial" w:cs="Arial"/>
                <w:b/>
                <w:bCs/>
                <w:color w:val="FFFFFF"/>
                <w:sz w:val="20"/>
                <w:szCs w:val="20"/>
                <w:lang w:eastAsia="en-IN"/>
              </w:rPr>
              <w:t>2631.2</w:t>
            </w:r>
            <w:commentRangeEnd w:id="346"/>
            <w:r w:rsidR="00F76732">
              <w:rPr>
                <w:rStyle w:val="CommentReference"/>
              </w:rPr>
              <w:commentReference w:id="346"/>
            </w:r>
          </w:p>
        </w:tc>
        <w:tc>
          <w:tcPr>
            <w:tcW w:w="1652" w:type="dxa"/>
            <w:tcBorders>
              <w:top w:val="nil"/>
              <w:left w:val="nil"/>
              <w:bottom w:val="single" w:sz="8" w:space="0" w:color="auto"/>
              <w:right w:val="single" w:sz="8" w:space="0" w:color="auto"/>
            </w:tcBorders>
            <w:shd w:val="clear" w:color="000000" w:fill="C00000"/>
            <w:noWrap/>
            <w:vAlign w:val="center"/>
            <w:hideMark/>
          </w:tcPr>
          <w:p w14:paraId="2F7A9ADF" w14:textId="77777777" w:rsidR="00F64B30" w:rsidRPr="00F64B30" w:rsidRDefault="00F64B30" w:rsidP="00F64B30">
            <w:pPr>
              <w:spacing w:after="0" w:line="240" w:lineRule="auto"/>
              <w:jc w:val="center"/>
              <w:rPr>
                <w:rFonts w:ascii="Arial" w:eastAsia="Times New Roman" w:hAnsi="Arial" w:cs="Arial"/>
                <w:b/>
                <w:bCs/>
                <w:color w:val="000000"/>
                <w:sz w:val="20"/>
                <w:szCs w:val="20"/>
                <w:lang w:eastAsia="en-IN"/>
              </w:rPr>
            </w:pPr>
            <w:r w:rsidRPr="00F64B30">
              <w:rPr>
                <w:rFonts w:ascii="Arial" w:eastAsia="Times New Roman" w:hAnsi="Arial" w:cs="Arial"/>
                <w:b/>
                <w:bCs/>
                <w:color w:val="000000"/>
                <w:sz w:val="20"/>
                <w:szCs w:val="20"/>
                <w:lang w:eastAsia="en-IN"/>
              </w:rPr>
              <w:t> </w:t>
            </w:r>
          </w:p>
        </w:tc>
        <w:tc>
          <w:tcPr>
            <w:tcW w:w="1065" w:type="dxa"/>
            <w:tcBorders>
              <w:top w:val="nil"/>
              <w:left w:val="nil"/>
              <w:bottom w:val="single" w:sz="8" w:space="0" w:color="auto"/>
              <w:right w:val="single" w:sz="8" w:space="0" w:color="auto"/>
            </w:tcBorders>
            <w:shd w:val="clear" w:color="000000" w:fill="C00000"/>
            <w:noWrap/>
            <w:vAlign w:val="center"/>
            <w:hideMark/>
          </w:tcPr>
          <w:p w14:paraId="0D9429AB" w14:textId="77777777" w:rsidR="00F64B30" w:rsidRPr="00F64B30" w:rsidRDefault="00F64B30" w:rsidP="00F64B30">
            <w:pPr>
              <w:spacing w:after="0" w:line="240" w:lineRule="auto"/>
              <w:jc w:val="center"/>
              <w:rPr>
                <w:rFonts w:ascii="Arial" w:eastAsia="Times New Roman" w:hAnsi="Arial" w:cs="Arial"/>
                <w:b/>
                <w:bCs/>
                <w:color w:val="FFFFFF"/>
                <w:sz w:val="20"/>
                <w:szCs w:val="20"/>
                <w:lang w:eastAsia="en-IN"/>
              </w:rPr>
            </w:pPr>
            <w:r w:rsidRPr="00F64B30">
              <w:rPr>
                <w:rFonts w:ascii="Arial" w:eastAsia="Times New Roman" w:hAnsi="Arial" w:cs="Arial"/>
                <w:b/>
                <w:bCs/>
                <w:color w:val="FFFFFF"/>
                <w:sz w:val="20"/>
                <w:szCs w:val="20"/>
                <w:lang w:eastAsia="en-IN"/>
              </w:rPr>
              <w:t> </w:t>
            </w:r>
          </w:p>
        </w:tc>
        <w:tc>
          <w:tcPr>
            <w:tcW w:w="230" w:type="dxa"/>
            <w:vAlign w:val="center"/>
            <w:hideMark/>
          </w:tcPr>
          <w:p w14:paraId="080F31A2" w14:textId="77777777" w:rsidR="00F64B30" w:rsidRPr="00F64B30" w:rsidRDefault="00F64B30" w:rsidP="00F64B30">
            <w:pPr>
              <w:spacing w:after="0" w:line="240" w:lineRule="auto"/>
              <w:rPr>
                <w:rFonts w:ascii="Times New Roman" w:eastAsia="Times New Roman" w:hAnsi="Times New Roman" w:cs="Times New Roman"/>
                <w:sz w:val="20"/>
                <w:szCs w:val="20"/>
                <w:lang w:eastAsia="en-IN"/>
              </w:rPr>
            </w:pPr>
          </w:p>
        </w:tc>
      </w:tr>
    </w:tbl>
    <w:p w14:paraId="24311501" w14:textId="77777777" w:rsidR="00F64B30" w:rsidRDefault="00F64B30" w:rsidP="00B524C4">
      <w:pPr>
        <w:tabs>
          <w:tab w:val="left" w:pos="1365"/>
        </w:tabs>
        <w:spacing w:line="360" w:lineRule="auto"/>
        <w:jc w:val="both"/>
        <w:rPr>
          <w:i/>
          <w:iCs/>
          <w:sz w:val="20"/>
          <w:szCs w:val="20"/>
        </w:rPr>
      </w:pPr>
    </w:p>
    <w:p w14:paraId="009E74A2" w14:textId="3E10C3B7" w:rsidR="00E1562E" w:rsidRDefault="00E309C4" w:rsidP="00B524C4">
      <w:pPr>
        <w:tabs>
          <w:tab w:val="left" w:pos="1365"/>
        </w:tabs>
        <w:spacing w:line="360" w:lineRule="auto"/>
        <w:jc w:val="both"/>
        <w:rPr>
          <w:rFonts w:ascii="Arial" w:eastAsia="Arial" w:hAnsi="Arial" w:cs="Arial"/>
          <w:b/>
          <w:bCs/>
          <w:sz w:val="24"/>
          <w:szCs w:val="24"/>
          <w:lang w:val="en-US"/>
        </w:rPr>
      </w:pPr>
      <w:r>
        <w:rPr>
          <w:i/>
          <w:iCs/>
          <w:sz w:val="20"/>
          <w:szCs w:val="20"/>
        </w:rPr>
        <w:t>*</w:t>
      </w:r>
      <w:r>
        <w:rPr>
          <w:i/>
          <w:iCs/>
          <w:sz w:val="20"/>
          <w:szCs w:val="20"/>
        </w:rPr>
        <w:tab/>
      </w:r>
      <w:r w:rsidRPr="00CB1DB6">
        <w:rPr>
          <w:i/>
          <w:iCs/>
          <w:sz w:val="20"/>
          <w:szCs w:val="20"/>
        </w:rPr>
        <w:t>The Overall Cost accuracy is ± 25-30%.</w:t>
      </w:r>
    </w:p>
    <w:p w14:paraId="20277379" w14:textId="59A2BF6C" w:rsidR="00E1562E" w:rsidRDefault="00E1562E" w:rsidP="00B524C4">
      <w:pPr>
        <w:tabs>
          <w:tab w:val="left" w:pos="1365"/>
        </w:tabs>
        <w:spacing w:line="360" w:lineRule="auto"/>
        <w:jc w:val="both"/>
        <w:rPr>
          <w:rFonts w:ascii="Arial" w:eastAsia="Arial" w:hAnsi="Arial" w:cs="Arial"/>
          <w:b/>
          <w:bCs/>
          <w:sz w:val="24"/>
          <w:szCs w:val="24"/>
          <w:lang w:val="en-US"/>
        </w:rPr>
      </w:pPr>
    </w:p>
    <w:p w14:paraId="53967E48" w14:textId="4F776726" w:rsidR="006A0E58" w:rsidRDefault="006A0E58" w:rsidP="00B524C4">
      <w:pPr>
        <w:tabs>
          <w:tab w:val="left" w:pos="1365"/>
        </w:tabs>
        <w:spacing w:line="360" w:lineRule="auto"/>
        <w:jc w:val="both"/>
        <w:rPr>
          <w:rFonts w:ascii="Arial" w:eastAsia="Arial" w:hAnsi="Arial" w:cs="Arial"/>
          <w:b/>
          <w:bCs/>
          <w:sz w:val="24"/>
          <w:szCs w:val="24"/>
          <w:lang w:val="en-US"/>
        </w:rPr>
      </w:pPr>
    </w:p>
    <w:p w14:paraId="32BCF239" w14:textId="15A5513F" w:rsidR="006A0E58" w:rsidRDefault="006A0E58" w:rsidP="00B524C4">
      <w:pPr>
        <w:tabs>
          <w:tab w:val="left" w:pos="1365"/>
        </w:tabs>
        <w:spacing w:line="360" w:lineRule="auto"/>
        <w:jc w:val="both"/>
        <w:rPr>
          <w:rFonts w:ascii="Arial" w:eastAsia="Arial" w:hAnsi="Arial" w:cs="Arial"/>
          <w:b/>
          <w:bCs/>
          <w:sz w:val="24"/>
          <w:szCs w:val="24"/>
          <w:lang w:val="en-US"/>
        </w:rPr>
      </w:pPr>
    </w:p>
    <w:p w14:paraId="4142ACEC" w14:textId="103B8E3F" w:rsidR="00B524C4" w:rsidRDefault="00B524C4" w:rsidP="00B524C4">
      <w:pPr>
        <w:tabs>
          <w:tab w:val="left" w:pos="1365"/>
        </w:tabs>
        <w:spacing w:line="360" w:lineRule="auto"/>
        <w:jc w:val="both"/>
      </w:pPr>
      <w:r>
        <w:rPr>
          <w:rFonts w:ascii="Arial" w:eastAsia="Arial" w:hAnsi="Arial" w:cs="Arial"/>
          <w:b/>
          <w:bCs/>
          <w:sz w:val="24"/>
          <w:szCs w:val="24"/>
          <w:lang w:val="en-US"/>
        </w:rPr>
        <w:t>5.5. Payback Period:</w:t>
      </w:r>
      <w:r w:rsidRPr="001E0939">
        <w:t xml:space="preserve"> </w:t>
      </w:r>
    </w:p>
    <w:p w14:paraId="665DD934" w14:textId="77777777" w:rsidR="00CE49FE" w:rsidRDefault="00CE49FE" w:rsidP="00CE49FE">
      <w:pPr>
        <w:tabs>
          <w:tab w:val="left" w:pos="1365"/>
        </w:tabs>
        <w:spacing w:line="360" w:lineRule="auto"/>
        <w:jc w:val="both"/>
        <w:rPr>
          <w:rFonts w:ascii="Arial" w:hAnsi="Arial" w:cs="Arial"/>
          <w:sz w:val="24"/>
          <w:szCs w:val="24"/>
        </w:rPr>
      </w:pPr>
      <w:r w:rsidRPr="00BD0379">
        <w:rPr>
          <w:rFonts w:ascii="Arial" w:hAnsi="Arial" w:cs="Arial"/>
          <w:sz w:val="24"/>
          <w:szCs w:val="24"/>
        </w:rPr>
        <w:t>The payback period is an effective measure of investment risk. It is the number of years it would take to get back the initial investment made for a project. Therefore, as a technique of capital budgeting, the payback period will be used to compare projects and derive the number of years it takes to get back the initial investment. The project with the least number of years usually is selected.</w:t>
      </w:r>
    </w:p>
    <w:p w14:paraId="396280B3" w14:textId="534C7D53" w:rsidR="00CE49FE" w:rsidRDefault="00CE49FE" w:rsidP="00CE49FE">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lastRenderedPageBreak/>
        <w:t xml:space="preserve">The data has been sourced from extensive primary and secondary research which includes published documents, annual reports, journals etc. </w:t>
      </w:r>
    </w:p>
    <w:tbl>
      <w:tblPr>
        <w:tblW w:w="10359" w:type="dxa"/>
        <w:tblLook w:val="04A0" w:firstRow="1" w:lastRow="0" w:firstColumn="1" w:lastColumn="0" w:noHBand="0" w:noVBand="1"/>
      </w:tblPr>
      <w:tblGrid>
        <w:gridCol w:w="5224"/>
        <w:gridCol w:w="5135"/>
      </w:tblGrid>
      <w:tr w:rsidR="00B524C4" w:rsidRPr="00425BF5" w14:paraId="6FA70EBE" w14:textId="77777777" w:rsidTr="00E80F8C">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35F0BD9D" w14:textId="77777777" w:rsidR="00B524C4" w:rsidRPr="00425BF5" w:rsidRDefault="00B524C4" w:rsidP="00E80F8C">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PROFITABILITY PARAMETER</w:t>
            </w:r>
          </w:p>
        </w:tc>
      </w:tr>
      <w:tr w:rsidR="00B524C4" w:rsidRPr="00425BF5" w14:paraId="7E2AAA19" w14:textId="77777777" w:rsidTr="00E80F8C">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76ED7FA3" w14:textId="77777777" w:rsidR="00B524C4" w:rsidRPr="00425BF5" w:rsidRDefault="00B524C4" w:rsidP="00E80F8C">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 </w:t>
            </w:r>
          </w:p>
        </w:tc>
        <w:tc>
          <w:tcPr>
            <w:tcW w:w="5135" w:type="dxa"/>
            <w:tcBorders>
              <w:top w:val="nil"/>
              <w:left w:val="nil"/>
              <w:bottom w:val="single" w:sz="4" w:space="0" w:color="auto"/>
              <w:right w:val="single" w:sz="4" w:space="0" w:color="auto"/>
            </w:tcBorders>
            <w:shd w:val="clear" w:color="000000" w:fill="FFFFFF"/>
            <w:vAlign w:val="center"/>
            <w:hideMark/>
          </w:tcPr>
          <w:p w14:paraId="104690B8" w14:textId="77777777" w:rsidR="00B524C4" w:rsidRPr="00425BF5" w:rsidRDefault="00B524C4" w:rsidP="00E80F8C">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Value (USD Million)</w:t>
            </w:r>
          </w:p>
        </w:tc>
      </w:tr>
      <w:tr w:rsidR="00B524C4" w:rsidRPr="00425BF5" w14:paraId="193EF2D8" w14:textId="77777777" w:rsidTr="00E80F8C">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45CC7752" w14:textId="77777777" w:rsidR="00B524C4" w:rsidRDefault="00B524C4" w:rsidP="00E80F8C">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NPV @ 1</w:t>
            </w:r>
            <w:r>
              <w:rPr>
                <w:rFonts w:ascii="Arial" w:eastAsia="Times New Roman" w:hAnsi="Arial" w:cs="Arial"/>
                <w:b/>
                <w:bCs/>
                <w:color w:val="000000"/>
                <w:sz w:val="24"/>
                <w:szCs w:val="24"/>
              </w:rPr>
              <w:t>0</w:t>
            </w:r>
            <w:r w:rsidRPr="00425BF5">
              <w:rPr>
                <w:rFonts w:ascii="Arial" w:eastAsia="Times New Roman" w:hAnsi="Arial" w:cs="Arial"/>
                <w:b/>
                <w:bCs/>
                <w:color w:val="000000"/>
                <w:sz w:val="24"/>
                <w:szCs w:val="24"/>
              </w:rPr>
              <w:t>%</w:t>
            </w:r>
          </w:p>
          <w:p w14:paraId="500A508A" w14:textId="77777777" w:rsidR="00B524C4" w:rsidRPr="00425BF5" w:rsidRDefault="00B524C4" w:rsidP="00E80F8C">
            <w:pPr>
              <w:spacing w:after="0" w:line="240" w:lineRule="auto"/>
              <w:rPr>
                <w:rFonts w:ascii="Arial" w:eastAsia="Times New Roman" w:hAnsi="Arial" w:cs="Arial"/>
                <w:b/>
                <w:bCs/>
                <w:color w:val="000000"/>
                <w:sz w:val="24"/>
                <w:szCs w:val="24"/>
                <w:lang w:val="en-US"/>
              </w:rPr>
            </w:pPr>
          </w:p>
        </w:tc>
        <w:tc>
          <w:tcPr>
            <w:tcW w:w="5135" w:type="dxa"/>
            <w:tcBorders>
              <w:top w:val="nil"/>
              <w:left w:val="nil"/>
              <w:bottom w:val="single" w:sz="4" w:space="0" w:color="auto"/>
              <w:right w:val="single" w:sz="4" w:space="0" w:color="auto"/>
            </w:tcBorders>
            <w:shd w:val="clear" w:color="000000" w:fill="FFFFFF"/>
            <w:vAlign w:val="center"/>
            <w:hideMark/>
          </w:tcPr>
          <w:p w14:paraId="36C0B079" w14:textId="554CBCFE" w:rsidR="00B524C4" w:rsidRPr="00425BF5" w:rsidRDefault="00DD688B" w:rsidP="00E80F8C">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lang w:val="en-US"/>
              </w:rPr>
              <w:t>52.51</w:t>
            </w:r>
          </w:p>
        </w:tc>
      </w:tr>
      <w:tr w:rsidR="00B524C4" w:rsidRPr="00425BF5" w14:paraId="7C20F8ED" w14:textId="77777777" w:rsidTr="00E80F8C">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EF6F6A0" w14:textId="77777777" w:rsidR="00B524C4" w:rsidRDefault="00B524C4" w:rsidP="00E80F8C">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 xml:space="preserve">Internal Rate </w:t>
            </w:r>
            <w:proofErr w:type="gramStart"/>
            <w:r w:rsidRPr="00425BF5">
              <w:rPr>
                <w:rFonts w:ascii="Arial" w:eastAsia="Times New Roman" w:hAnsi="Arial" w:cs="Arial"/>
                <w:b/>
                <w:bCs/>
                <w:color w:val="000000"/>
                <w:sz w:val="24"/>
                <w:szCs w:val="24"/>
              </w:rPr>
              <w:t>Of</w:t>
            </w:r>
            <w:proofErr w:type="gramEnd"/>
            <w:r w:rsidRPr="00425BF5">
              <w:rPr>
                <w:rFonts w:ascii="Arial" w:eastAsia="Times New Roman" w:hAnsi="Arial" w:cs="Arial"/>
                <w:b/>
                <w:bCs/>
                <w:color w:val="000000"/>
                <w:sz w:val="24"/>
                <w:szCs w:val="24"/>
              </w:rPr>
              <w:t xml:space="preserve"> Return (%)  </w:t>
            </w:r>
          </w:p>
          <w:p w14:paraId="03602DC6" w14:textId="77777777" w:rsidR="00B524C4" w:rsidRPr="00425BF5" w:rsidRDefault="00B524C4" w:rsidP="00E80F8C">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i/>
                <w:iCs/>
                <w:color w:val="000000"/>
                <w:sz w:val="24"/>
                <w:szCs w:val="24"/>
              </w:rPr>
              <w:t>On Total Capital -</w:t>
            </w:r>
            <w:r w:rsidRPr="00425BF5">
              <w:rPr>
                <w:rFonts w:ascii="Arial" w:eastAsia="Times New Roman" w:hAnsi="Arial" w:cs="Arial"/>
                <w:color w:val="000000"/>
                <w:sz w:val="24"/>
                <w:szCs w:val="24"/>
              </w:rPr>
              <w:t xml:space="preserve"> </w:t>
            </w:r>
            <w:r w:rsidRPr="00425BF5">
              <w:rPr>
                <w:rFonts w:ascii="Arial" w:eastAsia="Times New Roman" w:hAnsi="Arial" w:cs="Arial"/>
                <w:b/>
                <w:bCs/>
                <w:i/>
                <w:iCs/>
                <w:color w:val="000000"/>
                <w:sz w:val="24"/>
                <w:szCs w:val="24"/>
              </w:rPr>
              <w:t>Before Taxes</w:t>
            </w:r>
          </w:p>
        </w:tc>
        <w:tc>
          <w:tcPr>
            <w:tcW w:w="5135" w:type="dxa"/>
            <w:tcBorders>
              <w:top w:val="nil"/>
              <w:left w:val="nil"/>
              <w:bottom w:val="single" w:sz="4" w:space="0" w:color="auto"/>
              <w:right w:val="single" w:sz="4" w:space="0" w:color="auto"/>
            </w:tcBorders>
            <w:shd w:val="clear" w:color="000000" w:fill="FFFFFF"/>
            <w:vAlign w:val="center"/>
            <w:hideMark/>
          </w:tcPr>
          <w:p w14:paraId="1BC8A9A6" w14:textId="0DE75A8A" w:rsidR="00B524C4" w:rsidRPr="00425BF5" w:rsidRDefault="00534D1E" w:rsidP="00E80F8C">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lang w:val="en-US"/>
              </w:rPr>
              <w:t>7</w:t>
            </w:r>
            <w:r w:rsidR="00DD688B">
              <w:rPr>
                <w:rFonts w:ascii="Arial" w:eastAsia="Times New Roman" w:hAnsi="Arial" w:cs="Arial"/>
                <w:color w:val="000000"/>
                <w:sz w:val="24"/>
                <w:szCs w:val="24"/>
                <w:lang w:val="en-US"/>
              </w:rPr>
              <w:t>3</w:t>
            </w:r>
            <w:r>
              <w:rPr>
                <w:rFonts w:ascii="Arial" w:eastAsia="Times New Roman" w:hAnsi="Arial" w:cs="Arial"/>
                <w:color w:val="000000"/>
                <w:sz w:val="24"/>
                <w:szCs w:val="24"/>
                <w:lang w:val="en-US"/>
              </w:rPr>
              <w:t>.2</w:t>
            </w:r>
            <w:r w:rsidR="00DD688B">
              <w:rPr>
                <w:rFonts w:ascii="Arial" w:eastAsia="Times New Roman" w:hAnsi="Arial" w:cs="Arial"/>
                <w:color w:val="000000"/>
                <w:sz w:val="24"/>
                <w:szCs w:val="24"/>
                <w:lang w:val="en-US"/>
              </w:rPr>
              <w:t>8</w:t>
            </w:r>
            <w:r w:rsidR="00B524C4">
              <w:rPr>
                <w:rFonts w:ascii="Arial" w:eastAsia="Times New Roman" w:hAnsi="Arial" w:cs="Arial"/>
                <w:color w:val="000000"/>
                <w:sz w:val="24"/>
                <w:szCs w:val="24"/>
                <w:lang w:val="en-US"/>
              </w:rPr>
              <w:t>%</w:t>
            </w:r>
          </w:p>
        </w:tc>
      </w:tr>
      <w:tr w:rsidR="00B524C4" w:rsidRPr="00425BF5" w14:paraId="789EF7E9" w14:textId="77777777" w:rsidTr="00E80F8C">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7FAA212" w14:textId="77777777" w:rsidR="00B524C4" w:rsidRPr="00425BF5" w:rsidRDefault="00B524C4" w:rsidP="00E80F8C">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Payback Period, Years</w:t>
            </w:r>
          </w:p>
        </w:tc>
        <w:tc>
          <w:tcPr>
            <w:tcW w:w="5135" w:type="dxa"/>
            <w:tcBorders>
              <w:top w:val="nil"/>
              <w:left w:val="nil"/>
              <w:bottom w:val="single" w:sz="4" w:space="0" w:color="auto"/>
              <w:right w:val="single" w:sz="4" w:space="0" w:color="auto"/>
            </w:tcBorders>
            <w:shd w:val="clear" w:color="000000" w:fill="FFFFFF"/>
            <w:vAlign w:val="center"/>
            <w:hideMark/>
          </w:tcPr>
          <w:p w14:paraId="05285DB1" w14:textId="652EF955" w:rsidR="00B524C4" w:rsidRPr="00425BF5" w:rsidRDefault="00B9691D" w:rsidP="00E80F8C">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1</w:t>
            </w:r>
            <w:r w:rsidR="00B524C4">
              <w:rPr>
                <w:rFonts w:ascii="Arial" w:eastAsia="Times New Roman" w:hAnsi="Arial" w:cs="Arial"/>
                <w:color w:val="000000"/>
                <w:sz w:val="24"/>
                <w:szCs w:val="24"/>
              </w:rPr>
              <w:t>.</w:t>
            </w:r>
            <w:r w:rsidR="00DD688B">
              <w:rPr>
                <w:rFonts w:ascii="Arial" w:eastAsia="Times New Roman" w:hAnsi="Arial" w:cs="Arial"/>
                <w:color w:val="000000"/>
                <w:sz w:val="24"/>
                <w:szCs w:val="24"/>
              </w:rPr>
              <w:t>56</w:t>
            </w:r>
          </w:p>
        </w:tc>
      </w:tr>
    </w:tbl>
    <w:p w14:paraId="1B50EE04" w14:textId="77777777" w:rsidR="006A0E58" w:rsidRDefault="006A0E58" w:rsidP="00CE49FE">
      <w:pPr>
        <w:tabs>
          <w:tab w:val="left" w:pos="1365"/>
        </w:tabs>
        <w:spacing w:line="360" w:lineRule="auto"/>
        <w:jc w:val="both"/>
        <w:rPr>
          <w:rFonts w:ascii="Arial" w:eastAsia="Arial" w:hAnsi="Arial" w:cs="Arial"/>
          <w:b/>
          <w:bCs/>
          <w:sz w:val="24"/>
          <w:szCs w:val="24"/>
          <w:lang w:val="en-US"/>
        </w:rPr>
      </w:pPr>
    </w:p>
    <w:p w14:paraId="3124A277" w14:textId="5936831E" w:rsidR="00CE49FE" w:rsidRDefault="00CE49FE" w:rsidP="00CE49FE">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Assumptions-</w:t>
      </w:r>
    </w:p>
    <w:p w14:paraId="657978E2"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Cost of Capital will be assumed as 10%</w:t>
      </w:r>
    </w:p>
    <w:p w14:paraId="001F6526"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Tax rate will be assumed as 30%</w:t>
      </w:r>
    </w:p>
    <w:p w14:paraId="4F781D9F"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Amortization will be presumed to be in next 10 years on equal basis.</w:t>
      </w:r>
    </w:p>
    <w:p w14:paraId="6B72F3FB"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Accounts Receivables will be taken as of 60 Days.</w:t>
      </w:r>
    </w:p>
    <w:p w14:paraId="3406C48B"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Accounts Payables will be taken as of 60 Days.</w:t>
      </w:r>
    </w:p>
    <w:p w14:paraId="02AED2C1"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Inventory will be taken as of 30 Days.</w:t>
      </w:r>
    </w:p>
    <w:p w14:paraId="5A43538A" w14:textId="75022347" w:rsidR="00E309C4" w:rsidRDefault="00E309C4" w:rsidP="00B524C4">
      <w:pPr>
        <w:tabs>
          <w:tab w:val="left" w:pos="1365"/>
        </w:tabs>
        <w:spacing w:line="360" w:lineRule="auto"/>
        <w:jc w:val="both"/>
        <w:rPr>
          <w:rFonts w:ascii="Arial" w:eastAsia="Arial" w:hAnsi="Arial" w:cs="Arial"/>
          <w:b/>
          <w:bCs/>
          <w:sz w:val="24"/>
          <w:szCs w:val="24"/>
          <w:lang w:val="en-US"/>
        </w:rPr>
      </w:pPr>
    </w:p>
    <w:p w14:paraId="6E105D8A" w14:textId="04E175FE" w:rsidR="006A0E58" w:rsidRDefault="006A0E58" w:rsidP="00B524C4">
      <w:pPr>
        <w:tabs>
          <w:tab w:val="left" w:pos="1365"/>
        </w:tabs>
        <w:spacing w:line="360" w:lineRule="auto"/>
        <w:jc w:val="both"/>
        <w:rPr>
          <w:rFonts w:ascii="Arial" w:eastAsia="Arial" w:hAnsi="Arial" w:cs="Arial"/>
          <w:b/>
          <w:bCs/>
          <w:sz w:val="24"/>
          <w:szCs w:val="24"/>
          <w:lang w:val="en-US"/>
        </w:rPr>
      </w:pPr>
    </w:p>
    <w:p w14:paraId="58783251" w14:textId="162F2B3D" w:rsidR="006A0E58" w:rsidRDefault="006A0E58" w:rsidP="00B524C4">
      <w:pPr>
        <w:tabs>
          <w:tab w:val="left" w:pos="1365"/>
        </w:tabs>
        <w:spacing w:line="360" w:lineRule="auto"/>
        <w:jc w:val="both"/>
        <w:rPr>
          <w:rFonts w:ascii="Arial" w:eastAsia="Arial" w:hAnsi="Arial" w:cs="Arial"/>
          <w:b/>
          <w:bCs/>
          <w:sz w:val="24"/>
          <w:szCs w:val="24"/>
          <w:lang w:val="en-US"/>
        </w:rPr>
      </w:pPr>
    </w:p>
    <w:p w14:paraId="2A9A8686" w14:textId="05278179" w:rsidR="006A0E58" w:rsidRDefault="006A0E58" w:rsidP="00B524C4">
      <w:pPr>
        <w:tabs>
          <w:tab w:val="left" w:pos="1365"/>
        </w:tabs>
        <w:spacing w:line="360" w:lineRule="auto"/>
        <w:jc w:val="both"/>
        <w:rPr>
          <w:rFonts w:ascii="Arial" w:eastAsia="Arial" w:hAnsi="Arial" w:cs="Arial"/>
          <w:b/>
          <w:bCs/>
          <w:sz w:val="24"/>
          <w:szCs w:val="24"/>
          <w:lang w:val="en-US"/>
        </w:rPr>
      </w:pPr>
    </w:p>
    <w:p w14:paraId="579EBAAC" w14:textId="7F6C4FC4" w:rsidR="006A0E58" w:rsidRDefault="006A0E58" w:rsidP="00B524C4">
      <w:pPr>
        <w:tabs>
          <w:tab w:val="left" w:pos="1365"/>
        </w:tabs>
        <w:spacing w:line="360" w:lineRule="auto"/>
        <w:jc w:val="both"/>
        <w:rPr>
          <w:rFonts w:ascii="Arial" w:eastAsia="Arial" w:hAnsi="Arial" w:cs="Arial"/>
          <w:b/>
          <w:bCs/>
          <w:sz w:val="24"/>
          <w:szCs w:val="24"/>
          <w:lang w:val="en-US"/>
        </w:rPr>
      </w:pPr>
    </w:p>
    <w:p w14:paraId="793D18FF" w14:textId="37F4E626" w:rsidR="006A0E58" w:rsidRDefault="006A0E58" w:rsidP="00B524C4">
      <w:pPr>
        <w:tabs>
          <w:tab w:val="left" w:pos="1365"/>
        </w:tabs>
        <w:spacing w:line="360" w:lineRule="auto"/>
        <w:jc w:val="both"/>
        <w:rPr>
          <w:rFonts w:ascii="Arial" w:eastAsia="Arial" w:hAnsi="Arial" w:cs="Arial"/>
          <w:b/>
          <w:bCs/>
          <w:sz w:val="24"/>
          <w:szCs w:val="24"/>
          <w:lang w:val="en-US"/>
        </w:rPr>
      </w:pPr>
    </w:p>
    <w:p w14:paraId="492E0EDB" w14:textId="77777777" w:rsidR="006A0E58" w:rsidRDefault="006A0E58" w:rsidP="00B524C4">
      <w:pPr>
        <w:tabs>
          <w:tab w:val="left" w:pos="1365"/>
        </w:tabs>
        <w:spacing w:line="360" w:lineRule="auto"/>
        <w:jc w:val="both"/>
        <w:rPr>
          <w:rFonts w:ascii="Arial" w:eastAsia="Arial" w:hAnsi="Arial" w:cs="Arial"/>
          <w:b/>
          <w:bCs/>
          <w:sz w:val="24"/>
          <w:szCs w:val="24"/>
          <w:lang w:val="en-US"/>
        </w:rPr>
      </w:pPr>
    </w:p>
    <w:p w14:paraId="3309030C" w14:textId="22E5859B"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5.6. Project Sensitivity Analysis:</w:t>
      </w:r>
    </w:p>
    <w:p w14:paraId="4209A9DF" w14:textId="05A25F86" w:rsidR="00CE49FE" w:rsidRDefault="00CE49FE" w:rsidP="00CE49FE">
      <w:pPr>
        <w:tabs>
          <w:tab w:val="left" w:pos="1365"/>
        </w:tabs>
        <w:spacing w:line="360" w:lineRule="auto"/>
        <w:jc w:val="both"/>
        <w:rPr>
          <w:rFonts w:ascii="Arial" w:hAnsi="Arial" w:cs="Arial"/>
          <w:sz w:val="24"/>
          <w:szCs w:val="24"/>
        </w:rPr>
      </w:pPr>
      <w:r w:rsidRPr="002218C3">
        <w:rPr>
          <w:rFonts w:ascii="Arial" w:hAnsi="Arial" w:cs="Arial"/>
          <w:sz w:val="24"/>
          <w:szCs w:val="24"/>
        </w:rPr>
        <w:t>Project sensitivity is a holistic evaluation of how likely it is that a project will succeed through data-driven forecasting. It also identifies risks, quantifies their impact, and separates high-risk tasks from low ones. Project sensitivity is defined by both a written analysis and a mathematical formula that includes average task durations based on past data, simulated durations based on hypothetical models, and an average task duration for both of those projections.</w:t>
      </w:r>
    </w:p>
    <w:p w14:paraId="01454F77" w14:textId="77777777" w:rsidR="00CE49FE" w:rsidRPr="00425BF5" w:rsidRDefault="00CE49FE" w:rsidP="00CE49FE">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lastRenderedPageBreak/>
        <w:t xml:space="preserve">IRR is highly attractive </w:t>
      </w:r>
    </w:p>
    <w:p w14:paraId="5B06437F" w14:textId="77777777" w:rsidR="00CE49FE" w:rsidRPr="00425BF5" w:rsidRDefault="00CE49FE" w:rsidP="00CE49FE">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t>Project is moderately sensitive to variations in Investment and highly sensitive to Selling Price as also the Feedstock prices. Relative sensitivity, in decreasing order is:</w:t>
      </w:r>
    </w:p>
    <w:p w14:paraId="1A5852FB" w14:textId="77777777" w:rsidR="00CE49FE" w:rsidRPr="00597A96" w:rsidRDefault="00CE49FE" w:rsidP="00AB2712">
      <w:pPr>
        <w:pStyle w:val="PlainText"/>
        <w:numPr>
          <w:ilvl w:val="1"/>
          <w:numId w:val="25"/>
        </w:numPr>
        <w:spacing w:line="240" w:lineRule="auto"/>
        <w:rPr>
          <w:rFonts w:ascii="Arial" w:eastAsia="Times New Roman" w:hAnsi="Arial" w:cs="Arial"/>
          <w:color w:val="000000"/>
          <w:sz w:val="24"/>
          <w:szCs w:val="24"/>
        </w:rPr>
      </w:pPr>
      <w:r w:rsidRPr="00425BF5">
        <w:rPr>
          <w:rFonts w:ascii="Arial" w:eastAsia="Times New Roman" w:hAnsi="Arial" w:cs="Arial"/>
          <w:color w:val="000000"/>
          <w:sz w:val="24"/>
          <w:szCs w:val="24"/>
        </w:rPr>
        <w:t>Selling Price (i.e., Revenue)</w:t>
      </w:r>
    </w:p>
    <w:p w14:paraId="49741F14" w14:textId="77777777" w:rsidR="00CE49FE" w:rsidRPr="00425BF5" w:rsidRDefault="00CE49FE" w:rsidP="00AB2712">
      <w:pPr>
        <w:pStyle w:val="PlainText"/>
        <w:numPr>
          <w:ilvl w:val="1"/>
          <w:numId w:val="25"/>
        </w:numPr>
        <w:spacing w:line="240" w:lineRule="auto"/>
        <w:rPr>
          <w:rFonts w:ascii="Arial" w:eastAsia="Times New Roman" w:hAnsi="Arial" w:cs="Arial"/>
          <w:color w:val="000000"/>
          <w:sz w:val="24"/>
          <w:szCs w:val="24"/>
        </w:rPr>
      </w:pPr>
      <w:r w:rsidRPr="00425BF5">
        <w:rPr>
          <w:rFonts w:ascii="Arial" w:eastAsia="Times New Roman" w:hAnsi="Arial" w:cs="Arial"/>
          <w:color w:val="000000"/>
          <w:sz w:val="24"/>
          <w:szCs w:val="24"/>
        </w:rPr>
        <w:t>Feedstock Prices (i.e., Raw Material Costs)</w:t>
      </w:r>
    </w:p>
    <w:p w14:paraId="06D92F71" w14:textId="77777777" w:rsidR="00CE49FE" w:rsidRDefault="00CE49FE" w:rsidP="00AB2712">
      <w:pPr>
        <w:pStyle w:val="PlainText"/>
        <w:numPr>
          <w:ilvl w:val="1"/>
          <w:numId w:val="25"/>
        </w:numPr>
        <w:spacing w:line="240" w:lineRule="auto"/>
        <w:rPr>
          <w:rFonts w:ascii="Arial" w:eastAsia="Times New Roman" w:hAnsi="Arial" w:cs="Arial"/>
          <w:color w:val="000000"/>
          <w:sz w:val="24"/>
          <w:szCs w:val="24"/>
        </w:rPr>
      </w:pPr>
      <w:r w:rsidRPr="00425BF5">
        <w:rPr>
          <w:rFonts w:ascii="Arial" w:eastAsia="Times New Roman" w:hAnsi="Arial" w:cs="Arial"/>
          <w:color w:val="000000"/>
          <w:sz w:val="24"/>
          <w:szCs w:val="24"/>
        </w:rPr>
        <w:t>Investment (i.e., Capital Cost</w:t>
      </w:r>
      <w:r>
        <w:rPr>
          <w:rFonts w:ascii="Arial" w:eastAsia="Times New Roman" w:hAnsi="Arial" w:cs="Arial"/>
          <w:color w:val="000000"/>
          <w:sz w:val="24"/>
          <w:szCs w:val="24"/>
        </w:rPr>
        <w:t>)</w:t>
      </w:r>
    </w:p>
    <w:tbl>
      <w:tblPr>
        <w:tblW w:w="10231" w:type="dxa"/>
        <w:tblInd w:w="2" w:type="dxa"/>
        <w:tblCellMar>
          <w:left w:w="0" w:type="dxa"/>
          <w:right w:w="0" w:type="dxa"/>
        </w:tblCellMar>
        <w:tblLook w:val="04A0" w:firstRow="1" w:lastRow="0" w:firstColumn="1" w:lastColumn="0" w:noHBand="0" w:noVBand="1"/>
      </w:tblPr>
      <w:tblGrid>
        <w:gridCol w:w="2220"/>
        <w:gridCol w:w="1602"/>
        <w:gridCol w:w="1602"/>
        <w:gridCol w:w="1602"/>
        <w:gridCol w:w="1602"/>
        <w:gridCol w:w="1603"/>
      </w:tblGrid>
      <w:tr w:rsidR="00260A83" w:rsidRPr="00260A83" w14:paraId="15AC3115" w14:textId="77777777" w:rsidTr="00260A83">
        <w:trPr>
          <w:trHeight w:val="280"/>
        </w:trPr>
        <w:tc>
          <w:tcPr>
            <w:tcW w:w="10231" w:type="dxa"/>
            <w:gridSpan w:val="6"/>
            <w:tcBorders>
              <w:top w:val="nil"/>
              <w:left w:val="single" w:sz="8" w:space="0" w:color="auto"/>
              <w:bottom w:val="single" w:sz="8" w:space="0" w:color="auto"/>
              <w:right w:val="single" w:sz="8" w:space="0" w:color="000000"/>
            </w:tcBorders>
            <w:noWrap/>
            <w:tcMar>
              <w:top w:w="0" w:type="dxa"/>
              <w:left w:w="108" w:type="dxa"/>
              <w:bottom w:w="0" w:type="dxa"/>
              <w:right w:w="108" w:type="dxa"/>
            </w:tcMar>
            <w:vAlign w:val="center"/>
            <w:hideMark/>
          </w:tcPr>
          <w:p w14:paraId="596F1602" w14:textId="77777777" w:rsidR="00260A83" w:rsidRPr="00260A83" w:rsidRDefault="00260A83" w:rsidP="00260A83">
            <w:pPr>
              <w:pStyle w:val="ListParagraph"/>
              <w:ind w:left="1440" w:firstLine="0"/>
              <w:rPr>
                <w:b/>
                <w:bCs/>
                <w:i/>
                <w:iCs/>
                <w:color w:val="000000"/>
                <w:sz w:val="20"/>
                <w:szCs w:val="20"/>
                <w:lang w:eastAsia="en-IN"/>
              </w:rPr>
            </w:pPr>
            <w:r w:rsidRPr="00260A83">
              <w:rPr>
                <w:b/>
                <w:bCs/>
                <w:i/>
                <w:iCs/>
                <w:color w:val="000000"/>
                <w:sz w:val="20"/>
                <w:szCs w:val="20"/>
                <w:lang w:eastAsia="en-IN"/>
              </w:rPr>
              <w:t>NPV in USD Million</w:t>
            </w:r>
          </w:p>
        </w:tc>
      </w:tr>
      <w:tr w:rsidR="00260A83" w:rsidRPr="00260A83" w14:paraId="3C5E0AA9" w14:textId="77777777" w:rsidTr="00260A83">
        <w:trPr>
          <w:trHeight w:val="57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E3AAC1"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E1A6375"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BASE CASE</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5668C4B"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90.00%</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A20FEC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95.00%</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EDAD07D"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105.00%</w:t>
            </w:r>
          </w:p>
        </w:tc>
        <w:tc>
          <w:tcPr>
            <w:tcW w:w="160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7D2E17"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110.00%</w:t>
            </w:r>
          </w:p>
        </w:tc>
      </w:tr>
      <w:tr w:rsidR="00260A83" w:rsidRPr="00260A83" w14:paraId="119FBDA4"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ECBDB38"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 </w:t>
            </w:r>
          </w:p>
        </w:tc>
        <w:tc>
          <w:tcPr>
            <w:tcW w:w="8010" w:type="dxa"/>
            <w:gridSpan w:val="5"/>
            <w:tcBorders>
              <w:top w:val="nil"/>
              <w:left w:val="nil"/>
              <w:bottom w:val="nil"/>
              <w:right w:val="single" w:sz="8" w:space="0" w:color="000000"/>
            </w:tcBorders>
            <w:tcMar>
              <w:top w:w="0" w:type="dxa"/>
              <w:left w:w="108" w:type="dxa"/>
              <w:bottom w:w="0" w:type="dxa"/>
              <w:right w:w="108" w:type="dxa"/>
            </w:tcMar>
            <w:vAlign w:val="center"/>
            <w:hideMark/>
          </w:tcPr>
          <w:p w14:paraId="6DA5EDC6"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CAPITAL COST</w:t>
            </w:r>
          </w:p>
        </w:tc>
      </w:tr>
      <w:tr w:rsidR="00260A83" w:rsidRPr="00260A83" w14:paraId="45D60B0A" w14:textId="77777777" w:rsidTr="00260A83">
        <w:trPr>
          <w:trHeight w:val="293"/>
        </w:trPr>
        <w:tc>
          <w:tcPr>
            <w:tcW w:w="2220" w:type="dxa"/>
            <w:tcBorders>
              <w:top w:val="nil"/>
              <w:left w:val="single" w:sz="8" w:space="0" w:color="auto"/>
              <w:bottom w:val="single" w:sz="8" w:space="0" w:color="auto"/>
              <w:right w:val="nil"/>
            </w:tcBorders>
            <w:tcMar>
              <w:top w:w="0" w:type="dxa"/>
              <w:left w:w="108" w:type="dxa"/>
              <w:bottom w:w="0" w:type="dxa"/>
              <w:right w:w="108" w:type="dxa"/>
            </w:tcMar>
            <w:vAlign w:val="center"/>
            <w:hideMark/>
          </w:tcPr>
          <w:p w14:paraId="383B080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IRR%</w:t>
            </w:r>
          </w:p>
        </w:tc>
        <w:tc>
          <w:tcPr>
            <w:tcW w:w="160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BAFF160"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73.28%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37CBBAE1"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79.88%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DCD1CC3"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76.42%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0D52234"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73.28%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B8E1C0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67.79%</w:t>
            </w:r>
          </w:p>
        </w:tc>
      </w:tr>
      <w:tr w:rsidR="00260A83" w:rsidRPr="00260A83" w14:paraId="46435B01" w14:textId="77777777" w:rsidTr="00260A83">
        <w:trPr>
          <w:trHeight w:val="293"/>
        </w:trPr>
        <w:tc>
          <w:tcPr>
            <w:tcW w:w="2220" w:type="dxa"/>
            <w:tcBorders>
              <w:top w:val="nil"/>
              <w:left w:val="single" w:sz="8" w:space="0" w:color="auto"/>
              <w:bottom w:val="single" w:sz="8" w:space="0" w:color="auto"/>
              <w:right w:val="nil"/>
            </w:tcBorders>
            <w:tcMar>
              <w:top w:w="0" w:type="dxa"/>
              <w:left w:w="108" w:type="dxa"/>
              <w:bottom w:w="0" w:type="dxa"/>
              <w:right w:w="108" w:type="dxa"/>
            </w:tcMar>
            <w:vAlign w:val="center"/>
            <w:hideMark/>
          </w:tcPr>
          <w:p w14:paraId="3F72580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NPV</w:t>
            </w:r>
          </w:p>
        </w:tc>
        <w:tc>
          <w:tcPr>
            <w:tcW w:w="160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0A7AC6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52.52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5B8DDD8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53.13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C789CBF"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52.82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A222C44"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52.52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3C0927A9"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51.90</w:t>
            </w:r>
          </w:p>
        </w:tc>
      </w:tr>
      <w:tr w:rsidR="00260A83" w:rsidRPr="00260A83" w14:paraId="78F4EC7B" w14:textId="77777777" w:rsidTr="00260A83">
        <w:trPr>
          <w:trHeight w:val="293"/>
        </w:trPr>
        <w:tc>
          <w:tcPr>
            <w:tcW w:w="2220" w:type="dxa"/>
            <w:tcBorders>
              <w:top w:val="nil"/>
              <w:left w:val="single" w:sz="8" w:space="0" w:color="auto"/>
              <w:bottom w:val="single" w:sz="8" w:space="0" w:color="auto"/>
              <w:right w:val="nil"/>
            </w:tcBorders>
            <w:noWrap/>
            <w:tcMar>
              <w:top w:w="0" w:type="dxa"/>
              <w:left w:w="108" w:type="dxa"/>
              <w:bottom w:w="0" w:type="dxa"/>
              <w:right w:w="108" w:type="dxa"/>
            </w:tcMar>
            <w:vAlign w:val="center"/>
            <w:hideMark/>
          </w:tcPr>
          <w:p w14:paraId="210722B0"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Payback Period</w:t>
            </w:r>
          </w:p>
        </w:tc>
        <w:tc>
          <w:tcPr>
            <w:tcW w:w="160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9CA6DF0" w14:textId="34F7AE12"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1.56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55E86C46" w14:textId="2769FDDD"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1.44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508E9C56" w14:textId="28B07ABC"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1.50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0A106018" w14:textId="0E49BAFA"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1.56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31432BD2" w14:textId="27FBBE1C"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1.67 </w:t>
            </w:r>
          </w:p>
        </w:tc>
      </w:tr>
      <w:tr w:rsidR="00260A83" w:rsidRPr="00260A83" w14:paraId="0D0F4CAD"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72118AD"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 </w:t>
            </w:r>
          </w:p>
        </w:tc>
        <w:tc>
          <w:tcPr>
            <w:tcW w:w="8010" w:type="dxa"/>
            <w:gridSpan w:val="5"/>
            <w:tcBorders>
              <w:top w:val="nil"/>
              <w:left w:val="nil"/>
              <w:bottom w:val="single" w:sz="8" w:space="0" w:color="auto"/>
              <w:right w:val="single" w:sz="8" w:space="0" w:color="000000"/>
            </w:tcBorders>
            <w:tcMar>
              <w:top w:w="0" w:type="dxa"/>
              <w:left w:w="108" w:type="dxa"/>
              <w:bottom w:w="0" w:type="dxa"/>
              <w:right w:w="108" w:type="dxa"/>
            </w:tcMar>
            <w:vAlign w:val="center"/>
            <w:hideMark/>
          </w:tcPr>
          <w:p w14:paraId="7BBC978F"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REVENUE</w:t>
            </w:r>
          </w:p>
        </w:tc>
      </w:tr>
      <w:tr w:rsidR="00260A83" w:rsidRPr="00260A83" w14:paraId="379AC681"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EFD48E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IRR%</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5E2F81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73.28%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F54AEAD"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48.70%</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0EBDE35D"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61.37%</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5C82953"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84.73%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0AE61405"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95.86%</w:t>
            </w:r>
          </w:p>
        </w:tc>
      </w:tr>
      <w:tr w:rsidR="00260A83" w:rsidRPr="00260A83" w14:paraId="32AC4EE1"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BE0FA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NPV</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16BCD90"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52.52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7FBA0139"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28.89</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DCDE7D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40.70</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7F43C79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64.33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64CFDA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76.14</w:t>
            </w:r>
          </w:p>
        </w:tc>
      </w:tr>
      <w:tr w:rsidR="00260A83" w:rsidRPr="00260A83" w14:paraId="01352E33" w14:textId="77777777" w:rsidTr="00260A83">
        <w:trPr>
          <w:trHeight w:val="293"/>
        </w:trPr>
        <w:tc>
          <w:tcPr>
            <w:tcW w:w="22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175AEBB3"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Payback Period</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6110354" w14:textId="5F5B3711" w:rsidR="00260A83" w:rsidRPr="00260A83" w:rsidRDefault="00A176A2" w:rsidP="00A176A2">
            <w:pPr>
              <w:rPr>
                <w:rFonts w:ascii="Arial" w:hAnsi="Arial" w:cs="Arial"/>
                <w:color w:val="000000"/>
                <w:sz w:val="20"/>
                <w:szCs w:val="20"/>
                <w:lang w:eastAsia="en-IN"/>
              </w:rPr>
            </w:pPr>
            <w:r>
              <w:rPr>
                <w:rFonts w:ascii="Arial" w:hAnsi="Arial" w:cs="Arial"/>
                <w:color w:val="000000"/>
                <w:sz w:val="20"/>
                <w:szCs w:val="20"/>
                <w:lang w:eastAsia="en-IN"/>
              </w:rPr>
              <w:t xml:space="preserve">        </w:t>
            </w:r>
            <w:r w:rsidR="00260A83" w:rsidRPr="00260A83">
              <w:rPr>
                <w:rFonts w:ascii="Arial" w:hAnsi="Arial" w:cs="Arial"/>
                <w:color w:val="000000"/>
                <w:sz w:val="20"/>
                <w:szCs w:val="20"/>
                <w:lang w:eastAsia="en-IN"/>
              </w:rPr>
              <w:t xml:space="preserve">1.56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5B96411" w14:textId="49268955"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2.23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54409CA4" w14:textId="4A6E0E5A" w:rsidR="00260A83" w:rsidRPr="00260A83" w:rsidRDefault="00260A83" w:rsidP="00A176A2">
            <w:pPr>
              <w:jc w:val="center"/>
              <w:rPr>
                <w:rFonts w:ascii="Arial" w:hAnsi="Arial" w:cs="Arial"/>
                <w:color w:val="000000"/>
                <w:sz w:val="20"/>
                <w:szCs w:val="20"/>
                <w:lang w:eastAsia="en-IN"/>
              </w:rPr>
            </w:pPr>
            <w:r w:rsidRPr="00260A83">
              <w:rPr>
                <w:rFonts w:ascii="Arial" w:hAnsi="Arial" w:cs="Arial"/>
                <w:color w:val="000000"/>
                <w:sz w:val="20"/>
                <w:szCs w:val="20"/>
                <w:lang w:eastAsia="en-IN"/>
              </w:rPr>
              <w:t>1.83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4DC62FD2"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1.36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472568E0"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1.22 </w:t>
            </w:r>
          </w:p>
        </w:tc>
      </w:tr>
      <w:tr w:rsidR="00260A83" w:rsidRPr="00260A83" w14:paraId="599641A0"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039FF51"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 </w:t>
            </w:r>
          </w:p>
        </w:tc>
        <w:tc>
          <w:tcPr>
            <w:tcW w:w="8010" w:type="dxa"/>
            <w:gridSpan w:val="5"/>
            <w:tcBorders>
              <w:top w:val="nil"/>
              <w:left w:val="nil"/>
              <w:bottom w:val="single" w:sz="8" w:space="0" w:color="auto"/>
              <w:right w:val="single" w:sz="8" w:space="0" w:color="000000"/>
            </w:tcBorders>
            <w:tcMar>
              <w:top w:w="0" w:type="dxa"/>
              <w:left w:w="108" w:type="dxa"/>
              <w:bottom w:w="0" w:type="dxa"/>
              <w:right w:w="108" w:type="dxa"/>
            </w:tcMar>
            <w:vAlign w:val="center"/>
            <w:hideMark/>
          </w:tcPr>
          <w:p w14:paraId="7C04A761" w14:textId="77777777" w:rsidR="00260A83" w:rsidRPr="00260A83" w:rsidRDefault="00260A83">
            <w:pPr>
              <w:jc w:val="center"/>
              <w:rPr>
                <w:rFonts w:ascii="Arial" w:hAnsi="Arial" w:cs="Arial"/>
                <w:b/>
                <w:bCs/>
                <w:color w:val="000000"/>
                <w:sz w:val="20"/>
                <w:szCs w:val="20"/>
                <w:lang w:eastAsia="en-IN"/>
              </w:rPr>
            </w:pPr>
            <w:r w:rsidRPr="00260A83">
              <w:rPr>
                <w:rFonts w:ascii="Arial" w:hAnsi="Arial" w:cs="Arial"/>
                <w:b/>
                <w:bCs/>
                <w:color w:val="000000"/>
                <w:sz w:val="20"/>
                <w:szCs w:val="20"/>
                <w:lang w:eastAsia="en-IN"/>
              </w:rPr>
              <w:t>RAW MATERIALS COST</w:t>
            </w:r>
          </w:p>
        </w:tc>
      </w:tr>
      <w:tr w:rsidR="00260A83" w:rsidRPr="00260A83" w14:paraId="020EAB0A"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4608E09"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IRR%</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35D33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73.28%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6F51789"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87.74%</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394B6D7"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80.59%</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B37284E"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65.78%</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E11F5C7"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58.03%</w:t>
            </w:r>
          </w:p>
        </w:tc>
      </w:tr>
      <w:tr w:rsidR="00260A83" w:rsidRPr="00260A83" w14:paraId="7375DFAD" w14:textId="77777777" w:rsidTr="00260A83">
        <w:trPr>
          <w:trHeight w:val="293"/>
        </w:trPr>
        <w:tc>
          <w:tcPr>
            <w:tcW w:w="22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7C446A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NPV</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D701A3"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52.52</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46667E95"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67.69</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512E372"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60.10</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20AC6F52"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44.93</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12376DA4"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37.34</w:t>
            </w:r>
          </w:p>
        </w:tc>
      </w:tr>
      <w:tr w:rsidR="00260A83" w:rsidRPr="00260A83" w14:paraId="37210C9B" w14:textId="77777777" w:rsidTr="00260A83">
        <w:trPr>
          <w:trHeight w:val="293"/>
        </w:trPr>
        <w:tc>
          <w:tcPr>
            <w:tcW w:w="22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0C12EB68"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Payback Period</w:t>
            </w:r>
          </w:p>
        </w:tc>
        <w:tc>
          <w:tcPr>
            <w:tcW w:w="16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CDDBC7D"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1.56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7194DABA"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1.32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7698112C"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1.43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42D7ABB6"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1.72 </w:t>
            </w:r>
          </w:p>
        </w:tc>
        <w:tc>
          <w:tcPr>
            <w:tcW w:w="1602" w:type="dxa"/>
            <w:tcBorders>
              <w:top w:val="nil"/>
              <w:left w:val="nil"/>
              <w:bottom w:val="single" w:sz="8" w:space="0" w:color="auto"/>
              <w:right w:val="single" w:sz="8" w:space="0" w:color="auto"/>
            </w:tcBorders>
            <w:shd w:val="clear" w:color="auto" w:fill="FFFF00"/>
            <w:noWrap/>
            <w:tcMar>
              <w:top w:w="0" w:type="dxa"/>
              <w:left w:w="108" w:type="dxa"/>
              <w:bottom w:w="0" w:type="dxa"/>
              <w:right w:w="108" w:type="dxa"/>
            </w:tcMar>
            <w:vAlign w:val="bottom"/>
            <w:hideMark/>
          </w:tcPr>
          <w:p w14:paraId="66E34027" w14:textId="77777777" w:rsidR="00260A83" w:rsidRPr="00260A83" w:rsidRDefault="00260A83">
            <w:pPr>
              <w:jc w:val="center"/>
              <w:rPr>
                <w:rFonts w:ascii="Arial" w:hAnsi="Arial" w:cs="Arial"/>
                <w:color w:val="000000"/>
                <w:sz w:val="20"/>
                <w:szCs w:val="20"/>
                <w:lang w:eastAsia="en-IN"/>
              </w:rPr>
            </w:pPr>
            <w:r w:rsidRPr="00260A83">
              <w:rPr>
                <w:rFonts w:ascii="Arial" w:hAnsi="Arial" w:cs="Arial"/>
                <w:color w:val="000000"/>
                <w:sz w:val="20"/>
                <w:szCs w:val="20"/>
                <w:lang w:eastAsia="en-IN"/>
              </w:rPr>
              <w:t xml:space="preserve">          1.93 </w:t>
            </w:r>
          </w:p>
        </w:tc>
      </w:tr>
    </w:tbl>
    <w:p w14:paraId="09ED7A7E" w14:textId="77777777" w:rsidR="00260A83" w:rsidRDefault="00260A83" w:rsidP="00260A83">
      <w:pPr>
        <w:rPr>
          <w:rFonts w:ascii="Calibri" w:hAnsi="Calibri" w:cs="Calibri"/>
        </w:rPr>
      </w:pPr>
    </w:p>
    <w:p w14:paraId="7122D167" w14:textId="77777777" w:rsidR="00E309C4" w:rsidRDefault="00E309C4" w:rsidP="00C56711">
      <w:pPr>
        <w:tabs>
          <w:tab w:val="left" w:pos="1365"/>
        </w:tabs>
        <w:spacing w:line="360" w:lineRule="auto"/>
        <w:jc w:val="both"/>
        <w:rPr>
          <w:rFonts w:ascii="Arial" w:hAnsi="Arial" w:cs="Arial"/>
          <w:sz w:val="24"/>
          <w:szCs w:val="24"/>
        </w:rPr>
      </w:pPr>
    </w:p>
    <w:p w14:paraId="21267916" w14:textId="77777777" w:rsidR="00E309C4" w:rsidRDefault="00E309C4" w:rsidP="00C56711">
      <w:pPr>
        <w:tabs>
          <w:tab w:val="left" w:pos="1365"/>
        </w:tabs>
        <w:spacing w:line="360" w:lineRule="auto"/>
        <w:jc w:val="both"/>
        <w:rPr>
          <w:rFonts w:ascii="Arial" w:hAnsi="Arial" w:cs="Arial"/>
          <w:sz w:val="24"/>
          <w:szCs w:val="24"/>
        </w:rPr>
      </w:pPr>
    </w:p>
    <w:p w14:paraId="058ECE8E" w14:textId="77777777" w:rsidR="00E309C4" w:rsidRDefault="00E309C4" w:rsidP="00C56711">
      <w:pPr>
        <w:tabs>
          <w:tab w:val="left" w:pos="1365"/>
        </w:tabs>
        <w:spacing w:line="360" w:lineRule="auto"/>
        <w:jc w:val="both"/>
        <w:rPr>
          <w:rFonts w:ascii="Arial" w:hAnsi="Arial" w:cs="Arial"/>
          <w:sz w:val="24"/>
          <w:szCs w:val="24"/>
        </w:rPr>
      </w:pPr>
    </w:p>
    <w:p w14:paraId="69895C00" w14:textId="597F2B35" w:rsidR="00C56711" w:rsidRPr="00CA7B27" w:rsidRDefault="00C56711" w:rsidP="00C56711">
      <w:pPr>
        <w:tabs>
          <w:tab w:val="left" w:pos="1365"/>
        </w:tabs>
        <w:spacing w:line="360" w:lineRule="auto"/>
        <w:jc w:val="both"/>
        <w:rPr>
          <w:rFonts w:ascii="Arial" w:hAnsi="Arial" w:cs="Arial"/>
          <w:b/>
          <w:bCs/>
          <w:sz w:val="24"/>
          <w:szCs w:val="24"/>
        </w:rPr>
      </w:pPr>
      <w:r w:rsidRPr="00CA7B27">
        <w:rPr>
          <w:rFonts w:ascii="Arial" w:hAnsi="Arial" w:cs="Arial"/>
          <w:b/>
          <w:bCs/>
          <w:sz w:val="24"/>
          <w:szCs w:val="24"/>
        </w:rPr>
        <w:t>6. Project Schedule:</w:t>
      </w:r>
    </w:p>
    <w:tbl>
      <w:tblPr>
        <w:tblW w:w="10229" w:type="dxa"/>
        <w:tblLook w:val="04A0" w:firstRow="1" w:lastRow="0" w:firstColumn="1" w:lastColumn="0" w:noHBand="0" w:noVBand="1"/>
      </w:tblPr>
      <w:tblGrid>
        <w:gridCol w:w="4742"/>
        <w:gridCol w:w="408"/>
        <w:gridCol w:w="408"/>
        <w:gridCol w:w="409"/>
        <w:gridCol w:w="407"/>
        <w:gridCol w:w="407"/>
        <w:gridCol w:w="407"/>
        <w:gridCol w:w="407"/>
        <w:gridCol w:w="407"/>
        <w:gridCol w:w="740"/>
        <w:gridCol w:w="740"/>
        <w:gridCol w:w="740"/>
        <w:gridCol w:w="7"/>
      </w:tblGrid>
      <w:tr w:rsidR="00CC2453" w:rsidRPr="00CC2453" w14:paraId="360BC901" w14:textId="77777777" w:rsidTr="00B9691D">
        <w:trPr>
          <w:trHeight w:val="304"/>
        </w:trPr>
        <w:tc>
          <w:tcPr>
            <w:tcW w:w="10229" w:type="dxa"/>
            <w:gridSpan w:val="13"/>
            <w:tcBorders>
              <w:top w:val="single" w:sz="8" w:space="0" w:color="auto"/>
              <w:left w:val="single" w:sz="8" w:space="0" w:color="auto"/>
              <w:bottom w:val="single" w:sz="8" w:space="0" w:color="auto"/>
              <w:right w:val="nil"/>
            </w:tcBorders>
            <w:shd w:val="clear" w:color="auto" w:fill="auto"/>
            <w:noWrap/>
            <w:vAlign w:val="center"/>
            <w:hideMark/>
          </w:tcPr>
          <w:p w14:paraId="326A60AE" w14:textId="77777777" w:rsidR="00CC2453" w:rsidRPr="00CC2453" w:rsidRDefault="00CC2453" w:rsidP="00CC2453">
            <w:pPr>
              <w:spacing w:after="0" w:line="240" w:lineRule="auto"/>
              <w:jc w:val="center"/>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PROJECT IMPLEMENTATION SCHEDULE FOR VINYL ESTER RESIN PLANT</w:t>
            </w:r>
          </w:p>
        </w:tc>
      </w:tr>
      <w:tr w:rsidR="00CC2453" w:rsidRPr="00CC2453" w14:paraId="79AC6354" w14:textId="77777777" w:rsidTr="00B9691D">
        <w:trPr>
          <w:trHeight w:val="304"/>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7D2B0460" w14:textId="77777777" w:rsidR="00CC2453" w:rsidRPr="00CC2453" w:rsidRDefault="00CC2453" w:rsidP="00CC2453">
            <w:pPr>
              <w:spacing w:after="0" w:line="240" w:lineRule="auto"/>
              <w:rPr>
                <w:rFonts w:ascii="Calibri" w:eastAsia="Times New Roman" w:hAnsi="Calibri" w:cs="Times New Roman"/>
                <w:color w:val="000000"/>
                <w:sz w:val="16"/>
                <w:szCs w:val="16"/>
                <w:lang w:val="en-US"/>
              </w:rPr>
            </w:pPr>
          </w:p>
        </w:tc>
        <w:tc>
          <w:tcPr>
            <w:tcW w:w="408" w:type="dxa"/>
            <w:tcBorders>
              <w:top w:val="nil"/>
              <w:left w:val="nil"/>
              <w:bottom w:val="single" w:sz="8" w:space="0" w:color="auto"/>
              <w:right w:val="nil"/>
            </w:tcBorders>
            <w:shd w:val="clear" w:color="auto" w:fill="auto"/>
            <w:noWrap/>
            <w:vAlign w:val="center"/>
            <w:hideMark/>
          </w:tcPr>
          <w:p w14:paraId="7653CEFB"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 </w:t>
            </w:r>
          </w:p>
        </w:tc>
        <w:tc>
          <w:tcPr>
            <w:tcW w:w="5079" w:type="dxa"/>
            <w:gridSpan w:val="11"/>
            <w:tcBorders>
              <w:top w:val="single" w:sz="8" w:space="0" w:color="auto"/>
              <w:left w:val="nil"/>
              <w:bottom w:val="single" w:sz="8" w:space="0" w:color="auto"/>
              <w:right w:val="nil"/>
            </w:tcBorders>
            <w:shd w:val="clear" w:color="auto" w:fill="auto"/>
            <w:noWrap/>
            <w:vAlign w:val="center"/>
            <w:hideMark/>
          </w:tcPr>
          <w:p w14:paraId="083879FC" w14:textId="77777777" w:rsidR="00CC2453" w:rsidRPr="00CC2453" w:rsidRDefault="00CC2453" w:rsidP="00CC2453">
            <w:pPr>
              <w:spacing w:after="0" w:line="240" w:lineRule="auto"/>
              <w:jc w:val="center"/>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lang w:val="en-US"/>
              </w:rPr>
              <w:t> </w:t>
            </w:r>
          </w:p>
        </w:tc>
      </w:tr>
      <w:tr w:rsidR="00CC2453" w:rsidRPr="00CC2453" w14:paraId="45643C42" w14:textId="77777777" w:rsidTr="00B9691D">
        <w:trPr>
          <w:gridAfter w:val="1"/>
          <w:wAfter w:w="7" w:type="dxa"/>
          <w:trHeight w:val="304"/>
        </w:trPr>
        <w:tc>
          <w:tcPr>
            <w:tcW w:w="4742" w:type="dxa"/>
            <w:tcBorders>
              <w:top w:val="nil"/>
              <w:left w:val="single" w:sz="8" w:space="0" w:color="auto"/>
              <w:bottom w:val="nil"/>
              <w:right w:val="single" w:sz="8" w:space="0" w:color="auto"/>
            </w:tcBorders>
            <w:shd w:val="clear" w:color="auto" w:fill="auto"/>
            <w:vAlign w:val="center"/>
            <w:hideMark/>
          </w:tcPr>
          <w:p w14:paraId="656B82D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nil"/>
              <w:right w:val="single" w:sz="8" w:space="0" w:color="auto"/>
            </w:tcBorders>
            <w:shd w:val="clear" w:color="auto" w:fill="auto"/>
            <w:noWrap/>
            <w:vAlign w:val="center"/>
            <w:hideMark/>
          </w:tcPr>
          <w:p w14:paraId="6887D06A"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1</w:t>
            </w:r>
          </w:p>
        </w:tc>
        <w:tc>
          <w:tcPr>
            <w:tcW w:w="408" w:type="dxa"/>
            <w:tcBorders>
              <w:top w:val="nil"/>
              <w:left w:val="nil"/>
              <w:bottom w:val="nil"/>
              <w:right w:val="single" w:sz="8" w:space="0" w:color="auto"/>
            </w:tcBorders>
            <w:shd w:val="clear" w:color="auto" w:fill="auto"/>
            <w:noWrap/>
            <w:vAlign w:val="center"/>
            <w:hideMark/>
          </w:tcPr>
          <w:p w14:paraId="3D536FF0"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2</w:t>
            </w:r>
          </w:p>
        </w:tc>
        <w:tc>
          <w:tcPr>
            <w:tcW w:w="409" w:type="dxa"/>
            <w:tcBorders>
              <w:top w:val="nil"/>
              <w:left w:val="nil"/>
              <w:bottom w:val="nil"/>
              <w:right w:val="single" w:sz="8" w:space="0" w:color="auto"/>
            </w:tcBorders>
            <w:shd w:val="clear" w:color="auto" w:fill="auto"/>
            <w:noWrap/>
            <w:vAlign w:val="center"/>
            <w:hideMark/>
          </w:tcPr>
          <w:p w14:paraId="44FA2693"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3</w:t>
            </w:r>
          </w:p>
        </w:tc>
        <w:tc>
          <w:tcPr>
            <w:tcW w:w="407" w:type="dxa"/>
            <w:tcBorders>
              <w:top w:val="nil"/>
              <w:left w:val="nil"/>
              <w:bottom w:val="nil"/>
              <w:right w:val="single" w:sz="8" w:space="0" w:color="auto"/>
            </w:tcBorders>
            <w:shd w:val="clear" w:color="auto" w:fill="auto"/>
            <w:noWrap/>
            <w:vAlign w:val="center"/>
            <w:hideMark/>
          </w:tcPr>
          <w:p w14:paraId="4BA6ADD1"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4</w:t>
            </w:r>
          </w:p>
        </w:tc>
        <w:tc>
          <w:tcPr>
            <w:tcW w:w="407" w:type="dxa"/>
            <w:tcBorders>
              <w:top w:val="nil"/>
              <w:left w:val="nil"/>
              <w:bottom w:val="nil"/>
              <w:right w:val="single" w:sz="8" w:space="0" w:color="auto"/>
            </w:tcBorders>
            <w:shd w:val="clear" w:color="auto" w:fill="auto"/>
            <w:noWrap/>
            <w:vAlign w:val="center"/>
            <w:hideMark/>
          </w:tcPr>
          <w:p w14:paraId="546711A7"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5</w:t>
            </w:r>
          </w:p>
        </w:tc>
        <w:tc>
          <w:tcPr>
            <w:tcW w:w="407" w:type="dxa"/>
            <w:tcBorders>
              <w:top w:val="nil"/>
              <w:left w:val="nil"/>
              <w:bottom w:val="nil"/>
              <w:right w:val="single" w:sz="8" w:space="0" w:color="auto"/>
            </w:tcBorders>
            <w:shd w:val="clear" w:color="auto" w:fill="auto"/>
            <w:noWrap/>
            <w:vAlign w:val="center"/>
            <w:hideMark/>
          </w:tcPr>
          <w:p w14:paraId="111D0EA2"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6</w:t>
            </w:r>
          </w:p>
        </w:tc>
        <w:tc>
          <w:tcPr>
            <w:tcW w:w="407" w:type="dxa"/>
            <w:tcBorders>
              <w:top w:val="nil"/>
              <w:left w:val="nil"/>
              <w:bottom w:val="nil"/>
              <w:right w:val="single" w:sz="8" w:space="0" w:color="auto"/>
            </w:tcBorders>
            <w:shd w:val="clear" w:color="auto" w:fill="auto"/>
            <w:noWrap/>
            <w:vAlign w:val="center"/>
            <w:hideMark/>
          </w:tcPr>
          <w:p w14:paraId="22C723F6"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7</w:t>
            </w:r>
          </w:p>
        </w:tc>
        <w:tc>
          <w:tcPr>
            <w:tcW w:w="407" w:type="dxa"/>
            <w:tcBorders>
              <w:top w:val="nil"/>
              <w:left w:val="nil"/>
              <w:bottom w:val="nil"/>
              <w:right w:val="single" w:sz="8" w:space="0" w:color="auto"/>
            </w:tcBorders>
            <w:shd w:val="clear" w:color="auto" w:fill="auto"/>
            <w:noWrap/>
            <w:vAlign w:val="center"/>
            <w:hideMark/>
          </w:tcPr>
          <w:p w14:paraId="4CBB564E"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8</w:t>
            </w:r>
          </w:p>
        </w:tc>
        <w:tc>
          <w:tcPr>
            <w:tcW w:w="740" w:type="dxa"/>
            <w:tcBorders>
              <w:top w:val="nil"/>
              <w:left w:val="nil"/>
              <w:bottom w:val="nil"/>
              <w:right w:val="single" w:sz="8" w:space="0" w:color="auto"/>
            </w:tcBorders>
            <w:shd w:val="clear" w:color="auto" w:fill="auto"/>
            <w:noWrap/>
            <w:vAlign w:val="center"/>
            <w:hideMark/>
          </w:tcPr>
          <w:p w14:paraId="49EAC22E"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10</w:t>
            </w:r>
          </w:p>
        </w:tc>
        <w:tc>
          <w:tcPr>
            <w:tcW w:w="740" w:type="dxa"/>
            <w:tcBorders>
              <w:top w:val="nil"/>
              <w:left w:val="nil"/>
              <w:bottom w:val="nil"/>
              <w:right w:val="single" w:sz="8" w:space="0" w:color="auto"/>
            </w:tcBorders>
            <w:shd w:val="clear" w:color="auto" w:fill="auto"/>
            <w:noWrap/>
            <w:vAlign w:val="center"/>
            <w:hideMark/>
          </w:tcPr>
          <w:p w14:paraId="4E28425D"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11</w:t>
            </w:r>
          </w:p>
        </w:tc>
        <w:tc>
          <w:tcPr>
            <w:tcW w:w="740" w:type="dxa"/>
            <w:tcBorders>
              <w:top w:val="nil"/>
              <w:left w:val="nil"/>
              <w:bottom w:val="nil"/>
              <w:right w:val="single" w:sz="8" w:space="0" w:color="auto"/>
            </w:tcBorders>
            <w:shd w:val="clear" w:color="auto" w:fill="auto"/>
            <w:noWrap/>
            <w:vAlign w:val="center"/>
            <w:hideMark/>
          </w:tcPr>
          <w:p w14:paraId="7986D9F3"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12</w:t>
            </w:r>
          </w:p>
        </w:tc>
      </w:tr>
      <w:tr w:rsidR="00B9691D" w:rsidRPr="00CC2453" w14:paraId="0A9361B2" w14:textId="77777777" w:rsidTr="00B9691D">
        <w:trPr>
          <w:gridAfter w:val="1"/>
          <w:wAfter w:w="7" w:type="dxa"/>
          <w:trHeight w:val="884"/>
        </w:trPr>
        <w:tc>
          <w:tcPr>
            <w:tcW w:w="474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6888E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xml:space="preserve">1. Kick Off Meeting, Detailed Engineering and </w:t>
            </w:r>
            <w:commentRangeStart w:id="347"/>
            <w:r w:rsidRPr="00CC2453">
              <w:rPr>
                <w:rFonts w:ascii="Arial" w:eastAsia="Times New Roman" w:hAnsi="Arial" w:cs="Arial"/>
                <w:color w:val="000000"/>
                <w:sz w:val="16"/>
                <w:szCs w:val="16"/>
              </w:rPr>
              <w:t>Licensing</w:t>
            </w:r>
            <w:commentRangeEnd w:id="347"/>
            <w:r w:rsidR="00B1149E">
              <w:rPr>
                <w:rStyle w:val="CommentReference"/>
              </w:rPr>
              <w:commentReference w:id="347"/>
            </w:r>
          </w:p>
        </w:tc>
        <w:tc>
          <w:tcPr>
            <w:tcW w:w="408" w:type="dxa"/>
            <w:tcBorders>
              <w:top w:val="single" w:sz="8" w:space="0" w:color="auto"/>
              <w:left w:val="nil"/>
              <w:bottom w:val="single" w:sz="8" w:space="0" w:color="auto"/>
              <w:right w:val="single" w:sz="8" w:space="0" w:color="auto"/>
            </w:tcBorders>
            <w:shd w:val="clear" w:color="000000" w:fill="00B0F0"/>
            <w:noWrap/>
            <w:vAlign w:val="center"/>
            <w:hideMark/>
          </w:tcPr>
          <w:p w14:paraId="12596A2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single" w:sz="8" w:space="0" w:color="auto"/>
              <w:left w:val="nil"/>
              <w:bottom w:val="single" w:sz="8" w:space="0" w:color="auto"/>
              <w:right w:val="single" w:sz="8" w:space="0" w:color="auto"/>
            </w:tcBorders>
            <w:shd w:val="clear" w:color="auto" w:fill="auto"/>
            <w:noWrap/>
            <w:vAlign w:val="center"/>
            <w:hideMark/>
          </w:tcPr>
          <w:p w14:paraId="0B4A1849"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single" w:sz="8" w:space="0" w:color="auto"/>
              <w:left w:val="nil"/>
              <w:bottom w:val="single" w:sz="8" w:space="0" w:color="auto"/>
              <w:right w:val="single" w:sz="8" w:space="0" w:color="auto"/>
            </w:tcBorders>
            <w:shd w:val="clear" w:color="auto" w:fill="auto"/>
            <w:noWrap/>
            <w:vAlign w:val="center"/>
            <w:hideMark/>
          </w:tcPr>
          <w:p w14:paraId="34927240"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7135D0E5"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389BE49E"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4F9E4BF4"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06D49F38"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25ECD713"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0A03C26E"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4D46B739"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2CEFE791" w14:textId="77777777" w:rsidR="00CC2453" w:rsidRPr="00CC2453" w:rsidRDefault="00CC2453" w:rsidP="00CC2453">
            <w:pPr>
              <w:spacing w:after="0" w:line="240" w:lineRule="auto"/>
              <w:jc w:val="center"/>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CC2453" w:rsidRPr="00CC2453" w14:paraId="4ECB7F08" w14:textId="77777777" w:rsidTr="00B9691D">
        <w:trPr>
          <w:trHeight w:val="304"/>
        </w:trPr>
        <w:tc>
          <w:tcPr>
            <w:tcW w:w="10229" w:type="dxa"/>
            <w:gridSpan w:val="13"/>
            <w:tcBorders>
              <w:top w:val="single" w:sz="8" w:space="0" w:color="auto"/>
              <w:left w:val="single" w:sz="8" w:space="0" w:color="auto"/>
              <w:bottom w:val="single" w:sz="8" w:space="0" w:color="auto"/>
              <w:right w:val="nil"/>
            </w:tcBorders>
            <w:shd w:val="clear" w:color="auto" w:fill="auto"/>
            <w:noWrap/>
            <w:vAlign w:val="center"/>
            <w:hideMark/>
          </w:tcPr>
          <w:p w14:paraId="5317B019"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commentRangeStart w:id="348"/>
            <w:r w:rsidRPr="00CC2453">
              <w:rPr>
                <w:rFonts w:ascii="Arial" w:eastAsia="Times New Roman" w:hAnsi="Arial" w:cs="Arial"/>
                <w:b/>
                <w:bCs/>
                <w:color w:val="000000"/>
                <w:sz w:val="16"/>
                <w:szCs w:val="16"/>
              </w:rPr>
              <w:lastRenderedPageBreak/>
              <w:t>1</w:t>
            </w:r>
            <w:commentRangeEnd w:id="348"/>
            <w:r w:rsidR="00B1149E">
              <w:rPr>
                <w:rStyle w:val="CommentReference"/>
              </w:rPr>
              <w:commentReference w:id="348"/>
            </w:r>
            <w:r w:rsidRPr="00CC2453">
              <w:rPr>
                <w:rFonts w:ascii="Arial" w:eastAsia="Times New Roman" w:hAnsi="Arial" w:cs="Arial"/>
                <w:b/>
                <w:bCs/>
                <w:color w:val="000000"/>
                <w:sz w:val="16"/>
                <w:szCs w:val="16"/>
              </w:rPr>
              <w:t>. Civil Work</w:t>
            </w:r>
          </w:p>
        </w:tc>
      </w:tr>
      <w:tr w:rsidR="00B9691D" w:rsidRPr="00CC2453" w14:paraId="1152537A" w14:textId="77777777" w:rsidTr="00B9691D">
        <w:trPr>
          <w:gridAfter w:val="1"/>
          <w:wAfter w:w="7" w:type="dxa"/>
          <w:trHeight w:val="449"/>
        </w:trPr>
        <w:tc>
          <w:tcPr>
            <w:tcW w:w="4742" w:type="dxa"/>
            <w:tcBorders>
              <w:top w:val="nil"/>
              <w:left w:val="single" w:sz="8" w:space="0" w:color="auto"/>
              <w:bottom w:val="single" w:sz="8" w:space="0" w:color="auto"/>
              <w:right w:val="nil"/>
            </w:tcBorders>
            <w:shd w:val="clear" w:color="auto" w:fill="auto"/>
            <w:vAlign w:val="center"/>
            <w:hideMark/>
          </w:tcPr>
          <w:p w14:paraId="6FD5287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Company Registration</w:t>
            </w:r>
          </w:p>
        </w:tc>
        <w:tc>
          <w:tcPr>
            <w:tcW w:w="408" w:type="dxa"/>
            <w:tcBorders>
              <w:top w:val="nil"/>
              <w:left w:val="single" w:sz="8" w:space="0" w:color="auto"/>
              <w:bottom w:val="single" w:sz="8" w:space="0" w:color="auto"/>
              <w:right w:val="nil"/>
            </w:tcBorders>
            <w:shd w:val="clear" w:color="auto" w:fill="auto"/>
            <w:noWrap/>
            <w:vAlign w:val="center"/>
            <w:hideMark/>
          </w:tcPr>
          <w:p w14:paraId="5F7EB09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single" w:sz="8" w:space="0" w:color="auto"/>
              <w:bottom w:val="single" w:sz="8" w:space="0" w:color="auto"/>
              <w:right w:val="single" w:sz="8" w:space="0" w:color="auto"/>
            </w:tcBorders>
            <w:shd w:val="clear" w:color="000000" w:fill="00B0F0"/>
            <w:noWrap/>
            <w:vAlign w:val="center"/>
            <w:hideMark/>
          </w:tcPr>
          <w:p w14:paraId="1A49ED8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129DE8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E4AF1B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C28631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46EEA4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E1EC68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DB2812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412A9A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3B02A99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0308B0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16E74289" w14:textId="77777777" w:rsidTr="00B9691D">
        <w:trPr>
          <w:gridAfter w:val="1"/>
          <w:wAfter w:w="7" w:type="dxa"/>
          <w:trHeight w:val="304"/>
        </w:trPr>
        <w:tc>
          <w:tcPr>
            <w:tcW w:w="4742" w:type="dxa"/>
            <w:tcBorders>
              <w:top w:val="nil"/>
              <w:left w:val="single" w:sz="8" w:space="0" w:color="auto"/>
              <w:bottom w:val="single" w:sz="8" w:space="0" w:color="auto"/>
              <w:right w:val="nil"/>
            </w:tcBorders>
            <w:shd w:val="clear" w:color="auto" w:fill="auto"/>
            <w:vAlign w:val="center"/>
            <w:hideMark/>
          </w:tcPr>
          <w:p w14:paraId="1E59312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Land Acquisition</w:t>
            </w:r>
          </w:p>
        </w:tc>
        <w:tc>
          <w:tcPr>
            <w:tcW w:w="408" w:type="dxa"/>
            <w:tcBorders>
              <w:top w:val="nil"/>
              <w:left w:val="single" w:sz="8" w:space="0" w:color="auto"/>
              <w:bottom w:val="single" w:sz="8" w:space="0" w:color="auto"/>
              <w:right w:val="nil"/>
            </w:tcBorders>
            <w:shd w:val="clear" w:color="auto" w:fill="auto"/>
            <w:noWrap/>
            <w:vAlign w:val="center"/>
            <w:hideMark/>
          </w:tcPr>
          <w:p w14:paraId="5EC0A4F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000000" w:fill="00B0F0"/>
            <w:noWrap/>
            <w:vAlign w:val="center"/>
            <w:hideMark/>
          </w:tcPr>
          <w:p w14:paraId="1F84E60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487A708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C3B521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AC929E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2594BD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6BEAD6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C0E1FE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4EAE49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24F6DF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C3B382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30CB044" w14:textId="77777777" w:rsidTr="00B9691D">
        <w:trPr>
          <w:gridAfter w:val="1"/>
          <w:wAfter w:w="7" w:type="dxa"/>
          <w:trHeight w:val="449"/>
        </w:trPr>
        <w:tc>
          <w:tcPr>
            <w:tcW w:w="4742" w:type="dxa"/>
            <w:tcBorders>
              <w:top w:val="nil"/>
              <w:left w:val="single" w:sz="8" w:space="0" w:color="auto"/>
              <w:bottom w:val="single" w:sz="8" w:space="0" w:color="auto"/>
              <w:right w:val="nil"/>
            </w:tcBorders>
            <w:shd w:val="clear" w:color="auto" w:fill="auto"/>
            <w:vAlign w:val="center"/>
            <w:hideMark/>
          </w:tcPr>
          <w:p w14:paraId="40F044F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Finalisation of Building Design</w:t>
            </w:r>
          </w:p>
        </w:tc>
        <w:tc>
          <w:tcPr>
            <w:tcW w:w="408" w:type="dxa"/>
            <w:tcBorders>
              <w:top w:val="nil"/>
              <w:left w:val="single" w:sz="8" w:space="0" w:color="auto"/>
              <w:bottom w:val="single" w:sz="8" w:space="0" w:color="auto"/>
              <w:right w:val="nil"/>
            </w:tcBorders>
            <w:shd w:val="clear" w:color="auto" w:fill="auto"/>
            <w:noWrap/>
            <w:vAlign w:val="center"/>
            <w:hideMark/>
          </w:tcPr>
          <w:p w14:paraId="5C93286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1481BB6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000000" w:fill="00B0F0"/>
            <w:noWrap/>
            <w:vAlign w:val="center"/>
            <w:hideMark/>
          </w:tcPr>
          <w:p w14:paraId="4FFE486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692CCB9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68C66A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34C0BD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76ED68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227CA7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B8EF92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6F9BA7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5734AE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4191A60C" w14:textId="77777777" w:rsidTr="00B9691D">
        <w:trPr>
          <w:gridAfter w:val="1"/>
          <w:wAfter w:w="7" w:type="dxa"/>
          <w:trHeight w:val="667"/>
        </w:trPr>
        <w:tc>
          <w:tcPr>
            <w:tcW w:w="4742" w:type="dxa"/>
            <w:tcBorders>
              <w:top w:val="nil"/>
              <w:left w:val="single" w:sz="8" w:space="0" w:color="auto"/>
              <w:bottom w:val="single" w:sz="8" w:space="0" w:color="auto"/>
              <w:right w:val="nil"/>
            </w:tcBorders>
            <w:shd w:val="clear" w:color="auto" w:fill="auto"/>
            <w:vAlign w:val="center"/>
            <w:hideMark/>
          </w:tcPr>
          <w:p w14:paraId="48D31DA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Invitation of Tenders and Award</w:t>
            </w:r>
          </w:p>
        </w:tc>
        <w:tc>
          <w:tcPr>
            <w:tcW w:w="408" w:type="dxa"/>
            <w:tcBorders>
              <w:top w:val="nil"/>
              <w:left w:val="single" w:sz="8" w:space="0" w:color="auto"/>
              <w:bottom w:val="single" w:sz="8" w:space="0" w:color="auto"/>
              <w:right w:val="nil"/>
            </w:tcBorders>
            <w:shd w:val="clear" w:color="auto" w:fill="auto"/>
            <w:noWrap/>
            <w:vAlign w:val="center"/>
            <w:hideMark/>
          </w:tcPr>
          <w:p w14:paraId="66269B8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7228E1B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568A76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3AEB57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1816EA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D7FE22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E13BD0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647544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9787A7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DFEDED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5B73C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21B7EBD1" w14:textId="77777777" w:rsidTr="00B9691D">
        <w:trPr>
          <w:gridAfter w:val="1"/>
          <w:wAfter w:w="7" w:type="dxa"/>
          <w:trHeight w:val="304"/>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0B9C042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Factory Shed</w:t>
            </w:r>
          </w:p>
        </w:tc>
        <w:tc>
          <w:tcPr>
            <w:tcW w:w="408" w:type="dxa"/>
            <w:tcBorders>
              <w:top w:val="nil"/>
              <w:left w:val="nil"/>
              <w:bottom w:val="single" w:sz="8" w:space="0" w:color="auto"/>
              <w:right w:val="single" w:sz="8" w:space="0" w:color="auto"/>
            </w:tcBorders>
            <w:shd w:val="clear" w:color="auto" w:fill="auto"/>
            <w:noWrap/>
            <w:vAlign w:val="center"/>
            <w:hideMark/>
          </w:tcPr>
          <w:p w14:paraId="7B585EA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8340AA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nil"/>
              <w:right w:val="single" w:sz="8" w:space="0" w:color="auto"/>
            </w:tcBorders>
            <w:shd w:val="clear" w:color="auto" w:fill="auto"/>
            <w:noWrap/>
            <w:vAlign w:val="center"/>
            <w:hideMark/>
          </w:tcPr>
          <w:p w14:paraId="4F8893E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nil"/>
              <w:right w:val="single" w:sz="8" w:space="0" w:color="auto"/>
            </w:tcBorders>
            <w:shd w:val="clear" w:color="auto" w:fill="auto"/>
            <w:noWrap/>
            <w:vAlign w:val="center"/>
            <w:hideMark/>
          </w:tcPr>
          <w:p w14:paraId="45A022A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nil"/>
              <w:right w:val="single" w:sz="8" w:space="0" w:color="auto"/>
            </w:tcBorders>
            <w:shd w:val="clear" w:color="auto" w:fill="auto"/>
            <w:noWrap/>
            <w:vAlign w:val="center"/>
            <w:hideMark/>
          </w:tcPr>
          <w:p w14:paraId="2B5EFB1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5D2D28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3E381F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9FD195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3DC15B0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3DCDAEC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6B7BC1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D357FF0" w14:textId="77777777" w:rsidTr="00B9691D">
        <w:trPr>
          <w:gridAfter w:val="1"/>
          <w:wAfter w:w="7" w:type="dxa"/>
          <w:trHeight w:val="304"/>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27DE778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Auxiliary Building</w:t>
            </w:r>
          </w:p>
        </w:tc>
        <w:tc>
          <w:tcPr>
            <w:tcW w:w="408" w:type="dxa"/>
            <w:tcBorders>
              <w:top w:val="nil"/>
              <w:left w:val="nil"/>
              <w:bottom w:val="single" w:sz="8" w:space="0" w:color="auto"/>
              <w:right w:val="single" w:sz="8" w:space="0" w:color="auto"/>
            </w:tcBorders>
            <w:shd w:val="clear" w:color="auto" w:fill="auto"/>
            <w:noWrap/>
            <w:vAlign w:val="center"/>
            <w:hideMark/>
          </w:tcPr>
          <w:p w14:paraId="1C9B941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178DE6D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single" w:sz="8" w:space="0" w:color="auto"/>
              <w:left w:val="nil"/>
              <w:bottom w:val="nil"/>
              <w:right w:val="single" w:sz="8" w:space="0" w:color="auto"/>
            </w:tcBorders>
            <w:shd w:val="clear" w:color="auto" w:fill="auto"/>
            <w:noWrap/>
            <w:vAlign w:val="center"/>
            <w:hideMark/>
          </w:tcPr>
          <w:p w14:paraId="39DE8D5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nil"/>
              <w:right w:val="single" w:sz="8" w:space="0" w:color="auto"/>
            </w:tcBorders>
            <w:shd w:val="clear" w:color="auto" w:fill="auto"/>
            <w:noWrap/>
            <w:vAlign w:val="center"/>
            <w:hideMark/>
          </w:tcPr>
          <w:p w14:paraId="29E03EE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nil"/>
              <w:right w:val="single" w:sz="8" w:space="0" w:color="auto"/>
            </w:tcBorders>
            <w:shd w:val="clear" w:color="auto" w:fill="auto"/>
            <w:noWrap/>
            <w:vAlign w:val="center"/>
            <w:hideMark/>
          </w:tcPr>
          <w:p w14:paraId="1AD9318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194CEDB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747723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AF6B7A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5F0303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A75E6A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381E4B2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44193748"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087A0E8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Administrative Block</w:t>
            </w:r>
          </w:p>
        </w:tc>
        <w:tc>
          <w:tcPr>
            <w:tcW w:w="408" w:type="dxa"/>
            <w:tcBorders>
              <w:top w:val="nil"/>
              <w:left w:val="nil"/>
              <w:bottom w:val="single" w:sz="8" w:space="0" w:color="auto"/>
              <w:right w:val="single" w:sz="8" w:space="0" w:color="auto"/>
            </w:tcBorders>
            <w:shd w:val="clear" w:color="auto" w:fill="auto"/>
            <w:noWrap/>
            <w:vAlign w:val="center"/>
            <w:hideMark/>
          </w:tcPr>
          <w:p w14:paraId="4D8D148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38589E8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single" w:sz="8" w:space="0" w:color="auto"/>
              <w:left w:val="nil"/>
              <w:bottom w:val="nil"/>
              <w:right w:val="single" w:sz="8" w:space="0" w:color="auto"/>
            </w:tcBorders>
            <w:shd w:val="clear" w:color="auto" w:fill="auto"/>
            <w:noWrap/>
            <w:vAlign w:val="center"/>
            <w:hideMark/>
          </w:tcPr>
          <w:p w14:paraId="3AC6C96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nil"/>
              <w:right w:val="single" w:sz="8" w:space="0" w:color="auto"/>
            </w:tcBorders>
            <w:shd w:val="clear" w:color="auto" w:fill="auto"/>
            <w:noWrap/>
            <w:vAlign w:val="center"/>
            <w:hideMark/>
          </w:tcPr>
          <w:p w14:paraId="77297A3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nil"/>
              <w:right w:val="single" w:sz="8" w:space="0" w:color="auto"/>
            </w:tcBorders>
            <w:shd w:val="clear" w:color="auto" w:fill="auto"/>
            <w:noWrap/>
            <w:vAlign w:val="center"/>
            <w:hideMark/>
          </w:tcPr>
          <w:p w14:paraId="0D435FB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6CBC869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78419C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1DE001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CB59A6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DF0BEB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7D1BBA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3D0A1294"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166AACC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Other Construction</w:t>
            </w:r>
          </w:p>
        </w:tc>
        <w:tc>
          <w:tcPr>
            <w:tcW w:w="408" w:type="dxa"/>
            <w:tcBorders>
              <w:top w:val="nil"/>
              <w:left w:val="nil"/>
              <w:bottom w:val="single" w:sz="8" w:space="0" w:color="auto"/>
              <w:right w:val="single" w:sz="8" w:space="0" w:color="auto"/>
            </w:tcBorders>
            <w:shd w:val="clear" w:color="auto" w:fill="auto"/>
            <w:noWrap/>
            <w:vAlign w:val="center"/>
            <w:hideMark/>
          </w:tcPr>
          <w:p w14:paraId="1573568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4CAC1F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single" w:sz="8" w:space="0" w:color="auto"/>
              <w:left w:val="nil"/>
              <w:bottom w:val="single" w:sz="8" w:space="0" w:color="auto"/>
              <w:right w:val="single" w:sz="8" w:space="0" w:color="auto"/>
            </w:tcBorders>
            <w:shd w:val="clear" w:color="auto" w:fill="auto"/>
            <w:noWrap/>
            <w:vAlign w:val="center"/>
            <w:hideMark/>
          </w:tcPr>
          <w:p w14:paraId="718033E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5E5381C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auto" w:fill="auto"/>
            <w:noWrap/>
            <w:vAlign w:val="center"/>
            <w:hideMark/>
          </w:tcPr>
          <w:p w14:paraId="44A681F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42D3BB7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FCA9D1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AF865C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6662E0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900CA7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E63FDB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14FF550D"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4677863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Disbursal of Finances</w:t>
            </w:r>
          </w:p>
        </w:tc>
        <w:tc>
          <w:tcPr>
            <w:tcW w:w="408" w:type="dxa"/>
            <w:tcBorders>
              <w:top w:val="nil"/>
              <w:left w:val="nil"/>
              <w:bottom w:val="single" w:sz="8" w:space="0" w:color="auto"/>
              <w:right w:val="single" w:sz="8" w:space="0" w:color="auto"/>
            </w:tcBorders>
            <w:shd w:val="clear" w:color="auto" w:fill="auto"/>
            <w:noWrap/>
            <w:vAlign w:val="center"/>
            <w:hideMark/>
          </w:tcPr>
          <w:p w14:paraId="7264CCA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200B6F3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71B58CE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CEA8B0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CE4459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4C4F691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1D801F2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5738F08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3E70CD4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087EF86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0A0C4D5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CC2453" w:rsidRPr="00CC2453" w14:paraId="08815BF5" w14:textId="77777777" w:rsidTr="00B9691D">
        <w:trPr>
          <w:trHeight w:val="304"/>
        </w:trPr>
        <w:tc>
          <w:tcPr>
            <w:tcW w:w="10229" w:type="dxa"/>
            <w:gridSpan w:val="13"/>
            <w:tcBorders>
              <w:top w:val="single" w:sz="8" w:space="0" w:color="auto"/>
              <w:left w:val="single" w:sz="8" w:space="0" w:color="auto"/>
              <w:bottom w:val="single" w:sz="8" w:space="0" w:color="auto"/>
              <w:right w:val="nil"/>
            </w:tcBorders>
            <w:shd w:val="clear" w:color="auto" w:fill="auto"/>
            <w:noWrap/>
            <w:vAlign w:val="center"/>
            <w:hideMark/>
          </w:tcPr>
          <w:p w14:paraId="226E9CC8"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3. Plant and Machinery</w:t>
            </w:r>
          </w:p>
        </w:tc>
      </w:tr>
      <w:tr w:rsidR="00B9691D" w:rsidRPr="00CC2453" w14:paraId="0E537FDA"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65B17B6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Specification Detailing</w:t>
            </w:r>
          </w:p>
        </w:tc>
        <w:tc>
          <w:tcPr>
            <w:tcW w:w="408" w:type="dxa"/>
            <w:tcBorders>
              <w:top w:val="nil"/>
              <w:left w:val="nil"/>
              <w:bottom w:val="single" w:sz="8" w:space="0" w:color="auto"/>
              <w:right w:val="single" w:sz="8" w:space="0" w:color="auto"/>
            </w:tcBorders>
            <w:shd w:val="clear" w:color="auto" w:fill="auto"/>
            <w:noWrap/>
            <w:vAlign w:val="center"/>
            <w:hideMark/>
          </w:tcPr>
          <w:p w14:paraId="64D8F1F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000000" w:fill="00B0F0"/>
            <w:noWrap/>
            <w:vAlign w:val="center"/>
            <w:hideMark/>
          </w:tcPr>
          <w:p w14:paraId="71C87E9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33ADD84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F4ED8D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EE24B2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A6B2D0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CAC49F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89ED82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0D661C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B72B9F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B54C69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0AE8E82"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345C7E6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Invitation of Quotations</w:t>
            </w:r>
          </w:p>
        </w:tc>
        <w:tc>
          <w:tcPr>
            <w:tcW w:w="408" w:type="dxa"/>
            <w:tcBorders>
              <w:top w:val="nil"/>
              <w:left w:val="nil"/>
              <w:bottom w:val="single" w:sz="8" w:space="0" w:color="auto"/>
              <w:right w:val="single" w:sz="8" w:space="0" w:color="auto"/>
            </w:tcBorders>
            <w:shd w:val="clear" w:color="auto" w:fill="auto"/>
            <w:noWrap/>
            <w:vAlign w:val="center"/>
            <w:hideMark/>
          </w:tcPr>
          <w:p w14:paraId="5B68FAD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656C25B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000000" w:fill="00B0F0"/>
            <w:noWrap/>
            <w:vAlign w:val="center"/>
            <w:hideMark/>
          </w:tcPr>
          <w:p w14:paraId="00F05B0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nil"/>
              <w:right w:val="nil"/>
            </w:tcBorders>
            <w:shd w:val="clear" w:color="auto" w:fill="auto"/>
            <w:noWrap/>
            <w:vAlign w:val="center"/>
            <w:hideMark/>
          </w:tcPr>
          <w:p w14:paraId="1FE15BE3" w14:textId="77777777" w:rsidR="00CC2453" w:rsidRPr="00CC2453" w:rsidRDefault="00CC2453" w:rsidP="00CC2453">
            <w:pPr>
              <w:spacing w:after="0" w:line="240" w:lineRule="auto"/>
              <w:rPr>
                <w:rFonts w:ascii="Arial" w:eastAsia="Times New Roman" w:hAnsi="Arial" w:cs="Arial"/>
                <w:color w:val="000000"/>
                <w:sz w:val="16"/>
                <w:szCs w:val="16"/>
                <w:lang w:val="en-US"/>
              </w:rPr>
            </w:pPr>
          </w:p>
        </w:tc>
        <w:tc>
          <w:tcPr>
            <w:tcW w:w="407" w:type="dxa"/>
            <w:tcBorders>
              <w:top w:val="nil"/>
              <w:left w:val="nil"/>
              <w:bottom w:val="single" w:sz="8" w:space="0" w:color="auto"/>
              <w:right w:val="single" w:sz="8" w:space="0" w:color="auto"/>
            </w:tcBorders>
            <w:shd w:val="clear" w:color="auto" w:fill="auto"/>
            <w:noWrap/>
            <w:vAlign w:val="center"/>
            <w:hideMark/>
          </w:tcPr>
          <w:p w14:paraId="238ED15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90276C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E92680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1AE70A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5C2547E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D4560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98C914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53E18E99" w14:textId="77777777" w:rsidTr="00B9691D">
        <w:trPr>
          <w:gridAfter w:val="1"/>
          <w:wAfter w:w="7" w:type="dxa"/>
          <w:trHeight w:val="304"/>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739E0E2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Placing Orders</w:t>
            </w:r>
          </w:p>
        </w:tc>
        <w:tc>
          <w:tcPr>
            <w:tcW w:w="408" w:type="dxa"/>
            <w:tcBorders>
              <w:top w:val="nil"/>
              <w:left w:val="nil"/>
              <w:bottom w:val="single" w:sz="8" w:space="0" w:color="auto"/>
              <w:right w:val="single" w:sz="8" w:space="0" w:color="auto"/>
            </w:tcBorders>
            <w:shd w:val="clear" w:color="auto" w:fill="auto"/>
            <w:noWrap/>
            <w:vAlign w:val="center"/>
            <w:hideMark/>
          </w:tcPr>
          <w:p w14:paraId="1191006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2C91F0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78B7039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single" w:sz="8" w:space="0" w:color="auto"/>
              <w:left w:val="nil"/>
              <w:bottom w:val="single" w:sz="8" w:space="0" w:color="auto"/>
              <w:right w:val="single" w:sz="8" w:space="0" w:color="auto"/>
            </w:tcBorders>
            <w:shd w:val="clear" w:color="000000" w:fill="00B0F0"/>
            <w:noWrap/>
            <w:vAlign w:val="center"/>
            <w:hideMark/>
          </w:tcPr>
          <w:p w14:paraId="2011815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A9C9E8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57AA7C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D82D4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F17A6D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nil"/>
              <w:right w:val="single" w:sz="8" w:space="0" w:color="auto"/>
            </w:tcBorders>
            <w:shd w:val="clear" w:color="auto" w:fill="auto"/>
            <w:noWrap/>
            <w:vAlign w:val="center"/>
            <w:hideMark/>
          </w:tcPr>
          <w:p w14:paraId="7967DB7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nil"/>
              <w:right w:val="single" w:sz="8" w:space="0" w:color="auto"/>
            </w:tcBorders>
            <w:shd w:val="clear" w:color="auto" w:fill="auto"/>
            <w:noWrap/>
            <w:vAlign w:val="center"/>
            <w:hideMark/>
          </w:tcPr>
          <w:p w14:paraId="205B7D5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nil"/>
              <w:right w:val="single" w:sz="8" w:space="0" w:color="auto"/>
            </w:tcBorders>
            <w:shd w:val="clear" w:color="auto" w:fill="auto"/>
            <w:noWrap/>
            <w:vAlign w:val="center"/>
            <w:hideMark/>
          </w:tcPr>
          <w:p w14:paraId="70E31D2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CC2453" w:rsidRPr="00CC2453" w14:paraId="2C6BAEBC"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0F28572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Delivery at Plant Site &amp; Inspection</w:t>
            </w:r>
          </w:p>
        </w:tc>
        <w:tc>
          <w:tcPr>
            <w:tcW w:w="408" w:type="dxa"/>
            <w:tcBorders>
              <w:top w:val="nil"/>
              <w:left w:val="nil"/>
              <w:bottom w:val="single" w:sz="8" w:space="0" w:color="auto"/>
              <w:right w:val="single" w:sz="8" w:space="0" w:color="auto"/>
            </w:tcBorders>
            <w:shd w:val="clear" w:color="auto" w:fill="auto"/>
            <w:noWrap/>
            <w:vAlign w:val="center"/>
            <w:hideMark/>
          </w:tcPr>
          <w:p w14:paraId="19A354C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29F7E3D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5ED1DA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4985CE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42FCDD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8F8DAD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DEF6DB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5513E5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68D0FA8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3428CB7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single" w:sz="8" w:space="0" w:color="auto"/>
              <w:left w:val="nil"/>
              <w:bottom w:val="single" w:sz="8" w:space="0" w:color="auto"/>
              <w:right w:val="single" w:sz="8" w:space="0" w:color="auto"/>
            </w:tcBorders>
            <w:shd w:val="clear" w:color="auto" w:fill="auto"/>
            <w:noWrap/>
            <w:vAlign w:val="center"/>
            <w:hideMark/>
          </w:tcPr>
          <w:p w14:paraId="1C13533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08F8AE7A"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3A1B28A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Installation and Commissioning</w:t>
            </w:r>
          </w:p>
        </w:tc>
        <w:tc>
          <w:tcPr>
            <w:tcW w:w="408" w:type="dxa"/>
            <w:tcBorders>
              <w:top w:val="nil"/>
              <w:left w:val="nil"/>
              <w:bottom w:val="single" w:sz="8" w:space="0" w:color="auto"/>
              <w:right w:val="single" w:sz="8" w:space="0" w:color="auto"/>
            </w:tcBorders>
            <w:shd w:val="clear" w:color="auto" w:fill="auto"/>
            <w:noWrap/>
            <w:vAlign w:val="center"/>
            <w:hideMark/>
          </w:tcPr>
          <w:p w14:paraId="3EF37E0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1E360FC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1B084B9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847C05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3AA61B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A742F8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64F494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ABABB0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8A4CE3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588A87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6B3C0D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48F33B1"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474A39A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Check-up of the Plant &amp; Machinery</w:t>
            </w:r>
          </w:p>
        </w:tc>
        <w:tc>
          <w:tcPr>
            <w:tcW w:w="408" w:type="dxa"/>
            <w:tcBorders>
              <w:top w:val="nil"/>
              <w:left w:val="nil"/>
              <w:bottom w:val="single" w:sz="8" w:space="0" w:color="auto"/>
              <w:right w:val="single" w:sz="8" w:space="0" w:color="auto"/>
            </w:tcBorders>
            <w:shd w:val="clear" w:color="auto" w:fill="auto"/>
            <w:noWrap/>
            <w:vAlign w:val="center"/>
            <w:hideMark/>
          </w:tcPr>
          <w:p w14:paraId="0593033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73EEB09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6F879E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568601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03A2FE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34CDF4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71E744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665F4DD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713AE62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B9D7D2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3D81AF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76BC7AA8"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34BF15D2"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4. Arrangement of Power/Water</w:t>
            </w:r>
          </w:p>
        </w:tc>
        <w:tc>
          <w:tcPr>
            <w:tcW w:w="408" w:type="dxa"/>
            <w:tcBorders>
              <w:top w:val="nil"/>
              <w:left w:val="nil"/>
              <w:bottom w:val="single" w:sz="8" w:space="0" w:color="auto"/>
              <w:right w:val="single" w:sz="8" w:space="0" w:color="auto"/>
            </w:tcBorders>
            <w:shd w:val="clear" w:color="auto" w:fill="auto"/>
            <w:noWrap/>
            <w:vAlign w:val="center"/>
            <w:hideMark/>
          </w:tcPr>
          <w:p w14:paraId="21B4F155"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359B0DC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186BE16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DB33E6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06CE2C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4C4500E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0E3F72A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31D81D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E0B493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2054FB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0D1412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CC2453" w:rsidRPr="00CC2453" w14:paraId="08C9DCD9" w14:textId="77777777" w:rsidTr="00B9691D">
        <w:trPr>
          <w:trHeight w:val="304"/>
        </w:trPr>
        <w:tc>
          <w:tcPr>
            <w:tcW w:w="10229" w:type="dxa"/>
            <w:gridSpan w:val="13"/>
            <w:tcBorders>
              <w:top w:val="single" w:sz="8" w:space="0" w:color="auto"/>
              <w:left w:val="single" w:sz="8" w:space="0" w:color="auto"/>
              <w:bottom w:val="single" w:sz="8" w:space="0" w:color="auto"/>
              <w:right w:val="nil"/>
            </w:tcBorders>
            <w:shd w:val="clear" w:color="auto" w:fill="auto"/>
            <w:noWrap/>
            <w:vAlign w:val="center"/>
            <w:hideMark/>
          </w:tcPr>
          <w:p w14:paraId="37BA7FE9"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5. Other Items</w:t>
            </w:r>
          </w:p>
        </w:tc>
      </w:tr>
      <w:tr w:rsidR="00B9691D" w:rsidRPr="00CC2453" w14:paraId="19050F11" w14:textId="77777777" w:rsidTr="00B9691D">
        <w:trPr>
          <w:gridAfter w:val="1"/>
          <w:wAfter w:w="7" w:type="dxa"/>
          <w:trHeight w:val="667"/>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432A241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Finalize Management Reporting</w:t>
            </w:r>
          </w:p>
        </w:tc>
        <w:tc>
          <w:tcPr>
            <w:tcW w:w="408" w:type="dxa"/>
            <w:tcBorders>
              <w:top w:val="nil"/>
              <w:left w:val="nil"/>
              <w:bottom w:val="single" w:sz="8" w:space="0" w:color="auto"/>
              <w:right w:val="single" w:sz="8" w:space="0" w:color="auto"/>
            </w:tcBorders>
            <w:shd w:val="clear" w:color="auto" w:fill="auto"/>
            <w:noWrap/>
            <w:vAlign w:val="center"/>
            <w:hideMark/>
          </w:tcPr>
          <w:p w14:paraId="42B71CC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5D7243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2995B889"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FD5361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6188CD6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83D839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4AED61F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0FD4FA9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789EE20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251F89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1DBA8EC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1C468F4B"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721FB95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Finalize Official Practices</w:t>
            </w:r>
          </w:p>
        </w:tc>
        <w:tc>
          <w:tcPr>
            <w:tcW w:w="408" w:type="dxa"/>
            <w:tcBorders>
              <w:top w:val="nil"/>
              <w:left w:val="nil"/>
              <w:bottom w:val="single" w:sz="8" w:space="0" w:color="auto"/>
              <w:right w:val="single" w:sz="8" w:space="0" w:color="auto"/>
            </w:tcBorders>
            <w:shd w:val="clear" w:color="auto" w:fill="auto"/>
            <w:noWrap/>
            <w:vAlign w:val="center"/>
            <w:hideMark/>
          </w:tcPr>
          <w:p w14:paraId="461556D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3BB0ED5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0D8DF2C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9A7A3C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F42907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7ADCFA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204BF2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3B26AB9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55927B8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6F99CD8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A6F5616"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41512FC5"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59F3E91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Executive Systems</w:t>
            </w:r>
          </w:p>
        </w:tc>
        <w:tc>
          <w:tcPr>
            <w:tcW w:w="408" w:type="dxa"/>
            <w:tcBorders>
              <w:top w:val="nil"/>
              <w:left w:val="nil"/>
              <w:bottom w:val="single" w:sz="8" w:space="0" w:color="auto"/>
              <w:right w:val="single" w:sz="8" w:space="0" w:color="auto"/>
            </w:tcBorders>
            <w:shd w:val="clear" w:color="auto" w:fill="auto"/>
            <w:noWrap/>
            <w:vAlign w:val="center"/>
            <w:hideMark/>
          </w:tcPr>
          <w:p w14:paraId="7D42F89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0D46B64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6CCAC4E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9F01A2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B28DE6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79E9F0A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1EC16C6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000000" w:fill="00B0F0"/>
            <w:noWrap/>
            <w:vAlign w:val="center"/>
            <w:hideMark/>
          </w:tcPr>
          <w:p w14:paraId="7D68F832"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3F06804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77736BF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2201FCE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085F4F91" w14:textId="77777777" w:rsidTr="00B9691D">
        <w:trPr>
          <w:gridAfter w:val="1"/>
          <w:wAfter w:w="7" w:type="dxa"/>
          <w:trHeight w:val="449"/>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62A27553"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6. Training and Personnel</w:t>
            </w:r>
          </w:p>
        </w:tc>
        <w:tc>
          <w:tcPr>
            <w:tcW w:w="408" w:type="dxa"/>
            <w:tcBorders>
              <w:top w:val="nil"/>
              <w:left w:val="nil"/>
              <w:bottom w:val="single" w:sz="8" w:space="0" w:color="auto"/>
              <w:right w:val="single" w:sz="8" w:space="0" w:color="auto"/>
            </w:tcBorders>
            <w:shd w:val="clear" w:color="auto" w:fill="auto"/>
            <w:noWrap/>
            <w:vAlign w:val="center"/>
            <w:hideMark/>
          </w:tcPr>
          <w:p w14:paraId="0D7BEC6A"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66294A44"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5912EF8A"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67C5CFF"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C0870A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AD5FA6D"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DF4FFF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1B0B79F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22521800"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26F7EBC"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4A5DB7C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r>
      <w:tr w:rsidR="00B9691D" w:rsidRPr="00CC2453" w14:paraId="5369E028" w14:textId="77777777" w:rsidTr="00B9691D">
        <w:trPr>
          <w:gridAfter w:val="1"/>
          <w:wAfter w:w="7" w:type="dxa"/>
          <w:trHeight w:val="667"/>
        </w:trPr>
        <w:tc>
          <w:tcPr>
            <w:tcW w:w="4742" w:type="dxa"/>
            <w:tcBorders>
              <w:top w:val="nil"/>
              <w:left w:val="single" w:sz="8" w:space="0" w:color="auto"/>
              <w:bottom w:val="single" w:sz="8" w:space="0" w:color="auto"/>
              <w:right w:val="single" w:sz="8" w:space="0" w:color="auto"/>
            </w:tcBorders>
            <w:shd w:val="clear" w:color="auto" w:fill="auto"/>
            <w:vAlign w:val="center"/>
            <w:hideMark/>
          </w:tcPr>
          <w:p w14:paraId="4B7C2918"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7. Start -up/ Commercial Production</w:t>
            </w:r>
          </w:p>
        </w:tc>
        <w:tc>
          <w:tcPr>
            <w:tcW w:w="408" w:type="dxa"/>
            <w:tcBorders>
              <w:top w:val="nil"/>
              <w:left w:val="nil"/>
              <w:bottom w:val="single" w:sz="8" w:space="0" w:color="auto"/>
              <w:right w:val="single" w:sz="8" w:space="0" w:color="auto"/>
            </w:tcBorders>
            <w:shd w:val="clear" w:color="auto" w:fill="auto"/>
            <w:noWrap/>
            <w:vAlign w:val="center"/>
            <w:hideMark/>
          </w:tcPr>
          <w:p w14:paraId="75415921" w14:textId="77777777" w:rsidR="00CC2453" w:rsidRPr="00CC2453" w:rsidRDefault="00CC2453" w:rsidP="00CC2453">
            <w:pPr>
              <w:spacing w:after="0" w:line="240" w:lineRule="auto"/>
              <w:rPr>
                <w:rFonts w:ascii="Arial" w:eastAsia="Times New Roman" w:hAnsi="Arial" w:cs="Arial"/>
                <w:b/>
                <w:bCs/>
                <w:color w:val="000000"/>
                <w:sz w:val="16"/>
                <w:szCs w:val="16"/>
                <w:lang w:val="en-US"/>
              </w:rPr>
            </w:pPr>
            <w:r w:rsidRPr="00CC2453">
              <w:rPr>
                <w:rFonts w:ascii="Arial" w:eastAsia="Times New Roman" w:hAnsi="Arial" w:cs="Arial"/>
                <w:b/>
                <w:bCs/>
                <w:color w:val="000000"/>
                <w:sz w:val="16"/>
                <w:szCs w:val="16"/>
              </w:rPr>
              <w:t> </w:t>
            </w:r>
          </w:p>
        </w:tc>
        <w:tc>
          <w:tcPr>
            <w:tcW w:w="408" w:type="dxa"/>
            <w:tcBorders>
              <w:top w:val="nil"/>
              <w:left w:val="nil"/>
              <w:bottom w:val="single" w:sz="8" w:space="0" w:color="auto"/>
              <w:right w:val="single" w:sz="8" w:space="0" w:color="auto"/>
            </w:tcBorders>
            <w:shd w:val="clear" w:color="auto" w:fill="auto"/>
            <w:noWrap/>
            <w:vAlign w:val="center"/>
            <w:hideMark/>
          </w:tcPr>
          <w:p w14:paraId="670537E7"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9" w:type="dxa"/>
            <w:tcBorders>
              <w:top w:val="nil"/>
              <w:left w:val="nil"/>
              <w:bottom w:val="single" w:sz="8" w:space="0" w:color="auto"/>
              <w:right w:val="single" w:sz="8" w:space="0" w:color="auto"/>
            </w:tcBorders>
            <w:shd w:val="clear" w:color="auto" w:fill="auto"/>
            <w:noWrap/>
            <w:vAlign w:val="center"/>
            <w:hideMark/>
          </w:tcPr>
          <w:p w14:paraId="4E3E8EE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50FE1D8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3FBF681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2D08D5A1"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6F85FD3"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407" w:type="dxa"/>
            <w:tcBorders>
              <w:top w:val="nil"/>
              <w:left w:val="nil"/>
              <w:bottom w:val="single" w:sz="8" w:space="0" w:color="auto"/>
              <w:right w:val="single" w:sz="8" w:space="0" w:color="auto"/>
            </w:tcBorders>
            <w:shd w:val="clear" w:color="auto" w:fill="auto"/>
            <w:noWrap/>
            <w:vAlign w:val="center"/>
            <w:hideMark/>
          </w:tcPr>
          <w:p w14:paraId="4180EF6E"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auto" w:fill="auto"/>
            <w:noWrap/>
            <w:vAlign w:val="center"/>
            <w:hideMark/>
          </w:tcPr>
          <w:p w14:paraId="0A6E1745"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3C7F7068"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w:t>
            </w:r>
          </w:p>
        </w:tc>
        <w:tc>
          <w:tcPr>
            <w:tcW w:w="740" w:type="dxa"/>
            <w:tcBorders>
              <w:top w:val="nil"/>
              <w:left w:val="nil"/>
              <w:bottom w:val="single" w:sz="8" w:space="0" w:color="auto"/>
              <w:right w:val="single" w:sz="8" w:space="0" w:color="auto"/>
            </w:tcBorders>
            <w:shd w:val="clear" w:color="000000" w:fill="00B0F0"/>
            <w:noWrap/>
            <w:vAlign w:val="center"/>
            <w:hideMark/>
          </w:tcPr>
          <w:p w14:paraId="0008246B" w14:textId="77777777" w:rsidR="00CC2453" w:rsidRPr="00CC2453" w:rsidRDefault="00CC2453" w:rsidP="00CC2453">
            <w:pPr>
              <w:spacing w:after="0" w:line="240" w:lineRule="auto"/>
              <w:rPr>
                <w:rFonts w:ascii="Arial" w:eastAsia="Times New Roman" w:hAnsi="Arial" w:cs="Arial"/>
                <w:color w:val="000000"/>
                <w:sz w:val="16"/>
                <w:szCs w:val="16"/>
                <w:lang w:val="en-US"/>
              </w:rPr>
            </w:pPr>
            <w:r w:rsidRPr="00CC2453">
              <w:rPr>
                <w:rFonts w:ascii="Arial" w:eastAsia="Times New Roman" w:hAnsi="Arial" w:cs="Arial"/>
                <w:color w:val="000000"/>
                <w:sz w:val="16"/>
                <w:szCs w:val="16"/>
              </w:rPr>
              <w:t xml:space="preserve"> </w:t>
            </w:r>
          </w:p>
        </w:tc>
      </w:tr>
    </w:tbl>
    <w:p w14:paraId="0EC86E3F" w14:textId="77777777" w:rsidR="00C56711" w:rsidRDefault="00C56711" w:rsidP="009B2E78">
      <w:pPr>
        <w:spacing w:line="360" w:lineRule="auto"/>
        <w:jc w:val="both"/>
        <w:rPr>
          <w:rFonts w:ascii="Arial" w:hAnsi="Arial" w:cs="Arial"/>
          <w:sz w:val="24"/>
          <w:szCs w:val="24"/>
        </w:rPr>
      </w:pPr>
    </w:p>
    <w:p w14:paraId="79B28292" w14:textId="3EA6599B" w:rsidR="00C221CF" w:rsidRPr="00D92F63" w:rsidRDefault="00D92F63" w:rsidP="009B2E78">
      <w:pPr>
        <w:spacing w:line="360" w:lineRule="auto"/>
        <w:jc w:val="both"/>
        <w:rPr>
          <w:rFonts w:ascii="Arial" w:hAnsi="Arial" w:cs="Arial"/>
          <w:sz w:val="24"/>
          <w:szCs w:val="24"/>
        </w:rPr>
      </w:pPr>
      <w:r>
        <w:rPr>
          <w:rFonts w:ascii="Arial" w:hAnsi="Arial" w:cs="Arial"/>
          <w:sz w:val="24"/>
          <w:szCs w:val="24"/>
        </w:rPr>
        <w:t xml:space="preserve">The demand of vinyl ester resin is totally </w:t>
      </w:r>
      <w:r w:rsidR="004C5356">
        <w:rPr>
          <w:rFonts w:ascii="Arial" w:hAnsi="Arial" w:cs="Arial"/>
          <w:sz w:val="24"/>
          <w:szCs w:val="24"/>
        </w:rPr>
        <w:t>project based</w:t>
      </w:r>
      <w:r w:rsidR="00741D3D">
        <w:rPr>
          <w:rFonts w:ascii="Arial" w:hAnsi="Arial" w:cs="Arial"/>
          <w:sz w:val="24"/>
          <w:szCs w:val="24"/>
        </w:rPr>
        <w:t xml:space="preserve"> </w:t>
      </w:r>
      <w:r w:rsidR="00254BD8">
        <w:rPr>
          <w:rFonts w:ascii="Arial" w:hAnsi="Arial" w:cs="Arial"/>
          <w:sz w:val="24"/>
          <w:szCs w:val="24"/>
        </w:rPr>
        <w:t xml:space="preserve">therefore the operating rate has been taken as per industrial norms. </w:t>
      </w:r>
      <w:r w:rsidR="007C7DF2">
        <w:rPr>
          <w:rFonts w:ascii="Arial" w:hAnsi="Arial" w:cs="Arial"/>
          <w:sz w:val="24"/>
          <w:szCs w:val="24"/>
        </w:rPr>
        <w:t xml:space="preserve">Due to its </w:t>
      </w:r>
      <w:r w:rsidR="005D7DD5">
        <w:rPr>
          <w:rFonts w:ascii="Arial" w:hAnsi="Arial" w:cs="Arial"/>
          <w:sz w:val="24"/>
          <w:szCs w:val="24"/>
        </w:rPr>
        <w:t>diverse</w:t>
      </w:r>
      <w:r w:rsidR="007C7DF2">
        <w:rPr>
          <w:rFonts w:ascii="Arial" w:hAnsi="Arial" w:cs="Arial"/>
          <w:sz w:val="24"/>
          <w:szCs w:val="24"/>
        </w:rPr>
        <w:t xml:space="preserve"> application</w:t>
      </w:r>
      <w:r w:rsidR="005D7DD5">
        <w:rPr>
          <w:rFonts w:ascii="Arial" w:hAnsi="Arial" w:cs="Arial"/>
          <w:sz w:val="24"/>
          <w:szCs w:val="24"/>
        </w:rPr>
        <w:t xml:space="preserve"> in specialised products</w:t>
      </w:r>
      <w:r w:rsidR="007C7DF2">
        <w:rPr>
          <w:rFonts w:ascii="Arial" w:hAnsi="Arial" w:cs="Arial"/>
          <w:sz w:val="24"/>
          <w:szCs w:val="24"/>
        </w:rPr>
        <w:t xml:space="preserve">, the demand is anticipated to further increase therefore, the plant can operate at a maximum </w:t>
      </w:r>
      <w:commentRangeStart w:id="349"/>
      <w:r w:rsidR="007C7DF2">
        <w:rPr>
          <w:rFonts w:ascii="Arial" w:hAnsi="Arial" w:cs="Arial"/>
          <w:sz w:val="24"/>
          <w:szCs w:val="24"/>
        </w:rPr>
        <w:t xml:space="preserve">of 70%. </w:t>
      </w:r>
      <w:commentRangeEnd w:id="349"/>
      <w:r w:rsidR="00B1149E">
        <w:rPr>
          <w:rStyle w:val="CommentReference"/>
        </w:rPr>
        <w:commentReference w:id="349"/>
      </w:r>
      <w:r w:rsidR="008954E5">
        <w:rPr>
          <w:rFonts w:ascii="Arial" w:hAnsi="Arial" w:cs="Arial"/>
          <w:sz w:val="24"/>
          <w:szCs w:val="24"/>
        </w:rPr>
        <w:t>As per the Industry practice, in the same reactor other UPR</w:t>
      </w:r>
      <w:r w:rsidR="005D7DD5">
        <w:rPr>
          <w:rFonts w:ascii="Arial" w:hAnsi="Arial" w:cs="Arial"/>
          <w:sz w:val="24"/>
          <w:szCs w:val="24"/>
        </w:rPr>
        <w:t xml:space="preserve"> </w:t>
      </w:r>
      <w:r w:rsidR="008954E5">
        <w:rPr>
          <w:rFonts w:ascii="Arial" w:hAnsi="Arial" w:cs="Arial"/>
          <w:sz w:val="24"/>
          <w:szCs w:val="24"/>
        </w:rPr>
        <w:t xml:space="preserve">can also be produced, therefore </w:t>
      </w:r>
      <w:r w:rsidR="005D7DD5">
        <w:rPr>
          <w:rFonts w:ascii="Arial" w:hAnsi="Arial" w:cs="Arial"/>
          <w:sz w:val="24"/>
          <w:szCs w:val="24"/>
        </w:rPr>
        <w:t>it cannot operate at an optimum capacity i.e., between 85% to 95%. The same applies for Reliance Industries Ltd.</w:t>
      </w:r>
    </w:p>
    <w:p w14:paraId="4C74A15E" w14:textId="237620B9" w:rsidR="00613AE6" w:rsidRDefault="00F24D83" w:rsidP="00695ED4">
      <w:pPr>
        <w:tabs>
          <w:tab w:val="left" w:pos="1365"/>
        </w:tabs>
        <w:spacing w:line="360" w:lineRule="auto"/>
        <w:jc w:val="both"/>
        <w:rPr>
          <w:rFonts w:ascii="Arial" w:hAnsi="Arial" w:cs="Arial"/>
          <w:b/>
          <w:bCs/>
          <w:sz w:val="24"/>
          <w:szCs w:val="24"/>
        </w:rPr>
      </w:pPr>
      <w:r>
        <w:rPr>
          <w:rFonts w:ascii="Arial" w:hAnsi="Arial" w:cs="Arial"/>
          <w:b/>
          <w:bCs/>
          <w:sz w:val="24"/>
          <w:szCs w:val="24"/>
        </w:rPr>
        <w:lastRenderedPageBreak/>
        <w:t xml:space="preserve">7. </w:t>
      </w:r>
      <w:r w:rsidRPr="00F24D83">
        <w:rPr>
          <w:rFonts w:ascii="Arial" w:hAnsi="Arial" w:cs="Arial"/>
          <w:b/>
          <w:bCs/>
          <w:sz w:val="24"/>
          <w:szCs w:val="24"/>
        </w:rPr>
        <w:t>Project and Business Risk on setting up Vinyl Ester resin plant in West Region of India</w:t>
      </w:r>
    </w:p>
    <w:p w14:paraId="05D21873" w14:textId="1549603D" w:rsidR="00ED3745" w:rsidRDefault="00E42DA9" w:rsidP="00F14E20">
      <w:pPr>
        <w:pStyle w:val="ListParagraph"/>
        <w:numPr>
          <w:ilvl w:val="0"/>
          <w:numId w:val="24"/>
        </w:numPr>
        <w:tabs>
          <w:tab w:val="left" w:pos="1365"/>
        </w:tabs>
        <w:spacing w:line="360" w:lineRule="auto"/>
        <w:jc w:val="both"/>
        <w:rPr>
          <w:sz w:val="24"/>
          <w:szCs w:val="24"/>
          <w:lang w:val="en-IN"/>
        </w:rPr>
      </w:pPr>
      <w:bookmarkStart w:id="350" w:name="_Hlk86079741"/>
      <w:r w:rsidRPr="00E42DA9">
        <w:rPr>
          <w:b/>
          <w:bCs/>
          <w:sz w:val="24"/>
          <w:szCs w:val="24"/>
        </w:rPr>
        <w:t>Cost Escalation-</w:t>
      </w:r>
      <w:r>
        <w:rPr>
          <w:b/>
          <w:bCs/>
          <w:sz w:val="24"/>
          <w:szCs w:val="24"/>
        </w:rPr>
        <w:t xml:space="preserve"> </w:t>
      </w:r>
      <w:r w:rsidR="00613F0D" w:rsidRPr="008B0D63">
        <w:rPr>
          <w:sz w:val="24"/>
          <w:szCs w:val="24"/>
        </w:rPr>
        <w:t>T</w:t>
      </w:r>
      <w:r w:rsidR="00613F0D" w:rsidRPr="008B0D63">
        <w:rPr>
          <w:sz w:val="24"/>
          <w:szCs w:val="24"/>
          <w:lang w:val="en-IN"/>
        </w:rPr>
        <w:t>h</w:t>
      </w:r>
      <w:r w:rsidR="00613F0D" w:rsidRPr="00613F0D">
        <w:rPr>
          <w:sz w:val="24"/>
          <w:szCs w:val="24"/>
          <w:lang w:val="en-IN"/>
        </w:rPr>
        <w:t xml:space="preserve">ere </w:t>
      </w:r>
      <w:r w:rsidR="00613F0D">
        <w:rPr>
          <w:sz w:val="24"/>
          <w:szCs w:val="24"/>
          <w:lang w:val="en-IN"/>
        </w:rPr>
        <w:t xml:space="preserve">may be cost escalation and </w:t>
      </w:r>
      <w:r w:rsidR="00613F0D" w:rsidRPr="00613F0D">
        <w:rPr>
          <w:sz w:val="24"/>
          <w:szCs w:val="24"/>
          <w:lang w:val="en-IN"/>
        </w:rPr>
        <w:t>time overrun due to Covid-19 pandemic-related challenges</w:t>
      </w:r>
      <w:r w:rsidR="00613F0D">
        <w:rPr>
          <w:sz w:val="24"/>
          <w:szCs w:val="24"/>
          <w:lang w:val="en-IN"/>
        </w:rPr>
        <w:t>, unusual rise in commodity prices</w:t>
      </w:r>
      <w:r w:rsidR="00613F0D" w:rsidRPr="00613F0D">
        <w:rPr>
          <w:sz w:val="24"/>
          <w:szCs w:val="24"/>
          <w:lang w:val="en-IN"/>
        </w:rPr>
        <w:t xml:space="preserve"> and land conversion issues. It </w:t>
      </w:r>
      <w:r w:rsidR="00613F0D">
        <w:rPr>
          <w:sz w:val="24"/>
          <w:szCs w:val="24"/>
          <w:lang w:val="en-IN"/>
        </w:rPr>
        <w:t xml:space="preserve">may also </w:t>
      </w:r>
      <w:r w:rsidR="00613F0D" w:rsidRPr="00613F0D">
        <w:rPr>
          <w:sz w:val="24"/>
          <w:szCs w:val="24"/>
          <w:lang w:val="en-IN"/>
        </w:rPr>
        <w:t xml:space="preserve">face cost overrun </w:t>
      </w:r>
      <w:r w:rsidR="00613F0D">
        <w:rPr>
          <w:sz w:val="24"/>
          <w:szCs w:val="24"/>
          <w:lang w:val="en-IN"/>
        </w:rPr>
        <w:t xml:space="preserve">due to </w:t>
      </w:r>
      <w:r w:rsidR="00613F0D" w:rsidRPr="00613F0D">
        <w:rPr>
          <w:sz w:val="24"/>
          <w:szCs w:val="24"/>
          <w:lang w:val="en-IN"/>
        </w:rPr>
        <w:t>increase in foreign exchange component, increase in cost towards storage and preservation of equipment and interest during construction (IDC).</w:t>
      </w:r>
      <w:r w:rsidR="00613F0D">
        <w:rPr>
          <w:sz w:val="24"/>
          <w:szCs w:val="24"/>
          <w:lang w:val="en-IN"/>
        </w:rPr>
        <w:t xml:space="preserve"> </w:t>
      </w:r>
      <w:r w:rsidRPr="00E42DA9">
        <w:rPr>
          <w:sz w:val="24"/>
          <w:szCs w:val="24"/>
          <w:lang w:val="en-IN"/>
        </w:rPr>
        <w:t>As commodity prices like</w:t>
      </w:r>
      <w:r>
        <w:rPr>
          <w:sz w:val="24"/>
          <w:szCs w:val="24"/>
          <w:lang w:val="en-IN"/>
        </w:rPr>
        <w:t xml:space="preserve"> crude </w:t>
      </w:r>
      <w:r w:rsidR="00613F0D">
        <w:rPr>
          <w:sz w:val="24"/>
          <w:szCs w:val="24"/>
          <w:lang w:val="en-IN"/>
        </w:rPr>
        <w:t xml:space="preserve">oil, </w:t>
      </w:r>
      <w:r w:rsidR="00613F0D" w:rsidRPr="00E42DA9">
        <w:rPr>
          <w:sz w:val="24"/>
          <w:szCs w:val="24"/>
          <w:lang w:val="en-IN"/>
        </w:rPr>
        <w:t>steel</w:t>
      </w:r>
      <w:r w:rsidRPr="00E42DA9">
        <w:rPr>
          <w:sz w:val="24"/>
          <w:szCs w:val="24"/>
          <w:lang w:val="en-IN"/>
        </w:rPr>
        <w:t>, natural gas, coal &amp; electricity are increasing</w:t>
      </w:r>
      <w:r w:rsidR="00613F0D">
        <w:rPr>
          <w:sz w:val="24"/>
          <w:szCs w:val="24"/>
          <w:lang w:val="en-IN"/>
        </w:rPr>
        <w:t xml:space="preserve"> which will be impacting the overall cost of the project. As per industry experts, the bullish market for the next few months</w:t>
      </w:r>
      <w:r w:rsidR="008E5E5B">
        <w:rPr>
          <w:sz w:val="24"/>
          <w:szCs w:val="24"/>
          <w:lang w:val="en-IN"/>
        </w:rPr>
        <w:t xml:space="preserve"> will be noticing the upward trend in the commodity prices.</w:t>
      </w:r>
    </w:p>
    <w:p w14:paraId="3AFDC6B2" w14:textId="059117EF" w:rsidR="008E5E5B" w:rsidRPr="00613F0D" w:rsidRDefault="000C2F23" w:rsidP="00F14E20">
      <w:pPr>
        <w:pStyle w:val="ListParagraph"/>
        <w:numPr>
          <w:ilvl w:val="0"/>
          <w:numId w:val="24"/>
        </w:numPr>
        <w:tabs>
          <w:tab w:val="left" w:pos="1365"/>
        </w:tabs>
        <w:spacing w:line="360" w:lineRule="auto"/>
        <w:jc w:val="both"/>
        <w:rPr>
          <w:sz w:val="24"/>
          <w:szCs w:val="24"/>
          <w:lang w:val="en-IN"/>
        </w:rPr>
      </w:pPr>
      <w:r>
        <w:rPr>
          <w:b/>
          <w:bCs/>
          <w:sz w:val="24"/>
          <w:szCs w:val="24"/>
        </w:rPr>
        <w:t>Domestic/ Geo-Political</w:t>
      </w:r>
      <w:r w:rsidR="008E5E5B">
        <w:rPr>
          <w:b/>
          <w:bCs/>
          <w:sz w:val="24"/>
          <w:szCs w:val="24"/>
        </w:rPr>
        <w:t xml:space="preserve"> scenario- </w:t>
      </w:r>
      <w:r w:rsidR="008E5E5B">
        <w:rPr>
          <w:sz w:val="24"/>
          <w:szCs w:val="24"/>
        </w:rPr>
        <w:t xml:space="preserve">In western India, Gujarat, </w:t>
      </w:r>
      <w:r w:rsidR="008B0D63">
        <w:rPr>
          <w:sz w:val="24"/>
          <w:szCs w:val="24"/>
        </w:rPr>
        <w:t>Maharashtra,</w:t>
      </w:r>
      <w:r w:rsidR="008E5E5B">
        <w:rPr>
          <w:sz w:val="24"/>
          <w:szCs w:val="24"/>
        </w:rPr>
        <w:t xml:space="preserve"> and Madhya Pradesh are three major states. Gujarat is comparatively more </w:t>
      </w:r>
      <w:r w:rsidR="008B0D63">
        <w:rPr>
          <w:sz w:val="24"/>
          <w:szCs w:val="24"/>
        </w:rPr>
        <w:t>stable</w:t>
      </w:r>
      <w:r w:rsidR="008E5E5B">
        <w:rPr>
          <w:sz w:val="24"/>
          <w:szCs w:val="24"/>
        </w:rPr>
        <w:t xml:space="preserve"> government and </w:t>
      </w:r>
      <w:r w:rsidR="008B0D63">
        <w:rPr>
          <w:sz w:val="24"/>
          <w:szCs w:val="24"/>
        </w:rPr>
        <w:t>Maharashtra</w:t>
      </w:r>
      <w:r w:rsidR="008E5E5B">
        <w:rPr>
          <w:sz w:val="24"/>
          <w:szCs w:val="24"/>
        </w:rPr>
        <w:t xml:space="preserve"> and Madhya </w:t>
      </w:r>
      <w:r w:rsidR="008B0D63">
        <w:rPr>
          <w:sz w:val="24"/>
          <w:szCs w:val="24"/>
        </w:rPr>
        <w:t>Pradesh</w:t>
      </w:r>
      <w:r w:rsidR="008E5E5B">
        <w:rPr>
          <w:sz w:val="24"/>
          <w:szCs w:val="24"/>
        </w:rPr>
        <w:t xml:space="preserve"> witnessed change in government in last 5 year. In Gujarat too, there may be anti-incumbency may prevail in coming election. </w:t>
      </w:r>
      <w:r w:rsidR="008B0D63">
        <w:rPr>
          <w:sz w:val="24"/>
          <w:szCs w:val="24"/>
        </w:rPr>
        <w:t xml:space="preserve">The political scenario will not be much impacting the project and business as government majorly focuses on </w:t>
      </w:r>
      <w:r>
        <w:rPr>
          <w:sz w:val="24"/>
          <w:szCs w:val="24"/>
        </w:rPr>
        <w:t xml:space="preserve">industrial development. Reliance as a brand is considered as the major contributor for the socio-economic growth of any state. </w:t>
      </w:r>
    </w:p>
    <w:bookmarkEnd w:id="350"/>
    <w:p w14:paraId="5027B7D7" w14:textId="6D9D0E7E" w:rsidR="00F24D83" w:rsidRDefault="000C2F23" w:rsidP="000C2F23">
      <w:pPr>
        <w:pStyle w:val="ListParagraph"/>
        <w:numPr>
          <w:ilvl w:val="0"/>
          <w:numId w:val="24"/>
        </w:numPr>
        <w:tabs>
          <w:tab w:val="left" w:pos="1365"/>
        </w:tabs>
        <w:spacing w:line="360" w:lineRule="auto"/>
        <w:jc w:val="both"/>
        <w:rPr>
          <w:sz w:val="24"/>
          <w:szCs w:val="24"/>
        </w:rPr>
      </w:pPr>
      <w:r>
        <w:rPr>
          <w:b/>
          <w:bCs/>
          <w:sz w:val="24"/>
          <w:szCs w:val="24"/>
        </w:rPr>
        <w:t>International/ Geo-Political Scenario-</w:t>
      </w:r>
      <w:r w:rsidR="00056727">
        <w:rPr>
          <w:b/>
          <w:bCs/>
          <w:sz w:val="24"/>
          <w:szCs w:val="24"/>
        </w:rPr>
        <w:t xml:space="preserve"> </w:t>
      </w:r>
      <w:r w:rsidR="00056727">
        <w:rPr>
          <w:sz w:val="24"/>
          <w:szCs w:val="24"/>
        </w:rPr>
        <w:t>India is not immune to geo-political scenario prevailing all over the global. In recent years, the following points have impacted the geopolitical scenario of India-</w:t>
      </w:r>
    </w:p>
    <w:p w14:paraId="3A3A7B18" w14:textId="0F351404" w:rsidR="00056727" w:rsidRDefault="00056727" w:rsidP="00056727">
      <w:pPr>
        <w:pStyle w:val="ListParagraph"/>
        <w:numPr>
          <w:ilvl w:val="0"/>
          <w:numId w:val="29"/>
        </w:numPr>
        <w:tabs>
          <w:tab w:val="left" w:pos="1365"/>
        </w:tabs>
        <w:spacing w:line="360" w:lineRule="auto"/>
        <w:jc w:val="both"/>
        <w:rPr>
          <w:sz w:val="24"/>
          <w:szCs w:val="24"/>
        </w:rPr>
      </w:pPr>
      <w:r>
        <w:rPr>
          <w:sz w:val="24"/>
          <w:szCs w:val="24"/>
        </w:rPr>
        <w:t xml:space="preserve">The conflict among GCC (Gulf Cooperation Council) nations </w:t>
      </w:r>
      <w:r w:rsidR="00D8329D">
        <w:rPr>
          <w:sz w:val="24"/>
          <w:szCs w:val="24"/>
        </w:rPr>
        <w:t>have impacted the prices of commodities.</w:t>
      </w:r>
    </w:p>
    <w:p w14:paraId="024D9F18" w14:textId="189E7476" w:rsidR="00D8329D" w:rsidRDefault="00D8329D" w:rsidP="00056727">
      <w:pPr>
        <w:pStyle w:val="ListParagraph"/>
        <w:numPr>
          <w:ilvl w:val="0"/>
          <w:numId w:val="29"/>
        </w:numPr>
        <w:tabs>
          <w:tab w:val="left" w:pos="1365"/>
        </w:tabs>
        <w:spacing w:line="360" w:lineRule="auto"/>
        <w:jc w:val="both"/>
        <w:rPr>
          <w:sz w:val="24"/>
          <w:szCs w:val="24"/>
        </w:rPr>
      </w:pPr>
      <w:r>
        <w:rPr>
          <w:sz w:val="24"/>
          <w:szCs w:val="24"/>
        </w:rPr>
        <w:t xml:space="preserve">The trade war between US – China have impacted the export market. </w:t>
      </w:r>
    </w:p>
    <w:p w14:paraId="34ABF53B" w14:textId="00DF1057" w:rsidR="00B524C4" w:rsidRPr="00996FDB" w:rsidRDefault="00D8329D" w:rsidP="00E80F8C">
      <w:pPr>
        <w:pStyle w:val="ListParagraph"/>
        <w:numPr>
          <w:ilvl w:val="0"/>
          <w:numId w:val="29"/>
        </w:numPr>
        <w:tabs>
          <w:tab w:val="left" w:pos="1365"/>
        </w:tabs>
        <w:spacing w:line="360" w:lineRule="auto"/>
        <w:jc w:val="both"/>
        <w:rPr>
          <w:b/>
          <w:bCs/>
          <w:sz w:val="24"/>
          <w:szCs w:val="24"/>
        </w:rPr>
      </w:pPr>
      <w:r w:rsidRPr="00B9691D">
        <w:rPr>
          <w:sz w:val="24"/>
          <w:szCs w:val="24"/>
        </w:rPr>
        <w:t>The natural calamities like Hurricanes, Floods are prevalent in the western region which hampers the export market.</w:t>
      </w:r>
    </w:p>
    <w:p w14:paraId="176FB942" w14:textId="68250239" w:rsidR="00E309C4" w:rsidRDefault="00E309C4" w:rsidP="00996FDB">
      <w:pPr>
        <w:tabs>
          <w:tab w:val="left" w:pos="1365"/>
        </w:tabs>
        <w:spacing w:line="360" w:lineRule="auto"/>
        <w:jc w:val="both"/>
        <w:rPr>
          <w:b/>
          <w:bCs/>
          <w:sz w:val="24"/>
          <w:szCs w:val="24"/>
        </w:rPr>
      </w:pPr>
    </w:p>
    <w:p w14:paraId="6ED33EFD" w14:textId="39245A89" w:rsidR="00273D75" w:rsidRDefault="00273D75" w:rsidP="00996FDB">
      <w:pPr>
        <w:tabs>
          <w:tab w:val="left" w:pos="1365"/>
        </w:tabs>
        <w:spacing w:line="360" w:lineRule="auto"/>
        <w:jc w:val="both"/>
        <w:rPr>
          <w:b/>
          <w:bCs/>
          <w:sz w:val="24"/>
          <w:szCs w:val="24"/>
        </w:rPr>
      </w:pPr>
    </w:p>
    <w:p w14:paraId="75B5AA5B" w14:textId="77777777" w:rsidR="00783B10" w:rsidRDefault="00783B10" w:rsidP="00EE785C">
      <w:pPr>
        <w:pStyle w:val="Title"/>
        <w:tabs>
          <w:tab w:val="left" w:pos="2552"/>
        </w:tabs>
        <w:rPr>
          <w:b/>
          <w:bCs/>
          <w:spacing w:val="-3"/>
          <w:sz w:val="22"/>
          <w:szCs w:val="22"/>
          <w:u w:val="single"/>
        </w:rPr>
      </w:pPr>
      <w:bookmarkStart w:id="351" w:name="_Hlk89877141"/>
    </w:p>
    <w:p w14:paraId="42BDB4B5" w14:textId="77777777" w:rsidR="00783B10" w:rsidRPr="007014D5" w:rsidRDefault="00783B10" w:rsidP="00783B10">
      <w:pPr>
        <w:pStyle w:val="Title"/>
        <w:tabs>
          <w:tab w:val="left" w:pos="2552"/>
        </w:tabs>
        <w:jc w:val="right"/>
        <w:rPr>
          <w:ins w:id="352" w:author="Neeshu Bhadauriya" w:date="2021-12-03T00:41:00Z"/>
          <w:sz w:val="24"/>
          <w:szCs w:val="24"/>
          <w:u w:val="single"/>
          <w:rPrChange w:id="353" w:author="Neeshu Bhadauriya" w:date="2021-12-03T01:55:00Z">
            <w:rPr>
              <w:ins w:id="354" w:author="Neeshu Bhadauriya" w:date="2021-12-03T00:41:00Z"/>
              <w:sz w:val="36"/>
              <w:szCs w:val="36"/>
              <w:u w:val="single"/>
            </w:rPr>
          </w:rPrChange>
        </w:rPr>
      </w:pPr>
      <w:ins w:id="355" w:author="Neeshu Bhadauriya" w:date="2021-12-03T00:40:00Z">
        <w:r w:rsidRPr="007014D5">
          <w:rPr>
            <w:sz w:val="24"/>
            <w:szCs w:val="24"/>
            <w:u w:val="single"/>
            <w:rPrChange w:id="356" w:author="Neeshu Bhadauriya" w:date="2021-12-03T01:55:00Z">
              <w:rPr>
                <w:sz w:val="36"/>
                <w:szCs w:val="36"/>
                <w:u w:val="single"/>
              </w:rPr>
            </w:rPrChange>
          </w:rPr>
          <w:t>Annexu</w:t>
        </w:r>
      </w:ins>
      <w:ins w:id="357" w:author="Neeshu Bhadauriya" w:date="2021-12-03T00:41:00Z">
        <w:r w:rsidRPr="007014D5">
          <w:rPr>
            <w:sz w:val="24"/>
            <w:szCs w:val="24"/>
            <w:u w:val="single"/>
            <w:rPrChange w:id="358" w:author="Neeshu Bhadauriya" w:date="2021-12-03T01:55:00Z">
              <w:rPr>
                <w:sz w:val="36"/>
                <w:szCs w:val="36"/>
                <w:u w:val="single"/>
              </w:rPr>
            </w:rPrChange>
          </w:rPr>
          <w:t xml:space="preserve">re </w:t>
        </w:r>
      </w:ins>
      <w:ins w:id="359" w:author="Neeshu Bhadauriya" w:date="2021-12-03T01:59:00Z">
        <w:r>
          <w:rPr>
            <w:sz w:val="24"/>
            <w:szCs w:val="24"/>
            <w:u w:val="single"/>
          </w:rPr>
          <w:t>1</w:t>
        </w:r>
      </w:ins>
    </w:p>
    <w:p w14:paraId="441B3B20" w14:textId="2A546F9E" w:rsidR="00783B10" w:rsidRDefault="00783B10" w:rsidP="00EE785C">
      <w:pPr>
        <w:pStyle w:val="Title"/>
        <w:tabs>
          <w:tab w:val="left" w:pos="2552"/>
        </w:tabs>
        <w:rPr>
          <w:b/>
          <w:bCs/>
          <w:spacing w:val="-3"/>
          <w:sz w:val="22"/>
          <w:szCs w:val="22"/>
          <w:u w:val="single"/>
        </w:rPr>
      </w:pPr>
    </w:p>
    <w:p w14:paraId="0BE99BE0" w14:textId="55554A96" w:rsidR="00EE785C" w:rsidRPr="007014D5" w:rsidRDefault="00EE785C" w:rsidP="00EE785C">
      <w:pPr>
        <w:pStyle w:val="Title"/>
        <w:tabs>
          <w:tab w:val="left" w:pos="2552"/>
        </w:tabs>
        <w:rPr>
          <w:ins w:id="360" w:author="Neeshu Bhadauriya" w:date="2021-12-03T00:19:00Z"/>
          <w:b/>
          <w:bCs/>
          <w:spacing w:val="-3"/>
          <w:sz w:val="22"/>
          <w:szCs w:val="22"/>
          <w:u w:val="single"/>
          <w:rPrChange w:id="361" w:author="Neeshu Bhadauriya" w:date="2021-12-03T01:57:00Z">
            <w:rPr>
              <w:ins w:id="362" w:author="Neeshu Bhadauriya" w:date="2021-12-03T00:19:00Z"/>
              <w:sz w:val="36"/>
              <w:szCs w:val="36"/>
              <w:u w:val="single"/>
            </w:rPr>
          </w:rPrChange>
        </w:rPr>
      </w:pPr>
      <w:ins w:id="363" w:author="Neeshu Bhadauriya" w:date="2021-12-03T00:19:00Z">
        <w:r w:rsidRPr="007014D5">
          <w:rPr>
            <w:b/>
            <w:bCs/>
            <w:spacing w:val="-3"/>
            <w:sz w:val="22"/>
            <w:szCs w:val="22"/>
            <w:u w:val="single"/>
            <w:rPrChange w:id="364" w:author="Neeshu Bhadauriya" w:date="2021-12-03T01:57:00Z">
              <w:rPr>
                <w:sz w:val="36"/>
                <w:szCs w:val="36"/>
                <w:u w:val="single"/>
              </w:rPr>
            </w:rPrChange>
          </w:rPr>
          <w:t>SAFETY</w:t>
        </w:r>
        <w:r w:rsidRPr="007014D5">
          <w:rPr>
            <w:b/>
            <w:bCs/>
            <w:spacing w:val="-3"/>
            <w:sz w:val="22"/>
            <w:szCs w:val="22"/>
            <w:u w:val="single"/>
            <w:rPrChange w:id="365" w:author="Neeshu Bhadauriya" w:date="2021-12-03T01:57:00Z">
              <w:rPr>
                <w:spacing w:val="-3"/>
                <w:sz w:val="36"/>
                <w:szCs w:val="36"/>
                <w:u w:val="single"/>
              </w:rPr>
            </w:rPrChange>
          </w:rPr>
          <w:t xml:space="preserve"> </w:t>
        </w:r>
        <w:r w:rsidRPr="007014D5">
          <w:rPr>
            <w:b/>
            <w:bCs/>
            <w:spacing w:val="-3"/>
            <w:sz w:val="22"/>
            <w:szCs w:val="22"/>
            <w:u w:val="single"/>
            <w:rPrChange w:id="366" w:author="Neeshu Bhadauriya" w:date="2021-12-03T01:57:00Z">
              <w:rPr>
                <w:sz w:val="36"/>
                <w:szCs w:val="36"/>
                <w:u w:val="single"/>
              </w:rPr>
            </w:rPrChange>
          </w:rPr>
          <w:t>DATA</w:t>
        </w:r>
        <w:r w:rsidRPr="007014D5">
          <w:rPr>
            <w:b/>
            <w:bCs/>
            <w:spacing w:val="-3"/>
            <w:sz w:val="22"/>
            <w:szCs w:val="22"/>
            <w:u w:val="single"/>
            <w:rPrChange w:id="367" w:author="Neeshu Bhadauriya" w:date="2021-12-03T01:57:00Z">
              <w:rPr>
                <w:spacing w:val="-2"/>
                <w:sz w:val="36"/>
                <w:szCs w:val="36"/>
                <w:u w:val="single"/>
              </w:rPr>
            </w:rPrChange>
          </w:rPr>
          <w:t xml:space="preserve"> </w:t>
        </w:r>
        <w:r w:rsidRPr="007014D5">
          <w:rPr>
            <w:b/>
            <w:bCs/>
            <w:spacing w:val="-3"/>
            <w:sz w:val="22"/>
            <w:szCs w:val="22"/>
            <w:u w:val="single"/>
            <w:rPrChange w:id="368" w:author="Neeshu Bhadauriya" w:date="2021-12-03T01:57:00Z">
              <w:rPr>
                <w:sz w:val="36"/>
                <w:szCs w:val="36"/>
                <w:u w:val="single"/>
              </w:rPr>
            </w:rPrChange>
          </w:rPr>
          <w:t xml:space="preserve">SHEET </w:t>
        </w:r>
        <w:r w:rsidRPr="007014D5">
          <w:rPr>
            <w:b/>
            <w:bCs/>
            <w:spacing w:val="-3"/>
            <w:sz w:val="22"/>
            <w:szCs w:val="22"/>
            <w:u w:val="single"/>
            <w:rPrChange w:id="369" w:author="Neeshu Bhadauriya" w:date="2021-12-03T01:57:00Z">
              <w:rPr>
                <w:sz w:val="36"/>
                <w:szCs w:val="36"/>
              </w:rPr>
            </w:rPrChange>
          </w:rPr>
          <w:t>(Bisphenol A)</w:t>
        </w:r>
      </w:ins>
    </w:p>
    <w:p w14:paraId="1C0D9AAC" w14:textId="77777777" w:rsidR="00EE785C" w:rsidRDefault="00EE785C" w:rsidP="00EE785C">
      <w:pPr>
        <w:rPr>
          <w:ins w:id="370" w:author="Neeshu Bhadauriya" w:date="2021-12-03T00:19:00Z"/>
        </w:rPr>
      </w:pPr>
      <w:ins w:id="371" w:author="Neeshu Bhadauriya" w:date="2021-12-03T00:19:00Z">
        <w:r>
          <w:rPr>
            <w:noProof/>
          </w:rPr>
          <mc:AlternateContent>
            <mc:Choice Requires="wps">
              <w:drawing>
                <wp:anchor distT="0" distB="0" distL="0" distR="0" simplePos="0" relativeHeight="253024256" behindDoc="1" locked="0" layoutInCell="1" allowOverlap="1" wp14:anchorId="081204D2" wp14:editId="364F937A">
                  <wp:simplePos x="0" y="0"/>
                  <wp:positionH relativeFrom="page">
                    <wp:posOffset>438150</wp:posOffset>
                  </wp:positionH>
                  <wp:positionV relativeFrom="paragraph">
                    <wp:posOffset>113665</wp:posOffset>
                  </wp:positionV>
                  <wp:extent cx="6612255" cy="224155"/>
                  <wp:effectExtent l="0" t="0" r="0" b="0"/>
                  <wp:wrapTopAndBottom/>
                  <wp:docPr id="1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42D0CDB6" w14:textId="77777777" w:rsidR="004D08D3" w:rsidRPr="0073147E" w:rsidRDefault="004D08D3" w:rsidP="00EE785C">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204D2" id="Text Box 23" o:spid="_x0000_s1294" type="#_x0000_t202" style="position:absolute;margin-left:34.5pt;margin-top:8.95pt;width:520.65pt;height:17.65pt;z-index:-25029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" fillcolor="#bfbfbf" strokeweight=".26425mm">
                  <v:textbox inset="0,0,0,0">
                    <w:txbxContent>
                      <w:p w14:paraId="42D0CDB6" w14:textId="77777777" w:rsidR="004D08D3" w:rsidRPr="0073147E" w:rsidRDefault="004D08D3" w:rsidP="00EE785C">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v:textbox>
                  <w10:wrap type="topAndBottom" anchorx="page"/>
                </v:shape>
              </w:pict>
            </mc:Fallback>
          </mc:AlternateContent>
        </w:r>
      </w:ins>
    </w:p>
    <w:p w14:paraId="50F37819" w14:textId="77777777" w:rsidR="00EE785C" w:rsidRPr="00B53986" w:rsidRDefault="00EE785C" w:rsidP="00EE785C">
      <w:pPr>
        <w:spacing w:line="240" w:lineRule="auto"/>
        <w:rPr>
          <w:ins w:id="372" w:author="Neeshu Bhadauriya" w:date="2021-12-03T00:19:00Z"/>
          <w:rFonts w:ascii="Arial" w:hAnsi="Arial" w:cs="Arial"/>
          <w:b/>
          <w:bCs/>
          <w:sz w:val="24"/>
          <w:szCs w:val="24"/>
          <w:u w:val="single"/>
        </w:rPr>
      </w:pPr>
      <w:ins w:id="373" w:author="Neeshu Bhadauriya" w:date="2021-12-03T00:19:00Z">
        <w:r w:rsidRPr="00B53986">
          <w:rPr>
            <w:rFonts w:ascii="Arial" w:hAnsi="Arial" w:cs="Arial"/>
            <w:b/>
            <w:bCs/>
            <w:sz w:val="24"/>
            <w:szCs w:val="24"/>
            <w:u w:val="single"/>
          </w:rPr>
          <w:t>Product identifier</w:t>
        </w:r>
      </w:ins>
    </w:p>
    <w:tbl>
      <w:tblPr>
        <w:tblW w:w="10315" w:type="dxa"/>
        <w:tblLook w:val="04A0" w:firstRow="1" w:lastRow="0" w:firstColumn="1" w:lastColumn="0" w:noHBand="0" w:noVBand="1"/>
      </w:tblPr>
      <w:tblGrid>
        <w:gridCol w:w="3822"/>
        <w:gridCol w:w="6493"/>
      </w:tblGrid>
      <w:tr w:rsidR="00EE785C" w:rsidRPr="00B53986" w14:paraId="31534841" w14:textId="77777777" w:rsidTr="00E80F8C">
        <w:trPr>
          <w:trHeight w:val="386"/>
          <w:ins w:id="374" w:author="Neeshu Bhadauriya" w:date="2021-12-03T00:19:00Z"/>
        </w:trPr>
        <w:tc>
          <w:tcPr>
            <w:tcW w:w="3822"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27533917" w14:textId="77777777" w:rsidR="00EE785C" w:rsidRPr="00B53986" w:rsidRDefault="00EE785C" w:rsidP="00E80F8C">
            <w:pPr>
              <w:spacing w:after="0" w:line="240" w:lineRule="auto"/>
              <w:rPr>
                <w:ins w:id="375" w:author="Neeshu Bhadauriya" w:date="2021-12-03T00:19:00Z"/>
                <w:rFonts w:ascii="Calibri" w:eastAsia="Times New Roman" w:hAnsi="Calibri" w:cs="Calibri"/>
                <w:b/>
                <w:bCs/>
                <w:color w:val="000000"/>
                <w:lang w:eastAsia="en-IN"/>
              </w:rPr>
            </w:pPr>
            <w:ins w:id="376" w:author="Neeshu Bhadauriya" w:date="2021-12-03T00:19:00Z">
              <w:r w:rsidRPr="00B53986">
                <w:rPr>
                  <w:rFonts w:ascii="Calibri" w:eastAsia="Times New Roman" w:hAnsi="Calibri" w:cs="Calibri"/>
                  <w:b/>
                  <w:bCs/>
                  <w:color w:val="000000"/>
                  <w:lang w:eastAsia="en-IN"/>
                </w:rPr>
                <w:lastRenderedPageBreak/>
                <w:t>Product Name</w:t>
              </w:r>
            </w:ins>
          </w:p>
        </w:tc>
        <w:tc>
          <w:tcPr>
            <w:tcW w:w="6493" w:type="dxa"/>
            <w:tcBorders>
              <w:top w:val="single" w:sz="8" w:space="0" w:color="auto"/>
              <w:left w:val="nil"/>
              <w:bottom w:val="single" w:sz="4" w:space="0" w:color="auto"/>
              <w:right w:val="single" w:sz="8" w:space="0" w:color="auto"/>
            </w:tcBorders>
            <w:shd w:val="clear" w:color="auto" w:fill="auto"/>
            <w:noWrap/>
            <w:vAlign w:val="center"/>
            <w:hideMark/>
          </w:tcPr>
          <w:p w14:paraId="3EC1F14F" w14:textId="77777777" w:rsidR="00EE785C" w:rsidRPr="00B53986" w:rsidRDefault="00EE785C" w:rsidP="00E80F8C">
            <w:pPr>
              <w:spacing w:after="0" w:line="240" w:lineRule="auto"/>
              <w:rPr>
                <w:ins w:id="377" w:author="Neeshu Bhadauriya" w:date="2021-12-03T00:19:00Z"/>
                <w:rFonts w:ascii="Calibri" w:eastAsia="Times New Roman" w:hAnsi="Calibri" w:cs="Calibri"/>
                <w:color w:val="000000"/>
                <w:lang w:eastAsia="en-IN"/>
              </w:rPr>
            </w:pPr>
            <w:ins w:id="378" w:author="Neeshu Bhadauriya" w:date="2021-12-03T00:19:00Z">
              <w:r w:rsidRPr="002F2E1A">
                <w:rPr>
                  <w:rFonts w:ascii="Calibri" w:eastAsia="Times New Roman" w:hAnsi="Calibri" w:cs="Calibri"/>
                  <w:color w:val="000000"/>
                  <w:lang w:eastAsia="en-IN"/>
                </w:rPr>
                <w:t>BISPHENOL-A</w:t>
              </w:r>
            </w:ins>
          </w:p>
        </w:tc>
      </w:tr>
      <w:tr w:rsidR="00EE785C" w:rsidRPr="00B53986" w14:paraId="5D400C4A" w14:textId="77777777" w:rsidTr="00E80F8C">
        <w:trPr>
          <w:trHeight w:val="405"/>
          <w:ins w:id="379" w:author="Neeshu Bhadauriya" w:date="2021-12-03T00:19:00Z"/>
        </w:trPr>
        <w:tc>
          <w:tcPr>
            <w:tcW w:w="3822" w:type="dxa"/>
            <w:tcBorders>
              <w:top w:val="nil"/>
              <w:left w:val="single" w:sz="8" w:space="0" w:color="auto"/>
              <w:bottom w:val="single" w:sz="8" w:space="0" w:color="auto"/>
              <w:right w:val="single" w:sz="8" w:space="0" w:color="auto"/>
            </w:tcBorders>
            <w:shd w:val="clear" w:color="auto" w:fill="auto"/>
            <w:noWrap/>
            <w:vAlign w:val="center"/>
            <w:hideMark/>
          </w:tcPr>
          <w:p w14:paraId="6307B64F" w14:textId="77777777" w:rsidR="00EE785C" w:rsidRPr="00B53986" w:rsidRDefault="00EE785C" w:rsidP="00E80F8C">
            <w:pPr>
              <w:spacing w:after="0" w:line="240" w:lineRule="auto"/>
              <w:rPr>
                <w:ins w:id="380" w:author="Neeshu Bhadauriya" w:date="2021-12-03T00:19:00Z"/>
                <w:rFonts w:ascii="Calibri" w:eastAsia="Times New Roman" w:hAnsi="Calibri" w:cs="Calibri"/>
                <w:b/>
                <w:bCs/>
                <w:color w:val="000000"/>
                <w:lang w:eastAsia="en-IN"/>
              </w:rPr>
            </w:pPr>
            <w:ins w:id="381" w:author="Neeshu Bhadauriya" w:date="2021-12-03T00:19:00Z">
              <w:r w:rsidRPr="00B53986">
                <w:rPr>
                  <w:rFonts w:ascii="Calibri" w:eastAsia="Times New Roman" w:hAnsi="Calibri" w:cs="Calibri"/>
                  <w:b/>
                  <w:bCs/>
                  <w:color w:val="000000"/>
                  <w:lang w:eastAsia="en-IN"/>
                </w:rPr>
                <w:t>CAS-No</w:t>
              </w:r>
            </w:ins>
          </w:p>
        </w:tc>
        <w:tc>
          <w:tcPr>
            <w:tcW w:w="6493" w:type="dxa"/>
            <w:tcBorders>
              <w:top w:val="nil"/>
              <w:left w:val="nil"/>
              <w:bottom w:val="single" w:sz="8" w:space="0" w:color="auto"/>
              <w:right w:val="single" w:sz="8" w:space="0" w:color="auto"/>
            </w:tcBorders>
            <w:shd w:val="clear" w:color="auto" w:fill="auto"/>
            <w:noWrap/>
            <w:vAlign w:val="center"/>
            <w:hideMark/>
          </w:tcPr>
          <w:p w14:paraId="39E9E697" w14:textId="77777777" w:rsidR="00EE785C" w:rsidRPr="00B53986" w:rsidRDefault="00EE785C" w:rsidP="00E80F8C">
            <w:pPr>
              <w:spacing w:after="0" w:line="240" w:lineRule="auto"/>
              <w:rPr>
                <w:ins w:id="382" w:author="Neeshu Bhadauriya" w:date="2021-12-03T00:19:00Z"/>
                <w:rFonts w:ascii="Calibri" w:eastAsia="Times New Roman" w:hAnsi="Calibri" w:cs="Calibri"/>
                <w:color w:val="000000"/>
                <w:lang w:eastAsia="en-IN"/>
              </w:rPr>
            </w:pPr>
            <w:ins w:id="383" w:author="Neeshu Bhadauriya" w:date="2021-12-03T00:19:00Z">
              <w:r w:rsidRPr="002F2E1A">
                <w:rPr>
                  <w:rFonts w:ascii="Calibri" w:eastAsia="Times New Roman" w:hAnsi="Calibri" w:cs="Calibri"/>
                  <w:color w:val="000000"/>
                  <w:lang w:eastAsia="en-IN"/>
                </w:rPr>
                <w:t>80-05-7</w:t>
              </w:r>
            </w:ins>
          </w:p>
        </w:tc>
      </w:tr>
    </w:tbl>
    <w:p w14:paraId="7D246020" w14:textId="77777777" w:rsidR="00EE785C" w:rsidRDefault="00EE785C" w:rsidP="00EE785C">
      <w:pPr>
        <w:spacing w:line="240" w:lineRule="auto"/>
        <w:rPr>
          <w:ins w:id="384" w:author="Neeshu Bhadauriya" w:date="2021-12-03T00:19:00Z"/>
        </w:rPr>
      </w:pPr>
      <w:ins w:id="385" w:author="Neeshu Bhadauriya" w:date="2021-12-03T00:19:00Z">
        <w:r>
          <w:rPr>
            <w:noProof/>
          </w:rPr>
          <mc:AlternateContent>
            <mc:Choice Requires="wps">
              <w:drawing>
                <wp:anchor distT="0" distB="0" distL="0" distR="0" simplePos="0" relativeHeight="253025280" behindDoc="1" locked="0" layoutInCell="1" allowOverlap="1" wp14:anchorId="25D98916" wp14:editId="256CDBB3">
                  <wp:simplePos x="0" y="0"/>
                  <wp:positionH relativeFrom="page">
                    <wp:posOffset>440690</wp:posOffset>
                  </wp:positionH>
                  <wp:positionV relativeFrom="paragraph">
                    <wp:posOffset>302895</wp:posOffset>
                  </wp:positionV>
                  <wp:extent cx="6612255" cy="224155"/>
                  <wp:effectExtent l="0" t="0" r="0" b="0"/>
                  <wp:wrapTopAndBottom/>
                  <wp:docPr id="2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7D5E0409" w14:textId="77777777" w:rsidR="004D08D3" w:rsidRPr="0073147E" w:rsidRDefault="004D08D3" w:rsidP="00EE785C">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98916" id="Text Box 22" o:spid="_x0000_s1295" type="#_x0000_t202" style="position:absolute;margin-left:34.7pt;margin-top:23.85pt;width:520.65pt;height:17.65pt;z-index:-250291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" fillcolor="#bfbfbf" strokeweight=".26425mm">
                  <v:textbox inset="0,0,0,0">
                    <w:txbxContent>
                      <w:p w14:paraId="7D5E0409" w14:textId="77777777" w:rsidR="004D08D3" w:rsidRPr="0073147E" w:rsidRDefault="004D08D3" w:rsidP="00EE785C">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v:textbox>
                  <w10:wrap type="topAndBottom" anchorx="page"/>
                </v:shape>
              </w:pict>
            </mc:Fallback>
          </mc:AlternateContent>
        </w:r>
      </w:ins>
    </w:p>
    <w:p w14:paraId="7788A561" w14:textId="77777777" w:rsidR="00EE785C" w:rsidRDefault="00EE785C" w:rsidP="00EE785C">
      <w:pPr>
        <w:spacing w:line="240" w:lineRule="auto"/>
        <w:rPr>
          <w:ins w:id="386" w:author="Neeshu Bhadauriya" w:date="2021-12-03T00:19:00Z"/>
        </w:rPr>
      </w:pPr>
    </w:p>
    <w:p w14:paraId="503D80E2" w14:textId="77777777" w:rsidR="00EE785C" w:rsidRPr="00B53986" w:rsidRDefault="00EE785C" w:rsidP="00EE785C">
      <w:pPr>
        <w:spacing w:line="240" w:lineRule="auto"/>
        <w:rPr>
          <w:ins w:id="387" w:author="Neeshu Bhadauriya" w:date="2021-12-03T00:19:00Z"/>
          <w:rFonts w:ascii="Arial" w:hAnsi="Arial" w:cs="Arial"/>
          <w:b/>
          <w:bCs/>
          <w:sz w:val="24"/>
          <w:szCs w:val="24"/>
          <w:u w:val="single"/>
        </w:rPr>
      </w:pPr>
      <w:ins w:id="388" w:author="Neeshu Bhadauriya" w:date="2021-12-03T00:19:00Z">
        <w:r w:rsidRPr="00B53986">
          <w:rPr>
            <w:rFonts w:ascii="Arial" w:hAnsi="Arial" w:cs="Arial"/>
            <w:b/>
            <w:bCs/>
            <w:sz w:val="24"/>
            <w:szCs w:val="24"/>
            <w:u w:val="single"/>
          </w:rPr>
          <w:t>Classification</w:t>
        </w:r>
      </w:ins>
    </w:p>
    <w:p w14:paraId="628647AC" w14:textId="77777777" w:rsidR="00EE785C" w:rsidRDefault="00EE785C" w:rsidP="00EE785C">
      <w:pPr>
        <w:spacing w:line="240" w:lineRule="auto"/>
        <w:rPr>
          <w:ins w:id="389" w:author="Neeshu Bhadauriya" w:date="2021-12-03T00:19:00Z"/>
        </w:rPr>
      </w:pPr>
      <w:ins w:id="390" w:author="Neeshu Bhadauriya" w:date="2021-12-03T00:19:00Z">
        <w:r w:rsidRPr="002F2E1A">
          <w:t>Classification of the substance or mixture Classification (EC/1272/2008)</w:t>
        </w:r>
      </w:ins>
    </w:p>
    <w:tbl>
      <w:tblPr>
        <w:tblW w:w="10083" w:type="dxa"/>
        <w:tblLook w:val="04A0" w:firstRow="1" w:lastRow="0" w:firstColumn="1" w:lastColumn="0" w:noHBand="0" w:noVBand="1"/>
        <w:tblPrChange w:id="391" w:author="Neeshu Bhadauriya" w:date="2021-12-03T00:19:00Z">
          <w:tblPr>
            <w:tblW w:w="10460" w:type="dxa"/>
            <w:tblLook w:val="04A0" w:firstRow="1" w:lastRow="0" w:firstColumn="1" w:lastColumn="0" w:noHBand="0" w:noVBand="1"/>
          </w:tblPr>
        </w:tblPrChange>
      </w:tblPr>
      <w:tblGrid>
        <w:gridCol w:w="3953"/>
        <w:gridCol w:w="6130"/>
        <w:tblGridChange w:id="392">
          <w:tblGrid>
            <w:gridCol w:w="4101"/>
            <w:gridCol w:w="6359"/>
          </w:tblGrid>
        </w:tblGridChange>
      </w:tblGrid>
      <w:tr w:rsidR="00EE785C" w:rsidRPr="0073147E" w14:paraId="3ABD65E4" w14:textId="77777777" w:rsidTr="00E80F8C">
        <w:trPr>
          <w:trHeight w:val="306"/>
          <w:ins w:id="393" w:author="Neeshu Bhadauriya" w:date="2021-12-03T00:19:00Z"/>
          <w:trPrChange w:id="394" w:author="Neeshu Bhadauriya" w:date="2021-12-03T00:19:00Z">
            <w:trPr>
              <w:trHeight w:val="300"/>
            </w:trPr>
          </w:trPrChange>
        </w:trPr>
        <w:tc>
          <w:tcPr>
            <w:tcW w:w="3953" w:type="dxa"/>
            <w:tcBorders>
              <w:top w:val="single" w:sz="8" w:space="0" w:color="auto"/>
              <w:left w:val="single" w:sz="8" w:space="0" w:color="auto"/>
              <w:bottom w:val="single" w:sz="4" w:space="0" w:color="auto"/>
              <w:right w:val="single" w:sz="4" w:space="0" w:color="auto"/>
            </w:tcBorders>
            <w:shd w:val="clear" w:color="auto" w:fill="auto"/>
            <w:noWrap/>
            <w:vAlign w:val="bottom"/>
            <w:tcPrChange w:id="395" w:author="Neeshu Bhadauriya" w:date="2021-12-03T00:19:00Z">
              <w:tcPr>
                <w:tcW w:w="4101" w:type="dxa"/>
                <w:tcBorders>
                  <w:top w:val="single" w:sz="8" w:space="0" w:color="auto"/>
                  <w:left w:val="single" w:sz="8" w:space="0" w:color="auto"/>
                  <w:bottom w:val="single" w:sz="4" w:space="0" w:color="auto"/>
                  <w:right w:val="single" w:sz="4" w:space="0" w:color="auto"/>
                </w:tcBorders>
                <w:shd w:val="clear" w:color="auto" w:fill="auto"/>
                <w:noWrap/>
                <w:vAlign w:val="bottom"/>
              </w:tcPr>
            </w:tcPrChange>
          </w:tcPr>
          <w:p w14:paraId="54788F10" w14:textId="77777777" w:rsidR="00EE785C" w:rsidRPr="0073147E" w:rsidRDefault="00EE785C" w:rsidP="00E80F8C">
            <w:pPr>
              <w:rPr>
                <w:ins w:id="396" w:author="Neeshu Bhadauriya" w:date="2021-12-03T00:19:00Z"/>
                <w:rFonts w:ascii="Arial" w:eastAsia="Times New Roman" w:hAnsi="Arial" w:cs="Arial"/>
                <w:b/>
                <w:bCs/>
                <w:color w:val="000000"/>
                <w:sz w:val="18"/>
                <w:szCs w:val="18"/>
                <w:lang w:eastAsia="en-IN"/>
              </w:rPr>
            </w:pPr>
            <w:ins w:id="397" w:author="Neeshu Bhadauriya" w:date="2021-12-03T00:19:00Z">
              <w:r w:rsidRPr="002F2E1A">
                <w:rPr>
                  <w:rFonts w:ascii="Arial" w:eastAsia="Times New Roman" w:hAnsi="Arial" w:cs="Arial"/>
                  <w:b/>
                  <w:bCs/>
                  <w:color w:val="000000"/>
                  <w:sz w:val="18"/>
                  <w:szCs w:val="18"/>
                  <w:lang w:eastAsia="en-IN"/>
                </w:rPr>
                <w:t>Physical hazards</w:t>
              </w:r>
            </w:ins>
          </w:p>
        </w:tc>
        <w:tc>
          <w:tcPr>
            <w:tcW w:w="6130" w:type="dxa"/>
            <w:tcBorders>
              <w:top w:val="single" w:sz="8" w:space="0" w:color="auto"/>
              <w:left w:val="nil"/>
              <w:bottom w:val="single" w:sz="4" w:space="0" w:color="auto"/>
              <w:right w:val="single" w:sz="8" w:space="0" w:color="auto"/>
            </w:tcBorders>
            <w:shd w:val="clear" w:color="auto" w:fill="auto"/>
            <w:noWrap/>
            <w:vAlign w:val="center"/>
            <w:hideMark/>
            <w:tcPrChange w:id="398" w:author="Neeshu Bhadauriya" w:date="2021-12-03T00:19:00Z">
              <w:tcPr>
                <w:tcW w:w="6359" w:type="dxa"/>
                <w:tcBorders>
                  <w:top w:val="single" w:sz="8" w:space="0" w:color="auto"/>
                  <w:left w:val="nil"/>
                  <w:bottom w:val="single" w:sz="4" w:space="0" w:color="auto"/>
                  <w:right w:val="single" w:sz="8" w:space="0" w:color="auto"/>
                </w:tcBorders>
                <w:shd w:val="clear" w:color="auto" w:fill="auto"/>
                <w:noWrap/>
                <w:vAlign w:val="center"/>
                <w:hideMark/>
              </w:tcPr>
            </w:tcPrChange>
          </w:tcPr>
          <w:p w14:paraId="30154323" w14:textId="77777777" w:rsidR="00EE785C" w:rsidRPr="0073147E" w:rsidRDefault="00EE785C" w:rsidP="00E80F8C">
            <w:pPr>
              <w:rPr>
                <w:ins w:id="399" w:author="Neeshu Bhadauriya" w:date="2021-12-03T00:19:00Z"/>
                <w:rFonts w:ascii="Arial" w:eastAsia="Times New Roman" w:hAnsi="Arial" w:cs="Arial"/>
                <w:color w:val="000000"/>
                <w:sz w:val="18"/>
                <w:szCs w:val="18"/>
                <w:lang w:eastAsia="en-IN"/>
              </w:rPr>
            </w:pPr>
            <w:ins w:id="400" w:author="Neeshu Bhadauriya" w:date="2021-12-03T00:19:00Z">
              <w:r w:rsidRPr="002F2E1A">
                <w:rPr>
                  <w:rFonts w:ascii="Arial" w:eastAsia="Times New Roman" w:hAnsi="Arial" w:cs="Arial"/>
                  <w:color w:val="000000"/>
                  <w:sz w:val="18"/>
                  <w:szCs w:val="18"/>
                  <w:lang w:eastAsia="en-IN"/>
                </w:rPr>
                <w:t>Not Classified</w:t>
              </w:r>
            </w:ins>
          </w:p>
        </w:tc>
      </w:tr>
      <w:tr w:rsidR="00EE785C" w:rsidRPr="0073147E" w14:paraId="6B9CEF37" w14:textId="77777777" w:rsidTr="00E80F8C">
        <w:trPr>
          <w:trHeight w:val="306"/>
          <w:ins w:id="401" w:author="Neeshu Bhadauriya" w:date="2021-12-03T00:19:00Z"/>
          <w:trPrChange w:id="402" w:author="Neeshu Bhadauriya" w:date="2021-12-03T00:19:00Z">
            <w:trPr>
              <w:trHeight w:val="300"/>
            </w:trPr>
          </w:trPrChange>
        </w:trPr>
        <w:tc>
          <w:tcPr>
            <w:tcW w:w="3953" w:type="dxa"/>
            <w:tcBorders>
              <w:top w:val="nil"/>
              <w:left w:val="single" w:sz="8" w:space="0" w:color="auto"/>
              <w:bottom w:val="single" w:sz="4" w:space="0" w:color="auto"/>
              <w:right w:val="single" w:sz="4" w:space="0" w:color="auto"/>
            </w:tcBorders>
            <w:shd w:val="clear" w:color="auto" w:fill="auto"/>
            <w:noWrap/>
            <w:vAlign w:val="bottom"/>
            <w:tcPrChange w:id="403" w:author="Neeshu Bhadauriya" w:date="2021-12-03T00:19:00Z">
              <w:tcPr>
                <w:tcW w:w="4101" w:type="dxa"/>
                <w:tcBorders>
                  <w:top w:val="nil"/>
                  <w:left w:val="single" w:sz="8" w:space="0" w:color="auto"/>
                  <w:bottom w:val="single" w:sz="4" w:space="0" w:color="auto"/>
                  <w:right w:val="single" w:sz="4" w:space="0" w:color="auto"/>
                </w:tcBorders>
                <w:shd w:val="clear" w:color="auto" w:fill="auto"/>
                <w:noWrap/>
                <w:vAlign w:val="bottom"/>
              </w:tcPr>
            </w:tcPrChange>
          </w:tcPr>
          <w:p w14:paraId="0EFA9CF2" w14:textId="77777777" w:rsidR="00EE785C" w:rsidRPr="0073147E" w:rsidRDefault="00EE785C" w:rsidP="00E80F8C">
            <w:pPr>
              <w:rPr>
                <w:ins w:id="404" w:author="Neeshu Bhadauriya" w:date="2021-12-03T00:19:00Z"/>
                <w:rFonts w:ascii="Arial" w:eastAsia="Times New Roman" w:hAnsi="Arial" w:cs="Arial"/>
                <w:b/>
                <w:bCs/>
                <w:color w:val="000000"/>
                <w:sz w:val="18"/>
                <w:szCs w:val="18"/>
                <w:lang w:eastAsia="en-IN"/>
              </w:rPr>
            </w:pPr>
            <w:ins w:id="405" w:author="Neeshu Bhadauriya" w:date="2021-12-03T00:19:00Z">
              <w:r w:rsidRPr="002F2E1A">
                <w:rPr>
                  <w:rFonts w:ascii="Arial" w:eastAsia="Times New Roman" w:hAnsi="Arial" w:cs="Arial"/>
                  <w:b/>
                  <w:bCs/>
                  <w:color w:val="000000"/>
                  <w:sz w:val="18"/>
                  <w:szCs w:val="18"/>
                  <w:lang w:eastAsia="en-IN"/>
                </w:rPr>
                <w:t>Health hazards</w:t>
              </w:r>
            </w:ins>
          </w:p>
        </w:tc>
        <w:tc>
          <w:tcPr>
            <w:tcW w:w="6130" w:type="dxa"/>
            <w:tcBorders>
              <w:top w:val="nil"/>
              <w:left w:val="nil"/>
              <w:bottom w:val="single" w:sz="4" w:space="0" w:color="auto"/>
              <w:right w:val="single" w:sz="8" w:space="0" w:color="auto"/>
            </w:tcBorders>
            <w:shd w:val="clear" w:color="auto" w:fill="auto"/>
            <w:noWrap/>
            <w:vAlign w:val="center"/>
            <w:hideMark/>
            <w:tcPrChange w:id="406" w:author="Neeshu Bhadauriya" w:date="2021-12-03T00:19:00Z">
              <w:tcPr>
                <w:tcW w:w="6359" w:type="dxa"/>
                <w:tcBorders>
                  <w:top w:val="nil"/>
                  <w:left w:val="nil"/>
                  <w:bottom w:val="single" w:sz="4" w:space="0" w:color="auto"/>
                  <w:right w:val="single" w:sz="8" w:space="0" w:color="auto"/>
                </w:tcBorders>
                <w:shd w:val="clear" w:color="auto" w:fill="auto"/>
                <w:noWrap/>
                <w:vAlign w:val="center"/>
                <w:hideMark/>
              </w:tcPr>
            </w:tcPrChange>
          </w:tcPr>
          <w:p w14:paraId="3F639D79" w14:textId="77777777" w:rsidR="00EE785C" w:rsidRPr="0073147E" w:rsidRDefault="00EE785C" w:rsidP="00E80F8C">
            <w:pPr>
              <w:rPr>
                <w:ins w:id="407" w:author="Neeshu Bhadauriya" w:date="2021-12-03T00:19:00Z"/>
                <w:rFonts w:ascii="Arial" w:eastAsia="Times New Roman" w:hAnsi="Arial" w:cs="Arial"/>
                <w:color w:val="000000"/>
                <w:sz w:val="18"/>
                <w:szCs w:val="18"/>
                <w:lang w:eastAsia="en-IN"/>
              </w:rPr>
            </w:pPr>
            <w:ins w:id="408" w:author="Neeshu Bhadauriya" w:date="2021-12-03T00:19:00Z">
              <w:r w:rsidRPr="002F2E1A">
                <w:rPr>
                  <w:rFonts w:ascii="Arial" w:eastAsia="Times New Roman" w:hAnsi="Arial" w:cs="Arial"/>
                  <w:color w:val="000000"/>
                  <w:sz w:val="18"/>
                  <w:szCs w:val="18"/>
                  <w:lang w:eastAsia="en-IN"/>
                </w:rPr>
                <w:t xml:space="preserve">Eye Dam. 1 - H318 Skin Sens. 1 - H317 </w:t>
              </w:r>
              <w:proofErr w:type="spellStart"/>
              <w:r w:rsidRPr="002F2E1A">
                <w:rPr>
                  <w:rFonts w:ascii="Arial" w:eastAsia="Times New Roman" w:hAnsi="Arial" w:cs="Arial"/>
                  <w:color w:val="000000"/>
                  <w:sz w:val="18"/>
                  <w:szCs w:val="18"/>
                  <w:lang w:eastAsia="en-IN"/>
                </w:rPr>
                <w:t>Repr</w:t>
              </w:r>
              <w:proofErr w:type="spellEnd"/>
              <w:r w:rsidRPr="002F2E1A">
                <w:rPr>
                  <w:rFonts w:ascii="Arial" w:eastAsia="Times New Roman" w:hAnsi="Arial" w:cs="Arial"/>
                  <w:color w:val="000000"/>
                  <w:sz w:val="18"/>
                  <w:szCs w:val="18"/>
                  <w:lang w:eastAsia="en-IN"/>
                </w:rPr>
                <w:t>. 1B - H360 STOT SE 3 - H335</w:t>
              </w:r>
            </w:ins>
          </w:p>
        </w:tc>
      </w:tr>
      <w:tr w:rsidR="00EE785C" w:rsidRPr="0073147E" w14:paraId="6A4D3900" w14:textId="77777777" w:rsidTr="00E80F8C">
        <w:trPr>
          <w:trHeight w:val="306"/>
          <w:ins w:id="409" w:author="Neeshu Bhadauriya" w:date="2021-12-03T00:19:00Z"/>
          <w:trPrChange w:id="410" w:author="Neeshu Bhadauriya" w:date="2021-12-03T00:19:00Z">
            <w:trPr>
              <w:trHeight w:val="300"/>
            </w:trPr>
          </w:trPrChange>
        </w:trPr>
        <w:tc>
          <w:tcPr>
            <w:tcW w:w="3953" w:type="dxa"/>
            <w:tcBorders>
              <w:top w:val="nil"/>
              <w:left w:val="single" w:sz="8" w:space="0" w:color="auto"/>
              <w:bottom w:val="single" w:sz="4" w:space="0" w:color="auto"/>
              <w:right w:val="single" w:sz="4" w:space="0" w:color="auto"/>
            </w:tcBorders>
            <w:shd w:val="clear" w:color="auto" w:fill="auto"/>
            <w:noWrap/>
            <w:vAlign w:val="bottom"/>
            <w:tcPrChange w:id="411" w:author="Neeshu Bhadauriya" w:date="2021-12-03T00:19:00Z">
              <w:tcPr>
                <w:tcW w:w="4101" w:type="dxa"/>
                <w:tcBorders>
                  <w:top w:val="nil"/>
                  <w:left w:val="single" w:sz="8" w:space="0" w:color="auto"/>
                  <w:bottom w:val="single" w:sz="4" w:space="0" w:color="auto"/>
                  <w:right w:val="single" w:sz="4" w:space="0" w:color="auto"/>
                </w:tcBorders>
                <w:shd w:val="clear" w:color="auto" w:fill="auto"/>
                <w:noWrap/>
                <w:vAlign w:val="bottom"/>
              </w:tcPr>
            </w:tcPrChange>
          </w:tcPr>
          <w:p w14:paraId="7E91FD06" w14:textId="77777777" w:rsidR="00EE785C" w:rsidRPr="0073147E" w:rsidRDefault="00EE785C" w:rsidP="00E80F8C">
            <w:pPr>
              <w:rPr>
                <w:ins w:id="412" w:author="Neeshu Bhadauriya" w:date="2021-12-03T00:19:00Z"/>
                <w:rFonts w:ascii="Arial" w:eastAsia="Times New Roman" w:hAnsi="Arial" w:cs="Arial"/>
                <w:b/>
                <w:bCs/>
                <w:color w:val="000000"/>
                <w:sz w:val="18"/>
                <w:szCs w:val="18"/>
                <w:lang w:eastAsia="en-IN"/>
              </w:rPr>
            </w:pPr>
            <w:ins w:id="413" w:author="Neeshu Bhadauriya" w:date="2021-12-03T00:19:00Z">
              <w:r w:rsidRPr="002F2E1A">
                <w:rPr>
                  <w:rFonts w:ascii="Arial" w:eastAsia="Times New Roman" w:hAnsi="Arial" w:cs="Arial"/>
                  <w:b/>
                  <w:bCs/>
                  <w:color w:val="000000"/>
                  <w:sz w:val="18"/>
                  <w:szCs w:val="18"/>
                  <w:lang w:eastAsia="en-IN"/>
                </w:rPr>
                <w:t>Environmental hazards</w:t>
              </w:r>
            </w:ins>
          </w:p>
        </w:tc>
        <w:tc>
          <w:tcPr>
            <w:tcW w:w="6130" w:type="dxa"/>
            <w:tcBorders>
              <w:top w:val="nil"/>
              <w:left w:val="nil"/>
              <w:bottom w:val="single" w:sz="4" w:space="0" w:color="auto"/>
              <w:right w:val="single" w:sz="8" w:space="0" w:color="auto"/>
            </w:tcBorders>
            <w:shd w:val="clear" w:color="auto" w:fill="auto"/>
            <w:noWrap/>
            <w:vAlign w:val="center"/>
            <w:hideMark/>
            <w:tcPrChange w:id="414" w:author="Neeshu Bhadauriya" w:date="2021-12-03T00:19:00Z">
              <w:tcPr>
                <w:tcW w:w="6359" w:type="dxa"/>
                <w:tcBorders>
                  <w:top w:val="nil"/>
                  <w:left w:val="nil"/>
                  <w:bottom w:val="single" w:sz="4" w:space="0" w:color="auto"/>
                  <w:right w:val="single" w:sz="8" w:space="0" w:color="auto"/>
                </w:tcBorders>
                <w:shd w:val="clear" w:color="auto" w:fill="auto"/>
                <w:noWrap/>
                <w:vAlign w:val="center"/>
                <w:hideMark/>
              </w:tcPr>
            </w:tcPrChange>
          </w:tcPr>
          <w:p w14:paraId="41A4CCAF" w14:textId="77777777" w:rsidR="00EE785C" w:rsidRPr="0073147E" w:rsidRDefault="00EE785C" w:rsidP="00E80F8C">
            <w:pPr>
              <w:rPr>
                <w:ins w:id="415" w:author="Neeshu Bhadauriya" w:date="2021-12-03T00:19:00Z"/>
                <w:rFonts w:ascii="Arial" w:eastAsia="Times New Roman" w:hAnsi="Arial" w:cs="Arial"/>
                <w:color w:val="000000"/>
                <w:sz w:val="18"/>
                <w:szCs w:val="18"/>
                <w:lang w:eastAsia="en-IN"/>
              </w:rPr>
            </w:pPr>
            <w:ins w:id="416" w:author="Neeshu Bhadauriya" w:date="2021-12-03T00:19:00Z">
              <w:r w:rsidRPr="002F2E1A">
                <w:rPr>
                  <w:rFonts w:ascii="Arial" w:eastAsia="Times New Roman" w:hAnsi="Arial" w:cs="Arial"/>
                  <w:color w:val="000000"/>
                  <w:sz w:val="18"/>
                  <w:szCs w:val="18"/>
                  <w:lang w:eastAsia="en-IN"/>
                </w:rPr>
                <w:t>Aquatic Chronic 2 - H411</w:t>
              </w:r>
            </w:ins>
          </w:p>
        </w:tc>
      </w:tr>
    </w:tbl>
    <w:p w14:paraId="2F90B6A1" w14:textId="77777777" w:rsidR="00EE785C" w:rsidRDefault="00EE785C" w:rsidP="00EE785C">
      <w:pPr>
        <w:spacing w:line="240" w:lineRule="auto"/>
        <w:rPr>
          <w:ins w:id="417" w:author="Neeshu Bhadauriya" w:date="2021-12-03T00:19:00Z"/>
        </w:rPr>
      </w:pPr>
      <w:ins w:id="418" w:author="Neeshu Bhadauriya" w:date="2021-12-03T00:19:00Z">
        <w:r>
          <w:rPr>
            <w:noProof/>
          </w:rPr>
          <mc:AlternateContent>
            <mc:Choice Requires="wps">
              <w:drawing>
                <wp:anchor distT="0" distB="0" distL="0" distR="0" simplePos="0" relativeHeight="253026304" behindDoc="1" locked="0" layoutInCell="1" allowOverlap="1" wp14:anchorId="5C35192C" wp14:editId="7C13A132">
                  <wp:simplePos x="0" y="0"/>
                  <wp:positionH relativeFrom="page">
                    <wp:posOffset>570865</wp:posOffset>
                  </wp:positionH>
                  <wp:positionV relativeFrom="paragraph">
                    <wp:posOffset>351155</wp:posOffset>
                  </wp:positionV>
                  <wp:extent cx="6478905" cy="271780"/>
                  <wp:effectExtent l="0" t="0" r="17145" b="13970"/>
                  <wp:wrapTopAndBottom/>
                  <wp:docPr id="7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905" cy="271780"/>
                          </a:xfrm>
                          <a:prstGeom prst="rect">
                            <a:avLst/>
                          </a:prstGeom>
                          <a:solidFill>
                            <a:srgbClr val="BFBFBF"/>
                          </a:solidFill>
                          <a:ln w="9513">
                            <a:solidFill>
                              <a:srgbClr val="000000"/>
                            </a:solidFill>
                            <a:prstDash val="solid"/>
                            <a:miter lim="800000"/>
                            <a:headEnd/>
                            <a:tailEnd/>
                          </a:ln>
                        </wps:spPr>
                        <wps:txbx>
                          <w:txbxContent>
                            <w:p w14:paraId="630E7B30" w14:textId="77777777" w:rsidR="004D08D3" w:rsidRPr="00B53986" w:rsidRDefault="004D08D3" w:rsidP="00EE785C">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5192C" id="Text Box 11" o:spid="_x0000_s1296" type="#_x0000_t202" style="position:absolute;margin-left:44.95pt;margin-top:27.65pt;width:510.15pt;height:21.4pt;z-index:-25029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" fillcolor="#bfbfbf" strokeweight=".26425mm">
                  <v:textbox inset="0,0,0,0">
                    <w:txbxContent>
                      <w:p w14:paraId="630E7B30" w14:textId="77777777" w:rsidR="004D08D3" w:rsidRPr="00B53986" w:rsidRDefault="004D08D3" w:rsidP="00EE785C">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v:textbox>
                  <w10:wrap type="topAndBottom" anchorx="page"/>
                </v:shape>
              </w:pict>
            </mc:Fallback>
          </mc:AlternateContent>
        </w:r>
      </w:ins>
    </w:p>
    <w:p w14:paraId="5DBAFB1B" w14:textId="77777777" w:rsidR="00EE785C" w:rsidRDefault="00EE785C" w:rsidP="00EE785C">
      <w:pPr>
        <w:spacing w:line="240" w:lineRule="auto"/>
        <w:rPr>
          <w:ins w:id="419" w:author="Neeshu Bhadauriya" w:date="2021-12-03T00:19:00Z"/>
        </w:rPr>
      </w:pPr>
    </w:p>
    <w:tbl>
      <w:tblPr>
        <w:tblW w:w="10168" w:type="dxa"/>
        <w:tblLook w:val="04A0" w:firstRow="1" w:lastRow="0" w:firstColumn="1" w:lastColumn="0" w:noHBand="0" w:noVBand="1"/>
        <w:tblPrChange w:id="420" w:author="Neeshu Bhadauriya" w:date="2021-12-03T00:19:00Z">
          <w:tblPr>
            <w:tblW w:w="10364" w:type="dxa"/>
            <w:tblLook w:val="04A0" w:firstRow="1" w:lastRow="0" w:firstColumn="1" w:lastColumn="0" w:noHBand="0" w:noVBand="1"/>
          </w:tblPr>
        </w:tblPrChange>
      </w:tblPr>
      <w:tblGrid>
        <w:gridCol w:w="6332"/>
        <w:gridCol w:w="3836"/>
        <w:tblGridChange w:id="421">
          <w:tblGrid>
            <w:gridCol w:w="6454"/>
            <w:gridCol w:w="3910"/>
          </w:tblGrid>
        </w:tblGridChange>
      </w:tblGrid>
      <w:tr w:rsidR="00EE785C" w:rsidRPr="00B53986" w14:paraId="4CD02629" w14:textId="77777777" w:rsidTr="00E80F8C">
        <w:trPr>
          <w:trHeight w:val="228"/>
          <w:ins w:id="422" w:author="Neeshu Bhadauriya" w:date="2021-12-03T00:19:00Z"/>
          <w:trPrChange w:id="423" w:author="Neeshu Bhadauriya" w:date="2021-12-03T00:19:00Z">
            <w:trPr>
              <w:trHeight w:val="228"/>
            </w:trPr>
          </w:trPrChange>
        </w:trPr>
        <w:tc>
          <w:tcPr>
            <w:tcW w:w="6332" w:type="dxa"/>
            <w:tcBorders>
              <w:top w:val="single" w:sz="8" w:space="0" w:color="auto"/>
              <w:left w:val="single" w:sz="8" w:space="0" w:color="auto"/>
              <w:bottom w:val="single" w:sz="4" w:space="0" w:color="auto"/>
              <w:right w:val="single" w:sz="4" w:space="0" w:color="auto"/>
            </w:tcBorders>
            <w:shd w:val="clear" w:color="auto" w:fill="auto"/>
            <w:noWrap/>
            <w:vAlign w:val="center"/>
            <w:hideMark/>
            <w:tcPrChange w:id="424" w:author="Neeshu Bhadauriya" w:date="2021-12-03T00:19:00Z">
              <w:tcPr>
                <w:tcW w:w="6454" w:type="dxa"/>
                <w:tcBorders>
                  <w:top w:val="single" w:sz="8" w:space="0" w:color="auto"/>
                  <w:left w:val="single" w:sz="8" w:space="0" w:color="auto"/>
                  <w:bottom w:val="single" w:sz="4" w:space="0" w:color="auto"/>
                  <w:right w:val="single" w:sz="4" w:space="0" w:color="auto"/>
                </w:tcBorders>
                <w:shd w:val="clear" w:color="auto" w:fill="auto"/>
                <w:noWrap/>
                <w:vAlign w:val="center"/>
                <w:hideMark/>
              </w:tcPr>
            </w:tcPrChange>
          </w:tcPr>
          <w:p w14:paraId="6940129F" w14:textId="77777777" w:rsidR="00EE785C" w:rsidRPr="00B53986" w:rsidRDefault="00EE785C" w:rsidP="00E80F8C">
            <w:pPr>
              <w:spacing w:after="0" w:line="240" w:lineRule="auto"/>
              <w:rPr>
                <w:ins w:id="425" w:author="Neeshu Bhadauriya" w:date="2021-12-03T00:19:00Z"/>
                <w:rFonts w:ascii="Arial" w:eastAsia="Times New Roman" w:hAnsi="Arial" w:cs="Arial"/>
                <w:b/>
                <w:bCs/>
                <w:color w:val="000000"/>
                <w:sz w:val="18"/>
                <w:szCs w:val="18"/>
                <w:lang w:eastAsia="en-IN"/>
              </w:rPr>
            </w:pPr>
            <w:ins w:id="426" w:author="Neeshu Bhadauriya" w:date="2021-12-03T00:19:00Z">
              <w:r w:rsidRPr="00A031D5">
                <w:rPr>
                  <w:rFonts w:ascii="Arial" w:hAnsi="Arial" w:cs="Arial"/>
                  <w:b/>
                  <w:bCs/>
                  <w:color w:val="000000"/>
                  <w:w w:val="95"/>
                  <w:sz w:val="18"/>
                  <w:szCs w:val="18"/>
                  <w:lang w:val="en-US"/>
                </w:rPr>
                <w:t>Appearance</w:t>
              </w:r>
            </w:ins>
          </w:p>
        </w:tc>
        <w:tc>
          <w:tcPr>
            <w:tcW w:w="3836" w:type="dxa"/>
            <w:tcBorders>
              <w:top w:val="single" w:sz="8" w:space="0" w:color="auto"/>
              <w:left w:val="nil"/>
              <w:bottom w:val="single" w:sz="4" w:space="0" w:color="auto"/>
              <w:right w:val="single" w:sz="8" w:space="0" w:color="auto"/>
            </w:tcBorders>
            <w:shd w:val="clear" w:color="auto" w:fill="auto"/>
            <w:noWrap/>
            <w:hideMark/>
            <w:tcPrChange w:id="427" w:author="Neeshu Bhadauriya" w:date="2021-12-03T00:19:00Z">
              <w:tcPr>
                <w:tcW w:w="3910" w:type="dxa"/>
                <w:tcBorders>
                  <w:top w:val="single" w:sz="8" w:space="0" w:color="auto"/>
                  <w:left w:val="nil"/>
                  <w:bottom w:val="single" w:sz="4" w:space="0" w:color="auto"/>
                  <w:right w:val="single" w:sz="8" w:space="0" w:color="auto"/>
                </w:tcBorders>
                <w:shd w:val="clear" w:color="auto" w:fill="auto"/>
                <w:noWrap/>
                <w:hideMark/>
              </w:tcPr>
            </w:tcPrChange>
          </w:tcPr>
          <w:p w14:paraId="5A175978" w14:textId="77777777" w:rsidR="00EE785C" w:rsidRPr="00B53986" w:rsidRDefault="00EE785C" w:rsidP="00E80F8C">
            <w:pPr>
              <w:spacing w:after="0" w:line="240" w:lineRule="auto"/>
              <w:jc w:val="center"/>
              <w:rPr>
                <w:ins w:id="428" w:author="Neeshu Bhadauriya" w:date="2021-12-03T00:19:00Z"/>
                <w:rFonts w:ascii="Arial" w:eastAsia="Times New Roman" w:hAnsi="Arial" w:cs="Arial"/>
                <w:color w:val="000000"/>
                <w:sz w:val="18"/>
                <w:szCs w:val="18"/>
                <w:lang w:eastAsia="en-IN"/>
              </w:rPr>
            </w:pPr>
            <w:ins w:id="429" w:author="Neeshu Bhadauriya" w:date="2021-12-03T00:19:00Z">
              <w:r w:rsidRPr="00A031D5">
                <w:rPr>
                  <w:rFonts w:ascii="Arial" w:hAnsi="Arial" w:cs="Arial"/>
                </w:rPr>
                <w:t>Flakes. Crystals.</w:t>
              </w:r>
            </w:ins>
          </w:p>
        </w:tc>
      </w:tr>
      <w:tr w:rsidR="00EE785C" w:rsidRPr="00B53986" w14:paraId="68E3EC35" w14:textId="77777777" w:rsidTr="00E80F8C">
        <w:trPr>
          <w:trHeight w:val="228"/>
          <w:ins w:id="430" w:author="Neeshu Bhadauriya" w:date="2021-12-03T00:19:00Z"/>
          <w:trPrChange w:id="431"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32"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854DD5E" w14:textId="77777777" w:rsidR="00EE785C" w:rsidRPr="00B53986" w:rsidRDefault="00EE785C" w:rsidP="00E80F8C">
            <w:pPr>
              <w:spacing w:after="0" w:line="240" w:lineRule="auto"/>
              <w:rPr>
                <w:ins w:id="433" w:author="Neeshu Bhadauriya" w:date="2021-12-03T00:19:00Z"/>
                <w:rFonts w:ascii="Arial" w:eastAsia="Times New Roman" w:hAnsi="Arial" w:cs="Arial"/>
                <w:b/>
                <w:bCs/>
                <w:color w:val="000000"/>
                <w:sz w:val="18"/>
                <w:szCs w:val="18"/>
                <w:lang w:eastAsia="en-IN"/>
              </w:rPr>
            </w:pPr>
            <w:ins w:id="434" w:author="Neeshu Bhadauriya" w:date="2021-12-03T00:19:00Z">
              <w:r w:rsidRPr="00A031D5">
                <w:rPr>
                  <w:rFonts w:ascii="Arial" w:hAnsi="Arial" w:cs="Arial"/>
                  <w:b/>
                  <w:bCs/>
                  <w:color w:val="000000"/>
                  <w:sz w:val="18"/>
                  <w:szCs w:val="18"/>
                  <w:lang w:val="en-US"/>
                </w:rPr>
                <w:t>Color</w:t>
              </w:r>
            </w:ins>
          </w:p>
        </w:tc>
        <w:tc>
          <w:tcPr>
            <w:tcW w:w="3836" w:type="dxa"/>
            <w:tcBorders>
              <w:top w:val="nil"/>
              <w:left w:val="nil"/>
              <w:bottom w:val="single" w:sz="4" w:space="0" w:color="auto"/>
              <w:right w:val="single" w:sz="8" w:space="0" w:color="auto"/>
            </w:tcBorders>
            <w:shd w:val="clear" w:color="auto" w:fill="auto"/>
            <w:noWrap/>
            <w:hideMark/>
            <w:tcPrChange w:id="435"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1ABD3D43" w14:textId="77777777" w:rsidR="00EE785C" w:rsidRPr="00B53986" w:rsidRDefault="00EE785C" w:rsidP="00E80F8C">
            <w:pPr>
              <w:spacing w:after="0" w:line="240" w:lineRule="auto"/>
              <w:jc w:val="center"/>
              <w:rPr>
                <w:ins w:id="436" w:author="Neeshu Bhadauriya" w:date="2021-12-03T00:19:00Z"/>
                <w:rFonts w:ascii="Arial" w:eastAsia="Times New Roman" w:hAnsi="Arial" w:cs="Arial"/>
                <w:color w:val="000000"/>
                <w:sz w:val="18"/>
                <w:szCs w:val="18"/>
                <w:lang w:eastAsia="en-IN"/>
              </w:rPr>
            </w:pPr>
            <w:ins w:id="437" w:author="Neeshu Bhadauriya" w:date="2021-12-03T00:19:00Z">
              <w:r w:rsidRPr="00A031D5">
                <w:rPr>
                  <w:rFonts w:ascii="Arial" w:hAnsi="Arial" w:cs="Arial"/>
                </w:rPr>
                <w:t>White.</w:t>
              </w:r>
            </w:ins>
          </w:p>
        </w:tc>
      </w:tr>
      <w:tr w:rsidR="00EE785C" w:rsidRPr="00B53986" w14:paraId="66AD9448" w14:textId="77777777" w:rsidTr="00E80F8C">
        <w:trPr>
          <w:trHeight w:val="228"/>
          <w:ins w:id="438" w:author="Neeshu Bhadauriya" w:date="2021-12-03T00:19:00Z"/>
          <w:trPrChange w:id="439"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40"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AE9A84A" w14:textId="77777777" w:rsidR="00EE785C" w:rsidRPr="00B53986" w:rsidRDefault="00EE785C" w:rsidP="00E80F8C">
            <w:pPr>
              <w:spacing w:after="0" w:line="240" w:lineRule="auto"/>
              <w:rPr>
                <w:ins w:id="441" w:author="Neeshu Bhadauriya" w:date="2021-12-03T00:19:00Z"/>
                <w:rFonts w:ascii="Arial" w:eastAsia="Times New Roman" w:hAnsi="Arial" w:cs="Arial"/>
                <w:b/>
                <w:bCs/>
                <w:color w:val="000000"/>
                <w:sz w:val="18"/>
                <w:szCs w:val="18"/>
                <w:lang w:eastAsia="en-IN"/>
              </w:rPr>
            </w:pPr>
            <w:proofErr w:type="spellStart"/>
            <w:ins w:id="442" w:author="Neeshu Bhadauriya" w:date="2021-12-03T00:19:00Z">
              <w:r w:rsidRPr="00A031D5">
                <w:rPr>
                  <w:rFonts w:ascii="Arial" w:hAnsi="Arial" w:cs="Arial"/>
                  <w:b/>
                  <w:bCs/>
                  <w:color w:val="000000"/>
                  <w:sz w:val="18"/>
                  <w:szCs w:val="18"/>
                  <w:lang w:val="en-US"/>
                </w:rPr>
                <w:t>Odour</w:t>
              </w:r>
              <w:proofErr w:type="spellEnd"/>
            </w:ins>
          </w:p>
        </w:tc>
        <w:tc>
          <w:tcPr>
            <w:tcW w:w="3836" w:type="dxa"/>
            <w:tcBorders>
              <w:top w:val="nil"/>
              <w:left w:val="nil"/>
              <w:bottom w:val="single" w:sz="4" w:space="0" w:color="auto"/>
              <w:right w:val="single" w:sz="8" w:space="0" w:color="auto"/>
            </w:tcBorders>
            <w:shd w:val="clear" w:color="auto" w:fill="auto"/>
            <w:noWrap/>
            <w:hideMark/>
            <w:tcPrChange w:id="443"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40E9DC19" w14:textId="77777777" w:rsidR="00EE785C" w:rsidRPr="00B53986" w:rsidRDefault="00EE785C" w:rsidP="00E80F8C">
            <w:pPr>
              <w:spacing w:after="0" w:line="240" w:lineRule="auto"/>
              <w:jc w:val="center"/>
              <w:rPr>
                <w:ins w:id="444" w:author="Neeshu Bhadauriya" w:date="2021-12-03T00:19:00Z"/>
                <w:rFonts w:ascii="Arial" w:eastAsia="Times New Roman" w:hAnsi="Arial" w:cs="Arial"/>
                <w:color w:val="000000"/>
                <w:sz w:val="18"/>
                <w:szCs w:val="18"/>
                <w:lang w:eastAsia="en-IN"/>
              </w:rPr>
            </w:pPr>
            <w:ins w:id="445" w:author="Neeshu Bhadauriya" w:date="2021-12-03T00:19:00Z">
              <w:r w:rsidRPr="00A031D5">
                <w:rPr>
                  <w:rFonts w:ascii="Arial" w:hAnsi="Arial" w:cs="Arial"/>
                </w:rPr>
                <w:t>Odourless.</w:t>
              </w:r>
            </w:ins>
          </w:p>
        </w:tc>
      </w:tr>
      <w:tr w:rsidR="00EE785C" w:rsidRPr="00B53986" w14:paraId="2A096DC7" w14:textId="77777777" w:rsidTr="00E80F8C">
        <w:trPr>
          <w:trHeight w:val="228"/>
          <w:ins w:id="446" w:author="Neeshu Bhadauriya" w:date="2021-12-03T00:19:00Z"/>
          <w:trPrChange w:id="447"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48"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C1E68E5" w14:textId="77777777" w:rsidR="00EE785C" w:rsidRPr="00B53986" w:rsidRDefault="00EE785C" w:rsidP="00E80F8C">
            <w:pPr>
              <w:spacing w:after="0" w:line="240" w:lineRule="auto"/>
              <w:rPr>
                <w:ins w:id="449" w:author="Neeshu Bhadauriya" w:date="2021-12-03T00:19:00Z"/>
                <w:rFonts w:ascii="Arial" w:eastAsia="Times New Roman" w:hAnsi="Arial" w:cs="Arial"/>
                <w:b/>
                <w:bCs/>
                <w:color w:val="000000"/>
                <w:sz w:val="18"/>
                <w:szCs w:val="18"/>
                <w:lang w:eastAsia="en-IN"/>
              </w:rPr>
            </w:pPr>
            <w:ins w:id="450" w:author="Neeshu Bhadauriya" w:date="2021-12-03T00:19:00Z">
              <w:r w:rsidRPr="00A031D5">
                <w:rPr>
                  <w:rFonts w:ascii="Arial" w:hAnsi="Arial" w:cs="Arial"/>
                  <w:b/>
                  <w:bCs/>
                  <w:color w:val="000000"/>
                  <w:sz w:val="18"/>
                  <w:szCs w:val="18"/>
                  <w:lang w:val="en-US"/>
                </w:rPr>
                <w:t>pH</w:t>
              </w:r>
            </w:ins>
          </w:p>
        </w:tc>
        <w:tc>
          <w:tcPr>
            <w:tcW w:w="3836" w:type="dxa"/>
            <w:tcBorders>
              <w:top w:val="nil"/>
              <w:left w:val="nil"/>
              <w:bottom w:val="single" w:sz="4" w:space="0" w:color="auto"/>
              <w:right w:val="single" w:sz="8" w:space="0" w:color="auto"/>
            </w:tcBorders>
            <w:shd w:val="clear" w:color="auto" w:fill="auto"/>
            <w:noWrap/>
            <w:hideMark/>
            <w:tcPrChange w:id="451"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25AAF1C2" w14:textId="77777777" w:rsidR="00EE785C" w:rsidRPr="00B53986" w:rsidRDefault="00EE785C" w:rsidP="00E80F8C">
            <w:pPr>
              <w:spacing w:after="0" w:line="240" w:lineRule="auto"/>
              <w:jc w:val="center"/>
              <w:rPr>
                <w:ins w:id="452" w:author="Neeshu Bhadauriya" w:date="2021-12-03T00:19:00Z"/>
                <w:rFonts w:ascii="Arial" w:eastAsia="Times New Roman" w:hAnsi="Arial" w:cs="Arial"/>
                <w:color w:val="000000"/>
                <w:sz w:val="18"/>
                <w:szCs w:val="18"/>
                <w:lang w:eastAsia="en-IN"/>
              </w:rPr>
            </w:pPr>
            <w:ins w:id="453" w:author="Neeshu Bhadauriya" w:date="2021-12-03T00:19:00Z">
              <w:r w:rsidRPr="00A031D5">
                <w:rPr>
                  <w:rFonts w:ascii="Arial" w:hAnsi="Arial" w:cs="Arial"/>
                </w:rPr>
                <w:t>Not available. Not available.</w:t>
              </w:r>
            </w:ins>
          </w:p>
        </w:tc>
      </w:tr>
      <w:tr w:rsidR="00EE785C" w:rsidRPr="00B53986" w14:paraId="5CFEA2F4" w14:textId="77777777" w:rsidTr="00E80F8C">
        <w:trPr>
          <w:trHeight w:val="228"/>
          <w:ins w:id="454" w:author="Neeshu Bhadauriya" w:date="2021-12-03T00:19:00Z"/>
          <w:trPrChange w:id="455"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56"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6C53E04" w14:textId="77777777" w:rsidR="00EE785C" w:rsidRPr="00B53986" w:rsidRDefault="00EE785C" w:rsidP="00E80F8C">
            <w:pPr>
              <w:spacing w:after="0" w:line="240" w:lineRule="auto"/>
              <w:rPr>
                <w:ins w:id="457" w:author="Neeshu Bhadauriya" w:date="2021-12-03T00:19:00Z"/>
                <w:rFonts w:ascii="Arial" w:eastAsia="Times New Roman" w:hAnsi="Arial" w:cs="Arial"/>
                <w:b/>
                <w:bCs/>
                <w:color w:val="000000"/>
                <w:sz w:val="18"/>
                <w:szCs w:val="18"/>
                <w:lang w:eastAsia="en-IN"/>
              </w:rPr>
            </w:pPr>
            <w:ins w:id="458" w:author="Neeshu Bhadauriya" w:date="2021-12-03T00:19:00Z">
              <w:r w:rsidRPr="00A031D5">
                <w:rPr>
                  <w:rFonts w:ascii="Arial" w:hAnsi="Arial" w:cs="Arial"/>
                  <w:b/>
                  <w:bCs/>
                  <w:color w:val="000000"/>
                  <w:sz w:val="18"/>
                  <w:szCs w:val="18"/>
                  <w:lang w:val="en-US"/>
                </w:rPr>
                <w:t>Melting point</w:t>
              </w:r>
            </w:ins>
          </w:p>
        </w:tc>
        <w:tc>
          <w:tcPr>
            <w:tcW w:w="3836" w:type="dxa"/>
            <w:tcBorders>
              <w:top w:val="nil"/>
              <w:left w:val="nil"/>
              <w:bottom w:val="single" w:sz="4" w:space="0" w:color="auto"/>
              <w:right w:val="single" w:sz="8" w:space="0" w:color="auto"/>
            </w:tcBorders>
            <w:shd w:val="clear" w:color="auto" w:fill="auto"/>
            <w:noWrap/>
            <w:hideMark/>
            <w:tcPrChange w:id="459"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17E8E750" w14:textId="77777777" w:rsidR="00EE785C" w:rsidRPr="00B53986" w:rsidRDefault="00EE785C" w:rsidP="00E80F8C">
            <w:pPr>
              <w:spacing w:after="0" w:line="240" w:lineRule="auto"/>
              <w:jc w:val="center"/>
              <w:rPr>
                <w:ins w:id="460" w:author="Neeshu Bhadauriya" w:date="2021-12-03T00:19:00Z"/>
                <w:rFonts w:ascii="Arial" w:eastAsia="Times New Roman" w:hAnsi="Arial" w:cs="Arial"/>
                <w:color w:val="000000"/>
                <w:sz w:val="18"/>
                <w:szCs w:val="18"/>
                <w:lang w:eastAsia="en-IN"/>
              </w:rPr>
            </w:pPr>
            <w:ins w:id="461" w:author="Neeshu Bhadauriya" w:date="2021-12-03T00:19:00Z">
              <w:r w:rsidRPr="00A031D5">
                <w:rPr>
                  <w:rFonts w:ascii="Arial" w:hAnsi="Arial" w:cs="Arial"/>
                </w:rPr>
                <w:t>155°C</w:t>
              </w:r>
            </w:ins>
          </w:p>
        </w:tc>
      </w:tr>
      <w:tr w:rsidR="00EE785C" w:rsidRPr="00B53986" w14:paraId="01EB1960" w14:textId="77777777" w:rsidTr="00E80F8C">
        <w:trPr>
          <w:trHeight w:val="228"/>
          <w:ins w:id="462" w:author="Neeshu Bhadauriya" w:date="2021-12-03T00:19:00Z"/>
          <w:trPrChange w:id="463"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64"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FBE6201" w14:textId="77777777" w:rsidR="00EE785C" w:rsidRPr="00B53986" w:rsidRDefault="00EE785C" w:rsidP="00E80F8C">
            <w:pPr>
              <w:spacing w:after="0" w:line="240" w:lineRule="auto"/>
              <w:rPr>
                <w:ins w:id="465" w:author="Neeshu Bhadauriya" w:date="2021-12-03T00:19:00Z"/>
                <w:rFonts w:ascii="Arial" w:eastAsia="Times New Roman" w:hAnsi="Arial" w:cs="Arial"/>
                <w:b/>
                <w:bCs/>
                <w:color w:val="000000"/>
                <w:sz w:val="18"/>
                <w:szCs w:val="18"/>
                <w:lang w:eastAsia="en-IN"/>
              </w:rPr>
            </w:pPr>
            <w:ins w:id="466" w:author="Neeshu Bhadauriya" w:date="2021-12-03T00:19:00Z">
              <w:r w:rsidRPr="00A031D5">
                <w:rPr>
                  <w:rFonts w:ascii="Arial" w:hAnsi="Arial" w:cs="Arial"/>
                  <w:b/>
                  <w:bCs/>
                  <w:color w:val="000000"/>
                  <w:sz w:val="18"/>
                  <w:szCs w:val="18"/>
                  <w:lang w:val="en-US"/>
                </w:rPr>
                <w:t>Initial boiling point and range</w:t>
              </w:r>
            </w:ins>
          </w:p>
        </w:tc>
        <w:tc>
          <w:tcPr>
            <w:tcW w:w="3836" w:type="dxa"/>
            <w:tcBorders>
              <w:top w:val="nil"/>
              <w:left w:val="nil"/>
              <w:bottom w:val="single" w:sz="4" w:space="0" w:color="auto"/>
              <w:right w:val="single" w:sz="8" w:space="0" w:color="auto"/>
            </w:tcBorders>
            <w:shd w:val="clear" w:color="auto" w:fill="auto"/>
            <w:noWrap/>
            <w:hideMark/>
            <w:tcPrChange w:id="467"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5C28167" w14:textId="77777777" w:rsidR="00EE785C" w:rsidRPr="00B53986" w:rsidRDefault="00EE785C" w:rsidP="00E80F8C">
            <w:pPr>
              <w:spacing w:after="0" w:line="240" w:lineRule="auto"/>
              <w:jc w:val="center"/>
              <w:rPr>
                <w:ins w:id="468" w:author="Neeshu Bhadauriya" w:date="2021-12-03T00:19:00Z"/>
                <w:rFonts w:ascii="Arial" w:eastAsia="Times New Roman" w:hAnsi="Arial" w:cs="Arial"/>
                <w:color w:val="000000"/>
                <w:sz w:val="18"/>
                <w:szCs w:val="18"/>
                <w:lang w:eastAsia="en-IN"/>
              </w:rPr>
            </w:pPr>
            <w:ins w:id="469" w:author="Neeshu Bhadauriya" w:date="2021-12-03T00:19:00Z">
              <w:r w:rsidRPr="00A031D5">
                <w:rPr>
                  <w:rFonts w:ascii="Arial" w:hAnsi="Arial" w:cs="Arial"/>
                </w:rPr>
                <w:t xml:space="preserve">360°C @ 1013 </w:t>
              </w:r>
              <w:proofErr w:type="spellStart"/>
              <w:r w:rsidRPr="00A031D5">
                <w:rPr>
                  <w:rFonts w:ascii="Arial" w:hAnsi="Arial" w:cs="Arial"/>
                </w:rPr>
                <w:t>hPa</w:t>
              </w:r>
              <w:proofErr w:type="spellEnd"/>
              <w:r w:rsidRPr="00A031D5">
                <w:rPr>
                  <w:rFonts w:ascii="Arial" w:hAnsi="Arial" w:cs="Arial"/>
                </w:rPr>
                <w:t xml:space="preserve"> Bisphenol A shows decomposition at the boiling point. Flash point</w:t>
              </w:r>
            </w:ins>
          </w:p>
        </w:tc>
      </w:tr>
      <w:tr w:rsidR="00EE785C" w:rsidRPr="00B53986" w14:paraId="7EC8BF03" w14:textId="77777777" w:rsidTr="00E80F8C">
        <w:trPr>
          <w:trHeight w:val="228"/>
          <w:ins w:id="470" w:author="Neeshu Bhadauriya" w:date="2021-12-03T00:19:00Z"/>
          <w:trPrChange w:id="471"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72"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333919E5" w14:textId="77777777" w:rsidR="00EE785C" w:rsidRPr="00B53986" w:rsidRDefault="00EE785C" w:rsidP="00E80F8C">
            <w:pPr>
              <w:spacing w:after="0" w:line="240" w:lineRule="auto"/>
              <w:rPr>
                <w:ins w:id="473" w:author="Neeshu Bhadauriya" w:date="2021-12-03T00:19:00Z"/>
                <w:rFonts w:ascii="Arial" w:eastAsia="Times New Roman" w:hAnsi="Arial" w:cs="Arial"/>
                <w:b/>
                <w:bCs/>
                <w:color w:val="000000"/>
                <w:sz w:val="18"/>
                <w:szCs w:val="18"/>
                <w:lang w:eastAsia="en-IN"/>
              </w:rPr>
            </w:pPr>
            <w:ins w:id="474" w:author="Neeshu Bhadauriya" w:date="2021-12-03T00:19:00Z">
              <w:r w:rsidRPr="00A031D5">
                <w:rPr>
                  <w:rFonts w:ascii="Arial" w:hAnsi="Arial" w:cs="Arial"/>
                  <w:b/>
                  <w:bCs/>
                  <w:color w:val="000000"/>
                  <w:sz w:val="18"/>
                  <w:szCs w:val="18"/>
                  <w:lang w:val="en-US"/>
                </w:rPr>
                <w:t>Evaporation rate</w:t>
              </w:r>
            </w:ins>
          </w:p>
        </w:tc>
        <w:tc>
          <w:tcPr>
            <w:tcW w:w="3836" w:type="dxa"/>
            <w:tcBorders>
              <w:top w:val="nil"/>
              <w:left w:val="nil"/>
              <w:bottom w:val="single" w:sz="4" w:space="0" w:color="auto"/>
              <w:right w:val="single" w:sz="8" w:space="0" w:color="auto"/>
            </w:tcBorders>
            <w:shd w:val="clear" w:color="auto" w:fill="auto"/>
            <w:noWrap/>
            <w:hideMark/>
            <w:tcPrChange w:id="475"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0A32B81" w14:textId="77777777" w:rsidR="00EE785C" w:rsidRPr="00B53986" w:rsidRDefault="00EE785C" w:rsidP="00E80F8C">
            <w:pPr>
              <w:spacing w:after="0" w:line="240" w:lineRule="auto"/>
              <w:jc w:val="center"/>
              <w:rPr>
                <w:ins w:id="476" w:author="Neeshu Bhadauriya" w:date="2021-12-03T00:19:00Z"/>
                <w:rFonts w:ascii="Arial" w:eastAsia="Times New Roman" w:hAnsi="Arial" w:cs="Arial"/>
                <w:color w:val="000000"/>
                <w:sz w:val="18"/>
                <w:szCs w:val="18"/>
                <w:lang w:eastAsia="en-IN"/>
              </w:rPr>
            </w:pPr>
            <w:ins w:id="477" w:author="Neeshu Bhadauriya" w:date="2021-12-03T00:19:00Z">
              <w:r w:rsidRPr="00A031D5">
                <w:rPr>
                  <w:rFonts w:ascii="Arial" w:hAnsi="Arial" w:cs="Arial"/>
                </w:rPr>
                <w:t>Not available.</w:t>
              </w:r>
            </w:ins>
          </w:p>
        </w:tc>
      </w:tr>
      <w:tr w:rsidR="00EE785C" w:rsidRPr="00B53986" w14:paraId="25C23831" w14:textId="77777777" w:rsidTr="00E80F8C">
        <w:trPr>
          <w:trHeight w:val="228"/>
          <w:ins w:id="478" w:author="Neeshu Bhadauriya" w:date="2021-12-03T00:19:00Z"/>
          <w:trPrChange w:id="479"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80"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654DD68" w14:textId="77777777" w:rsidR="00EE785C" w:rsidRPr="00B53986" w:rsidRDefault="00EE785C" w:rsidP="00E80F8C">
            <w:pPr>
              <w:spacing w:after="0" w:line="240" w:lineRule="auto"/>
              <w:rPr>
                <w:ins w:id="481" w:author="Neeshu Bhadauriya" w:date="2021-12-03T00:19:00Z"/>
                <w:rFonts w:ascii="Arial" w:eastAsia="Times New Roman" w:hAnsi="Arial" w:cs="Arial"/>
                <w:b/>
                <w:bCs/>
                <w:color w:val="000000"/>
                <w:sz w:val="18"/>
                <w:szCs w:val="18"/>
                <w:lang w:eastAsia="en-IN"/>
              </w:rPr>
            </w:pPr>
            <w:proofErr w:type="spellStart"/>
            <w:ins w:id="482" w:author="Neeshu Bhadauriya" w:date="2021-12-03T00:19:00Z">
              <w:r w:rsidRPr="00A031D5">
                <w:rPr>
                  <w:rFonts w:ascii="Arial" w:hAnsi="Arial" w:cs="Arial"/>
                  <w:b/>
                  <w:bCs/>
                  <w:color w:val="000000"/>
                  <w:sz w:val="18"/>
                  <w:szCs w:val="18"/>
                  <w:lang w:val="en-US"/>
                </w:rPr>
                <w:t>Vapour</w:t>
              </w:r>
              <w:proofErr w:type="spellEnd"/>
              <w:r w:rsidRPr="00A031D5">
                <w:rPr>
                  <w:rFonts w:ascii="Arial" w:hAnsi="Arial" w:cs="Arial"/>
                  <w:b/>
                  <w:bCs/>
                  <w:color w:val="000000"/>
                  <w:sz w:val="18"/>
                  <w:szCs w:val="18"/>
                  <w:lang w:val="en-US"/>
                </w:rPr>
                <w:t xml:space="preserve"> pressure</w:t>
              </w:r>
            </w:ins>
          </w:p>
        </w:tc>
        <w:tc>
          <w:tcPr>
            <w:tcW w:w="3836" w:type="dxa"/>
            <w:tcBorders>
              <w:top w:val="nil"/>
              <w:left w:val="nil"/>
              <w:bottom w:val="single" w:sz="4" w:space="0" w:color="auto"/>
              <w:right w:val="single" w:sz="8" w:space="0" w:color="auto"/>
            </w:tcBorders>
            <w:shd w:val="clear" w:color="auto" w:fill="auto"/>
            <w:noWrap/>
            <w:hideMark/>
            <w:tcPrChange w:id="483"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0BEE0C8" w14:textId="77777777" w:rsidR="00EE785C" w:rsidRPr="00B53986" w:rsidRDefault="00EE785C" w:rsidP="00E80F8C">
            <w:pPr>
              <w:spacing w:after="0" w:line="240" w:lineRule="auto"/>
              <w:jc w:val="center"/>
              <w:rPr>
                <w:ins w:id="484" w:author="Neeshu Bhadauriya" w:date="2021-12-03T00:19:00Z"/>
                <w:rFonts w:ascii="Arial" w:eastAsia="Times New Roman" w:hAnsi="Arial" w:cs="Arial"/>
                <w:color w:val="000000"/>
                <w:sz w:val="18"/>
                <w:szCs w:val="18"/>
                <w:lang w:eastAsia="en-IN"/>
              </w:rPr>
            </w:pPr>
            <w:ins w:id="485" w:author="Neeshu Bhadauriya" w:date="2021-12-03T00:19:00Z">
              <w:r w:rsidRPr="00A031D5">
                <w:rPr>
                  <w:rFonts w:ascii="Arial" w:hAnsi="Arial" w:cs="Arial"/>
                </w:rPr>
                <w:t>0.000000412 Pa @ °C</w:t>
              </w:r>
            </w:ins>
          </w:p>
        </w:tc>
      </w:tr>
      <w:tr w:rsidR="00EE785C" w:rsidRPr="00B53986" w14:paraId="57C03F7D" w14:textId="77777777" w:rsidTr="00E80F8C">
        <w:trPr>
          <w:trHeight w:val="228"/>
          <w:ins w:id="486" w:author="Neeshu Bhadauriya" w:date="2021-12-03T00:19:00Z"/>
          <w:trPrChange w:id="487"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88"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26F279FB" w14:textId="77777777" w:rsidR="00EE785C" w:rsidRPr="00B53986" w:rsidRDefault="00EE785C" w:rsidP="00E80F8C">
            <w:pPr>
              <w:spacing w:after="0" w:line="240" w:lineRule="auto"/>
              <w:rPr>
                <w:ins w:id="489" w:author="Neeshu Bhadauriya" w:date="2021-12-03T00:19:00Z"/>
                <w:rFonts w:ascii="Arial" w:eastAsia="Times New Roman" w:hAnsi="Arial" w:cs="Arial"/>
                <w:b/>
                <w:bCs/>
                <w:color w:val="000000"/>
                <w:sz w:val="18"/>
                <w:szCs w:val="18"/>
                <w:lang w:eastAsia="en-IN"/>
              </w:rPr>
            </w:pPr>
            <w:ins w:id="490" w:author="Neeshu Bhadauriya" w:date="2021-12-03T00:19:00Z">
              <w:r w:rsidRPr="00A031D5">
                <w:rPr>
                  <w:rFonts w:ascii="Arial" w:hAnsi="Arial" w:cs="Arial"/>
                  <w:b/>
                  <w:bCs/>
                  <w:color w:val="000000"/>
                  <w:sz w:val="18"/>
                  <w:szCs w:val="18"/>
                  <w:lang w:val="en-US"/>
                </w:rPr>
                <w:t>Relative density</w:t>
              </w:r>
            </w:ins>
          </w:p>
        </w:tc>
        <w:tc>
          <w:tcPr>
            <w:tcW w:w="3836" w:type="dxa"/>
            <w:tcBorders>
              <w:top w:val="nil"/>
              <w:left w:val="nil"/>
              <w:bottom w:val="single" w:sz="4" w:space="0" w:color="auto"/>
              <w:right w:val="single" w:sz="8" w:space="0" w:color="auto"/>
            </w:tcBorders>
            <w:shd w:val="clear" w:color="auto" w:fill="auto"/>
            <w:noWrap/>
            <w:hideMark/>
            <w:tcPrChange w:id="491"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F3E6548" w14:textId="77777777" w:rsidR="00EE785C" w:rsidRPr="00B53986" w:rsidRDefault="00EE785C" w:rsidP="00E80F8C">
            <w:pPr>
              <w:spacing w:after="0" w:line="240" w:lineRule="auto"/>
              <w:jc w:val="center"/>
              <w:rPr>
                <w:ins w:id="492" w:author="Neeshu Bhadauriya" w:date="2021-12-03T00:19:00Z"/>
                <w:rFonts w:ascii="Arial" w:eastAsia="Times New Roman" w:hAnsi="Arial" w:cs="Arial"/>
                <w:color w:val="000000"/>
                <w:sz w:val="18"/>
                <w:szCs w:val="18"/>
                <w:lang w:eastAsia="en-IN"/>
              </w:rPr>
            </w:pPr>
            <w:ins w:id="493" w:author="Neeshu Bhadauriya" w:date="2021-12-03T00:19:00Z">
              <w:r w:rsidRPr="00A031D5">
                <w:rPr>
                  <w:rFonts w:ascii="Arial" w:hAnsi="Arial" w:cs="Arial"/>
                </w:rPr>
                <w:t>1.2 g/cm3 @ at 25°C</w:t>
              </w:r>
            </w:ins>
          </w:p>
        </w:tc>
      </w:tr>
      <w:tr w:rsidR="00EE785C" w:rsidRPr="00B53986" w14:paraId="1EF53264" w14:textId="77777777" w:rsidTr="00E80F8C">
        <w:trPr>
          <w:trHeight w:val="228"/>
          <w:ins w:id="494" w:author="Neeshu Bhadauriya" w:date="2021-12-03T00:19:00Z"/>
          <w:trPrChange w:id="495"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496"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550916E" w14:textId="77777777" w:rsidR="00EE785C" w:rsidRPr="00B53986" w:rsidRDefault="00EE785C" w:rsidP="00E80F8C">
            <w:pPr>
              <w:spacing w:after="0" w:line="240" w:lineRule="auto"/>
              <w:rPr>
                <w:ins w:id="497" w:author="Neeshu Bhadauriya" w:date="2021-12-03T00:19:00Z"/>
                <w:rFonts w:ascii="Arial" w:eastAsia="Times New Roman" w:hAnsi="Arial" w:cs="Arial"/>
                <w:b/>
                <w:bCs/>
                <w:color w:val="000000"/>
                <w:sz w:val="18"/>
                <w:szCs w:val="18"/>
                <w:lang w:eastAsia="en-IN"/>
              </w:rPr>
            </w:pPr>
            <w:ins w:id="498" w:author="Neeshu Bhadauriya" w:date="2021-12-03T00:19:00Z">
              <w:r w:rsidRPr="00A031D5">
                <w:rPr>
                  <w:rFonts w:ascii="Arial" w:hAnsi="Arial" w:cs="Arial"/>
                  <w:b/>
                  <w:bCs/>
                  <w:color w:val="000000"/>
                  <w:sz w:val="18"/>
                  <w:szCs w:val="18"/>
                  <w:lang w:val="en-US"/>
                </w:rPr>
                <w:t>Solubility(</w:t>
              </w:r>
              <w:proofErr w:type="spellStart"/>
              <w:r w:rsidRPr="00A031D5">
                <w:rPr>
                  <w:rFonts w:ascii="Arial" w:hAnsi="Arial" w:cs="Arial"/>
                  <w:b/>
                  <w:bCs/>
                  <w:color w:val="000000"/>
                  <w:sz w:val="18"/>
                  <w:szCs w:val="18"/>
                  <w:lang w:val="en-US"/>
                </w:rPr>
                <w:t>ies</w:t>
              </w:r>
              <w:proofErr w:type="spellEnd"/>
              <w:r w:rsidRPr="00A031D5">
                <w:rPr>
                  <w:rFonts w:ascii="Arial" w:hAnsi="Arial" w:cs="Arial"/>
                  <w:b/>
                  <w:bCs/>
                  <w:color w:val="000000"/>
                  <w:sz w:val="18"/>
                  <w:szCs w:val="18"/>
                  <w:lang w:val="en-US"/>
                </w:rPr>
                <w:t>)</w:t>
              </w:r>
            </w:ins>
          </w:p>
        </w:tc>
        <w:tc>
          <w:tcPr>
            <w:tcW w:w="3836" w:type="dxa"/>
            <w:tcBorders>
              <w:top w:val="nil"/>
              <w:left w:val="nil"/>
              <w:bottom w:val="single" w:sz="4" w:space="0" w:color="auto"/>
              <w:right w:val="single" w:sz="8" w:space="0" w:color="auto"/>
            </w:tcBorders>
            <w:shd w:val="clear" w:color="auto" w:fill="auto"/>
            <w:noWrap/>
            <w:hideMark/>
            <w:tcPrChange w:id="499"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7EE7D577" w14:textId="77777777" w:rsidR="00EE785C" w:rsidRPr="00B53986" w:rsidRDefault="00EE785C" w:rsidP="00E80F8C">
            <w:pPr>
              <w:spacing w:after="0" w:line="240" w:lineRule="auto"/>
              <w:jc w:val="center"/>
              <w:rPr>
                <w:ins w:id="500" w:author="Neeshu Bhadauriya" w:date="2021-12-03T00:19:00Z"/>
                <w:rFonts w:ascii="Arial" w:eastAsia="Times New Roman" w:hAnsi="Arial" w:cs="Arial"/>
                <w:color w:val="000000"/>
                <w:sz w:val="18"/>
                <w:szCs w:val="18"/>
                <w:lang w:eastAsia="en-IN"/>
              </w:rPr>
            </w:pPr>
            <w:ins w:id="501" w:author="Neeshu Bhadauriya" w:date="2021-12-03T00:19:00Z">
              <w:r w:rsidRPr="00A031D5">
                <w:rPr>
                  <w:rFonts w:ascii="Arial" w:hAnsi="Arial" w:cs="Arial"/>
                </w:rPr>
                <w:t>0.0300 @ °C</w:t>
              </w:r>
            </w:ins>
          </w:p>
        </w:tc>
      </w:tr>
      <w:tr w:rsidR="00EE785C" w:rsidRPr="00B53986" w14:paraId="512882B5" w14:textId="77777777" w:rsidTr="00E80F8C">
        <w:trPr>
          <w:trHeight w:val="228"/>
          <w:ins w:id="502" w:author="Neeshu Bhadauriya" w:date="2021-12-03T00:19:00Z"/>
          <w:trPrChange w:id="503"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504"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3F9AD90E" w14:textId="77777777" w:rsidR="00EE785C" w:rsidRPr="00B53986" w:rsidRDefault="00EE785C" w:rsidP="00E80F8C">
            <w:pPr>
              <w:spacing w:after="0" w:line="240" w:lineRule="auto"/>
              <w:rPr>
                <w:ins w:id="505" w:author="Neeshu Bhadauriya" w:date="2021-12-03T00:19:00Z"/>
                <w:rFonts w:ascii="Arial" w:eastAsia="Times New Roman" w:hAnsi="Arial" w:cs="Arial"/>
                <w:b/>
                <w:bCs/>
                <w:color w:val="000000"/>
                <w:sz w:val="18"/>
                <w:szCs w:val="18"/>
                <w:lang w:eastAsia="en-IN"/>
              </w:rPr>
            </w:pPr>
            <w:ins w:id="506" w:author="Neeshu Bhadauriya" w:date="2021-12-03T00:19:00Z">
              <w:r w:rsidRPr="00A031D5">
                <w:rPr>
                  <w:rFonts w:ascii="Arial" w:hAnsi="Arial" w:cs="Arial"/>
                  <w:b/>
                  <w:bCs/>
                  <w:color w:val="000000"/>
                  <w:sz w:val="18"/>
                  <w:szCs w:val="18"/>
                  <w:lang w:val="en-US"/>
                </w:rPr>
                <w:t>Partition coefficient</w:t>
              </w:r>
            </w:ins>
          </w:p>
        </w:tc>
        <w:tc>
          <w:tcPr>
            <w:tcW w:w="3836" w:type="dxa"/>
            <w:tcBorders>
              <w:top w:val="nil"/>
              <w:left w:val="nil"/>
              <w:bottom w:val="single" w:sz="4" w:space="0" w:color="auto"/>
              <w:right w:val="single" w:sz="8" w:space="0" w:color="auto"/>
            </w:tcBorders>
            <w:shd w:val="clear" w:color="auto" w:fill="auto"/>
            <w:noWrap/>
            <w:hideMark/>
            <w:tcPrChange w:id="507"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3285C6CD" w14:textId="77777777" w:rsidR="00EE785C" w:rsidRPr="00B53986" w:rsidRDefault="00EE785C" w:rsidP="00E80F8C">
            <w:pPr>
              <w:spacing w:after="0" w:line="240" w:lineRule="auto"/>
              <w:jc w:val="center"/>
              <w:rPr>
                <w:ins w:id="508" w:author="Neeshu Bhadauriya" w:date="2021-12-03T00:19:00Z"/>
                <w:rFonts w:ascii="Arial" w:eastAsia="Times New Roman" w:hAnsi="Arial" w:cs="Arial"/>
                <w:color w:val="000000"/>
                <w:sz w:val="18"/>
                <w:szCs w:val="18"/>
                <w:lang w:eastAsia="en-IN"/>
              </w:rPr>
            </w:pPr>
            <w:ins w:id="509" w:author="Neeshu Bhadauriya" w:date="2021-12-03T00:19:00Z">
              <w:r w:rsidRPr="00A031D5">
                <w:rPr>
                  <w:rFonts w:ascii="Arial" w:hAnsi="Arial" w:cs="Arial"/>
                </w:rPr>
                <w:t>log Pow: 3.4 at 21.5 °C Auto-ignition temperature</w:t>
              </w:r>
            </w:ins>
          </w:p>
        </w:tc>
      </w:tr>
      <w:tr w:rsidR="00EE785C" w:rsidRPr="00B53986" w14:paraId="7BB043A6" w14:textId="77777777" w:rsidTr="00E80F8C">
        <w:trPr>
          <w:trHeight w:val="228"/>
          <w:ins w:id="510" w:author="Neeshu Bhadauriya" w:date="2021-12-03T00:19:00Z"/>
          <w:trPrChange w:id="511"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512"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1A2B4A99" w14:textId="77777777" w:rsidR="00EE785C" w:rsidRPr="00B53986" w:rsidRDefault="00EE785C" w:rsidP="00E80F8C">
            <w:pPr>
              <w:spacing w:after="0" w:line="240" w:lineRule="auto"/>
              <w:rPr>
                <w:ins w:id="513" w:author="Neeshu Bhadauriya" w:date="2021-12-03T00:19:00Z"/>
                <w:rFonts w:ascii="Arial" w:eastAsia="Times New Roman" w:hAnsi="Arial" w:cs="Arial"/>
                <w:b/>
                <w:bCs/>
                <w:color w:val="000000"/>
                <w:sz w:val="18"/>
                <w:szCs w:val="18"/>
                <w:lang w:eastAsia="en-IN"/>
              </w:rPr>
            </w:pPr>
            <w:ins w:id="514" w:author="Neeshu Bhadauriya" w:date="2021-12-03T00:19:00Z">
              <w:r w:rsidRPr="00A031D5">
                <w:rPr>
                  <w:rFonts w:ascii="Arial" w:hAnsi="Arial" w:cs="Arial"/>
                  <w:b/>
                  <w:bCs/>
                  <w:color w:val="000000"/>
                  <w:sz w:val="18"/>
                  <w:szCs w:val="18"/>
                  <w:lang w:val="en-US"/>
                </w:rPr>
                <w:t>Viscosity</w:t>
              </w:r>
            </w:ins>
          </w:p>
        </w:tc>
        <w:tc>
          <w:tcPr>
            <w:tcW w:w="3836" w:type="dxa"/>
            <w:tcBorders>
              <w:top w:val="nil"/>
              <w:left w:val="nil"/>
              <w:bottom w:val="single" w:sz="4" w:space="0" w:color="auto"/>
              <w:right w:val="single" w:sz="8" w:space="0" w:color="auto"/>
            </w:tcBorders>
            <w:shd w:val="clear" w:color="auto" w:fill="auto"/>
            <w:noWrap/>
            <w:hideMark/>
            <w:tcPrChange w:id="515"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09D99831" w14:textId="77777777" w:rsidR="00EE785C" w:rsidRPr="00B53986" w:rsidRDefault="00EE785C" w:rsidP="00E80F8C">
            <w:pPr>
              <w:spacing w:after="0" w:line="240" w:lineRule="auto"/>
              <w:jc w:val="center"/>
              <w:rPr>
                <w:ins w:id="516" w:author="Neeshu Bhadauriya" w:date="2021-12-03T00:19:00Z"/>
                <w:rFonts w:ascii="Arial" w:eastAsia="Times New Roman" w:hAnsi="Arial" w:cs="Arial"/>
                <w:color w:val="000000"/>
                <w:sz w:val="18"/>
                <w:szCs w:val="18"/>
                <w:lang w:eastAsia="en-IN"/>
              </w:rPr>
            </w:pPr>
            <w:ins w:id="517" w:author="Neeshu Bhadauriya" w:date="2021-12-03T00:19:00Z">
              <w:r w:rsidRPr="00A031D5">
                <w:rPr>
                  <w:rFonts w:ascii="Arial" w:hAnsi="Arial" w:cs="Arial"/>
                </w:rPr>
                <w:t>Scientifically unjustified.</w:t>
              </w:r>
            </w:ins>
          </w:p>
        </w:tc>
      </w:tr>
      <w:tr w:rsidR="00EE785C" w:rsidRPr="00B53986" w14:paraId="4D3374DF" w14:textId="77777777" w:rsidTr="00E80F8C">
        <w:trPr>
          <w:trHeight w:val="228"/>
          <w:ins w:id="518" w:author="Neeshu Bhadauriya" w:date="2021-12-03T00:19:00Z"/>
          <w:trPrChange w:id="519"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520"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34202BD2" w14:textId="77777777" w:rsidR="00EE785C" w:rsidRPr="00B53986" w:rsidRDefault="00EE785C" w:rsidP="00E80F8C">
            <w:pPr>
              <w:spacing w:after="0" w:line="240" w:lineRule="auto"/>
              <w:rPr>
                <w:ins w:id="521" w:author="Neeshu Bhadauriya" w:date="2021-12-03T00:19:00Z"/>
                <w:rFonts w:ascii="Arial" w:eastAsia="Times New Roman" w:hAnsi="Arial" w:cs="Arial"/>
                <w:b/>
                <w:bCs/>
                <w:color w:val="000000"/>
                <w:sz w:val="18"/>
                <w:szCs w:val="18"/>
                <w:lang w:eastAsia="en-IN"/>
              </w:rPr>
            </w:pPr>
            <w:ins w:id="522" w:author="Neeshu Bhadauriya" w:date="2021-12-03T00:19:00Z">
              <w:r w:rsidRPr="00A031D5">
                <w:rPr>
                  <w:rFonts w:ascii="Arial" w:hAnsi="Arial" w:cs="Arial"/>
                  <w:b/>
                  <w:bCs/>
                  <w:color w:val="000000"/>
                  <w:sz w:val="18"/>
                  <w:szCs w:val="18"/>
                  <w:lang w:val="en-US"/>
                </w:rPr>
                <w:t>Explosive properties</w:t>
              </w:r>
            </w:ins>
          </w:p>
        </w:tc>
        <w:tc>
          <w:tcPr>
            <w:tcW w:w="3836" w:type="dxa"/>
            <w:tcBorders>
              <w:top w:val="nil"/>
              <w:left w:val="nil"/>
              <w:bottom w:val="single" w:sz="4" w:space="0" w:color="auto"/>
              <w:right w:val="single" w:sz="8" w:space="0" w:color="auto"/>
            </w:tcBorders>
            <w:shd w:val="clear" w:color="auto" w:fill="auto"/>
            <w:noWrap/>
            <w:hideMark/>
            <w:tcPrChange w:id="523"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513DDC26" w14:textId="77777777" w:rsidR="00EE785C" w:rsidRPr="00B53986" w:rsidRDefault="00EE785C" w:rsidP="00E80F8C">
            <w:pPr>
              <w:spacing w:after="0" w:line="240" w:lineRule="auto"/>
              <w:jc w:val="center"/>
              <w:rPr>
                <w:ins w:id="524" w:author="Neeshu Bhadauriya" w:date="2021-12-03T00:19:00Z"/>
                <w:rFonts w:ascii="Arial" w:eastAsia="Times New Roman" w:hAnsi="Arial" w:cs="Arial"/>
                <w:color w:val="000000"/>
                <w:sz w:val="18"/>
                <w:szCs w:val="18"/>
                <w:lang w:eastAsia="en-IN"/>
              </w:rPr>
            </w:pPr>
            <w:ins w:id="525" w:author="Neeshu Bhadauriya" w:date="2021-12-03T00:19:00Z">
              <w:r w:rsidRPr="00A031D5">
                <w:rPr>
                  <w:rFonts w:ascii="Arial" w:hAnsi="Arial" w:cs="Arial"/>
                </w:rPr>
                <w:t>Data lacking.</w:t>
              </w:r>
            </w:ins>
          </w:p>
        </w:tc>
      </w:tr>
      <w:tr w:rsidR="00EE785C" w:rsidRPr="00B53986" w14:paraId="6C9EE251" w14:textId="77777777" w:rsidTr="00E80F8C">
        <w:trPr>
          <w:trHeight w:val="228"/>
          <w:ins w:id="526" w:author="Neeshu Bhadauriya" w:date="2021-12-03T00:19:00Z"/>
          <w:trPrChange w:id="527" w:author="Neeshu Bhadauriya" w:date="2021-12-03T00:19:00Z">
            <w:trPr>
              <w:trHeight w:val="228"/>
            </w:trPr>
          </w:trPrChange>
        </w:trPr>
        <w:tc>
          <w:tcPr>
            <w:tcW w:w="6332" w:type="dxa"/>
            <w:tcBorders>
              <w:top w:val="nil"/>
              <w:left w:val="single" w:sz="8" w:space="0" w:color="auto"/>
              <w:bottom w:val="single" w:sz="4" w:space="0" w:color="auto"/>
              <w:right w:val="single" w:sz="4" w:space="0" w:color="auto"/>
            </w:tcBorders>
            <w:shd w:val="clear" w:color="auto" w:fill="auto"/>
            <w:noWrap/>
            <w:vAlign w:val="center"/>
            <w:hideMark/>
            <w:tcPrChange w:id="528" w:author="Neeshu Bhadauriya" w:date="2021-12-03T00:19:00Z">
              <w:tcPr>
                <w:tcW w:w="6454"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4A176B66" w14:textId="77777777" w:rsidR="00EE785C" w:rsidRPr="00B53986" w:rsidRDefault="00EE785C" w:rsidP="00E80F8C">
            <w:pPr>
              <w:spacing w:after="0" w:line="240" w:lineRule="auto"/>
              <w:rPr>
                <w:ins w:id="529" w:author="Neeshu Bhadauriya" w:date="2021-12-03T00:19:00Z"/>
                <w:rFonts w:ascii="Arial" w:eastAsia="Times New Roman" w:hAnsi="Arial" w:cs="Arial"/>
                <w:b/>
                <w:bCs/>
                <w:color w:val="000000"/>
                <w:sz w:val="18"/>
                <w:szCs w:val="18"/>
                <w:lang w:eastAsia="en-IN"/>
              </w:rPr>
            </w:pPr>
            <w:proofErr w:type="spellStart"/>
            <w:ins w:id="530" w:author="Neeshu Bhadauriya" w:date="2021-12-03T00:19:00Z">
              <w:r w:rsidRPr="00A031D5">
                <w:rPr>
                  <w:rFonts w:ascii="Arial" w:hAnsi="Arial" w:cs="Arial"/>
                  <w:b/>
                  <w:bCs/>
                  <w:color w:val="000000"/>
                  <w:sz w:val="18"/>
                  <w:szCs w:val="18"/>
                  <w:lang w:val="en-US"/>
                </w:rPr>
                <w:t>Oxidising</w:t>
              </w:r>
              <w:proofErr w:type="spellEnd"/>
              <w:r w:rsidRPr="00A031D5">
                <w:rPr>
                  <w:rFonts w:ascii="Arial" w:hAnsi="Arial" w:cs="Arial"/>
                  <w:b/>
                  <w:bCs/>
                  <w:color w:val="000000"/>
                  <w:sz w:val="18"/>
                  <w:szCs w:val="18"/>
                  <w:lang w:val="en-US"/>
                </w:rPr>
                <w:t xml:space="preserve"> properties</w:t>
              </w:r>
            </w:ins>
          </w:p>
        </w:tc>
        <w:tc>
          <w:tcPr>
            <w:tcW w:w="3836" w:type="dxa"/>
            <w:tcBorders>
              <w:top w:val="nil"/>
              <w:left w:val="nil"/>
              <w:bottom w:val="single" w:sz="4" w:space="0" w:color="auto"/>
              <w:right w:val="single" w:sz="8" w:space="0" w:color="auto"/>
            </w:tcBorders>
            <w:shd w:val="clear" w:color="auto" w:fill="auto"/>
            <w:noWrap/>
            <w:hideMark/>
            <w:tcPrChange w:id="531" w:author="Neeshu Bhadauriya" w:date="2021-12-03T00:19:00Z">
              <w:tcPr>
                <w:tcW w:w="3910" w:type="dxa"/>
                <w:tcBorders>
                  <w:top w:val="nil"/>
                  <w:left w:val="nil"/>
                  <w:bottom w:val="single" w:sz="4" w:space="0" w:color="auto"/>
                  <w:right w:val="single" w:sz="8" w:space="0" w:color="auto"/>
                </w:tcBorders>
                <w:shd w:val="clear" w:color="auto" w:fill="auto"/>
                <w:noWrap/>
                <w:hideMark/>
              </w:tcPr>
            </w:tcPrChange>
          </w:tcPr>
          <w:p w14:paraId="7F800077" w14:textId="77777777" w:rsidR="00EE785C" w:rsidRPr="00B53986" w:rsidRDefault="00EE785C" w:rsidP="00E80F8C">
            <w:pPr>
              <w:spacing w:after="0" w:line="240" w:lineRule="auto"/>
              <w:jc w:val="center"/>
              <w:rPr>
                <w:ins w:id="532" w:author="Neeshu Bhadauriya" w:date="2021-12-03T00:19:00Z"/>
                <w:rFonts w:ascii="Arial" w:eastAsia="Times New Roman" w:hAnsi="Arial" w:cs="Arial"/>
                <w:color w:val="000000"/>
                <w:sz w:val="18"/>
                <w:szCs w:val="18"/>
                <w:lang w:eastAsia="en-IN"/>
              </w:rPr>
            </w:pPr>
            <w:ins w:id="533" w:author="Neeshu Bhadauriya" w:date="2021-12-03T00:19:00Z">
              <w:r w:rsidRPr="00A031D5">
                <w:rPr>
                  <w:rFonts w:ascii="Arial" w:hAnsi="Arial" w:cs="Arial"/>
                </w:rPr>
                <w:t xml:space="preserve">Not available. </w:t>
              </w:r>
            </w:ins>
          </w:p>
        </w:tc>
      </w:tr>
    </w:tbl>
    <w:p w14:paraId="265D3ED4" w14:textId="77777777" w:rsidR="00EE785C" w:rsidRDefault="00EE785C" w:rsidP="00EE785C">
      <w:pPr>
        <w:spacing w:line="240" w:lineRule="auto"/>
        <w:rPr>
          <w:ins w:id="534" w:author="Neeshu Bhadauriya" w:date="2021-12-03T00:19:00Z"/>
        </w:rPr>
      </w:pPr>
      <w:ins w:id="535" w:author="Neeshu Bhadauriya" w:date="2021-12-03T00:19:00Z">
        <w:r>
          <w:rPr>
            <w:noProof/>
          </w:rPr>
          <mc:AlternateContent>
            <mc:Choice Requires="wps">
              <w:drawing>
                <wp:anchor distT="0" distB="0" distL="0" distR="0" simplePos="0" relativeHeight="253027328" behindDoc="1" locked="0" layoutInCell="1" allowOverlap="1" wp14:anchorId="181BF0CE" wp14:editId="02F1C936">
                  <wp:simplePos x="0" y="0"/>
                  <wp:positionH relativeFrom="page">
                    <wp:posOffset>657225</wp:posOffset>
                  </wp:positionH>
                  <wp:positionV relativeFrom="paragraph">
                    <wp:posOffset>440690</wp:posOffset>
                  </wp:positionV>
                  <wp:extent cx="6402705" cy="224155"/>
                  <wp:effectExtent l="0" t="0" r="17145" b="23495"/>
                  <wp:wrapTopAndBottom/>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2705" cy="224155"/>
                          </a:xfrm>
                          <a:prstGeom prst="rect">
                            <a:avLst/>
                          </a:prstGeom>
                          <a:solidFill>
                            <a:srgbClr val="BFBFBF"/>
                          </a:solidFill>
                          <a:ln w="9513">
                            <a:solidFill>
                              <a:srgbClr val="000000"/>
                            </a:solidFill>
                            <a:prstDash val="solid"/>
                            <a:miter lim="800000"/>
                            <a:headEnd/>
                            <a:tailEnd/>
                          </a:ln>
                        </wps:spPr>
                        <wps:txbx>
                          <w:txbxContent>
                            <w:p w14:paraId="28571A25" w14:textId="77777777" w:rsidR="004D08D3" w:rsidRPr="00B64FE2" w:rsidRDefault="004D08D3" w:rsidP="00EE785C">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BF0CE" id="Text Box 75" o:spid="_x0000_s1297" type="#_x0000_t202" style="position:absolute;margin-left:51.75pt;margin-top:34.7pt;width:504.15pt;height:17.65pt;z-index:-25028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" fillcolor="#bfbfbf" strokeweight=".26425mm">
                  <v:textbox inset="0,0,0,0">
                    <w:txbxContent>
                      <w:p w14:paraId="28571A25" w14:textId="77777777" w:rsidR="004D08D3" w:rsidRPr="00B64FE2" w:rsidRDefault="004D08D3" w:rsidP="00EE785C">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v:textbox>
                  <w10:wrap type="topAndBottom" anchorx="page"/>
                </v:shape>
              </w:pict>
            </mc:Fallback>
          </mc:AlternateContent>
        </w:r>
      </w:ins>
    </w:p>
    <w:p w14:paraId="6240192A" w14:textId="77777777" w:rsidR="00EE785C" w:rsidRDefault="00EE785C" w:rsidP="00EE785C">
      <w:pPr>
        <w:spacing w:line="240" w:lineRule="auto"/>
        <w:rPr>
          <w:ins w:id="536" w:author="Neeshu Bhadauriya" w:date="2021-12-03T00:19:00Z"/>
        </w:rPr>
      </w:pPr>
    </w:p>
    <w:p w14:paraId="50124B68" w14:textId="77777777" w:rsidR="00EE785C" w:rsidRDefault="00EE785C" w:rsidP="00EE785C">
      <w:pPr>
        <w:spacing w:line="240" w:lineRule="auto"/>
        <w:rPr>
          <w:ins w:id="537" w:author="Neeshu Bhadauriya" w:date="2021-12-03T00:19:00Z"/>
        </w:rPr>
      </w:pPr>
    </w:p>
    <w:tbl>
      <w:tblPr>
        <w:tblW w:w="10411" w:type="dxa"/>
        <w:tblLook w:val="04A0" w:firstRow="1" w:lastRow="0" w:firstColumn="1" w:lastColumn="0" w:noHBand="0" w:noVBand="1"/>
      </w:tblPr>
      <w:tblGrid>
        <w:gridCol w:w="1237"/>
        <w:gridCol w:w="9174"/>
      </w:tblGrid>
      <w:tr w:rsidR="00EE785C" w:rsidRPr="00B64FE2" w14:paraId="0B2A87ED" w14:textId="77777777" w:rsidTr="00273D75">
        <w:trPr>
          <w:trHeight w:val="1069"/>
          <w:ins w:id="538" w:author="Neeshu Bhadauriya" w:date="2021-12-03T00:19:00Z"/>
        </w:trPr>
        <w:tc>
          <w:tcPr>
            <w:tcW w:w="1237" w:type="dxa"/>
            <w:tcBorders>
              <w:top w:val="single" w:sz="8" w:space="0" w:color="auto"/>
              <w:left w:val="single" w:sz="8" w:space="0" w:color="auto"/>
              <w:bottom w:val="single" w:sz="4" w:space="0" w:color="auto"/>
              <w:right w:val="single" w:sz="4" w:space="0" w:color="auto"/>
            </w:tcBorders>
            <w:shd w:val="clear" w:color="auto" w:fill="auto"/>
            <w:noWrap/>
            <w:hideMark/>
          </w:tcPr>
          <w:p w14:paraId="68E3A4E1" w14:textId="14941FAE" w:rsidR="00EE785C" w:rsidRDefault="00504278" w:rsidP="00E80F8C">
            <w:pPr>
              <w:spacing w:after="0" w:line="240" w:lineRule="auto"/>
              <w:jc w:val="both"/>
              <w:rPr>
                <w:ins w:id="539" w:author="Neeshu Bhadauriya" w:date="2021-12-03T00:19:00Z"/>
                <w:rFonts w:ascii="Arial" w:eastAsia="Times New Roman" w:hAnsi="Arial MT" w:cs="Arial MT"/>
                <w:b/>
                <w:bCs/>
                <w:color w:val="000000"/>
                <w:sz w:val="18"/>
                <w:szCs w:val="18"/>
                <w:lang w:val="en-US" w:eastAsia="en-IN"/>
              </w:rPr>
            </w:pPr>
            <w:r>
              <w:rPr>
                <w:rFonts w:ascii="Arial" w:eastAsia="Times New Roman" w:hAnsi="Arial MT" w:cs="Arial MT"/>
                <w:b/>
                <w:bCs/>
                <w:color w:val="000000"/>
                <w:sz w:val="18"/>
                <w:szCs w:val="18"/>
                <w:lang w:val="en-US" w:eastAsia="en-IN"/>
              </w:rPr>
              <w:t>Handling</w:t>
            </w:r>
          </w:p>
          <w:p w14:paraId="00392C40" w14:textId="77777777" w:rsidR="00EE785C" w:rsidRDefault="00EE785C" w:rsidP="00E80F8C">
            <w:pPr>
              <w:rPr>
                <w:ins w:id="540" w:author="Neeshu Bhadauriya" w:date="2021-12-03T00:19:00Z"/>
                <w:rFonts w:ascii="Arial" w:eastAsia="Times New Roman" w:hAnsi="Arial MT" w:cs="Arial MT"/>
                <w:b/>
                <w:bCs/>
                <w:color w:val="000000"/>
                <w:sz w:val="18"/>
                <w:szCs w:val="18"/>
                <w:lang w:val="en-US" w:eastAsia="en-IN"/>
              </w:rPr>
            </w:pPr>
          </w:p>
          <w:p w14:paraId="2C6344EE" w14:textId="77777777" w:rsidR="00EE785C" w:rsidRPr="00B64FE2" w:rsidRDefault="00EE785C" w:rsidP="00E80F8C">
            <w:pPr>
              <w:rPr>
                <w:ins w:id="541" w:author="Neeshu Bhadauriya" w:date="2021-12-03T00:19:00Z"/>
                <w:rFonts w:ascii="Arial" w:eastAsia="Times New Roman" w:hAnsi="Arial" w:cs="Arial"/>
                <w:sz w:val="18"/>
                <w:szCs w:val="18"/>
                <w:lang w:eastAsia="en-IN"/>
              </w:rPr>
            </w:pPr>
          </w:p>
        </w:tc>
        <w:tc>
          <w:tcPr>
            <w:tcW w:w="9174" w:type="dxa"/>
            <w:tcBorders>
              <w:top w:val="single" w:sz="8" w:space="0" w:color="auto"/>
              <w:left w:val="nil"/>
              <w:bottom w:val="single" w:sz="4" w:space="0" w:color="auto"/>
              <w:right w:val="single" w:sz="8" w:space="0" w:color="auto"/>
            </w:tcBorders>
            <w:shd w:val="clear" w:color="auto" w:fill="auto"/>
            <w:hideMark/>
          </w:tcPr>
          <w:p w14:paraId="77582258" w14:textId="77777777" w:rsidR="00EE785C" w:rsidRPr="00B64FE2" w:rsidRDefault="00EE785C" w:rsidP="00E80F8C">
            <w:pPr>
              <w:spacing w:after="0" w:line="240" w:lineRule="auto"/>
              <w:jc w:val="both"/>
              <w:rPr>
                <w:ins w:id="542" w:author="Neeshu Bhadauriya" w:date="2021-12-03T00:19:00Z"/>
                <w:rFonts w:ascii="Arial" w:eastAsia="Times New Roman" w:hAnsi="Arial" w:cs="Arial"/>
                <w:color w:val="000000"/>
                <w:sz w:val="18"/>
                <w:szCs w:val="18"/>
                <w:lang w:eastAsia="en-IN"/>
              </w:rPr>
            </w:pPr>
            <w:ins w:id="543" w:author="Neeshu Bhadauriya" w:date="2021-12-03T00:19:00Z">
              <w:r w:rsidRPr="00A031D5">
                <w:rPr>
                  <w:rFonts w:ascii="Arial" w:eastAsia="Times New Roman" w:hAnsi="Arial" w:cs="Arial"/>
                  <w:color w:val="000000"/>
                  <w:sz w:val="18"/>
                  <w:szCs w:val="18"/>
                  <w:lang w:eastAsia="en-IN"/>
                </w:rPr>
                <w:t>Container must be kept tightly closed when not in use. Take precautionary measures against static discharges. Do not use in confined spaces without adequate ventilation and/or respirator. Good personal hygiene procedures should be implemented. Avoid inhalation of dust and contact with skin and eyes. Avoid handling which leads to dust formation.</w:t>
              </w:r>
            </w:ins>
          </w:p>
        </w:tc>
      </w:tr>
      <w:tr w:rsidR="00EE785C" w:rsidRPr="00B64FE2" w14:paraId="478D5244" w14:textId="77777777" w:rsidTr="00273D75">
        <w:trPr>
          <w:trHeight w:val="852"/>
          <w:ins w:id="544" w:author="Neeshu Bhadauriya" w:date="2021-12-03T00:19:00Z"/>
        </w:trPr>
        <w:tc>
          <w:tcPr>
            <w:tcW w:w="1237" w:type="dxa"/>
            <w:tcBorders>
              <w:top w:val="nil"/>
              <w:left w:val="single" w:sz="8" w:space="0" w:color="auto"/>
              <w:bottom w:val="single" w:sz="8" w:space="0" w:color="auto"/>
              <w:right w:val="single" w:sz="4" w:space="0" w:color="auto"/>
            </w:tcBorders>
            <w:shd w:val="clear" w:color="auto" w:fill="auto"/>
            <w:noWrap/>
            <w:hideMark/>
          </w:tcPr>
          <w:p w14:paraId="79AD4F9C" w14:textId="77777777" w:rsidR="00EE785C" w:rsidRPr="00B64FE2" w:rsidRDefault="00EE785C" w:rsidP="00E80F8C">
            <w:pPr>
              <w:spacing w:after="0" w:line="240" w:lineRule="auto"/>
              <w:jc w:val="both"/>
              <w:rPr>
                <w:ins w:id="545" w:author="Neeshu Bhadauriya" w:date="2021-12-03T00:19:00Z"/>
                <w:rFonts w:ascii="Arial" w:eastAsia="Times New Roman" w:hAnsi="Arial" w:cs="Arial"/>
                <w:b/>
                <w:bCs/>
                <w:color w:val="000000"/>
                <w:sz w:val="18"/>
                <w:szCs w:val="18"/>
                <w:lang w:eastAsia="en-IN"/>
              </w:rPr>
            </w:pPr>
            <w:ins w:id="546" w:author="Neeshu Bhadauriya" w:date="2021-12-03T00:19:00Z">
              <w:r w:rsidRPr="00B64FE2">
                <w:rPr>
                  <w:rFonts w:ascii="Arial" w:eastAsia="Times New Roman" w:hAnsi="Arial" w:cs="Arial"/>
                  <w:b/>
                  <w:bCs/>
                  <w:color w:val="000000"/>
                  <w:sz w:val="18"/>
                  <w:szCs w:val="18"/>
                  <w:lang w:val="en-US" w:eastAsia="en-IN"/>
                </w:rPr>
                <w:lastRenderedPageBreak/>
                <w:t>Storage</w:t>
              </w:r>
            </w:ins>
          </w:p>
        </w:tc>
        <w:tc>
          <w:tcPr>
            <w:tcW w:w="9174" w:type="dxa"/>
            <w:tcBorders>
              <w:top w:val="nil"/>
              <w:left w:val="nil"/>
              <w:bottom w:val="single" w:sz="8" w:space="0" w:color="auto"/>
              <w:right w:val="single" w:sz="8" w:space="0" w:color="auto"/>
            </w:tcBorders>
            <w:shd w:val="clear" w:color="auto" w:fill="auto"/>
            <w:noWrap/>
            <w:hideMark/>
          </w:tcPr>
          <w:p w14:paraId="08D3FC93" w14:textId="77777777" w:rsidR="00EE785C" w:rsidRPr="00B64FE2" w:rsidRDefault="00EE785C" w:rsidP="00E80F8C">
            <w:pPr>
              <w:spacing w:after="0" w:line="240" w:lineRule="auto"/>
              <w:jc w:val="both"/>
              <w:rPr>
                <w:ins w:id="547" w:author="Neeshu Bhadauriya" w:date="2021-12-03T00:19:00Z"/>
                <w:rFonts w:ascii="Arial" w:eastAsia="Times New Roman" w:hAnsi="Arial" w:cs="Arial"/>
                <w:color w:val="000000"/>
                <w:sz w:val="18"/>
                <w:szCs w:val="18"/>
                <w:lang w:eastAsia="en-IN"/>
              </w:rPr>
            </w:pPr>
            <w:ins w:id="548" w:author="Neeshu Bhadauriya" w:date="2021-12-03T00:19:00Z">
              <w:r w:rsidRPr="00A031D5">
                <w:rPr>
                  <w:rFonts w:ascii="Arial" w:eastAsia="Times New Roman" w:hAnsi="Arial" w:cs="Arial"/>
                  <w:color w:val="000000"/>
                  <w:sz w:val="18"/>
                  <w:szCs w:val="18"/>
                  <w:lang w:eastAsia="en-IN"/>
                </w:rPr>
                <w:t xml:space="preserve">Store in tightly closed, original container in a dry, </w:t>
              </w:r>
              <w:proofErr w:type="gramStart"/>
              <w:r w:rsidRPr="00A031D5">
                <w:rPr>
                  <w:rFonts w:ascii="Arial" w:eastAsia="Times New Roman" w:hAnsi="Arial" w:cs="Arial"/>
                  <w:color w:val="000000"/>
                  <w:sz w:val="18"/>
                  <w:szCs w:val="18"/>
                  <w:lang w:eastAsia="en-IN"/>
                </w:rPr>
                <w:t>cool</w:t>
              </w:r>
              <w:proofErr w:type="gramEnd"/>
              <w:r w:rsidRPr="00A031D5">
                <w:rPr>
                  <w:rFonts w:ascii="Arial" w:eastAsia="Times New Roman" w:hAnsi="Arial" w:cs="Arial"/>
                  <w:color w:val="000000"/>
                  <w:sz w:val="18"/>
                  <w:szCs w:val="18"/>
                  <w:lang w:eastAsia="en-IN"/>
                </w:rPr>
                <w:t xml:space="preserve"> and well-ventilated place. Protect from sunlight. Avoid heat, flames, and other sources of ignition. Keep container tightly sealed when not in use.</w:t>
              </w:r>
            </w:ins>
          </w:p>
        </w:tc>
      </w:tr>
    </w:tbl>
    <w:p w14:paraId="0099306D" w14:textId="348D49FB" w:rsidR="00273D75" w:rsidRDefault="00273D75" w:rsidP="00273D75">
      <w:pPr>
        <w:spacing w:line="360" w:lineRule="auto"/>
        <w:rPr>
          <w:rFonts w:ascii="Arial" w:hAnsi="Arial" w:cs="Arial"/>
          <w:b/>
          <w:bCs/>
          <w:sz w:val="24"/>
          <w:szCs w:val="24"/>
        </w:rPr>
      </w:pPr>
    </w:p>
    <w:p w14:paraId="257E1927" w14:textId="77777777" w:rsidR="00504278" w:rsidRPr="007014D5" w:rsidRDefault="00504278" w:rsidP="00504278">
      <w:pPr>
        <w:pStyle w:val="Title"/>
        <w:tabs>
          <w:tab w:val="left" w:pos="2552"/>
        </w:tabs>
        <w:rPr>
          <w:ins w:id="549" w:author="Neeshu Bhadauriya" w:date="2021-12-03T00:19:00Z"/>
          <w:b/>
          <w:bCs/>
          <w:spacing w:val="-3"/>
          <w:sz w:val="22"/>
          <w:szCs w:val="22"/>
          <w:u w:val="single"/>
          <w:rPrChange w:id="550" w:author="Neeshu Bhadauriya" w:date="2021-12-03T01:57:00Z">
            <w:rPr>
              <w:ins w:id="551" w:author="Neeshu Bhadauriya" w:date="2021-12-03T00:19:00Z"/>
              <w:sz w:val="36"/>
              <w:szCs w:val="36"/>
              <w:u w:val="single"/>
            </w:rPr>
          </w:rPrChange>
        </w:rPr>
      </w:pPr>
      <w:ins w:id="552" w:author="Neeshu Bhadauriya" w:date="2021-12-03T00:19:00Z">
        <w:r w:rsidRPr="007014D5">
          <w:rPr>
            <w:b/>
            <w:bCs/>
            <w:spacing w:val="-3"/>
            <w:sz w:val="22"/>
            <w:szCs w:val="22"/>
            <w:u w:val="single"/>
            <w:rPrChange w:id="553" w:author="Neeshu Bhadauriya" w:date="2021-12-03T01:57:00Z">
              <w:rPr>
                <w:sz w:val="36"/>
                <w:szCs w:val="36"/>
                <w:u w:val="single"/>
              </w:rPr>
            </w:rPrChange>
          </w:rPr>
          <w:t>SAFETY</w:t>
        </w:r>
        <w:r w:rsidRPr="007014D5">
          <w:rPr>
            <w:b/>
            <w:bCs/>
            <w:spacing w:val="-3"/>
            <w:sz w:val="22"/>
            <w:szCs w:val="22"/>
            <w:u w:val="single"/>
            <w:rPrChange w:id="554" w:author="Neeshu Bhadauriya" w:date="2021-12-03T01:57:00Z">
              <w:rPr>
                <w:spacing w:val="-3"/>
                <w:sz w:val="36"/>
                <w:szCs w:val="36"/>
                <w:u w:val="single"/>
              </w:rPr>
            </w:rPrChange>
          </w:rPr>
          <w:t xml:space="preserve"> </w:t>
        </w:r>
        <w:r w:rsidRPr="007014D5">
          <w:rPr>
            <w:b/>
            <w:bCs/>
            <w:spacing w:val="-3"/>
            <w:sz w:val="22"/>
            <w:szCs w:val="22"/>
            <w:u w:val="single"/>
            <w:rPrChange w:id="555" w:author="Neeshu Bhadauriya" w:date="2021-12-03T01:57:00Z">
              <w:rPr>
                <w:sz w:val="36"/>
                <w:szCs w:val="36"/>
                <w:u w:val="single"/>
              </w:rPr>
            </w:rPrChange>
          </w:rPr>
          <w:t>DATA</w:t>
        </w:r>
        <w:r w:rsidRPr="007014D5">
          <w:rPr>
            <w:b/>
            <w:bCs/>
            <w:spacing w:val="-3"/>
            <w:sz w:val="22"/>
            <w:szCs w:val="22"/>
            <w:u w:val="single"/>
            <w:rPrChange w:id="556" w:author="Neeshu Bhadauriya" w:date="2021-12-03T01:57:00Z">
              <w:rPr>
                <w:spacing w:val="-2"/>
                <w:sz w:val="36"/>
                <w:szCs w:val="36"/>
                <w:u w:val="single"/>
              </w:rPr>
            </w:rPrChange>
          </w:rPr>
          <w:t xml:space="preserve"> </w:t>
        </w:r>
        <w:r w:rsidRPr="007014D5">
          <w:rPr>
            <w:b/>
            <w:bCs/>
            <w:spacing w:val="-3"/>
            <w:sz w:val="22"/>
            <w:szCs w:val="22"/>
            <w:u w:val="single"/>
            <w:rPrChange w:id="557" w:author="Neeshu Bhadauriya" w:date="2021-12-03T01:57:00Z">
              <w:rPr>
                <w:sz w:val="36"/>
                <w:szCs w:val="36"/>
                <w:u w:val="single"/>
              </w:rPr>
            </w:rPrChange>
          </w:rPr>
          <w:t xml:space="preserve">SHEET </w:t>
        </w:r>
        <w:r w:rsidRPr="007014D5">
          <w:rPr>
            <w:b/>
            <w:bCs/>
            <w:spacing w:val="-3"/>
            <w:sz w:val="22"/>
            <w:szCs w:val="22"/>
            <w:u w:val="single"/>
            <w:rPrChange w:id="558" w:author="Neeshu Bhadauriya" w:date="2021-12-03T01:57:00Z">
              <w:rPr>
                <w:sz w:val="36"/>
                <w:szCs w:val="36"/>
              </w:rPr>
            </w:rPrChange>
          </w:rPr>
          <w:t>(</w:t>
        </w:r>
      </w:ins>
      <w:r>
        <w:rPr>
          <w:b/>
          <w:bCs/>
          <w:spacing w:val="-3"/>
          <w:sz w:val="22"/>
          <w:szCs w:val="22"/>
          <w:u w:val="single"/>
        </w:rPr>
        <w:t>Styrene</w:t>
      </w:r>
      <w:ins w:id="559" w:author="Neeshu Bhadauriya" w:date="2021-12-03T00:19:00Z">
        <w:r w:rsidRPr="007014D5">
          <w:rPr>
            <w:b/>
            <w:bCs/>
            <w:spacing w:val="-3"/>
            <w:sz w:val="22"/>
            <w:szCs w:val="22"/>
            <w:u w:val="single"/>
            <w:rPrChange w:id="560" w:author="Neeshu Bhadauriya" w:date="2021-12-03T01:57:00Z">
              <w:rPr>
                <w:sz w:val="36"/>
                <w:szCs w:val="36"/>
              </w:rPr>
            </w:rPrChange>
          </w:rPr>
          <w:t>)</w:t>
        </w:r>
      </w:ins>
    </w:p>
    <w:p w14:paraId="7197AC41" w14:textId="77777777" w:rsidR="00504278" w:rsidRDefault="00504278" w:rsidP="00504278">
      <w:pPr>
        <w:rPr>
          <w:ins w:id="561" w:author="Neeshu Bhadauriya" w:date="2021-12-03T00:19:00Z"/>
        </w:rPr>
      </w:pPr>
      <w:ins w:id="562" w:author="Neeshu Bhadauriya" w:date="2021-12-03T00:19:00Z">
        <w:r>
          <w:rPr>
            <w:noProof/>
          </w:rPr>
          <mc:AlternateContent>
            <mc:Choice Requires="wps">
              <w:drawing>
                <wp:anchor distT="0" distB="0" distL="0" distR="0" simplePos="0" relativeHeight="253029376" behindDoc="1" locked="0" layoutInCell="1" allowOverlap="1" wp14:anchorId="37F38690" wp14:editId="147E0A3F">
                  <wp:simplePos x="0" y="0"/>
                  <wp:positionH relativeFrom="page">
                    <wp:posOffset>438150</wp:posOffset>
                  </wp:positionH>
                  <wp:positionV relativeFrom="paragraph">
                    <wp:posOffset>113665</wp:posOffset>
                  </wp:positionV>
                  <wp:extent cx="6612255" cy="224155"/>
                  <wp:effectExtent l="0" t="0" r="0" b="0"/>
                  <wp:wrapTopAndBottom/>
                  <wp:docPr id="266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7FE965FD" w14:textId="77777777" w:rsidR="004D08D3" w:rsidRPr="0073147E" w:rsidRDefault="004D08D3" w:rsidP="00504278">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38690" id="_x0000_s1298" type="#_x0000_t202" style="position:absolute;margin-left:34.5pt;margin-top:8.95pt;width:520.65pt;height:17.65pt;z-index:-25028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" fillcolor="#bfbfbf" strokeweight=".26425mm">
                  <v:textbox inset="0,0,0,0">
                    <w:txbxContent>
                      <w:p w14:paraId="7FE965FD" w14:textId="77777777" w:rsidR="004D08D3" w:rsidRPr="0073147E" w:rsidRDefault="004D08D3" w:rsidP="00504278">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v:textbox>
                  <w10:wrap type="topAndBottom" anchorx="page"/>
                </v:shape>
              </w:pict>
            </mc:Fallback>
          </mc:AlternateContent>
        </w:r>
      </w:ins>
    </w:p>
    <w:p w14:paraId="62B83791" w14:textId="77777777" w:rsidR="00504278" w:rsidRPr="00B53986" w:rsidRDefault="00504278" w:rsidP="00504278">
      <w:pPr>
        <w:spacing w:line="240" w:lineRule="auto"/>
        <w:rPr>
          <w:ins w:id="563" w:author="Neeshu Bhadauriya" w:date="2021-12-03T00:19:00Z"/>
          <w:rFonts w:ascii="Arial" w:hAnsi="Arial" w:cs="Arial"/>
          <w:b/>
          <w:bCs/>
          <w:sz w:val="24"/>
          <w:szCs w:val="24"/>
          <w:u w:val="single"/>
        </w:rPr>
      </w:pPr>
      <w:ins w:id="564" w:author="Neeshu Bhadauriya" w:date="2021-12-03T00:19:00Z">
        <w:r w:rsidRPr="00B53986">
          <w:rPr>
            <w:rFonts w:ascii="Arial" w:hAnsi="Arial" w:cs="Arial"/>
            <w:b/>
            <w:bCs/>
            <w:sz w:val="24"/>
            <w:szCs w:val="24"/>
            <w:u w:val="single"/>
          </w:rPr>
          <w:t>Product identifier</w:t>
        </w:r>
      </w:ins>
    </w:p>
    <w:tbl>
      <w:tblPr>
        <w:tblW w:w="10315" w:type="dxa"/>
        <w:tblLook w:val="04A0" w:firstRow="1" w:lastRow="0" w:firstColumn="1" w:lastColumn="0" w:noHBand="0" w:noVBand="1"/>
      </w:tblPr>
      <w:tblGrid>
        <w:gridCol w:w="3822"/>
        <w:gridCol w:w="6493"/>
      </w:tblGrid>
      <w:tr w:rsidR="00504278" w:rsidRPr="00B53986" w14:paraId="2F89A87E" w14:textId="77777777" w:rsidTr="00E80F8C">
        <w:trPr>
          <w:trHeight w:val="386"/>
          <w:ins w:id="565" w:author="Neeshu Bhadauriya" w:date="2021-12-03T00:19:00Z"/>
        </w:trPr>
        <w:tc>
          <w:tcPr>
            <w:tcW w:w="3822"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50389C8D" w14:textId="77777777" w:rsidR="00504278" w:rsidRPr="00B53986" w:rsidRDefault="00504278" w:rsidP="00E80F8C">
            <w:pPr>
              <w:spacing w:after="0" w:line="240" w:lineRule="auto"/>
              <w:rPr>
                <w:ins w:id="566" w:author="Neeshu Bhadauriya" w:date="2021-12-03T00:19:00Z"/>
                <w:rFonts w:ascii="Calibri" w:eastAsia="Times New Roman" w:hAnsi="Calibri" w:cs="Calibri"/>
                <w:b/>
                <w:bCs/>
                <w:color w:val="000000"/>
                <w:lang w:eastAsia="en-IN"/>
              </w:rPr>
            </w:pPr>
            <w:ins w:id="567" w:author="Neeshu Bhadauriya" w:date="2021-12-03T00:19:00Z">
              <w:r w:rsidRPr="00B53986">
                <w:rPr>
                  <w:rFonts w:ascii="Calibri" w:eastAsia="Times New Roman" w:hAnsi="Calibri" w:cs="Calibri"/>
                  <w:b/>
                  <w:bCs/>
                  <w:color w:val="000000"/>
                  <w:lang w:eastAsia="en-IN"/>
                </w:rPr>
                <w:t>Product Name</w:t>
              </w:r>
            </w:ins>
          </w:p>
        </w:tc>
        <w:tc>
          <w:tcPr>
            <w:tcW w:w="6493" w:type="dxa"/>
            <w:tcBorders>
              <w:top w:val="single" w:sz="8" w:space="0" w:color="auto"/>
              <w:left w:val="nil"/>
              <w:bottom w:val="single" w:sz="4" w:space="0" w:color="auto"/>
              <w:right w:val="single" w:sz="8" w:space="0" w:color="auto"/>
            </w:tcBorders>
            <w:shd w:val="clear" w:color="auto" w:fill="auto"/>
            <w:noWrap/>
            <w:vAlign w:val="center"/>
            <w:hideMark/>
          </w:tcPr>
          <w:p w14:paraId="26DAB620" w14:textId="77777777" w:rsidR="00504278" w:rsidRPr="00B53986" w:rsidRDefault="00504278" w:rsidP="00E80F8C">
            <w:pPr>
              <w:spacing w:after="0" w:line="240" w:lineRule="auto"/>
              <w:rPr>
                <w:ins w:id="568" w:author="Neeshu Bhadauriya" w:date="2021-12-03T00:19:00Z"/>
                <w:rFonts w:ascii="Calibri" w:eastAsia="Times New Roman" w:hAnsi="Calibri" w:cs="Calibri"/>
                <w:color w:val="000000"/>
                <w:lang w:eastAsia="en-IN"/>
              </w:rPr>
            </w:pPr>
            <w:r>
              <w:rPr>
                <w:rFonts w:ascii="Calibri" w:eastAsia="Times New Roman" w:hAnsi="Calibri" w:cs="Calibri"/>
                <w:color w:val="000000"/>
                <w:lang w:eastAsia="en-IN"/>
              </w:rPr>
              <w:t>Styrene Monomers</w:t>
            </w:r>
          </w:p>
        </w:tc>
      </w:tr>
      <w:tr w:rsidR="00504278" w:rsidRPr="00B53986" w14:paraId="70573BED" w14:textId="77777777" w:rsidTr="00E80F8C">
        <w:trPr>
          <w:trHeight w:val="405"/>
          <w:ins w:id="569" w:author="Neeshu Bhadauriya" w:date="2021-12-03T00:19:00Z"/>
        </w:trPr>
        <w:tc>
          <w:tcPr>
            <w:tcW w:w="3822" w:type="dxa"/>
            <w:tcBorders>
              <w:top w:val="nil"/>
              <w:left w:val="single" w:sz="8" w:space="0" w:color="auto"/>
              <w:bottom w:val="single" w:sz="8" w:space="0" w:color="auto"/>
              <w:right w:val="single" w:sz="8" w:space="0" w:color="auto"/>
            </w:tcBorders>
            <w:shd w:val="clear" w:color="auto" w:fill="auto"/>
            <w:noWrap/>
            <w:vAlign w:val="center"/>
            <w:hideMark/>
          </w:tcPr>
          <w:p w14:paraId="4F11AC76" w14:textId="77777777" w:rsidR="00504278" w:rsidRPr="00B53986" w:rsidRDefault="00504278" w:rsidP="00E80F8C">
            <w:pPr>
              <w:spacing w:after="0" w:line="240" w:lineRule="auto"/>
              <w:rPr>
                <w:ins w:id="570" w:author="Neeshu Bhadauriya" w:date="2021-12-03T00:19:00Z"/>
                <w:rFonts w:ascii="Calibri" w:eastAsia="Times New Roman" w:hAnsi="Calibri" w:cs="Calibri"/>
                <w:b/>
                <w:bCs/>
                <w:color w:val="000000"/>
                <w:lang w:eastAsia="en-IN"/>
              </w:rPr>
            </w:pPr>
            <w:ins w:id="571" w:author="Neeshu Bhadauriya" w:date="2021-12-03T00:19:00Z">
              <w:r w:rsidRPr="00B53986">
                <w:rPr>
                  <w:rFonts w:ascii="Calibri" w:eastAsia="Times New Roman" w:hAnsi="Calibri" w:cs="Calibri"/>
                  <w:b/>
                  <w:bCs/>
                  <w:color w:val="000000"/>
                  <w:lang w:eastAsia="en-IN"/>
                </w:rPr>
                <w:t>CAS-No</w:t>
              </w:r>
            </w:ins>
          </w:p>
        </w:tc>
        <w:tc>
          <w:tcPr>
            <w:tcW w:w="6493" w:type="dxa"/>
            <w:tcBorders>
              <w:top w:val="nil"/>
              <w:left w:val="nil"/>
              <w:bottom w:val="single" w:sz="8" w:space="0" w:color="auto"/>
              <w:right w:val="single" w:sz="8" w:space="0" w:color="auto"/>
            </w:tcBorders>
            <w:shd w:val="clear" w:color="auto" w:fill="auto"/>
            <w:noWrap/>
            <w:vAlign w:val="center"/>
            <w:hideMark/>
          </w:tcPr>
          <w:p w14:paraId="7411F7AA" w14:textId="77777777" w:rsidR="00504278" w:rsidRPr="00B53986" w:rsidRDefault="00504278" w:rsidP="00E80F8C">
            <w:pPr>
              <w:spacing w:after="0" w:line="240" w:lineRule="auto"/>
              <w:rPr>
                <w:ins w:id="572" w:author="Neeshu Bhadauriya" w:date="2021-12-03T00:19:00Z"/>
                <w:rFonts w:ascii="Calibri" w:eastAsia="Times New Roman" w:hAnsi="Calibri" w:cs="Calibri"/>
                <w:color w:val="000000"/>
                <w:lang w:eastAsia="en-IN"/>
              </w:rPr>
            </w:pPr>
            <w:r w:rsidRPr="00330EB1">
              <w:rPr>
                <w:rFonts w:ascii="Calibri" w:eastAsia="Times New Roman" w:hAnsi="Calibri" w:cs="Calibri"/>
                <w:color w:val="000000"/>
                <w:lang w:eastAsia="en-IN"/>
              </w:rPr>
              <w:t>100-42-5</w:t>
            </w:r>
          </w:p>
        </w:tc>
      </w:tr>
    </w:tbl>
    <w:p w14:paraId="5DA2E703" w14:textId="77777777" w:rsidR="00504278" w:rsidRDefault="00504278" w:rsidP="00504278">
      <w:pPr>
        <w:spacing w:line="240" w:lineRule="auto"/>
        <w:rPr>
          <w:ins w:id="573" w:author="Neeshu Bhadauriya" w:date="2021-12-03T00:19:00Z"/>
        </w:rPr>
      </w:pPr>
      <w:ins w:id="574" w:author="Neeshu Bhadauriya" w:date="2021-12-03T00:19:00Z">
        <w:r>
          <w:rPr>
            <w:noProof/>
          </w:rPr>
          <mc:AlternateContent>
            <mc:Choice Requires="wps">
              <w:drawing>
                <wp:anchor distT="0" distB="0" distL="0" distR="0" simplePos="0" relativeHeight="253030400" behindDoc="1" locked="0" layoutInCell="1" allowOverlap="1" wp14:anchorId="425BD4C0" wp14:editId="57FD96A0">
                  <wp:simplePos x="0" y="0"/>
                  <wp:positionH relativeFrom="page">
                    <wp:posOffset>440690</wp:posOffset>
                  </wp:positionH>
                  <wp:positionV relativeFrom="paragraph">
                    <wp:posOffset>302895</wp:posOffset>
                  </wp:positionV>
                  <wp:extent cx="6612255" cy="224155"/>
                  <wp:effectExtent l="0" t="0" r="0" b="0"/>
                  <wp:wrapTopAndBottom/>
                  <wp:docPr id="267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37FAA873" w14:textId="77777777" w:rsidR="004D08D3" w:rsidRPr="0073147E" w:rsidRDefault="004D08D3" w:rsidP="00504278">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BD4C0" id="_x0000_s1299" type="#_x0000_t202" style="position:absolute;margin-left:34.7pt;margin-top:23.85pt;width:520.65pt;height:17.65pt;z-index:-25028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" fillcolor="#bfbfbf" strokeweight=".26425mm">
                  <v:textbox inset="0,0,0,0">
                    <w:txbxContent>
                      <w:p w14:paraId="37FAA873" w14:textId="77777777" w:rsidR="004D08D3" w:rsidRPr="0073147E" w:rsidRDefault="004D08D3" w:rsidP="00504278">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v:textbox>
                  <w10:wrap type="topAndBottom" anchorx="page"/>
                </v:shape>
              </w:pict>
            </mc:Fallback>
          </mc:AlternateContent>
        </w:r>
      </w:ins>
    </w:p>
    <w:p w14:paraId="4D8537EE" w14:textId="77777777" w:rsidR="00504278" w:rsidRDefault="00504278" w:rsidP="00504278">
      <w:pPr>
        <w:spacing w:line="240" w:lineRule="auto"/>
        <w:rPr>
          <w:ins w:id="575" w:author="Neeshu Bhadauriya" w:date="2021-12-03T00:19:00Z"/>
        </w:rPr>
      </w:pPr>
    </w:p>
    <w:p w14:paraId="0ABF7723" w14:textId="77777777" w:rsidR="00504278" w:rsidRPr="00B53986" w:rsidRDefault="00504278" w:rsidP="00504278">
      <w:pPr>
        <w:spacing w:line="240" w:lineRule="auto"/>
        <w:rPr>
          <w:ins w:id="576" w:author="Neeshu Bhadauriya" w:date="2021-12-03T00:19:00Z"/>
          <w:rFonts w:ascii="Arial" w:hAnsi="Arial" w:cs="Arial"/>
          <w:b/>
          <w:bCs/>
          <w:sz w:val="24"/>
          <w:szCs w:val="24"/>
          <w:u w:val="single"/>
        </w:rPr>
      </w:pPr>
      <w:ins w:id="577" w:author="Neeshu Bhadauriya" w:date="2021-12-03T00:19:00Z">
        <w:r w:rsidRPr="00B53986">
          <w:rPr>
            <w:rFonts w:ascii="Arial" w:hAnsi="Arial" w:cs="Arial"/>
            <w:b/>
            <w:bCs/>
            <w:sz w:val="24"/>
            <w:szCs w:val="24"/>
            <w:u w:val="single"/>
          </w:rPr>
          <w:t>Classification</w:t>
        </w:r>
      </w:ins>
    </w:p>
    <w:p w14:paraId="6E4A2CBD" w14:textId="77777777" w:rsidR="00504278" w:rsidRPr="00330EB1" w:rsidRDefault="00504278" w:rsidP="00504278">
      <w:pPr>
        <w:spacing w:line="240" w:lineRule="auto"/>
      </w:pPr>
      <w:r w:rsidRPr="00330EB1">
        <w:rPr>
          <w:b/>
          <w:bCs/>
        </w:rPr>
        <w:t>GHS Classification</w:t>
      </w:r>
    </w:p>
    <w:tbl>
      <w:tblPr>
        <w:tblW w:w="9957" w:type="dxa"/>
        <w:tblLook w:val="0420" w:firstRow="1" w:lastRow="0" w:firstColumn="0" w:lastColumn="0" w:noHBand="0" w:noVBand="1"/>
      </w:tblPr>
      <w:tblGrid>
        <w:gridCol w:w="5523"/>
        <w:gridCol w:w="4434"/>
      </w:tblGrid>
      <w:tr w:rsidR="00504278" w:rsidRPr="00330EB1" w14:paraId="68878457" w14:textId="77777777" w:rsidTr="00F86264">
        <w:trPr>
          <w:trHeight w:val="314"/>
        </w:trPr>
        <w:tc>
          <w:tcPr>
            <w:tcW w:w="5523"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EA34340" w14:textId="77777777" w:rsidR="00504278" w:rsidRPr="00330EB1" w:rsidRDefault="00504278"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Flammable liquids</w:t>
            </w:r>
          </w:p>
        </w:tc>
        <w:tc>
          <w:tcPr>
            <w:tcW w:w="4434" w:type="dxa"/>
            <w:tcBorders>
              <w:top w:val="single" w:sz="8" w:space="0" w:color="auto"/>
              <w:left w:val="nil"/>
              <w:bottom w:val="single" w:sz="4" w:space="0" w:color="auto"/>
              <w:right w:val="single" w:sz="8" w:space="0" w:color="auto"/>
            </w:tcBorders>
            <w:shd w:val="clear" w:color="auto" w:fill="auto"/>
            <w:vAlign w:val="center"/>
            <w:hideMark/>
          </w:tcPr>
          <w:p w14:paraId="4857BA01" w14:textId="77777777" w:rsidR="00504278" w:rsidRPr="00330EB1" w:rsidRDefault="00504278"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3</w:t>
            </w:r>
          </w:p>
        </w:tc>
      </w:tr>
      <w:tr w:rsidR="00504278" w:rsidRPr="00330EB1" w14:paraId="59C1C11A"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31ECDE7D" w14:textId="77777777" w:rsidR="00504278" w:rsidRPr="00330EB1" w:rsidRDefault="00504278"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Aspiration hazard</w:t>
            </w:r>
          </w:p>
        </w:tc>
        <w:tc>
          <w:tcPr>
            <w:tcW w:w="4434" w:type="dxa"/>
            <w:tcBorders>
              <w:top w:val="nil"/>
              <w:left w:val="nil"/>
              <w:bottom w:val="single" w:sz="4" w:space="0" w:color="auto"/>
              <w:right w:val="single" w:sz="8" w:space="0" w:color="auto"/>
            </w:tcBorders>
            <w:shd w:val="clear" w:color="auto" w:fill="auto"/>
            <w:vAlign w:val="center"/>
            <w:hideMark/>
          </w:tcPr>
          <w:p w14:paraId="672035ED" w14:textId="77777777" w:rsidR="00504278" w:rsidRPr="00330EB1" w:rsidRDefault="00504278"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w:t>
            </w:r>
          </w:p>
        </w:tc>
      </w:tr>
      <w:tr w:rsidR="00504278" w:rsidRPr="00330EB1" w14:paraId="7ADFB2D2"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7919F3E2" w14:textId="77777777" w:rsidR="00504278" w:rsidRPr="00330EB1" w:rsidRDefault="00504278"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Skin irritation</w:t>
            </w:r>
          </w:p>
        </w:tc>
        <w:tc>
          <w:tcPr>
            <w:tcW w:w="4434" w:type="dxa"/>
            <w:tcBorders>
              <w:top w:val="nil"/>
              <w:left w:val="nil"/>
              <w:bottom w:val="single" w:sz="4" w:space="0" w:color="auto"/>
              <w:right w:val="single" w:sz="8" w:space="0" w:color="auto"/>
            </w:tcBorders>
            <w:shd w:val="clear" w:color="auto" w:fill="auto"/>
            <w:vAlign w:val="center"/>
            <w:hideMark/>
          </w:tcPr>
          <w:p w14:paraId="73AE2573" w14:textId="77777777" w:rsidR="00504278" w:rsidRPr="00330EB1" w:rsidRDefault="00504278"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2</w:t>
            </w:r>
          </w:p>
        </w:tc>
      </w:tr>
      <w:tr w:rsidR="00504278" w:rsidRPr="00330EB1" w14:paraId="421A6E28"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72DC20D7" w14:textId="77777777" w:rsidR="00504278" w:rsidRPr="00330EB1" w:rsidRDefault="00504278"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Eye irritation</w:t>
            </w:r>
          </w:p>
        </w:tc>
        <w:tc>
          <w:tcPr>
            <w:tcW w:w="4434" w:type="dxa"/>
            <w:tcBorders>
              <w:top w:val="nil"/>
              <w:left w:val="nil"/>
              <w:bottom w:val="single" w:sz="4" w:space="0" w:color="auto"/>
              <w:right w:val="single" w:sz="8" w:space="0" w:color="auto"/>
            </w:tcBorders>
            <w:shd w:val="clear" w:color="auto" w:fill="auto"/>
            <w:vAlign w:val="center"/>
            <w:hideMark/>
          </w:tcPr>
          <w:p w14:paraId="01E4D05F" w14:textId="77777777" w:rsidR="00504278" w:rsidRPr="00330EB1" w:rsidRDefault="00504278"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2A</w:t>
            </w:r>
          </w:p>
        </w:tc>
      </w:tr>
      <w:tr w:rsidR="00504278" w:rsidRPr="00330EB1" w14:paraId="20B64B95"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0B00BD5E" w14:textId="77777777" w:rsidR="00504278" w:rsidRPr="00330EB1" w:rsidRDefault="00504278"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Acute toxicity (Inhalation)</w:t>
            </w:r>
          </w:p>
        </w:tc>
        <w:tc>
          <w:tcPr>
            <w:tcW w:w="4434" w:type="dxa"/>
            <w:tcBorders>
              <w:top w:val="nil"/>
              <w:left w:val="nil"/>
              <w:bottom w:val="single" w:sz="4" w:space="0" w:color="auto"/>
              <w:right w:val="single" w:sz="8" w:space="0" w:color="auto"/>
            </w:tcBorders>
            <w:shd w:val="clear" w:color="auto" w:fill="auto"/>
            <w:vAlign w:val="center"/>
            <w:hideMark/>
          </w:tcPr>
          <w:p w14:paraId="366D788B" w14:textId="77777777" w:rsidR="00504278" w:rsidRPr="00330EB1" w:rsidRDefault="00504278"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4</w:t>
            </w:r>
          </w:p>
        </w:tc>
      </w:tr>
      <w:tr w:rsidR="00504278" w:rsidRPr="00330EB1" w14:paraId="486FB979"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0C7E59DD" w14:textId="77777777" w:rsidR="00504278" w:rsidRPr="00330EB1" w:rsidRDefault="00504278"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Specific target organ toxicity </w:t>
            </w:r>
            <w:proofErr w:type="gramStart"/>
            <w:r w:rsidRPr="00330EB1">
              <w:rPr>
                <w:rFonts w:ascii="Arial" w:eastAsia="Times New Roman" w:hAnsi="Arial" w:cs="Arial"/>
                <w:color w:val="000000"/>
                <w:sz w:val="20"/>
                <w:szCs w:val="20"/>
                <w:lang w:eastAsia="en-IN"/>
              </w:rPr>
              <w:t>-  single</w:t>
            </w:r>
            <w:proofErr w:type="gramEnd"/>
            <w:r w:rsidRPr="00330EB1">
              <w:rPr>
                <w:rFonts w:ascii="Arial" w:eastAsia="Times New Roman" w:hAnsi="Arial" w:cs="Arial"/>
                <w:color w:val="000000"/>
                <w:sz w:val="20"/>
                <w:szCs w:val="20"/>
                <w:lang w:eastAsia="en-IN"/>
              </w:rPr>
              <w:t xml:space="preserve"> exposure</w:t>
            </w:r>
          </w:p>
        </w:tc>
        <w:tc>
          <w:tcPr>
            <w:tcW w:w="4434" w:type="dxa"/>
            <w:tcBorders>
              <w:top w:val="nil"/>
              <w:left w:val="nil"/>
              <w:bottom w:val="single" w:sz="4" w:space="0" w:color="auto"/>
              <w:right w:val="single" w:sz="8" w:space="0" w:color="auto"/>
            </w:tcBorders>
            <w:shd w:val="clear" w:color="auto" w:fill="auto"/>
            <w:vAlign w:val="center"/>
            <w:hideMark/>
          </w:tcPr>
          <w:p w14:paraId="664A38BE" w14:textId="77777777" w:rsidR="00504278" w:rsidRPr="00330EB1" w:rsidRDefault="00504278"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3 (Respiratory Tract)</w:t>
            </w:r>
          </w:p>
        </w:tc>
      </w:tr>
      <w:tr w:rsidR="00504278" w:rsidRPr="00330EB1" w14:paraId="31205175"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012B38BE" w14:textId="77777777" w:rsidR="00504278" w:rsidRPr="00330EB1" w:rsidRDefault="00504278"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Specific target organ toxicity </w:t>
            </w:r>
            <w:proofErr w:type="gramStart"/>
            <w:r w:rsidRPr="00330EB1">
              <w:rPr>
                <w:rFonts w:ascii="Arial" w:eastAsia="Times New Roman" w:hAnsi="Arial" w:cs="Arial"/>
                <w:color w:val="000000"/>
                <w:sz w:val="20"/>
                <w:szCs w:val="20"/>
                <w:lang w:eastAsia="en-IN"/>
              </w:rPr>
              <w:t>-  repeated</w:t>
            </w:r>
            <w:proofErr w:type="gramEnd"/>
            <w:r w:rsidRPr="00330EB1">
              <w:rPr>
                <w:rFonts w:ascii="Arial" w:eastAsia="Times New Roman" w:hAnsi="Arial" w:cs="Arial"/>
                <w:color w:val="000000"/>
                <w:sz w:val="20"/>
                <w:szCs w:val="20"/>
                <w:lang w:eastAsia="en-IN"/>
              </w:rPr>
              <w:t xml:space="preserve"> exposure</w:t>
            </w:r>
          </w:p>
        </w:tc>
        <w:tc>
          <w:tcPr>
            <w:tcW w:w="4434" w:type="dxa"/>
            <w:tcBorders>
              <w:top w:val="nil"/>
              <w:left w:val="nil"/>
              <w:bottom w:val="single" w:sz="4" w:space="0" w:color="auto"/>
              <w:right w:val="single" w:sz="8" w:space="0" w:color="auto"/>
            </w:tcBorders>
            <w:shd w:val="clear" w:color="auto" w:fill="auto"/>
            <w:vAlign w:val="center"/>
            <w:hideMark/>
          </w:tcPr>
          <w:p w14:paraId="722C8612" w14:textId="77777777" w:rsidR="00504278" w:rsidRPr="00330EB1" w:rsidRDefault="00504278"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 (Auditory system)</w:t>
            </w:r>
          </w:p>
        </w:tc>
      </w:tr>
      <w:tr w:rsidR="00504278" w:rsidRPr="00330EB1" w14:paraId="5FCFC2FF" w14:textId="77777777" w:rsidTr="00F86264">
        <w:trPr>
          <w:trHeight w:val="314"/>
        </w:trPr>
        <w:tc>
          <w:tcPr>
            <w:tcW w:w="5523" w:type="dxa"/>
            <w:tcBorders>
              <w:top w:val="nil"/>
              <w:left w:val="single" w:sz="8" w:space="0" w:color="auto"/>
              <w:bottom w:val="single" w:sz="4" w:space="0" w:color="auto"/>
              <w:right w:val="single" w:sz="4" w:space="0" w:color="auto"/>
            </w:tcBorders>
            <w:shd w:val="clear" w:color="auto" w:fill="auto"/>
            <w:vAlign w:val="center"/>
            <w:hideMark/>
          </w:tcPr>
          <w:p w14:paraId="3FE1D0B1" w14:textId="77777777" w:rsidR="00504278" w:rsidRPr="00330EB1" w:rsidRDefault="00504278"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Short-term (acute) </w:t>
            </w:r>
            <w:proofErr w:type="gramStart"/>
            <w:r w:rsidRPr="00330EB1">
              <w:rPr>
                <w:rFonts w:ascii="Arial" w:eastAsia="Times New Roman" w:hAnsi="Arial" w:cs="Arial"/>
                <w:color w:val="000000"/>
                <w:sz w:val="20"/>
                <w:szCs w:val="20"/>
                <w:lang w:eastAsia="en-IN"/>
              </w:rPr>
              <w:t>aquatic  hazard</w:t>
            </w:r>
            <w:proofErr w:type="gramEnd"/>
          </w:p>
        </w:tc>
        <w:tc>
          <w:tcPr>
            <w:tcW w:w="4434" w:type="dxa"/>
            <w:tcBorders>
              <w:top w:val="nil"/>
              <w:left w:val="nil"/>
              <w:bottom w:val="single" w:sz="4" w:space="0" w:color="auto"/>
              <w:right w:val="single" w:sz="8" w:space="0" w:color="auto"/>
            </w:tcBorders>
            <w:shd w:val="clear" w:color="auto" w:fill="auto"/>
            <w:vAlign w:val="center"/>
            <w:hideMark/>
          </w:tcPr>
          <w:p w14:paraId="550FF250" w14:textId="77777777" w:rsidR="00504278" w:rsidRPr="00330EB1" w:rsidRDefault="00504278"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2</w:t>
            </w:r>
          </w:p>
        </w:tc>
      </w:tr>
      <w:tr w:rsidR="00504278" w:rsidRPr="00330EB1" w14:paraId="32AE3DCA" w14:textId="77777777" w:rsidTr="00F86264">
        <w:trPr>
          <w:trHeight w:val="330"/>
        </w:trPr>
        <w:tc>
          <w:tcPr>
            <w:tcW w:w="5523" w:type="dxa"/>
            <w:tcBorders>
              <w:top w:val="nil"/>
              <w:left w:val="single" w:sz="8" w:space="0" w:color="auto"/>
              <w:bottom w:val="single" w:sz="8" w:space="0" w:color="auto"/>
              <w:right w:val="single" w:sz="4" w:space="0" w:color="auto"/>
            </w:tcBorders>
            <w:shd w:val="clear" w:color="auto" w:fill="auto"/>
            <w:vAlign w:val="center"/>
            <w:hideMark/>
          </w:tcPr>
          <w:p w14:paraId="4078ABF8" w14:textId="77777777" w:rsidR="00504278" w:rsidRPr="00330EB1" w:rsidRDefault="00504278"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Long-term (chronic) </w:t>
            </w:r>
            <w:proofErr w:type="gramStart"/>
            <w:r w:rsidRPr="00330EB1">
              <w:rPr>
                <w:rFonts w:ascii="Arial" w:eastAsia="Times New Roman" w:hAnsi="Arial" w:cs="Arial"/>
                <w:color w:val="000000"/>
                <w:sz w:val="20"/>
                <w:szCs w:val="20"/>
                <w:lang w:eastAsia="en-IN"/>
              </w:rPr>
              <w:t>aquatic  hazard</w:t>
            </w:r>
            <w:proofErr w:type="gramEnd"/>
          </w:p>
        </w:tc>
        <w:tc>
          <w:tcPr>
            <w:tcW w:w="4434" w:type="dxa"/>
            <w:tcBorders>
              <w:top w:val="nil"/>
              <w:left w:val="nil"/>
              <w:bottom w:val="single" w:sz="8" w:space="0" w:color="auto"/>
              <w:right w:val="single" w:sz="8" w:space="0" w:color="auto"/>
            </w:tcBorders>
            <w:shd w:val="clear" w:color="auto" w:fill="auto"/>
            <w:vAlign w:val="center"/>
            <w:hideMark/>
          </w:tcPr>
          <w:p w14:paraId="706A222E" w14:textId="77777777" w:rsidR="00504278" w:rsidRPr="00330EB1" w:rsidRDefault="00504278"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3</w:t>
            </w:r>
          </w:p>
        </w:tc>
      </w:tr>
    </w:tbl>
    <w:p w14:paraId="61854A9E" w14:textId="77777777" w:rsidR="00504278" w:rsidRDefault="00504278" w:rsidP="00504278">
      <w:pPr>
        <w:spacing w:line="240" w:lineRule="auto"/>
        <w:rPr>
          <w:ins w:id="578" w:author="Neeshu Bhadauriya" w:date="2021-12-03T00:19:00Z"/>
        </w:rPr>
      </w:pPr>
      <w:ins w:id="579" w:author="Neeshu Bhadauriya" w:date="2021-12-03T00:19:00Z">
        <w:r>
          <w:rPr>
            <w:noProof/>
          </w:rPr>
          <mc:AlternateContent>
            <mc:Choice Requires="wps">
              <w:drawing>
                <wp:anchor distT="0" distB="0" distL="0" distR="0" simplePos="0" relativeHeight="253031424" behindDoc="1" locked="0" layoutInCell="1" allowOverlap="1" wp14:anchorId="36885FE7" wp14:editId="28D3EA59">
                  <wp:simplePos x="0" y="0"/>
                  <wp:positionH relativeFrom="page">
                    <wp:posOffset>570865</wp:posOffset>
                  </wp:positionH>
                  <wp:positionV relativeFrom="paragraph">
                    <wp:posOffset>351155</wp:posOffset>
                  </wp:positionV>
                  <wp:extent cx="6478905" cy="271780"/>
                  <wp:effectExtent l="0" t="0" r="17145" b="13970"/>
                  <wp:wrapTopAndBottom/>
                  <wp:docPr id="267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905" cy="271780"/>
                          </a:xfrm>
                          <a:prstGeom prst="rect">
                            <a:avLst/>
                          </a:prstGeom>
                          <a:solidFill>
                            <a:srgbClr val="BFBFBF"/>
                          </a:solidFill>
                          <a:ln w="9513">
                            <a:solidFill>
                              <a:srgbClr val="000000"/>
                            </a:solidFill>
                            <a:prstDash val="solid"/>
                            <a:miter lim="800000"/>
                            <a:headEnd/>
                            <a:tailEnd/>
                          </a:ln>
                        </wps:spPr>
                        <wps:txbx>
                          <w:txbxContent>
                            <w:p w14:paraId="261D2244" w14:textId="77777777" w:rsidR="004D08D3" w:rsidRPr="00B53986" w:rsidRDefault="004D08D3" w:rsidP="00504278">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85FE7" id="_x0000_s1300" type="#_x0000_t202" style="position:absolute;margin-left:44.95pt;margin-top:27.65pt;width:510.15pt;height:21.4pt;z-index:-25028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" fillcolor="#bfbfbf" strokeweight=".26425mm">
                  <v:textbox inset="0,0,0,0">
                    <w:txbxContent>
                      <w:p w14:paraId="261D2244" w14:textId="77777777" w:rsidR="004D08D3" w:rsidRPr="00B53986" w:rsidRDefault="004D08D3" w:rsidP="00504278">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v:textbox>
                  <w10:wrap type="topAndBottom" anchorx="page"/>
                </v:shape>
              </w:pict>
            </mc:Fallback>
          </mc:AlternateContent>
        </w:r>
      </w:ins>
    </w:p>
    <w:p w14:paraId="518C803D" w14:textId="77777777" w:rsidR="00504278" w:rsidRDefault="00504278" w:rsidP="00504278">
      <w:pPr>
        <w:spacing w:line="240" w:lineRule="auto"/>
        <w:rPr>
          <w:ins w:id="580" w:author="Neeshu Bhadauriya" w:date="2021-12-03T00:19:00Z"/>
        </w:rPr>
      </w:pPr>
    </w:p>
    <w:tbl>
      <w:tblPr>
        <w:tblW w:w="10102" w:type="dxa"/>
        <w:tblLook w:val="0420" w:firstRow="1" w:lastRow="0" w:firstColumn="0" w:lastColumn="0" w:noHBand="0" w:noVBand="1"/>
      </w:tblPr>
      <w:tblGrid>
        <w:gridCol w:w="5051"/>
        <w:gridCol w:w="5051"/>
      </w:tblGrid>
      <w:tr w:rsidR="00504278" w:rsidRPr="008914B7" w14:paraId="2DEE200B" w14:textId="77777777" w:rsidTr="00F86264">
        <w:trPr>
          <w:trHeight w:val="188"/>
        </w:trPr>
        <w:tc>
          <w:tcPr>
            <w:tcW w:w="5051"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6209322"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Appearance</w:t>
            </w:r>
          </w:p>
        </w:tc>
        <w:tc>
          <w:tcPr>
            <w:tcW w:w="5051" w:type="dxa"/>
            <w:tcBorders>
              <w:top w:val="single" w:sz="8" w:space="0" w:color="auto"/>
              <w:left w:val="nil"/>
              <w:bottom w:val="single" w:sz="4" w:space="0" w:color="auto"/>
              <w:right w:val="single" w:sz="8" w:space="0" w:color="auto"/>
            </w:tcBorders>
            <w:shd w:val="clear" w:color="auto" w:fill="auto"/>
            <w:vAlign w:val="center"/>
            <w:hideMark/>
          </w:tcPr>
          <w:p w14:paraId="7AB93333"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Oily liquid.</w:t>
            </w:r>
          </w:p>
        </w:tc>
      </w:tr>
      <w:tr w:rsidR="00504278" w:rsidRPr="008914B7" w14:paraId="08E4B884"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3500ADB"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Colour</w:t>
            </w:r>
          </w:p>
        </w:tc>
        <w:tc>
          <w:tcPr>
            <w:tcW w:w="5051" w:type="dxa"/>
            <w:tcBorders>
              <w:top w:val="nil"/>
              <w:left w:val="nil"/>
              <w:bottom w:val="single" w:sz="4" w:space="0" w:color="auto"/>
              <w:right w:val="single" w:sz="8" w:space="0" w:color="auto"/>
            </w:tcBorders>
            <w:shd w:val="clear" w:color="auto" w:fill="auto"/>
            <w:vAlign w:val="center"/>
            <w:hideMark/>
          </w:tcPr>
          <w:p w14:paraId="50BD4AA0"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Colourless to yellowish</w:t>
            </w:r>
          </w:p>
        </w:tc>
      </w:tr>
      <w:tr w:rsidR="00504278" w:rsidRPr="008914B7" w14:paraId="2F856852"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49875201"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Odour</w:t>
            </w:r>
          </w:p>
        </w:tc>
        <w:tc>
          <w:tcPr>
            <w:tcW w:w="5051" w:type="dxa"/>
            <w:tcBorders>
              <w:top w:val="nil"/>
              <w:left w:val="nil"/>
              <w:bottom w:val="single" w:sz="4" w:space="0" w:color="auto"/>
              <w:right w:val="single" w:sz="8" w:space="0" w:color="auto"/>
            </w:tcBorders>
            <w:shd w:val="clear" w:color="auto" w:fill="auto"/>
            <w:vAlign w:val="center"/>
            <w:hideMark/>
          </w:tcPr>
          <w:p w14:paraId="6761D716"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Aromatic hydrocarbon</w:t>
            </w:r>
          </w:p>
        </w:tc>
      </w:tr>
      <w:tr w:rsidR="00504278" w:rsidRPr="008914B7" w14:paraId="1416029F"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BFFD8E6"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Odour Threshold</w:t>
            </w:r>
          </w:p>
        </w:tc>
        <w:tc>
          <w:tcPr>
            <w:tcW w:w="5051" w:type="dxa"/>
            <w:tcBorders>
              <w:top w:val="nil"/>
              <w:left w:val="nil"/>
              <w:bottom w:val="single" w:sz="4" w:space="0" w:color="auto"/>
              <w:right w:val="single" w:sz="8" w:space="0" w:color="auto"/>
            </w:tcBorders>
            <w:shd w:val="clear" w:color="auto" w:fill="auto"/>
            <w:vAlign w:val="center"/>
            <w:hideMark/>
          </w:tcPr>
          <w:p w14:paraId="1130B17F"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0.1 ppm</w:t>
            </w:r>
          </w:p>
        </w:tc>
      </w:tr>
      <w:tr w:rsidR="00504278" w:rsidRPr="008914B7" w14:paraId="5EE3FE72"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B6F4B0E"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pH</w:t>
            </w:r>
          </w:p>
        </w:tc>
        <w:tc>
          <w:tcPr>
            <w:tcW w:w="5051" w:type="dxa"/>
            <w:tcBorders>
              <w:top w:val="nil"/>
              <w:left w:val="nil"/>
              <w:bottom w:val="single" w:sz="4" w:space="0" w:color="auto"/>
              <w:right w:val="single" w:sz="8" w:space="0" w:color="auto"/>
            </w:tcBorders>
            <w:shd w:val="clear" w:color="auto" w:fill="auto"/>
            <w:vAlign w:val="center"/>
            <w:hideMark/>
          </w:tcPr>
          <w:p w14:paraId="679F21E3"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Not applicable</w:t>
            </w:r>
          </w:p>
        </w:tc>
      </w:tr>
      <w:tr w:rsidR="00504278" w:rsidRPr="008914B7" w14:paraId="280E635F"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6BA5345A"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Melting / freezing point</w:t>
            </w:r>
          </w:p>
        </w:tc>
        <w:tc>
          <w:tcPr>
            <w:tcW w:w="5051" w:type="dxa"/>
            <w:tcBorders>
              <w:top w:val="nil"/>
              <w:left w:val="nil"/>
              <w:bottom w:val="single" w:sz="4" w:space="0" w:color="auto"/>
              <w:right w:val="single" w:sz="8" w:space="0" w:color="auto"/>
            </w:tcBorders>
            <w:shd w:val="clear" w:color="auto" w:fill="auto"/>
            <w:vAlign w:val="center"/>
            <w:hideMark/>
          </w:tcPr>
          <w:p w14:paraId="3BD651D6"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-31 °C / -24 °F</w:t>
            </w:r>
          </w:p>
        </w:tc>
      </w:tr>
      <w:tr w:rsidR="00504278" w:rsidRPr="008914B7" w14:paraId="2D657BB6"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4B070B2D"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Boiling point</w:t>
            </w:r>
          </w:p>
        </w:tc>
        <w:tc>
          <w:tcPr>
            <w:tcW w:w="5051" w:type="dxa"/>
            <w:tcBorders>
              <w:top w:val="nil"/>
              <w:left w:val="nil"/>
              <w:bottom w:val="single" w:sz="4" w:space="0" w:color="auto"/>
              <w:right w:val="single" w:sz="8" w:space="0" w:color="auto"/>
            </w:tcBorders>
            <w:shd w:val="clear" w:color="auto" w:fill="auto"/>
            <w:vAlign w:val="center"/>
            <w:hideMark/>
          </w:tcPr>
          <w:p w14:paraId="6844AB1E"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145 °C / 293 °F</w:t>
            </w:r>
          </w:p>
        </w:tc>
      </w:tr>
      <w:tr w:rsidR="00504278" w:rsidRPr="008914B7" w14:paraId="3A47D50A"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947B87B"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Flash point</w:t>
            </w:r>
          </w:p>
        </w:tc>
        <w:tc>
          <w:tcPr>
            <w:tcW w:w="5051" w:type="dxa"/>
            <w:tcBorders>
              <w:top w:val="nil"/>
              <w:left w:val="nil"/>
              <w:bottom w:val="single" w:sz="4" w:space="0" w:color="auto"/>
              <w:right w:val="single" w:sz="8" w:space="0" w:color="auto"/>
            </w:tcBorders>
            <w:shd w:val="clear" w:color="auto" w:fill="auto"/>
            <w:vAlign w:val="center"/>
            <w:hideMark/>
          </w:tcPr>
          <w:p w14:paraId="3F7D0579"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32 °C / 90 °F</w:t>
            </w:r>
          </w:p>
        </w:tc>
      </w:tr>
      <w:tr w:rsidR="00504278" w:rsidRPr="008914B7" w14:paraId="588211F6" w14:textId="77777777" w:rsidTr="00F86264">
        <w:trPr>
          <w:trHeight w:val="188"/>
        </w:trPr>
        <w:tc>
          <w:tcPr>
            <w:tcW w:w="5051" w:type="dxa"/>
            <w:vMerge w:val="restart"/>
            <w:tcBorders>
              <w:top w:val="nil"/>
              <w:left w:val="single" w:sz="8" w:space="0" w:color="auto"/>
              <w:bottom w:val="single" w:sz="4" w:space="0" w:color="auto"/>
              <w:right w:val="single" w:sz="4" w:space="0" w:color="auto"/>
            </w:tcBorders>
            <w:shd w:val="clear" w:color="auto" w:fill="auto"/>
            <w:vAlign w:val="center"/>
            <w:hideMark/>
          </w:tcPr>
          <w:p w14:paraId="70C4B18D"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Evaporation rate</w:t>
            </w:r>
          </w:p>
        </w:tc>
        <w:tc>
          <w:tcPr>
            <w:tcW w:w="5051" w:type="dxa"/>
            <w:tcBorders>
              <w:top w:val="nil"/>
              <w:left w:val="nil"/>
              <w:bottom w:val="single" w:sz="4" w:space="0" w:color="auto"/>
              <w:right w:val="single" w:sz="8" w:space="0" w:color="auto"/>
            </w:tcBorders>
            <w:shd w:val="clear" w:color="auto" w:fill="auto"/>
            <w:vAlign w:val="center"/>
            <w:hideMark/>
          </w:tcPr>
          <w:p w14:paraId="44DC7505" w14:textId="77777777" w:rsidR="00504278" w:rsidRPr="008914B7" w:rsidRDefault="00504278" w:rsidP="00F8626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12.4</w:t>
            </w:r>
          </w:p>
        </w:tc>
      </w:tr>
      <w:tr w:rsidR="00504278" w:rsidRPr="008914B7" w14:paraId="0F6EA95D" w14:textId="77777777" w:rsidTr="00F86264">
        <w:trPr>
          <w:trHeight w:val="321"/>
        </w:trPr>
        <w:tc>
          <w:tcPr>
            <w:tcW w:w="5051" w:type="dxa"/>
            <w:vMerge/>
            <w:tcBorders>
              <w:top w:val="nil"/>
              <w:left w:val="single" w:sz="8" w:space="0" w:color="auto"/>
              <w:bottom w:val="single" w:sz="4" w:space="0" w:color="auto"/>
              <w:right w:val="single" w:sz="4" w:space="0" w:color="auto"/>
            </w:tcBorders>
            <w:vAlign w:val="center"/>
            <w:hideMark/>
          </w:tcPr>
          <w:p w14:paraId="10F7FFB5" w14:textId="77777777" w:rsidR="00504278" w:rsidRPr="008914B7" w:rsidRDefault="00504278" w:rsidP="00E80F8C">
            <w:pPr>
              <w:spacing w:after="0" w:line="240" w:lineRule="auto"/>
              <w:rPr>
                <w:rFonts w:ascii="Arial" w:eastAsia="Times New Roman" w:hAnsi="Arial" w:cs="Arial"/>
                <w:color w:val="000000"/>
                <w:sz w:val="20"/>
                <w:szCs w:val="20"/>
                <w:lang w:eastAsia="en-IN"/>
              </w:rPr>
            </w:pPr>
          </w:p>
        </w:tc>
        <w:tc>
          <w:tcPr>
            <w:tcW w:w="5051" w:type="dxa"/>
            <w:tcBorders>
              <w:top w:val="nil"/>
              <w:left w:val="nil"/>
              <w:bottom w:val="single" w:sz="4" w:space="0" w:color="auto"/>
              <w:right w:val="single" w:sz="8" w:space="0" w:color="auto"/>
            </w:tcBorders>
            <w:shd w:val="clear" w:color="auto" w:fill="auto"/>
            <w:vAlign w:val="center"/>
            <w:hideMark/>
          </w:tcPr>
          <w:p w14:paraId="15198777"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 xml:space="preserve">Method: ASTM D 3539, </w:t>
            </w:r>
            <w:proofErr w:type="spellStart"/>
            <w:r w:rsidRPr="008914B7">
              <w:rPr>
                <w:rFonts w:ascii="Arial" w:eastAsia="Times New Roman" w:hAnsi="Arial" w:cs="Arial"/>
                <w:color w:val="000000"/>
                <w:sz w:val="20"/>
                <w:szCs w:val="20"/>
                <w:lang w:eastAsia="en-IN"/>
              </w:rPr>
              <w:t>nBuAc</w:t>
            </w:r>
            <w:proofErr w:type="spellEnd"/>
            <w:r w:rsidRPr="008914B7">
              <w:rPr>
                <w:rFonts w:ascii="Arial" w:eastAsia="Times New Roman" w:hAnsi="Arial" w:cs="Arial"/>
                <w:color w:val="000000"/>
                <w:sz w:val="20"/>
                <w:szCs w:val="20"/>
                <w:lang w:eastAsia="en-IN"/>
              </w:rPr>
              <w:t>=1</w:t>
            </w:r>
          </w:p>
        </w:tc>
      </w:tr>
      <w:tr w:rsidR="00504278" w:rsidRPr="008914B7" w14:paraId="7A1110BB"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364130D"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Flammability (solid, gas)</w:t>
            </w:r>
          </w:p>
        </w:tc>
        <w:tc>
          <w:tcPr>
            <w:tcW w:w="5051" w:type="dxa"/>
            <w:tcBorders>
              <w:top w:val="nil"/>
              <w:left w:val="nil"/>
              <w:bottom w:val="single" w:sz="4" w:space="0" w:color="auto"/>
              <w:right w:val="single" w:sz="8" w:space="0" w:color="auto"/>
            </w:tcBorders>
            <w:shd w:val="clear" w:color="auto" w:fill="auto"/>
            <w:vAlign w:val="center"/>
            <w:hideMark/>
          </w:tcPr>
          <w:p w14:paraId="513BB163"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Data not available</w:t>
            </w:r>
          </w:p>
        </w:tc>
      </w:tr>
      <w:tr w:rsidR="00504278" w:rsidRPr="008914B7" w14:paraId="711871A2"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7BBBDA1B"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Upper explosion limit</w:t>
            </w:r>
          </w:p>
        </w:tc>
        <w:tc>
          <w:tcPr>
            <w:tcW w:w="5051" w:type="dxa"/>
            <w:tcBorders>
              <w:top w:val="nil"/>
              <w:left w:val="nil"/>
              <w:bottom w:val="single" w:sz="4" w:space="0" w:color="auto"/>
              <w:right w:val="single" w:sz="8" w:space="0" w:color="auto"/>
            </w:tcBorders>
            <w:shd w:val="clear" w:color="auto" w:fill="auto"/>
            <w:vAlign w:val="center"/>
            <w:hideMark/>
          </w:tcPr>
          <w:p w14:paraId="70AB2788"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6.1 %(V)</w:t>
            </w:r>
          </w:p>
        </w:tc>
      </w:tr>
      <w:tr w:rsidR="00504278" w:rsidRPr="008914B7" w14:paraId="390E5B6A"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51CC3CFA"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Lower explosion limit</w:t>
            </w:r>
          </w:p>
        </w:tc>
        <w:tc>
          <w:tcPr>
            <w:tcW w:w="5051" w:type="dxa"/>
            <w:tcBorders>
              <w:top w:val="nil"/>
              <w:left w:val="nil"/>
              <w:bottom w:val="single" w:sz="4" w:space="0" w:color="auto"/>
              <w:right w:val="single" w:sz="8" w:space="0" w:color="auto"/>
            </w:tcBorders>
            <w:shd w:val="clear" w:color="auto" w:fill="auto"/>
            <w:vAlign w:val="center"/>
            <w:hideMark/>
          </w:tcPr>
          <w:p w14:paraId="234C16AB"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1.1 %(V)</w:t>
            </w:r>
          </w:p>
        </w:tc>
      </w:tr>
      <w:tr w:rsidR="00504278" w:rsidRPr="008914B7" w14:paraId="405C6627"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76D5BB4F"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lastRenderedPageBreak/>
              <w:t>Vapour pressure</w:t>
            </w:r>
          </w:p>
        </w:tc>
        <w:tc>
          <w:tcPr>
            <w:tcW w:w="5051" w:type="dxa"/>
            <w:tcBorders>
              <w:top w:val="nil"/>
              <w:left w:val="nil"/>
              <w:bottom w:val="single" w:sz="4" w:space="0" w:color="auto"/>
              <w:right w:val="single" w:sz="8" w:space="0" w:color="auto"/>
            </w:tcBorders>
            <w:shd w:val="clear" w:color="auto" w:fill="auto"/>
            <w:vAlign w:val="center"/>
            <w:hideMark/>
          </w:tcPr>
          <w:p w14:paraId="007FC2AF"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670 Pa (20 °C / 68 °F)</w:t>
            </w:r>
          </w:p>
        </w:tc>
      </w:tr>
      <w:tr w:rsidR="00504278" w:rsidRPr="008914B7" w14:paraId="2E5870A3"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33C7B0F3"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Relative vapour density</w:t>
            </w:r>
          </w:p>
        </w:tc>
        <w:tc>
          <w:tcPr>
            <w:tcW w:w="5051" w:type="dxa"/>
            <w:tcBorders>
              <w:top w:val="nil"/>
              <w:left w:val="nil"/>
              <w:bottom w:val="single" w:sz="4" w:space="0" w:color="auto"/>
              <w:right w:val="single" w:sz="8" w:space="0" w:color="auto"/>
            </w:tcBorders>
            <w:shd w:val="clear" w:color="auto" w:fill="auto"/>
            <w:vAlign w:val="center"/>
            <w:hideMark/>
          </w:tcPr>
          <w:p w14:paraId="0EDC23DC" w14:textId="77777777" w:rsidR="00504278" w:rsidRPr="008914B7" w:rsidRDefault="00504278" w:rsidP="00F86264">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3.6</w:t>
            </w:r>
          </w:p>
        </w:tc>
      </w:tr>
      <w:tr w:rsidR="00504278" w:rsidRPr="008914B7" w14:paraId="1F7C5E1F"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11E5DC28"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Relative density</w:t>
            </w:r>
          </w:p>
        </w:tc>
        <w:tc>
          <w:tcPr>
            <w:tcW w:w="5051" w:type="dxa"/>
            <w:tcBorders>
              <w:top w:val="nil"/>
              <w:left w:val="nil"/>
              <w:bottom w:val="single" w:sz="4" w:space="0" w:color="auto"/>
              <w:right w:val="single" w:sz="8" w:space="0" w:color="auto"/>
            </w:tcBorders>
            <w:shd w:val="clear" w:color="auto" w:fill="auto"/>
            <w:vAlign w:val="center"/>
            <w:hideMark/>
          </w:tcPr>
          <w:p w14:paraId="3A3BB430"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Data not available</w:t>
            </w:r>
          </w:p>
        </w:tc>
      </w:tr>
      <w:tr w:rsidR="00504278" w:rsidRPr="008914B7" w14:paraId="42CC218E" w14:textId="77777777" w:rsidTr="00F86264">
        <w:trPr>
          <w:trHeight w:val="482"/>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01338616"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Density</w:t>
            </w:r>
          </w:p>
        </w:tc>
        <w:tc>
          <w:tcPr>
            <w:tcW w:w="5051" w:type="dxa"/>
            <w:tcBorders>
              <w:top w:val="nil"/>
              <w:left w:val="nil"/>
              <w:bottom w:val="single" w:sz="4" w:space="0" w:color="auto"/>
              <w:right w:val="single" w:sz="8" w:space="0" w:color="auto"/>
            </w:tcBorders>
            <w:shd w:val="clear" w:color="auto" w:fill="auto"/>
            <w:vAlign w:val="center"/>
            <w:hideMark/>
          </w:tcPr>
          <w:p w14:paraId="30AB9DA9"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906 kg/m3 (20 °C / 68 °F)</w:t>
            </w:r>
          </w:p>
        </w:tc>
      </w:tr>
      <w:tr w:rsidR="00504278" w:rsidRPr="008914B7" w14:paraId="42EDC117"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C301CAA"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Water solubility</w:t>
            </w:r>
          </w:p>
        </w:tc>
        <w:tc>
          <w:tcPr>
            <w:tcW w:w="5051" w:type="dxa"/>
            <w:tcBorders>
              <w:top w:val="nil"/>
              <w:left w:val="nil"/>
              <w:bottom w:val="single" w:sz="4" w:space="0" w:color="auto"/>
              <w:right w:val="single" w:sz="8" w:space="0" w:color="auto"/>
            </w:tcBorders>
            <w:shd w:val="clear" w:color="auto" w:fill="auto"/>
            <w:vAlign w:val="center"/>
            <w:hideMark/>
          </w:tcPr>
          <w:p w14:paraId="4CC88045"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0.29 kg/m3 (20 °C / 68 °F)</w:t>
            </w:r>
          </w:p>
        </w:tc>
      </w:tr>
      <w:tr w:rsidR="00504278" w:rsidRPr="008914B7" w14:paraId="4EA29BEE" w14:textId="77777777" w:rsidTr="00F86264">
        <w:trPr>
          <w:trHeight w:val="321"/>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36156A05"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Partition coefficient: n-octanol/water</w:t>
            </w:r>
          </w:p>
        </w:tc>
        <w:tc>
          <w:tcPr>
            <w:tcW w:w="5051" w:type="dxa"/>
            <w:tcBorders>
              <w:top w:val="nil"/>
              <w:left w:val="nil"/>
              <w:bottom w:val="single" w:sz="4" w:space="0" w:color="auto"/>
              <w:right w:val="single" w:sz="8" w:space="0" w:color="auto"/>
            </w:tcBorders>
            <w:shd w:val="clear" w:color="auto" w:fill="auto"/>
            <w:vAlign w:val="center"/>
            <w:hideMark/>
          </w:tcPr>
          <w:p w14:paraId="6E911369"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log Pow: 2.96Method: Literature data.</w:t>
            </w:r>
          </w:p>
        </w:tc>
      </w:tr>
      <w:tr w:rsidR="00504278" w:rsidRPr="008914B7" w14:paraId="76CFF043"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4F44CBCE"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Auto-ignition temperature</w:t>
            </w:r>
          </w:p>
        </w:tc>
        <w:tc>
          <w:tcPr>
            <w:tcW w:w="5051" w:type="dxa"/>
            <w:tcBorders>
              <w:top w:val="nil"/>
              <w:left w:val="nil"/>
              <w:bottom w:val="single" w:sz="4" w:space="0" w:color="auto"/>
              <w:right w:val="single" w:sz="8" w:space="0" w:color="auto"/>
            </w:tcBorders>
            <w:shd w:val="clear" w:color="auto" w:fill="auto"/>
            <w:vAlign w:val="center"/>
            <w:hideMark/>
          </w:tcPr>
          <w:p w14:paraId="1D4B8F94"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490 °C / 914 °F</w:t>
            </w:r>
          </w:p>
        </w:tc>
      </w:tr>
      <w:tr w:rsidR="00504278" w:rsidRPr="008914B7" w14:paraId="2EA3FCA6" w14:textId="77777777" w:rsidTr="00F86264">
        <w:trPr>
          <w:trHeight w:val="188"/>
        </w:trPr>
        <w:tc>
          <w:tcPr>
            <w:tcW w:w="5051" w:type="dxa"/>
            <w:tcBorders>
              <w:top w:val="nil"/>
              <w:left w:val="single" w:sz="8" w:space="0" w:color="auto"/>
              <w:bottom w:val="single" w:sz="4" w:space="0" w:color="auto"/>
              <w:right w:val="single" w:sz="4" w:space="0" w:color="auto"/>
            </w:tcBorders>
            <w:shd w:val="clear" w:color="auto" w:fill="auto"/>
            <w:vAlign w:val="center"/>
            <w:hideMark/>
          </w:tcPr>
          <w:p w14:paraId="22412FD4" w14:textId="77777777" w:rsidR="00504278" w:rsidRPr="008914B7" w:rsidRDefault="00504278"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Auto-ignition temperature</w:t>
            </w:r>
          </w:p>
        </w:tc>
        <w:tc>
          <w:tcPr>
            <w:tcW w:w="5051" w:type="dxa"/>
            <w:tcBorders>
              <w:top w:val="nil"/>
              <w:left w:val="nil"/>
              <w:bottom w:val="single" w:sz="4" w:space="0" w:color="auto"/>
              <w:right w:val="single" w:sz="8" w:space="0" w:color="auto"/>
            </w:tcBorders>
            <w:shd w:val="clear" w:color="auto" w:fill="auto"/>
            <w:vAlign w:val="center"/>
            <w:hideMark/>
          </w:tcPr>
          <w:p w14:paraId="39D4AAAA" w14:textId="77777777" w:rsidR="00504278" w:rsidRPr="008914B7" w:rsidRDefault="00504278" w:rsidP="00E80F8C">
            <w:pPr>
              <w:spacing w:after="0" w:line="240" w:lineRule="auto"/>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490 °C / 914 °F</w:t>
            </w:r>
          </w:p>
        </w:tc>
      </w:tr>
      <w:tr w:rsidR="00504278" w:rsidRPr="008914B7" w14:paraId="1F17DC12" w14:textId="77777777" w:rsidTr="00F86264">
        <w:trPr>
          <w:trHeight w:val="198"/>
        </w:trPr>
        <w:tc>
          <w:tcPr>
            <w:tcW w:w="5051" w:type="dxa"/>
            <w:tcBorders>
              <w:top w:val="nil"/>
              <w:left w:val="single" w:sz="8" w:space="0" w:color="auto"/>
              <w:bottom w:val="single" w:sz="8" w:space="0" w:color="auto"/>
              <w:right w:val="single" w:sz="4" w:space="0" w:color="auto"/>
            </w:tcBorders>
            <w:shd w:val="clear" w:color="auto" w:fill="auto"/>
            <w:noWrap/>
            <w:vAlign w:val="bottom"/>
            <w:hideMark/>
          </w:tcPr>
          <w:p w14:paraId="64202B51" w14:textId="77777777" w:rsidR="00504278" w:rsidRPr="008914B7" w:rsidRDefault="00504278" w:rsidP="00E80F8C">
            <w:pPr>
              <w:spacing w:after="0" w:line="240" w:lineRule="auto"/>
              <w:rPr>
                <w:rFonts w:ascii="Calibri" w:eastAsia="Times New Roman" w:hAnsi="Calibri" w:cs="Calibri"/>
                <w:color w:val="000000"/>
                <w:lang w:eastAsia="en-IN"/>
              </w:rPr>
            </w:pPr>
            <w:r w:rsidRPr="008914B7">
              <w:rPr>
                <w:rFonts w:ascii="Calibri" w:eastAsia="Times New Roman" w:hAnsi="Calibri" w:cs="Calibri"/>
                <w:color w:val="000000"/>
                <w:lang w:eastAsia="en-IN"/>
              </w:rPr>
              <w:t>Decomposition temperature</w:t>
            </w:r>
          </w:p>
        </w:tc>
        <w:tc>
          <w:tcPr>
            <w:tcW w:w="5051" w:type="dxa"/>
            <w:tcBorders>
              <w:top w:val="nil"/>
              <w:left w:val="nil"/>
              <w:bottom w:val="single" w:sz="8" w:space="0" w:color="auto"/>
              <w:right w:val="single" w:sz="8" w:space="0" w:color="auto"/>
            </w:tcBorders>
            <w:shd w:val="clear" w:color="auto" w:fill="auto"/>
            <w:noWrap/>
            <w:vAlign w:val="bottom"/>
            <w:hideMark/>
          </w:tcPr>
          <w:p w14:paraId="412AB96A" w14:textId="77777777" w:rsidR="00504278" w:rsidRPr="008914B7" w:rsidRDefault="00504278" w:rsidP="00E80F8C">
            <w:pPr>
              <w:spacing w:after="0" w:line="240" w:lineRule="auto"/>
              <w:rPr>
                <w:rFonts w:ascii="Calibri" w:eastAsia="Times New Roman" w:hAnsi="Calibri" w:cs="Calibri"/>
                <w:color w:val="000000"/>
                <w:lang w:eastAsia="en-IN"/>
              </w:rPr>
            </w:pPr>
            <w:r w:rsidRPr="008914B7">
              <w:rPr>
                <w:rFonts w:ascii="Calibri" w:eastAsia="Times New Roman" w:hAnsi="Calibri" w:cs="Calibri"/>
                <w:color w:val="000000"/>
                <w:lang w:eastAsia="en-IN"/>
              </w:rPr>
              <w:t>Data not available</w:t>
            </w:r>
          </w:p>
        </w:tc>
      </w:tr>
    </w:tbl>
    <w:p w14:paraId="716259BB" w14:textId="77777777" w:rsidR="00504278" w:rsidRDefault="00504278" w:rsidP="00504278">
      <w:pPr>
        <w:spacing w:line="240" w:lineRule="auto"/>
        <w:rPr>
          <w:ins w:id="581" w:author="Neeshu Bhadauriya" w:date="2021-12-03T00:19:00Z"/>
        </w:rPr>
      </w:pPr>
      <w:ins w:id="582" w:author="Neeshu Bhadauriya" w:date="2021-12-03T00:19:00Z">
        <w:r>
          <w:rPr>
            <w:noProof/>
          </w:rPr>
          <mc:AlternateContent>
            <mc:Choice Requires="wps">
              <w:drawing>
                <wp:anchor distT="0" distB="0" distL="0" distR="0" simplePos="0" relativeHeight="253032448" behindDoc="1" locked="0" layoutInCell="1" allowOverlap="1" wp14:anchorId="64D23278" wp14:editId="6EE71323">
                  <wp:simplePos x="0" y="0"/>
                  <wp:positionH relativeFrom="page">
                    <wp:posOffset>657225</wp:posOffset>
                  </wp:positionH>
                  <wp:positionV relativeFrom="paragraph">
                    <wp:posOffset>440690</wp:posOffset>
                  </wp:positionV>
                  <wp:extent cx="6402705" cy="224155"/>
                  <wp:effectExtent l="0" t="0" r="17145" b="23495"/>
                  <wp:wrapTopAndBottom/>
                  <wp:docPr id="2672" name="Text Box 2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2705" cy="224155"/>
                          </a:xfrm>
                          <a:prstGeom prst="rect">
                            <a:avLst/>
                          </a:prstGeom>
                          <a:solidFill>
                            <a:srgbClr val="BFBFBF"/>
                          </a:solidFill>
                          <a:ln w="9513">
                            <a:solidFill>
                              <a:srgbClr val="000000"/>
                            </a:solidFill>
                            <a:prstDash val="solid"/>
                            <a:miter lim="800000"/>
                            <a:headEnd/>
                            <a:tailEnd/>
                          </a:ln>
                        </wps:spPr>
                        <wps:txbx>
                          <w:txbxContent>
                            <w:p w14:paraId="46B8400D" w14:textId="77777777" w:rsidR="004D08D3" w:rsidRPr="00B64FE2" w:rsidRDefault="004D08D3" w:rsidP="00504278">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23278" id="Text Box 2672" o:spid="_x0000_s1301" type="#_x0000_t202" style="position:absolute;margin-left:51.75pt;margin-top:34.7pt;width:504.15pt;height:17.65pt;z-index:-25028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" fillcolor="#bfbfbf" strokeweight=".26425mm">
                  <v:textbox inset="0,0,0,0">
                    <w:txbxContent>
                      <w:p w14:paraId="46B8400D" w14:textId="77777777" w:rsidR="004D08D3" w:rsidRPr="00B64FE2" w:rsidRDefault="004D08D3" w:rsidP="00504278">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v:textbox>
                  <w10:wrap type="topAndBottom" anchorx="page"/>
                </v:shape>
              </w:pict>
            </mc:Fallback>
          </mc:AlternateContent>
        </w:r>
      </w:ins>
    </w:p>
    <w:p w14:paraId="651947CD" w14:textId="77777777" w:rsidR="00504278" w:rsidRDefault="00504278" w:rsidP="00504278">
      <w:pPr>
        <w:spacing w:line="240" w:lineRule="auto"/>
        <w:rPr>
          <w:ins w:id="583" w:author="Neeshu Bhadauriya" w:date="2021-12-03T00:19:00Z"/>
        </w:rPr>
      </w:pPr>
    </w:p>
    <w:p w14:paraId="15E480D5" w14:textId="77777777" w:rsidR="00504278" w:rsidRDefault="00504278" w:rsidP="00504278">
      <w:pPr>
        <w:spacing w:line="240" w:lineRule="auto"/>
        <w:rPr>
          <w:ins w:id="584" w:author="Neeshu Bhadauriya" w:date="2021-12-03T00:19:00Z"/>
        </w:rPr>
      </w:pPr>
    </w:p>
    <w:tbl>
      <w:tblPr>
        <w:tblW w:w="10253" w:type="dxa"/>
        <w:tblLook w:val="04A0" w:firstRow="1" w:lastRow="0" w:firstColumn="1" w:lastColumn="0" w:noHBand="0" w:noVBand="1"/>
      </w:tblPr>
      <w:tblGrid>
        <w:gridCol w:w="1237"/>
        <w:gridCol w:w="9174"/>
      </w:tblGrid>
      <w:tr w:rsidR="00504278" w:rsidRPr="00B64FE2" w14:paraId="0E4E438F" w14:textId="77777777" w:rsidTr="00E80F8C">
        <w:trPr>
          <w:trHeight w:val="1069"/>
          <w:ins w:id="585" w:author="Neeshu Bhadauriya" w:date="2021-12-03T00:19:00Z"/>
        </w:trPr>
        <w:tc>
          <w:tcPr>
            <w:tcW w:w="1079" w:type="dxa"/>
            <w:tcBorders>
              <w:top w:val="single" w:sz="8" w:space="0" w:color="auto"/>
              <w:left w:val="single" w:sz="8" w:space="0" w:color="auto"/>
              <w:bottom w:val="single" w:sz="4" w:space="0" w:color="auto"/>
              <w:right w:val="single" w:sz="4" w:space="0" w:color="auto"/>
            </w:tcBorders>
            <w:shd w:val="clear" w:color="auto" w:fill="auto"/>
            <w:noWrap/>
            <w:hideMark/>
          </w:tcPr>
          <w:p w14:paraId="7A2F1A6E" w14:textId="77777777" w:rsidR="00504278" w:rsidRDefault="00504278" w:rsidP="00E80F8C">
            <w:pPr>
              <w:spacing w:after="0" w:line="240" w:lineRule="auto"/>
              <w:jc w:val="both"/>
              <w:rPr>
                <w:ins w:id="586" w:author="Neeshu Bhadauriya" w:date="2021-12-03T00:19:00Z"/>
                <w:rFonts w:ascii="Arial" w:eastAsia="Times New Roman" w:hAnsi="Arial MT" w:cs="Arial MT"/>
                <w:b/>
                <w:bCs/>
                <w:color w:val="000000"/>
                <w:sz w:val="18"/>
                <w:szCs w:val="18"/>
                <w:lang w:val="en-US" w:eastAsia="en-IN"/>
              </w:rPr>
            </w:pPr>
            <w:ins w:id="587" w:author="Neeshu Bhadauriya" w:date="2021-12-03T00:19:00Z">
              <w:r w:rsidRPr="00A031D5">
                <w:rPr>
                  <w:rFonts w:ascii="Arial" w:eastAsia="Times New Roman" w:hAnsi="Arial MT" w:cs="Arial MT"/>
                  <w:b/>
                  <w:bCs/>
                  <w:color w:val="000000"/>
                  <w:sz w:val="18"/>
                  <w:szCs w:val="18"/>
                  <w:lang w:val="en-US" w:eastAsia="en-IN"/>
                </w:rPr>
                <w:t>Usage precautions</w:t>
              </w:r>
            </w:ins>
          </w:p>
          <w:p w14:paraId="7C15F0DB" w14:textId="77777777" w:rsidR="00504278" w:rsidRDefault="00504278" w:rsidP="00E80F8C">
            <w:pPr>
              <w:rPr>
                <w:ins w:id="588" w:author="Neeshu Bhadauriya" w:date="2021-12-03T00:19:00Z"/>
                <w:rFonts w:ascii="Arial" w:eastAsia="Times New Roman" w:hAnsi="Arial MT" w:cs="Arial MT"/>
                <w:b/>
                <w:bCs/>
                <w:color w:val="000000"/>
                <w:sz w:val="18"/>
                <w:szCs w:val="18"/>
                <w:lang w:val="en-US" w:eastAsia="en-IN"/>
              </w:rPr>
            </w:pPr>
          </w:p>
          <w:p w14:paraId="70C60E59" w14:textId="77777777" w:rsidR="00504278" w:rsidRPr="00B64FE2" w:rsidRDefault="00504278" w:rsidP="00E80F8C">
            <w:pPr>
              <w:rPr>
                <w:ins w:id="589" w:author="Neeshu Bhadauriya" w:date="2021-12-03T00:19:00Z"/>
                <w:rFonts w:ascii="Arial" w:eastAsia="Times New Roman" w:hAnsi="Arial" w:cs="Arial"/>
                <w:sz w:val="18"/>
                <w:szCs w:val="18"/>
                <w:lang w:eastAsia="en-IN"/>
              </w:rPr>
            </w:pPr>
          </w:p>
        </w:tc>
        <w:tc>
          <w:tcPr>
            <w:tcW w:w="9174" w:type="dxa"/>
            <w:tcBorders>
              <w:top w:val="single" w:sz="8" w:space="0" w:color="auto"/>
              <w:left w:val="nil"/>
              <w:bottom w:val="single" w:sz="4" w:space="0" w:color="auto"/>
              <w:right w:val="single" w:sz="8" w:space="0" w:color="auto"/>
            </w:tcBorders>
            <w:shd w:val="clear" w:color="auto" w:fill="auto"/>
            <w:hideMark/>
          </w:tcPr>
          <w:p w14:paraId="792151DB" w14:textId="77777777" w:rsidR="00504278" w:rsidRPr="00B64FE2" w:rsidRDefault="00504278" w:rsidP="00E80F8C">
            <w:pPr>
              <w:spacing w:after="0" w:line="240" w:lineRule="auto"/>
              <w:jc w:val="both"/>
              <w:rPr>
                <w:ins w:id="590" w:author="Neeshu Bhadauriya" w:date="2021-12-03T00:19:00Z"/>
                <w:rFonts w:ascii="Arial" w:eastAsia="Times New Roman" w:hAnsi="Arial" w:cs="Arial"/>
                <w:color w:val="000000"/>
                <w:sz w:val="18"/>
                <w:szCs w:val="18"/>
                <w:lang w:eastAsia="en-IN"/>
              </w:rPr>
            </w:pPr>
            <w:r w:rsidRPr="00F053E2">
              <w:rPr>
                <w:rFonts w:ascii="Arial" w:eastAsia="Times New Roman" w:hAnsi="Arial" w:cs="Arial"/>
                <w:color w:val="000000"/>
                <w:sz w:val="18"/>
                <w:szCs w:val="18"/>
                <w:lang w:eastAsia="en-IN"/>
              </w:rPr>
              <w:t>Wear personal protective equipment/face protection. Ensure adequate ventilation. Do not</w:t>
            </w:r>
            <w:r>
              <w:rPr>
                <w:rFonts w:ascii="Arial" w:eastAsia="Times New Roman" w:hAnsi="Arial" w:cs="Arial"/>
                <w:color w:val="000000"/>
                <w:sz w:val="18"/>
                <w:szCs w:val="18"/>
                <w:lang w:eastAsia="en-IN"/>
              </w:rPr>
              <w:t xml:space="preserve"> </w:t>
            </w:r>
            <w:r w:rsidRPr="00F053E2">
              <w:rPr>
                <w:rFonts w:ascii="Arial" w:eastAsia="Times New Roman" w:hAnsi="Arial" w:cs="Arial"/>
                <w:color w:val="000000"/>
                <w:sz w:val="18"/>
                <w:szCs w:val="18"/>
                <w:lang w:eastAsia="en-IN"/>
              </w:rPr>
              <w:t>get in eyes, on skin, or on clothing. Avoid ingestion and inhalation. Keep away from open</w:t>
            </w:r>
            <w:r>
              <w:rPr>
                <w:rFonts w:ascii="Arial" w:eastAsia="Times New Roman" w:hAnsi="Arial" w:cs="Arial"/>
                <w:color w:val="000000"/>
                <w:sz w:val="18"/>
                <w:szCs w:val="18"/>
                <w:lang w:eastAsia="en-IN"/>
              </w:rPr>
              <w:t xml:space="preserve"> </w:t>
            </w:r>
            <w:r w:rsidRPr="00F053E2">
              <w:rPr>
                <w:rFonts w:ascii="Arial" w:eastAsia="Times New Roman" w:hAnsi="Arial" w:cs="Arial"/>
                <w:color w:val="000000"/>
                <w:sz w:val="18"/>
                <w:szCs w:val="18"/>
                <w:lang w:eastAsia="en-IN"/>
              </w:rPr>
              <w:t xml:space="preserve">flames, hot </w:t>
            </w:r>
            <w:proofErr w:type="gramStart"/>
            <w:r w:rsidRPr="00F053E2">
              <w:rPr>
                <w:rFonts w:ascii="Arial" w:eastAsia="Times New Roman" w:hAnsi="Arial" w:cs="Arial"/>
                <w:color w:val="000000"/>
                <w:sz w:val="18"/>
                <w:szCs w:val="18"/>
                <w:lang w:eastAsia="en-IN"/>
              </w:rPr>
              <w:t>surfaces</w:t>
            </w:r>
            <w:proofErr w:type="gramEnd"/>
            <w:r w:rsidRPr="00F053E2">
              <w:rPr>
                <w:rFonts w:ascii="Arial" w:eastAsia="Times New Roman" w:hAnsi="Arial" w:cs="Arial"/>
                <w:color w:val="000000"/>
                <w:sz w:val="18"/>
                <w:szCs w:val="18"/>
                <w:lang w:eastAsia="en-IN"/>
              </w:rPr>
              <w:t xml:space="preserve"> and sources of ignition. Use only non-sparking tools. Take</w:t>
            </w:r>
            <w:r>
              <w:rPr>
                <w:rFonts w:ascii="Arial" w:eastAsia="Times New Roman" w:hAnsi="Arial" w:cs="Arial"/>
                <w:color w:val="000000"/>
                <w:sz w:val="18"/>
                <w:szCs w:val="18"/>
                <w:lang w:eastAsia="en-IN"/>
              </w:rPr>
              <w:t xml:space="preserve"> </w:t>
            </w:r>
            <w:r w:rsidRPr="00F053E2">
              <w:rPr>
                <w:rFonts w:ascii="Arial" w:eastAsia="Times New Roman" w:hAnsi="Arial" w:cs="Arial"/>
                <w:color w:val="000000"/>
                <w:sz w:val="18"/>
                <w:szCs w:val="18"/>
                <w:lang w:eastAsia="en-IN"/>
              </w:rPr>
              <w:t>precautionary measures against static discharges.</w:t>
            </w:r>
          </w:p>
        </w:tc>
      </w:tr>
      <w:tr w:rsidR="00504278" w:rsidRPr="00B64FE2" w14:paraId="5ED0446D" w14:textId="77777777" w:rsidTr="00E80F8C">
        <w:trPr>
          <w:trHeight w:val="852"/>
          <w:ins w:id="591" w:author="Neeshu Bhadauriya" w:date="2021-12-03T00:19:00Z"/>
        </w:trPr>
        <w:tc>
          <w:tcPr>
            <w:tcW w:w="1079" w:type="dxa"/>
            <w:tcBorders>
              <w:top w:val="nil"/>
              <w:left w:val="single" w:sz="8" w:space="0" w:color="auto"/>
              <w:bottom w:val="single" w:sz="8" w:space="0" w:color="auto"/>
              <w:right w:val="single" w:sz="4" w:space="0" w:color="auto"/>
            </w:tcBorders>
            <w:shd w:val="clear" w:color="auto" w:fill="auto"/>
            <w:noWrap/>
            <w:hideMark/>
          </w:tcPr>
          <w:p w14:paraId="6B82884F" w14:textId="77777777" w:rsidR="00504278" w:rsidRPr="00B64FE2" w:rsidRDefault="00504278" w:rsidP="00E80F8C">
            <w:pPr>
              <w:spacing w:after="0" w:line="240" w:lineRule="auto"/>
              <w:jc w:val="both"/>
              <w:rPr>
                <w:ins w:id="592" w:author="Neeshu Bhadauriya" w:date="2021-12-03T00:19:00Z"/>
                <w:rFonts w:ascii="Arial" w:eastAsia="Times New Roman" w:hAnsi="Arial" w:cs="Arial"/>
                <w:b/>
                <w:bCs/>
                <w:color w:val="000000"/>
                <w:sz w:val="18"/>
                <w:szCs w:val="18"/>
                <w:lang w:eastAsia="en-IN"/>
              </w:rPr>
            </w:pPr>
            <w:ins w:id="593" w:author="Neeshu Bhadauriya" w:date="2021-12-03T00:19:00Z">
              <w:r w:rsidRPr="00B64FE2">
                <w:rPr>
                  <w:rFonts w:ascii="Arial" w:eastAsia="Times New Roman" w:hAnsi="Arial" w:cs="Arial"/>
                  <w:b/>
                  <w:bCs/>
                  <w:color w:val="000000"/>
                  <w:sz w:val="18"/>
                  <w:szCs w:val="18"/>
                  <w:lang w:val="en-US" w:eastAsia="en-IN"/>
                </w:rPr>
                <w:t>Storage</w:t>
              </w:r>
            </w:ins>
          </w:p>
        </w:tc>
        <w:tc>
          <w:tcPr>
            <w:tcW w:w="9174" w:type="dxa"/>
            <w:tcBorders>
              <w:top w:val="nil"/>
              <w:left w:val="nil"/>
              <w:bottom w:val="single" w:sz="8" w:space="0" w:color="auto"/>
              <w:right w:val="single" w:sz="8" w:space="0" w:color="auto"/>
            </w:tcBorders>
            <w:shd w:val="clear" w:color="auto" w:fill="auto"/>
            <w:noWrap/>
            <w:hideMark/>
          </w:tcPr>
          <w:p w14:paraId="09B423DB" w14:textId="77777777" w:rsidR="00504278" w:rsidRPr="00B64FE2" w:rsidRDefault="00504278" w:rsidP="00E80F8C">
            <w:pPr>
              <w:spacing w:after="0" w:line="240" w:lineRule="auto"/>
              <w:jc w:val="both"/>
              <w:rPr>
                <w:ins w:id="594" w:author="Neeshu Bhadauriya" w:date="2021-12-03T00:19:00Z"/>
                <w:rFonts w:ascii="Arial" w:eastAsia="Times New Roman" w:hAnsi="Arial" w:cs="Arial"/>
                <w:color w:val="000000"/>
                <w:sz w:val="18"/>
                <w:szCs w:val="18"/>
                <w:lang w:eastAsia="en-IN"/>
              </w:rPr>
            </w:pPr>
            <w:r w:rsidRPr="00F053E2">
              <w:rPr>
                <w:rFonts w:ascii="Arial" w:eastAsia="Times New Roman" w:hAnsi="Arial" w:cs="Arial"/>
                <w:color w:val="000000"/>
                <w:sz w:val="18"/>
                <w:szCs w:val="18"/>
                <w:lang w:eastAsia="en-IN"/>
              </w:rPr>
              <w:t xml:space="preserve">Keep refrigerated. Keep containers tightly closed in a dry, </w:t>
            </w:r>
            <w:proofErr w:type="gramStart"/>
            <w:r w:rsidRPr="00F053E2">
              <w:rPr>
                <w:rFonts w:ascii="Arial" w:eastAsia="Times New Roman" w:hAnsi="Arial" w:cs="Arial"/>
                <w:color w:val="000000"/>
                <w:sz w:val="18"/>
                <w:szCs w:val="18"/>
                <w:lang w:eastAsia="en-IN"/>
              </w:rPr>
              <w:t>cool</w:t>
            </w:r>
            <w:proofErr w:type="gramEnd"/>
            <w:r w:rsidRPr="00F053E2">
              <w:rPr>
                <w:rFonts w:ascii="Arial" w:eastAsia="Times New Roman" w:hAnsi="Arial" w:cs="Arial"/>
                <w:color w:val="000000"/>
                <w:sz w:val="18"/>
                <w:szCs w:val="18"/>
                <w:lang w:eastAsia="en-IN"/>
              </w:rPr>
              <w:t xml:space="preserve"> and well-ventilated place. Keep away from heat, </w:t>
            </w:r>
            <w:proofErr w:type="gramStart"/>
            <w:r w:rsidRPr="00F053E2">
              <w:rPr>
                <w:rFonts w:ascii="Arial" w:eastAsia="Times New Roman" w:hAnsi="Arial" w:cs="Arial"/>
                <w:color w:val="000000"/>
                <w:sz w:val="18"/>
                <w:szCs w:val="18"/>
                <w:lang w:eastAsia="en-IN"/>
              </w:rPr>
              <w:t>sparks</w:t>
            </w:r>
            <w:proofErr w:type="gramEnd"/>
            <w:r w:rsidRPr="00F053E2">
              <w:rPr>
                <w:rFonts w:ascii="Arial" w:eastAsia="Times New Roman" w:hAnsi="Arial" w:cs="Arial"/>
                <w:color w:val="000000"/>
                <w:sz w:val="18"/>
                <w:szCs w:val="18"/>
                <w:lang w:eastAsia="en-IN"/>
              </w:rPr>
              <w:t xml:space="preserve"> and flame.</w:t>
            </w:r>
          </w:p>
        </w:tc>
      </w:tr>
    </w:tbl>
    <w:p w14:paraId="76DDE874" w14:textId="77777777" w:rsidR="00504278" w:rsidDel="00AA50E5" w:rsidRDefault="00504278" w:rsidP="00504278">
      <w:pPr>
        <w:spacing w:line="360" w:lineRule="auto"/>
        <w:rPr>
          <w:del w:id="595" w:author="Ritu Kamra" w:date="2021-11-25T16:22:00Z"/>
          <w:rFonts w:ascii="Arial" w:hAnsi="Arial" w:cs="Arial"/>
          <w:b/>
          <w:bCs/>
          <w:sz w:val="24"/>
          <w:szCs w:val="24"/>
        </w:rPr>
      </w:pPr>
    </w:p>
    <w:p w14:paraId="3A2BA8B2" w14:textId="77777777" w:rsidR="00504278" w:rsidRDefault="00504278" w:rsidP="00504278">
      <w:pPr>
        <w:spacing w:line="360" w:lineRule="auto"/>
        <w:rPr>
          <w:ins w:id="596" w:author="Neeshu Bhadauriya" w:date="2021-12-03T00:21:00Z"/>
          <w:rFonts w:ascii="Arial" w:hAnsi="Arial" w:cs="Arial"/>
          <w:b/>
          <w:bCs/>
          <w:sz w:val="24"/>
          <w:szCs w:val="24"/>
        </w:rPr>
      </w:pPr>
    </w:p>
    <w:p w14:paraId="2B7EE90F" w14:textId="77777777" w:rsidR="001C1BF9" w:rsidRPr="007014D5" w:rsidRDefault="001C1BF9" w:rsidP="001C1BF9">
      <w:pPr>
        <w:pStyle w:val="Title"/>
        <w:tabs>
          <w:tab w:val="left" w:pos="2552"/>
        </w:tabs>
        <w:rPr>
          <w:ins w:id="597" w:author="Neeshu Bhadauriya" w:date="2021-12-03T00:19:00Z"/>
          <w:b/>
          <w:bCs/>
          <w:spacing w:val="-3"/>
          <w:sz w:val="22"/>
          <w:szCs w:val="22"/>
          <w:u w:val="single"/>
          <w:rPrChange w:id="598" w:author="Neeshu Bhadauriya" w:date="2021-12-03T01:57:00Z">
            <w:rPr>
              <w:ins w:id="599" w:author="Neeshu Bhadauriya" w:date="2021-12-03T00:19:00Z"/>
              <w:sz w:val="36"/>
              <w:szCs w:val="36"/>
              <w:u w:val="single"/>
            </w:rPr>
          </w:rPrChange>
        </w:rPr>
      </w:pPr>
      <w:ins w:id="600" w:author="Neeshu Bhadauriya" w:date="2021-12-03T00:19:00Z">
        <w:r w:rsidRPr="007014D5">
          <w:rPr>
            <w:b/>
            <w:bCs/>
            <w:spacing w:val="-3"/>
            <w:sz w:val="22"/>
            <w:szCs w:val="22"/>
            <w:u w:val="single"/>
            <w:rPrChange w:id="601" w:author="Neeshu Bhadauriya" w:date="2021-12-03T01:57:00Z">
              <w:rPr>
                <w:sz w:val="36"/>
                <w:szCs w:val="36"/>
                <w:u w:val="single"/>
              </w:rPr>
            </w:rPrChange>
          </w:rPr>
          <w:t>SAFETY</w:t>
        </w:r>
        <w:r w:rsidRPr="007014D5">
          <w:rPr>
            <w:b/>
            <w:bCs/>
            <w:spacing w:val="-3"/>
            <w:sz w:val="22"/>
            <w:szCs w:val="22"/>
            <w:u w:val="single"/>
            <w:rPrChange w:id="602" w:author="Neeshu Bhadauriya" w:date="2021-12-03T01:57:00Z">
              <w:rPr>
                <w:spacing w:val="-3"/>
                <w:sz w:val="36"/>
                <w:szCs w:val="36"/>
                <w:u w:val="single"/>
              </w:rPr>
            </w:rPrChange>
          </w:rPr>
          <w:t xml:space="preserve"> </w:t>
        </w:r>
        <w:r w:rsidRPr="007014D5">
          <w:rPr>
            <w:b/>
            <w:bCs/>
            <w:spacing w:val="-3"/>
            <w:sz w:val="22"/>
            <w:szCs w:val="22"/>
            <w:u w:val="single"/>
            <w:rPrChange w:id="603" w:author="Neeshu Bhadauriya" w:date="2021-12-03T01:57:00Z">
              <w:rPr>
                <w:sz w:val="36"/>
                <w:szCs w:val="36"/>
                <w:u w:val="single"/>
              </w:rPr>
            </w:rPrChange>
          </w:rPr>
          <w:t>DATA</w:t>
        </w:r>
        <w:r w:rsidRPr="007014D5">
          <w:rPr>
            <w:b/>
            <w:bCs/>
            <w:spacing w:val="-3"/>
            <w:sz w:val="22"/>
            <w:szCs w:val="22"/>
            <w:u w:val="single"/>
            <w:rPrChange w:id="604" w:author="Neeshu Bhadauriya" w:date="2021-12-03T01:57:00Z">
              <w:rPr>
                <w:spacing w:val="-2"/>
                <w:sz w:val="36"/>
                <w:szCs w:val="36"/>
                <w:u w:val="single"/>
              </w:rPr>
            </w:rPrChange>
          </w:rPr>
          <w:t xml:space="preserve"> </w:t>
        </w:r>
        <w:r w:rsidRPr="007014D5">
          <w:rPr>
            <w:b/>
            <w:bCs/>
            <w:spacing w:val="-3"/>
            <w:sz w:val="22"/>
            <w:szCs w:val="22"/>
            <w:u w:val="single"/>
            <w:rPrChange w:id="605" w:author="Neeshu Bhadauriya" w:date="2021-12-03T01:57:00Z">
              <w:rPr>
                <w:sz w:val="36"/>
                <w:szCs w:val="36"/>
                <w:u w:val="single"/>
              </w:rPr>
            </w:rPrChange>
          </w:rPr>
          <w:t xml:space="preserve">SHEET </w:t>
        </w:r>
        <w:r w:rsidRPr="007014D5">
          <w:rPr>
            <w:b/>
            <w:bCs/>
            <w:spacing w:val="-3"/>
            <w:sz w:val="22"/>
            <w:szCs w:val="22"/>
            <w:u w:val="single"/>
            <w:rPrChange w:id="606" w:author="Neeshu Bhadauriya" w:date="2021-12-03T01:57:00Z">
              <w:rPr>
                <w:sz w:val="36"/>
                <w:szCs w:val="36"/>
              </w:rPr>
            </w:rPrChange>
          </w:rPr>
          <w:t>(</w:t>
        </w:r>
      </w:ins>
      <w:r>
        <w:rPr>
          <w:b/>
          <w:bCs/>
          <w:spacing w:val="-3"/>
          <w:sz w:val="22"/>
          <w:szCs w:val="22"/>
          <w:u w:val="single"/>
        </w:rPr>
        <w:t>Maleic Anhydride</w:t>
      </w:r>
      <w:ins w:id="607" w:author="Neeshu Bhadauriya" w:date="2021-12-03T00:19:00Z">
        <w:r w:rsidRPr="007014D5">
          <w:rPr>
            <w:b/>
            <w:bCs/>
            <w:spacing w:val="-3"/>
            <w:sz w:val="22"/>
            <w:szCs w:val="22"/>
            <w:u w:val="single"/>
            <w:rPrChange w:id="608" w:author="Neeshu Bhadauriya" w:date="2021-12-03T01:57:00Z">
              <w:rPr>
                <w:sz w:val="36"/>
                <w:szCs w:val="36"/>
              </w:rPr>
            </w:rPrChange>
          </w:rPr>
          <w:t>)</w:t>
        </w:r>
      </w:ins>
    </w:p>
    <w:p w14:paraId="3EBFA3D7" w14:textId="77777777" w:rsidR="001C1BF9" w:rsidRDefault="001C1BF9" w:rsidP="001C1BF9">
      <w:pPr>
        <w:rPr>
          <w:ins w:id="609" w:author="Neeshu Bhadauriya" w:date="2021-12-03T00:19:00Z"/>
        </w:rPr>
      </w:pPr>
      <w:ins w:id="610" w:author="Neeshu Bhadauriya" w:date="2021-12-03T00:19:00Z">
        <w:r>
          <w:rPr>
            <w:noProof/>
          </w:rPr>
          <mc:AlternateContent>
            <mc:Choice Requires="wps">
              <w:drawing>
                <wp:anchor distT="0" distB="0" distL="0" distR="0" simplePos="0" relativeHeight="253034496" behindDoc="1" locked="0" layoutInCell="1" allowOverlap="1" wp14:anchorId="49E1BD5B" wp14:editId="742A36C1">
                  <wp:simplePos x="0" y="0"/>
                  <wp:positionH relativeFrom="page">
                    <wp:posOffset>438150</wp:posOffset>
                  </wp:positionH>
                  <wp:positionV relativeFrom="paragraph">
                    <wp:posOffset>113665</wp:posOffset>
                  </wp:positionV>
                  <wp:extent cx="6612255" cy="224155"/>
                  <wp:effectExtent l="0" t="0" r="0" b="0"/>
                  <wp:wrapTopAndBottom/>
                  <wp:docPr id="216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7193A008" w14:textId="77777777" w:rsidR="004D08D3" w:rsidRPr="0073147E" w:rsidRDefault="004D08D3" w:rsidP="001C1BF9">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1BD5B" id="_x0000_s1302" type="#_x0000_t202" style="position:absolute;margin-left:34.5pt;margin-top:8.95pt;width:520.65pt;height:17.65pt;z-index:-25028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" fillcolor="#bfbfbf" strokeweight=".26425mm">
                  <v:textbox inset="0,0,0,0">
                    <w:txbxContent>
                      <w:p w14:paraId="7193A008" w14:textId="77777777" w:rsidR="004D08D3" w:rsidRPr="0073147E" w:rsidRDefault="004D08D3" w:rsidP="001C1BF9">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v:textbox>
                  <w10:wrap type="topAndBottom" anchorx="page"/>
                </v:shape>
              </w:pict>
            </mc:Fallback>
          </mc:AlternateContent>
        </w:r>
      </w:ins>
    </w:p>
    <w:p w14:paraId="58FD3C35" w14:textId="77777777" w:rsidR="001C1BF9" w:rsidRPr="00B53986" w:rsidRDefault="001C1BF9" w:rsidP="001C1BF9">
      <w:pPr>
        <w:spacing w:line="240" w:lineRule="auto"/>
        <w:rPr>
          <w:ins w:id="611" w:author="Neeshu Bhadauriya" w:date="2021-12-03T00:19:00Z"/>
          <w:rFonts w:ascii="Arial" w:hAnsi="Arial" w:cs="Arial"/>
          <w:b/>
          <w:bCs/>
          <w:sz w:val="24"/>
          <w:szCs w:val="24"/>
          <w:u w:val="single"/>
        </w:rPr>
      </w:pPr>
      <w:ins w:id="612" w:author="Neeshu Bhadauriya" w:date="2021-12-03T00:19:00Z">
        <w:r w:rsidRPr="00B53986">
          <w:rPr>
            <w:rFonts w:ascii="Arial" w:hAnsi="Arial" w:cs="Arial"/>
            <w:b/>
            <w:bCs/>
            <w:sz w:val="24"/>
            <w:szCs w:val="24"/>
            <w:u w:val="single"/>
          </w:rPr>
          <w:t>Product identifier</w:t>
        </w:r>
      </w:ins>
    </w:p>
    <w:tbl>
      <w:tblPr>
        <w:tblW w:w="9784" w:type="dxa"/>
        <w:tblLook w:val="04A0" w:firstRow="1" w:lastRow="0" w:firstColumn="1" w:lastColumn="0" w:noHBand="0" w:noVBand="1"/>
      </w:tblPr>
      <w:tblGrid>
        <w:gridCol w:w="3625"/>
        <w:gridCol w:w="6159"/>
      </w:tblGrid>
      <w:tr w:rsidR="001C1BF9" w:rsidRPr="00C4555E" w14:paraId="3AE575DB" w14:textId="77777777" w:rsidTr="00E80F8C">
        <w:trPr>
          <w:trHeight w:val="392"/>
          <w:ins w:id="613" w:author="Neeshu Bhadauriya" w:date="2021-12-03T00:19:00Z"/>
        </w:trPr>
        <w:tc>
          <w:tcPr>
            <w:tcW w:w="3625"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5FB9393" w14:textId="77777777" w:rsidR="001C1BF9" w:rsidRPr="00C4555E" w:rsidRDefault="001C1BF9" w:rsidP="00E80F8C">
            <w:pPr>
              <w:spacing w:after="0" w:line="240" w:lineRule="auto"/>
              <w:rPr>
                <w:ins w:id="614" w:author="Neeshu Bhadauriya" w:date="2021-12-03T00:19:00Z"/>
                <w:rFonts w:ascii="Arial" w:eastAsia="Times New Roman" w:hAnsi="Arial" w:cs="Arial"/>
                <w:b/>
                <w:bCs/>
                <w:color w:val="000000"/>
                <w:lang w:eastAsia="en-IN"/>
              </w:rPr>
            </w:pPr>
            <w:ins w:id="615" w:author="Neeshu Bhadauriya" w:date="2021-12-03T00:19:00Z">
              <w:r w:rsidRPr="00C4555E">
                <w:rPr>
                  <w:rFonts w:ascii="Arial" w:eastAsia="Times New Roman" w:hAnsi="Arial" w:cs="Arial"/>
                  <w:b/>
                  <w:bCs/>
                  <w:color w:val="000000"/>
                  <w:lang w:eastAsia="en-IN"/>
                </w:rPr>
                <w:t>Product Name</w:t>
              </w:r>
            </w:ins>
          </w:p>
        </w:tc>
        <w:tc>
          <w:tcPr>
            <w:tcW w:w="6159" w:type="dxa"/>
            <w:tcBorders>
              <w:top w:val="single" w:sz="8" w:space="0" w:color="auto"/>
              <w:left w:val="nil"/>
              <w:bottom w:val="single" w:sz="4" w:space="0" w:color="auto"/>
              <w:right w:val="single" w:sz="8" w:space="0" w:color="auto"/>
            </w:tcBorders>
            <w:shd w:val="clear" w:color="auto" w:fill="auto"/>
            <w:noWrap/>
            <w:vAlign w:val="center"/>
            <w:hideMark/>
          </w:tcPr>
          <w:p w14:paraId="1F592B79" w14:textId="77777777" w:rsidR="001C1BF9" w:rsidRPr="00C4555E" w:rsidRDefault="001C1BF9" w:rsidP="00E80F8C">
            <w:pPr>
              <w:spacing w:after="0" w:line="240" w:lineRule="auto"/>
              <w:rPr>
                <w:ins w:id="616" w:author="Neeshu Bhadauriya" w:date="2021-12-03T00:19:00Z"/>
                <w:rFonts w:ascii="Arial" w:eastAsia="Times New Roman" w:hAnsi="Arial" w:cs="Arial"/>
                <w:color w:val="000000"/>
                <w:lang w:eastAsia="en-IN"/>
              </w:rPr>
            </w:pPr>
            <w:r w:rsidRPr="00C4555E">
              <w:rPr>
                <w:rFonts w:ascii="Arial" w:eastAsia="Times New Roman" w:hAnsi="Arial" w:cs="Arial"/>
                <w:color w:val="000000"/>
                <w:lang w:eastAsia="en-IN"/>
              </w:rPr>
              <w:t>Maleic Anhydride, 99% (pellets)</w:t>
            </w:r>
          </w:p>
        </w:tc>
      </w:tr>
      <w:tr w:rsidR="001C1BF9" w:rsidRPr="00C4555E" w14:paraId="29C62D9F" w14:textId="77777777" w:rsidTr="00E80F8C">
        <w:trPr>
          <w:trHeight w:val="411"/>
          <w:ins w:id="617" w:author="Neeshu Bhadauriya" w:date="2021-12-03T00:19:00Z"/>
        </w:trPr>
        <w:tc>
          <w:tcPr>
            <w:tcW w:w="3625" w:type="dxa"/>
            <w:tcBorders>
              <w:top w:val="nil"/>
              <w:left w:val="single" w:sz="8" w:space="0" w:color="auto"/>
              <w:bottom w:val="single" w:sz="8" w:space="0" w:color="auto"/>
              <w:right w:val="single" w:sz="8" w:space="0" w:color="auto"/>
            </w:tcBorders>
            <w:shd w:val="clear" w:color="auto" w:fill="auto"/>
            <w:noWrap/>
            <w:vAlign w:val="center"/>
            <w:hideMark/>
          </w:tcPr>
          <w:p w14:paraId="0FE7358B" w14:textId="77777777" w:rsidR="001C1BF9" w:rsidRPr="00C4555E" w:rsidRDefault="001C1BF9" w:rsidP="00E80F8C">
            <w:pPr>
              <w:spacing w:after="0" w:line="240" w:lineRule="auto"/>
              <w:rPr>
                <w:ins w:id="618" w:author="Neeshu Bhadauriya" w:date="2021-12-03T00:19:00Z"/>
                <w:rFonts w:ascii="Arial" w:eastAsia="Times New Roman" w:hAnsi="Arial" w:cs="Arial"/>
                <w:b/>
                <w:bCs/>
                <w:color w:val="000000"/>
                <w:lang w:eastAsia="en-IN"/>
              </w:rPr>
            </w:pPr>
            <w:ins w:id="619" w:author="Neeshu Bhadauriya" w:date="2021-12-03T00:19:00Z">
              <w:r w:rsidRPr="00C4555E">
                <w:rPr>
                  <w:rFonts w:ascii="Arial" w:eastAsia="Times New Roman" w:hAnsi="Arial" w:cs="Arial"/>
                  <w:b/>
                  <w:bCs/>
                  <w:color w:val="000000"/>
                  <w:lang w:eastAsia="en-IN"/>
                </w:rPr>
                <w:t>CAS-No</w:t>
              </w:r>
            </w:ins>
          </w:p>
        </w:tc>
        <w:tc>
          <w:tcPr>
            <w:tcW w:w="6159" w:type="dxa"/>
            <w:tcBorders>
              <w:top w:val="nil"/>
              <w:left w:val="nil"/>
              <w:bottom w:val="single" w:sz="8" w:space="0" w:color="auto"/>
              <w:right w:val="single" w:sz="8" w:space="0" w:color="auto"/>
            </w:tcBorders>
            <w:shd w:val="clear" w:color="auto" w:fill="auto"/>
            <w:noWrap/>
            <w:vAlign w:val="center"/>
            <w:hideMark/>
          </w:tcPr>
          <w:p w14:paraId="33FDC6F3" w14:textId="77777777" w:rsidR="001C1BF9" w:rsidRPr="00C4555E" w:rsidRDefault="001C1BF9" w:rsidP="00E80F8C">
            <w:pPr>
              <w:spacing w:after="0" w:line="240" w:lineRule="auto"/>
              <w:rPr>
                <w:ins w:id="620" w:author="Neeshu Bhadauriya" w:date="2021-12-03T00:19:00Z"/>
                <w:rFonts w:ascii="Arial" w:eastAsia="Times New Roman" w:hAnsi="Arial" w:cs="Arial"/>
                <w:color w:val="000000"/>
                <w:lang w:eastAsia="en-IN"/>
              </w:rPr>
            </w:pPr>
            <w:r w:rsidRPr="00C4555E">
              <w:rPr>
                <w:rFonts w:ascii="Arial" w:hAnsi="Arial" w:cs="Arial"/>
                <w:color w:val="000000"/>
                <w:sz w:val="18"/>
                <w:szCs w:val="18"/>
              </w:rPr>
              <w:t>108-31-6</w:t>
            </w:r>
          </w:p>
        </w:tc>
      </w:tr>
    </w:tbl>
    <w:p w14:paraId="32D10255" w14:textId="77777777" w:rsidR="001C1BF9" w:rsidRDefault="001C1BF9" w:rsidP="001C1BF9">
      <w:pPr>
        <w:spacing w:line="240" w:lineRule="auto"/>
        <w:rPr>
          <w:ins w:id="621" w:author="Neeshu Bhadauriya" w:date="2021-12-03T00:19:00Z"/>
        </w:rPr>
      </w:pPr>
      <w:ins w:id="622" w:author="Neeshu Bhadauriya" w:date="2021-12-03T00:19:00Z">
        <w:r>
          <w:rPr>
            <w:noProof/>
          </w:rPr>
          <mc:AlternateContent>
            <mc:Choice Requires="wps">
              <w:drawing>
                <wp:anchor distT="0" distB="0" distL="0" distR="0" simplePos="0" relativeHeight="253035520" behindDoc="1" locked="0" layoutInCell="1" allowOverlap="1" wp14:anchorId="12837D22" wp14:editId="59642DEF">
                  <wp:simplePos x="0" y="0"/>
                  <wp:positionH relativeFrom="page">
                    <wp:posOffset>440690</wp:posOffset>
                  </wp:positionH>
                  <wp:positionV relativeFrom="paragraph">
                    <wp:posOffset>302895</wp:posOffset>
                  </wp:positionV>
                  <wp:extent cx="6612255" cy="224155"/>
                  <wp:effectExtent l="0" t="0" r="0" b="0"/>
                  <wp:wrapTopAndBottom/>
                  <wp:docPr id="21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476F48C5" w14:textId="77777777" w:rsidR="004D08D3" w:rsidRPr="0073147E" w:rsidRDefault="004D08D3" w:rsidP="001C1BF9">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37D22" id="_x0000_s1303" type="#_x0000_t202" style="position:absolute;margin-left:34.7pt;margin-top:23.85pt;width:520.65pt;height:17.65pt;z-index:-25028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" fillcolor="#bfbfbf" strokeweight=".26425mm">
                  <v:textbox inset="0,0,0,0">
                    <w:txbxContent>
                      <w:p w14:paraId="476F48C5" w14:textId="77777777" w:rsidR="004D08D3" w:rsidRPr="0073147E" w:rsidRDefault="004D08D3" w:rsidP="001C1BF9">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v:textbox>
                  <w10:wrap type="topAndBottom" anchorx="page"/>
                </v:shape>
              </w:pict>
            </mc:Fallback>
          </mc:AlternateContent>
        </w:r>
      </w:ins>
    </w:p>
    <w:p w14:paraId="17533AFE" w14:textId="77777777" w:rsidR="001C1BF9" w:rsidRDefault="001C1BF9" w:rsidP="001C1BF9">
      <w:pPr>
        <w:spacing w:line="240" w:lineRule="auto"/>
        <w:rPr>
          <w:ins w:id="623" w:author="Neeshu Bhadauriya" w:date="2021-12-03T00:19:00Z"/>
        </w:rPr>
      </w:pPr>
    </w:p>
    <w:p w14:paraId="6F0ADA04" w14:textId="77777777" w:rsidR="001C1BF9" w:rsidRPr="00B53986" w:rsidRDefault="001C1BF9" w:rsidP="001C1BF9">
      <w:pPr>
        <w:spacing w:line="240" w:lineRule="auto"/>
        <w:rPr>
          <w:ins w:id="624" w:author="Neeshu Bhadauriya" w:date="2021-12-03T00:19:00Z"/>
          <w:rFonts w:ascii="Arial" w:hAnsi="Arial" w:cs="Arial"/>
          <w:b/>
          <w:bCs/>
          <w:sz w:val="24"/>
          <w:szCs w:val="24"/>
          <w:u w:val="single"/>
        </w:rPr>
      </w:pPr>
      <w:ins w:id="625" w:author="Neeshu Bhadauriya" w:date="2021-12-03T00:19:00Z">
        <w:r w:rsidRPr="00B53986">
          <w:rPr>
            <w:rFonts w:ascii="Arial" w:hAnsi="Arial" w:cs="Arial"/>
            <w:b/>
            <w:bCs/>
            <w:sz w:val="24"/>
            <w:szCs w:val="24"/>
            <w:u w:val="single"/>
          </w:rPr>
          <w:t>Classification</w:t>
        </w:r>
      </w:ins>
    </w:p>
    <w:p w14:paraId="0E5AD10E" w14:textId="77777777" w:rsidR="001C1BF9" w:rsidRPr="00330EB1" w:rsidRDefault="001C1BF9" w:rsidP="001C1BF9">
      <w:pPr>
        <w:spacing w:line="240" w:lineRule="auto"/>
      </w:pPr>
      <w:r w:rsidRPr="00330EB1">
        <w:rPr>
          <w:b/>
          <w:bCs/>
        </w:rPr>
        <w:t>GHS Classification</w:t>
      </w:r>
    </w:p>
    <w:tbl>
      <w:tblPr>
        <w:tblW w:w="9700" w:type="dxa"/>
        <w:tblLook w:val="0420" w:firstRow="1" w:lastRow="0" w:firstColumn="0" w:lastColumn="0" w:noHBand="0" w:noVBand="1"/>
      </w:tblPr>
      <w:tblGrid>
        <w:gridCol w:w="5380"/>
        <w:gridCol w:w="4320"/>
      </w:tblGrid>
      <w:tr w:rsidR="001C1BF9" w:rsidRPr="00330EB1" w14:paraId="24436E60" w14:textId="77777777" w:rsidTr="00E80F8C">
        <w:trPr>
          <w:trHeight w:val="300"/>
        </w:trPr>
        <w:tc>
          <w:tcPr>
            <w:tcW w:w="538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D12B477" w14:textId="77777777" w:rsidR="001C1BF9" w:rsidRPr="00330EB1" w:rsidRDefault="001C1BF9" w:rsidP="00E80F8C">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Acute toxicity</w:t>
            </w:r>
          </w:p>
        </w:tc>
        <w:tc>
          <w:tcPr>
            <w:tcW w:w="4320" w:type="dxa"/>
            <w:tcBorders>
              <w:top w:val="single" w:sz="8" w:space="0" w:color="auto"/>
              <w:left w:val="nil"/>
              <w:bottom w:val="single" w:sz="4" w:space="0" w:color="auto"/>
              <w:right w:val="single" w:sz="8" w:space="0" w:color="auto"/>
            </w:tcBorders>
            <w:shd w:val="clear" w:color="auto" w:fill="auto"/>
            <w:vAlign w:val="center"/>
            <w:hideMark/>
          </w:tcPr>
          <w:p w14:paraId="61A223C7" w14:textId="77777777" w:rsidR="001C1BF9" w:rsidRPr="00330EB1" w:rsidRDefault="001C1BF9" w:rsidP="00E80F8C">
            <w:pPr>
              <w:spacing w:after="0" w:line="240" w:lineRule="auto"/>
              <w:rPr>
                <w:rFonts w:ascii="Arial" w:eastAsia="Times New Roman" w:hAnsi="Arial" w:cs="Arial"/>
                <w:color w:val="000000"/>
                <w:sz w:val="20"/>
                <w:szCs w:val="20"/>
                <w:lang w:eastAsia="en-IN"/>
              </w:rPr>
            </w:pPr>
            <w:r>
              <w:t>Category 4</w:t>
            </w:r>
          </w:p>
        </w:tc>
      </w:tr>
      <w:tr w:rsidR="001C1BF9" w:rsidRPr="00330EB1" w14:paraId="6CADB9AD" w14:textId="77777777" w:rsidTr="00E80F8C">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49EE0DA0" w14:textId="77777777" w:rsidR="001C1BF9" w:rsidRPr="00330EB1" w:rsidRDefault="001C1BF9" w:rsidP="00E80F8C">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Skin corrosion</w:t>
            </w:r>
          </w:p>
        </w:tc>
        <w:tc>
          <w:tcPr>
            <w:tcW w:w="4320" w:type="dxa"/>
            <w:tcBorders>
              <w:top w:val="nil"/>
              <w:left w:val="nil"/>
              <w:bottom w:val="single" w:sz="4" w:space="0" w:color="auto"/>
              <w:right w:val="single" w:sz="8" w:space="0" w:color="auto"/>
            </w:tcBorders>
            <w:shd w:val="clear" w:color="auto" w:fill="auto"/>
            <w:vAlign w:val="center"/>
            <w:hideMark/>
          </w:tcPr>
          <w:p w14:paraId="4C8D882B" w14:textId="77777777" w:rsidR="001C1BF9" w:rsidRPr="00330EB1" w:rsidRDefault="001C1BF9"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w:t>
            </w:r>
            <w:r>
              <w:rPr>
                <w:rFonts w:ascii="Arial" w:eastAsia="Times New Roman" w:hAnsi="Arial" w:cs="Arial"/>
                <w:color w:val="000000"/>
                <w:sz w:val="20"/>
                <w:szCs w:val="20"/>
                <w:lang w:eastAsia="en-IN"/>
              </w:rPr>
              <w:t>B</w:t>
            </w:r>
          </w:p>
        </w:tc>
      </w:tr>
      <w:tr w:rsidR="001C1BF9" w:rsidRPr="00330EB1" w14:paraId="2DC8CD9B" w14:textId="77777777" w:rsidTr="00E80F8C">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5FB91CCE" w14:textId="77777777" w:rsidR="001C1BF9" w:rsidRPr="00330EB1" w:rsidRDefault="001C1BF9" w:rsidP="00E80F8C">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Respiratory sensitisation</w:t>
            </w:r>
          </w:p>
        </w:tc>
        <w:tc>
          <w:tcPr>
            <w:tcW w:w="4320" w:type="dxa"/>
            <w:tcBorders>
              <w:top w:val="nil"/>
              <w:left w:val="nil"/>
              <w:bottom w:val="single" w:sz="4" w:space="0" w:color="auto"/>
              <w:right w:val="single" w:sz="8" w:space="0" w:color="auto"/>
            </w:tcBorders>
            <w:shd w:val="clear" w:color="auto" w:fill="auto"/>
            <w:vAlign w:val="center"/>
            <w:hideMark/>
          </w:tcPr>
          <w:p w14:paraId="5B92E785" w14:textId="77777777" w:rsidR="001C1BF9" w:rsidRPr="00330EB1" w:rsidRDefault="001C1BF9"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Category </w:t>
            </w:r>
            <w:r>
              <w:rPr>
                <w:rFonts w:ascii="Arial" w:eastAsia="Times New Roman" w:hAnsi="Arial" w:cs="Arial"/>
                <w:color w:val="000000"/>
                <w:sz w:val="20"/>
                <w:szCs w:val="20"/>
                <w:lang w:eastAsia="en-IN"/>
              </w:rPr>
              <w:t>1</w:t>
            </w:r>
          </w:p>
        </w:tc>
      </w:tr>
      <w:tr w:rsidR="001C1BF9" w:rsidRPr="00330EB1" w14:paraId="1D4292F6" w14:textId="77777777" w:rsidTr="00E80F8C">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0B84898E" w14:textId="77777777" w:rsidR="001C1BF9" w:rsidRPr="00330EB1" w:rsidRDefault="001C1BF9" w:rsidP="00E80F8C">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Skin sensitisation</w:t>
            </w:r>
          </w:p>
        </w:tc>
        <w:tc>
          <w:tcPr>
            <w:tcW w:w="4320" w:type="dxa"/>
            <w:tcBorders>
              <w:top w:val="nil"/>
              <w:left w:val="nil"/>
              <w:bottom w:val="single" w:sz="4" w:space="0" w:color="auto"/>
              <w:right w:val="single" w:sz="8" w:space="0" w:color="auto"/>
            </w:tcBorders>
            <w:shd w:val="clear" w:color="auto" w:fill="auto"/>
            <w:vAlign w:val="center"/>
            <w:hideMark/>
          </w:tcPr>
          <w:p w14:paraId="769DC2AE" w14:textId="77777777" w:rsidR="001C1BF9" w:rsidRPr="00330EB1" w:rsidRDefault="001C1BF9"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Category </w:t>
            </w:r>
            <w:r>
              <w:rPr>
                <w:rFonts w:ascii="Arial" w:eastAsia="Times New Roman" w:hAnsi="Arial" w:cs="Arial"/>
                <w:color w:val="000000"/>
                <w:sz w:val="20"/>
                <w:szCs w:val="20"/>
                <w:lang w:eastAsia="en-IN"/>
              </w:rPr>
              <w:t>1</w:t>
            </w:r>
          </w:p>
        </w:tc>
      </w:tr>
      <w:tr w:rsidR="001C1BF9" w:rsidRPr="00330EB1" w14:paraId="4FA86791" w14:textId="77777777" w:rsidTr="00E80F8C">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1E0CA3B0" w14:textId="77777777" w:rsidR="001C1BF9" w:rsidRPr="00330EB1" w:rsidRDefault="001C1BF9" w:rsidP="00E80F8C">
            <w:pPr>
              <w:spacing w:after="0" w:line="240" w:lineRule="auto"/>
              <w:ind w:firstLineChars="100" w:firstLine="200"/>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Specific target organ toxicity - repeated exposure</w:t>
            </w:r>
          </w:p>
        </w:tc>
        <w:tc>
          <w:tcPr>
            <w:tcW w:w="4320" w:type="dxa"/>
            <w:tcBorders>
              <w:top w:val="nil"/>
              <w:left w:val="nil"/>
              <w:bottom w:val="single" w:sz="4" w:space="0" w:color="auto"/>
              <w:right w:val="single" w:sz="8" w:space="0" w:color="auto"/>
            </w:tcBorders>
            <w:shd w:val="clear" w:color="auto" w:fill="auto"/>
            <w:vAlign w:val="center"/>
            <w:hideMark/>
          </w:tcPr>
          <w:p w14:paraId="65F052E1" w14:textId="77777777" w:rsidR="001C1BF9" w:rsidRPr="00330EB1" w:rsidRDefault="001C1BF9"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 (</w:t>
            </w:r>
            <w:r w:rsidRPr="006F436E">
              <w:rPr>
                <w:rFonts w:ascii="Arial" w:eastAsia="Times New Roman" w:hAnsi="Arial" w:cs="Arial"/>
                <w:color w:val="000000"/>
                <w:sz w:val="20"/>
                <w:szCs w:val="20"/>
                <w:lang w:eastAsia="en-IN"/>
              </w:rPr>
              <w:t>Respiratory</w:t>
            </w:r>
            <w:r w:rsidRPr="00330EB1">
              <w:rPr>
                <w:rFonts w:ascii="Arial" w:eastAsia="Times New Roman" w:hAnsi="Arial" w:cs="Arial"/>
                <w:color w:val="000000"/>
                <w:sz w:val="20"/>
                <w:szCs w:val="20"/>
                <w:lang w:eastAsia="en-IN"/>
              </w:rPr>
              <w:t xml:space="preserve"> system)</w:t>
            </w:r>
          </w:p>
        </w:tc>
      </w:tr>
    </w:tbl>
    <w:p w14:paraId="0A99F9C0" w14:textId="77777777" w:rsidR="001C1BF9" w:rsidRDefault="001C1BF9" w:rsidP="001C1BF9">
      <w:pPr>
        <w:spacing w:line="240" w:lineRule="auto"/>
        <w:rPr>
          <w:ins w:id="626" w:author="Neeshu Bhadauriya" w:date="2021-12-03T00:19:00Z"/>
        </w:rPr>
      </w:pPr>
      <w:ins w:id="627" w:author="Neeshu Bhadauriya" w:date="2021-12-03T00:19:00Z">
        <w:r>
          <w:rPr>
            <w:noProof/>
          </w:rPr>
          <w:lastRenderedPageBreak/>
          <mc:AlternateContent>
            <mc:Choice Requires="wps">
              <w:drawing>
                <wp:anchor distT="0" distB="0" distL="0" distR="0" simplePos="0" relativeHeight="253036544" behindDoc="1" locked="0" layoutInCell="1" allowOverlap="1" wp14:anchorId="73430695" wp14:editId="6D607D62">
                  <wp:simplePos x="0" y="0"/>
                  <wp:positionH relativeFrom="page">
                    <wp:posOffset>570865</wp:posOffset>
                  </wp:positionH>
                  <wp:positionV relativeFrom="paragraph">
                    <wp:posOffset>351155</wp:posOffset>
                  </wp:positionV>
                  <wp:extent cx="6478905" cy="271780"/>
                  <wp:effectExtent l="0" t="0" r="17145" b="13970"/>
                  <wp:wrapTopAndBottom/>
                  <wp:docPr id="216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905" cy="271780"/>
                          </a:xfrm>
                          <a:prstGeom prst="rect">
                            <a:avLst/>
                          </a:prstGeom>
                          <a:solidFill>
                            <a:srgbClr val="BFBFBF"/>
                          </a:solidFill>
                          <a:ln w="9513">
                            <a:solidFill>
                              <a:srgbClr val="000000"/>
                            </a:solidFill>
                            <a:prstDash val="solid"/>
                            <a:miter lim="800000"/>
                            <a:headEnd/>
                            <a:tailEnd/>
                          </a:ln>
                        </wps:spPr>
                        <wps:txbx>
                          <w:txbxContent>
                            <w:p w14:paraId="13477CC5" w14:textId="77777777" w:rsidR="004D08D3" w:rsidRPr="00B53986" w:rsidRDefault="004D08D3" w:rsidP="001C1BF9">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30695" id="_x0000_s1304" type="#_x0000_t202" style="position:absolute;margin-left:44.95pt;margin-top:27.65pt;width:510.15pt;height:21.4pt;z-index:-25027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" fillcolor="#bfbfbf" strokeweight=".26425mm">
                  <v:textbox inset="0,0,0,0">
                    <w:txbxContent>
                      <w:p w14:paraId="13477CC5" w14:textId="77777777" w:rsidR="004D08D3" w:rsidRPr="00B53986" w:rsidRDefault="004D08D3" w:rsidP="001C1BF9">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v:textbox>
                  <w10:wrap type="topAndBottom" anchorx="page"/>
                </v:shape>
              </w:pict>
            </mc:Fallback>
          </mc:AlternateContent>
        </w:r>
      </w:ins>
    </w:p>
    <w:p w14:paraId="500EE695" w14:textId="77777777" w:rsidR="001C1BF9" w:rsidRDefault="001C1BF9" w:rsidP="001C1BF9">
      <w:pPr>
        <w:spacing w:line="240" w:lineRule="auto"/>
        <w:rPr>
          <w:ins w:id="628" w:author="Neeshu Bhadauriya" w:date="2021-12-03T00:19:00Z"/>
        </w:rPr>
      </w:pPr>
    </w:p>
    <w:tbl>
      <w:tblPr>
        <w:tblW w:w="9736" w:type="dxa"/>
        <w:tblLook w:val="0420" w:firstRow="1" w:lastRow="0" w:firstColumn="0" w:lastColumn="0" w:noHBand="0" w:noVBand="1"/>
      </w:tblPr>
      <w:tblGrid>
        <w:gridCol w:w="4868"/>
        <w:gridCol w:w="4868"/>
      </w:tblGrid>
      <w:tr w:rsidR="001C1BF9" w:rsidRPr="008914B7" w14:paraId="51FB3E0D" w14:textId="77777777" w:rsidTr="00E80F8C">
        <w:trPr>
          <w:trHeight w:val="192"/>
        </w:trPr>
        <w:tc>
          <w:tcPr>
            <w:tcW w:w="4868"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6B0C5EE" w14:textId="77777777" w:rsidR="001C1BF9" w:rsidRPr="008914B7" w:rsidRDefault="001C1BF9"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Appearance</w:t>
            </w:r>
          </w:p>
        </w:tc>
        <w:tc>
          <w:tcPr>
            <w:tcW w:w="4868" w:type="dxa"/>
            <w:tcBorders>
              <w:top w:val="single" w:sz="8" w:space="0" w:color="auto"/>
              <w:left w:val="nil"/>
              <w:bottom w:val="single" w:sz="4" w:space="0" w:color="auto"/>
              <w:right w:val="single" w:sz="8" w:space="0" w:color="auto"/>
            </w:tcBorders>
            <w:shd w:val="clear" w:color="auto" w:fill="auto"/>
            <w:vAlign w:val="center"/>
            <w:hideMark/>
          </w:tcPr>
          <w:p w14:paraId="26A63991" w14:textId="77777777" w:rsidR="001C1BF9" w:rsidRPr="008914B7" w:rsidRDefault="001C1BF9" w:rsidP="00E80F8C">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Form: solid</w:t>
            </w:r>
            <w:r>
              <w:rPr>
                <w:rFonts w:ascii="Arial" w:eastAsia="Times New Roman" w:hAnsi="Arial" w:cs="Arial"/>
                <w:color w:val="000000"/>
                <w:sz w:val="20"/>
                <w:szCs w:val="20"/>
                <w:lang w:eastAsia="en-IN"/>
              </w:rPr>
              <w:t xml:space="preserve">, </w:t>
            </w:r>
            <w:r w:rsidRPr="00433896">
              <w:rPr>
                <w:rFonts w:ascii="Arial" w:eastAsia="Times New Roman" w:hAnsi="Arial" w:cs="Arial"/>
                <w:color w:val="000000"/>
                <w:sz w:val="20"/>
                <w:szCs w:val="20"/>
                <w:lang w:eastAsia="en-IN"/>
              </w:rPr>
              <w:t>Colour: white</w:t>
            </w:r>
          </w:p>
        </w:tc>
      </w:tr>
      <w:tr w:rsidR="001C1BF9" w:rsidRPr="008914B7" w14:paraId="056EB803" w14:textId="77777777" w:rsidTr="00E80F8C">
        <w:trPr>
          <w:trHeight w:val="192"/>
        </w:trPr>
        <w:tc>
          <w:tcPr>
            <w:tcW w:w="4868" w:type="dxa"/>
            <w:tcBorders>
              <w:top w:val="nil"/>
              <w:left w:val="single" w:sz="8" w:space="0" w:color="auto"/>
              <w:bottom w:val="single" w:sz="4" w:space="0" w:color="auto"/>
              <w:right w:val="single" w:sz="4" w:space="0" w:color="auto"/>
            </w:tcBorders>
            <w:shd w:val="clear" w:color="auto" w:fill="auto"/>
            <w:vAlign w:val="center"/>
            <w:hideMark/>
          </w:tcPr>
          <w:p w14:paraId="2E88526A" w14:textId="77777777" w:rsidR="001C1BF9" w:rsidRPr="008914B7" w:rsidRDefault="001C1BF9" w:rsidP="00E80F8C">
            <w:pPr>
              <w:spacing w:after="0" w:line="240" w:lineRule="auto"/>
              <w:ind w:firstLineChars="100" w:firstLine="200"/>
              <w:rPr>
                <w:rFonts w:ascii="Arial" w:eastAsia="Times New Roman" w:hAnsi="Arial" w:cs="Arial"/>
                <w:color w:val="000000"/>
                <w:sz w:val="20"/>
                <w:szCs w:val="20"/>
                <w:lang w:eastAsia="en-IN"/>
              </w:rPr>
            </w:pPr>
            <w:r w:rsidRPr="008914B7">
              <w:rPr>
                <w:rFonts w:ascii="Arial" w:eastAsia="Times New Roman" w:hAnsi="Arial" w:cs="Arial"/>
                <w:color w:val="000000"/>
                <w:sz w:val="20"/>
                <w:szCs w:val="20"/>
                <w:lang w:eastAsia="en-IN"/>
              </w:rPr>
              <w:t>Melting / freezing point</w:t>
            </w:r>
          </w:p>
        </w:tc>
        <w:tc>
          <w:tcPr>
            <w:tcW w:w="4868" w:type="dxa"/>
            <w:tcBorders>
              <w:top w:val="nil"/>
              <w:left w:val="nil"/>
              <w:bottom w:val="single" w:sz="4" w:space="0" w:color="auto"/>
              <w:right w:val="single" w:sz="8" w:space="0" w:color="auto"/>
            </w:tcBorders>
            <w:shd w:val="clear" w:color="auto" w:fill="auto"/>
            <w:vAlign w:val="center"/>
            <w:hideMark/>
          </w:tcPr>
          <w:p w14:paraId="3ECE703E" w14:textId="77777777" w:rsidR="001C1BF9" w:rsidRDefault="001C1BF9" w:rsidP="00E80F8C">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Melting point/range: 52 - 54 °C</w:t>
            </w:r>
          </w:p>
          <w:p w14:paraId="10B4DC29" w14:textId="77777777" w:rsidR="001C1BF9" w:rsidRPr="008914B7" w:rsidRDefault="001C1BF9" w:rsidP="00E80F8C">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Melting point/range: 51 - 56 °C - lit.</w:t>
            </w:r>
          </w:p>
        </w:tc>
      </w:tr>
      <w:tr w:rsidR="001C1BF9" w:rsidRPr="008914B7" w14:paraId="28DE9800" w14:textId="77777777" w:rsidTr="00E80F8C">
        <w:trPr>
          <w:trHeight w:val="192"/>
        </w:trPr>
        <w:tc>
          <w:tcPr>
            <w:tcW w:w="4868" w:type="dxa"/>
            <w:tcBorders>
              <w:top w:val="nil"/>
              <w:left w:val="single" w:sz="8" w:space="0" w:color="auto"/>
              <w:bottom w:val="single" w:sz="4" w:space="0" w:color="auto"/>
              <w:right w:val="single" w:sz="4" w:space="0" w:color="auto"/>
            </w:tcBorders>
            <w:shd w:val="clear" w:color="auto" w:fill="auto"/>
            <w:vAlign w:val="center"/>
            <w:hideMark/>
          </w:tcPr>
          <w:p w14:paraId="0395F787" w14:textId="77777777" w:rsidR="001C1BF9" w:rsidRPr="008914B7" w:rsidRDefault="001C1BF9" w:rsidP="00E80F8C">
            <w:pPr>
              <w:spacing w:after="0" w:line="240" w:lineRule="auto"/>
              <w:ind w:firstLineChars="100" w:firstLine="200"/>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Initial </w:t>
            </w:r>
            <w:r w:rsidRPr="008914B7">
              <w:rPr>
                <w:rFonts w:ascii="Arial" w:eastAsia="Times New Roman" w:hAnsi="Arial" w:cs="Arial"/>
                <w:color w:val="000000"/>
                <w:sz w:val="20"/>
                <w:szCs w:val="20"/>
                <w:lang w:eastAsia="en-IN"/>
              </w:rPr>
              <w:t>Boiling point</w:t>
            </w:r>
            <w:r>
              <w:rPr>
                <w:rFonts w:ascii="Arial" w:eastAsia="Times New Roman" w:hAnsi="Arial" w:cs="Arial"/>
                <w:color w:val="000000"/>
                <w:sz w:val="20"/>
                <w:szCs w:val="20"/>
                <w:lang w:eastAsia="en-IN"/>
              </w:rPr>
              <w:t xml:space="preserve"> and Boiling Range</w:t>
            </w:r>
          </w:p>
        </w:tc>
        <w:tc>
          <w:tcPr>
            <w:tcW w:w="4868" w:type="dxa"/>
            <w:tcBorders>
              <w:top w:val="nil"/>
              <w:left w:val="nil"/>
              <w:bottom w:val="single" w:sz="4" w:space="0" w:color="auto"/>
              <w:right w:val="single" w:sz="8" w:space="0" w:color="auto"/>
            </w:tcBorders>
            <w:shd w:val="clear" w:color="auto" w:fill="auto"/>
            <w:vAlign w:val="center"/>
            <w:hideMark/>
          </w:tcPr>
          <w:p w14:paraId="2B459E81" w14:textId="77777777" w:rsidR="001C1BF9" w:rsidRPr="008914B7" w:rsidRDefault="001C1BF9" w:rsidP="00E80F8C">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200 °C - lit.</w:t>
            </w:r>
          </w:p>
        </w:tc>
      </w:tr>
      <w:tr w:rsidR="001C1BF9" w:rsidRPr="008914B7" w14:paraId="182C8C1D" w14:textId="77777777" w:rsidTr="00E80F8C">
        <w:trPr>
          <w:trHeight w:val="192"/>
        </w:trPr>
        <w:tc>
          <w:tcPr>
            <w:tcW w:w="4868" w:type="dxa"/>
            <w:tcBorders>
              <w:top w:val="nil"/>
              <w:left w:val="single" w:sz="8" w:space="0" w:color="auto"/>
              <w:bottom w:val="single" w:sz="4" w:space="0" w:color="auto"/>
              <w:right w:val="single" w:sz="4" w:space="0" w:color="auto"/>
            </w:tcBorders>
            <w:shd w:val="clear" w:color="auto" w:fill="auto"/>
            <w:vAlign w:val="center"/>
          </w:tcPr>
          <w:p w14:paraId="7E7A095E" w14:textId="77777777" w:rsidR="001C1BF9" w:rsidRPr="008914B7" w:rsidRDefault="001C1BF9" w:rsidP="00E80F8C">
            <w:pPr>
              <w:spacing w:after="0" w:line="240" w:lineRule="auto"/>
              <w:ind w:firstLineChars="100" w:firstLine="200"/>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Vapour pressure</w:t>
            </w:r>
          </w:p>
        </w:tc>
        <w:tc>
          <w:tcPr>
            <w:tcW w:w="4868" w:type="dxa"/>
            <w:tcBorders>
              <w:top w:val="nil"/>
              <w:left w:val="nil"/>
              <w:bottom w:val="single" w:sz="4" w:space="0" w:color="auto"/>
              <w:right w:val="single" w:sz="8" w:space="0" w:color="auto"/>
            </w:tcBorders>
            <w:shd w:val="clear" w:color="auto" w:fill="auto"/>
            <w:vAlign w:val="center"/>
          </w:tcPr>
          <w:p w14:paraId="2AC66565" w14:textId="77777777" w:rsidR="001C1BF9" w:rsidRPr="008914B7" w:rsidRDefault="001C1BF9" w:rsidP="00E80F8C">
            <w:pPr>
              <w:spacing w:after="0" w:line="240" w:lineRule="auto"/>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 xml:space="preserve">0,2 </w:t>
            </w:r>
            <w:proofErr w:type="spellStart"/>
            <w:r w:rsidRPr="00433896">
              <w:rPr>
                <w:rFonts w:ascii="Arial" w:eastAsia="Times New Roman" w:hAnsi="Arial" w:cs="Arial"/>
                <w:color w:val="000000"/>
                <w:sz w:val="20"/>
                <w:szCs w:val="20"/>
                <w:lang w:eastAsia="en-IN"/>
              </w:rPr>
              <w:t>hPa</w:t>
            </w:r>
            <w:proofErr w:type="spellEnd"/>
            <w:r w:rsidRPr="00433896">
              <w:rPr>
                <w:rFonts w:ascii="Arial" w:eastAsia="Times New Roman" w:hAnsi="Arial" w:cs="Arial"/>
                <w:color w:val="000000"/>
                <w:sz w:val="20"/>
                <w:szCs w:val="20"/>
                <w:lang w:eastAsia="en-IN"/>
              </w:rPr>
              <w:t xml:space="preserve"> at 22 °C - OECD Test Guideline 104</w:t>
            </w:r>
          </w:p>
        </w:tc>
      </w:tr>
      <w:tr w:rsidR="001C1BF9" w:rsidRPr="008914B7" w14:paraId="5EC324D3" w14:textId="77777777" w:rsidTr="00E80F8C">
        <w:trPr>
          <w:trHeight w:val="192"/>
        </w:trPr>
        <w:tc>
          <w:tcPr>
            <w:tcW w:w="4868" w:type="dxa"/>
            <w:tcBorders>
              <w:top w:val="nil"/>
              <w:left w:val="single" w:sz="8" w:space="0" w:color="auto"/>
              <w:bottom w:val="single" w:sz="4" w:space="0" w:color="auto"/>
              <w:right w:val="single" w:sz="4" w:space="0" w:color="auto"/>
            </w:tcBorders>
            <w:shd w:val="clear" w:color="auto" w:fill="auto"/>
            <w:vAlign w:val="center"/>
          </w:tcPr>
          <w:p w14:paraId="000805C3" w14:textId="77777777" w:rsidR="001C1BF9" w:rsidRPr="008914B7" w:rsidRDefault="001C1BF9" w:rsidP="00E80F8C">
            <w:pPr>
              <w:spacing w:after="0" w:line="240" w:lineRule="auto"/>
              <w:ind w:firstLineChars="100" w:firstLine="200"/>
              <w:rPr>
                <w:rFonts w:ascii="Arial" w:eastAsia="Times New Roman" w:hAnsi="Arial" w:cs="Arial"/>
                <w:color w:val="000000"/>
                <w:sz w:val="20"/>
                <w:szCs w:val="20"/>
                <w:lang w:eastAsia="en-IN"/>
              </w:rPr>
            </w:pPr>
            <w:r w:rsidRPr="00433896">
              <w:rPr>
                <w:rFonts w:ascii="Arial" w:eastAsia="Times New Roman" w:hAnsi="Arial" w:cs="Arial"/>
                <w:color w:val="000000"/>
                <w:sz w:val="20"/>
                <w:szCs w:val="20"/>
                <w:lang w:eastAsia="en-IN"/>
              </w:rPr>
              <w:t>Relative density</w:t>
            </w:r>
          </w:p>
        </w:tc>
        <w:tc>
          <w:tcPr>
            <w:tcW w:w="4868" w:type="dxa"/>
            <w:tcBorders>
              <w:top w:val="nil"/>
              <w:left w:val="nil"/>
              <w:bottom w:val="single" w:sz="4" w:space="0" w:color="auto"/>
              <w:right w:val="single" w:sz="8" w:space="0" w:color="auto"/>
            </w:tcBorders>
            <w:shd w:val="clear" w:color="auto" w:fill="auto"/>
            <w:vAlign w:val="center"/>
          </w:tcPr>
          <w:p w14:paraId="4ED1B96B" w14:textId="77777777" w:rsidR="001C1BF9" w:rsidRPr="008914B7" w:rsidRDefault="001C1BF9" w:rsidP="00E80F8C">
            <w:pPr>
              <w:spacing w:after="0" w:line="240" w:lineRule="auto"/>
              <w:rPr>
                <w:rFonts w:ascii="Arial" w:eastAsia="Times New Roman" w:hAnsi="Arial" w:cs="Arial"/>
                <w:color w:val="000000"/>
                <w:sz w:val="20"/>
                <w:szCs w:val="20"/>
                <w:lang w:eastAsia="en-IN"/>
              </w:rPr>
            </w:pPr>
            <w:r w:rsidRPr="00C4555E">
              <w:rPr>
                <w:rFonts w:ascii="Arial" w:eastAsia="Times New Roman" w:hAnsi="Arial" w:cs="Arial"/>
                <w:color w:val="000000"/>
                <w:sz w:val="20"/>
                <w:szCs w:val="20"/>
                <w:lang w:eastAsia="en-IN"/>
              </w:rPr>
              <w:t>1,48 g/cm3 at 20 °C -</w:t>
            </w:r>
          </w:p>
        </w:tc>
      </w:tr>
      <w:tr w:rsidR="001C1BF9" w:rsidRPr="008914B7" w14:paraId="3E1EE281" w14:textId="77777777" w:rsidTr="00E80F8C">
        <w:trPr>
          <w:trHeight w:val="192"/>
        </w:trPr>
        <w:tc>
          <w:tcPr>
            <w:tcW w:w="4868" w:type="dxa"/>
            <w:tcBorders>
              <w:top w:val="nil"/>
              <w:left w:val="single" w:sz="8" w:space="0" w:color="auto"/>
              <w:bottom w:val="single" w:sz="4" w:space="0" w:color="auto"/>
              <w:right w:val="single" w:sz="4" w:space="0" w:color="auto"/>
            </w:tcBorders>
            <w:vAlign w:val="center"/>
          </w:tcPr>
          <w:p w14:paraId="7F6889CA" w14:textId="77777777" w:rsidR="001C1BF9" w:rsidRPr="00C4555E" w:rsidRDefault="001C1BF9" w:rsidP="00E80F8C">
            <w:pPr>
              <w:spacing w:after="0" w:line="240" w:lineRule="auto"/>
              <w:ind w:firstLineChars="100" w:firstLine="200"/>
              <w:rPr>
                <w:rFonts w:ascii="Arial" w:eastAsia="Times New Roman" w:hAnsi="Arial" w:cs="Arial"/>
                <w:color w:val="000000"/>
                <w:sz w:val="20"/>
                <w:szCs w:val="20"/>
                <w:lang w:eastAsia="en-IN"/>
              </w:rPr>
            </w:pPr>
            <w:r w:rsidRPr="00C4555E">
              <w:rPr>
                <w:rFonts w:ascii="Arial" w:eastAsia="Times New Roman" w:hAnsi="Arial" w:cs="Arial"/>
                <w:color w:val="000000"/>
                <w:sz w:val="20"/>
                <w:szCs w:val="20"/>
                <w:lang w:eastAsia="en-IN"/>
              </w:rPr>
              <w:t>Partition coefficient:</w:t>
            </w:r>
          </w:p>
          <w:p w14:paraId="687B1419" w14:textId="77777777" w:rsidR="001C1BF9" w:rsidRPr="008914B7" w:rsidRDefault="001C1BF9" w:rsidP="00E80F8C">
            <w:pPr>
              <w:spacing w:after="0" w:line="240" w:lineRule="auto"/>
              <w:ind w:firstLineChars="100" w:firstLine="200"/>
              <w:rPr>
                <w:rFonts w:ascii="Arial" w:eastAsia="Times New Roman" w:hAnsi="Arial" w:cs="Arial"/>
                <w:color w:val="000000"/>
                <w:sz w:val="20"/>
                <w:szCs w:val="20"/>
                <w:lang w:eastAsia="en-IN"/>
              </w:rPr>
            </w:pPr>
            <w:r w:rsidRPr="00C4555E">
              <w:rPr>
                <w:rFonts w:ascii="Arial" w:eastAsia="Times New Roman" w:hAnsi="Arial" w:cs="Arial"/>
                <w:color w:val="000000"/>
                <w:sz w:val="20"/>
                <w:szCs w:val="20"/>
                <w:lang w:eastAsia="en-IN"/>
              </w:rPr>
              <w:t>n-octanol/water</w:t>
            </w:r>
          </w:p>
        </w:tc>
        <w:tc>
          <w:tcPr>
            <w:tcW w:w="4868" w:type="dxa"/>
            <w:tcBorders>
              <w:top w:val="nil"/>
              <w:left w:val="nil"/>
              <w:bottom w:val="single" w:sz="4" w:space="0" w:color="auto"/>
              <w:right w:val="single" w:sz="8" w:space="0" w:color="auto"/>
            </w:tcBorders>
            <w:shd w:val="clear" w:color="auto" w:fill="auto"/>
            <w:vAlign w:val="center"/>
          </w:tcPr>
          <w:p w14:paraId="54BEFDE3" w14:textId="77777777" w:rsidR="001C1BF9" w:rsidRPr="008914B7" w:rsidRDefault="001C1BF9" w:rsidP="00E80F8C">
            <w:pPr>
              <w:spacing w:after="0" w:line="240" w:lineRule="auto"/>
              <w:rPr>
                <w:rFonts w:ascii="Arial" w:eastAsia="Times New Roman" w:hAnsi="Arial" w:cs="Arial"/>
                <w:color w:val="000000"/>
                <w:sz w:val="20"/>
                <w:szCs w:val="20"/>
                <w:lang w:eastAsia="en-IN"/>
              </w:rPr>
            </w:pPr>
            <w:r w:rsidRPr="00C4555E">
              <w:rPr>
                <w:rFonts w:ascii="Arial" w:eastAsia="Times New Roman" w:hAnsi="Arial" w:cs="Arial"/>
                <w:color w:val="000000"/>
                <w:sz w:val="20"/>
                <w:szCs w:val="20"/>
                <w:lang w:eastAsia="en-IN"/>
              </w:rPr>
              <w:t>log Pow: -2,61 at 20 °C - OECD Test Guideline 107</w:t>
            </w:r>
          </w:p>
        </w:tc>
      </w:tr>
    </w:tbl>
    <w:p w14:paraId="41E43E10" w14:textId="77777777" w:rsidR="001C1BF9" w:rsidRDefault="001C1BF9" w:rsidP="001C1BF9">
      <w:pPr>
        <w:spacing w:line="240" w:lineRule="auto"/>
        <w:rPr>
          <w:ins w:id="629" w:author="Neeshu Bhadauriya" w:date="2021-12-03T00:19:00Z"/>
        </w:rPr>
      </w:pPr>
      <w:ins w:id="630" w:author="Neeshu Bhadauriya" w:date="2021-12-03T00:19:00Z">
        <w:r>
          <w:rPr>
            <w:noProof/>
          </w:rPr>
          <mc:AlternateContent>
            <mc:Choice Requires="wps">
              <w:drawing>
                <wp:anchor distT="0" distB="0" distL="0" distR="0" simplePos="0" relativeHeight="253037568" behindDoc="1" locked="0" layoutInCell="1" allowOverlap="1" wp14:anchorId="29B7112A" wp14:editId="6F1A35C5">
                  <wp:simplePos x="0" y="0"/>
                  <wp:positionH relativeFrom="page">
                    <wp:posOffset>657225</wp:posOffset>
                  </wp:positionH>
                  <wp:positionV relativeFrom="paragraph">
                    <wp:posOffset>440690</wp:posOffset>
                  </wp:positionV>
                  <wp:extent cx="6402705" cy="224155"/>
                  <wp:effectExtent l="0" t="0" r="17145" b="23495"/>
                  <wp:wrapTopAndBottom/>
                  <wp:docPr id="2163" name="Text 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2705" cy="224155"/>
                          </a:xfrm>
                          <a:prstGeom prst="rect">
                            <a:avLst/>
                          </a:prstGeom>
                          <a:solidFill>
                            <a:srgbClr val="BFBFBF"/>
                          </a:solidFill>
                          <a:ln w="9513">
                            <a:solidFill>
                              <a:srgbClr val="000000"/>
                            </a:solidFill>
                            <a:prstDash val="solid"/>
                            <a:miter lim="800000"/>
                            <a:headEnd/>
                            <a:tailEnd/>
                          </a:ln>
                        </wps:spPr>
                        <wps:txbx>
                          <w:txbxContent>
                            <w:p w14:paraId="388A44D1" w14:textId="77777777" w:rsidR="004D08D3" w:rsidRPr="00B64FE2" w:rsidRDefault="004D08D3" w:rsidP="001C1BF9">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7112A" id="Text Box 2163" o:spid="_x0000_s1305" type="#_x0000_t202" style="position:absolute;margin-left:51.75pt;margin-top:34.7pt;width:504.15pt;height:17.65pt;z-index:-25027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" fillcolor="#bfbfbf" strokeweight=".26425mm">
                  <v:textbox inset="0,0,0,0">
                    <w:txbxContent>
                      <w:p w14:paraId="388A44D1" w14:textId="77777777" w:rsidR="004D08D3" w:rsidRPr="00B64FE2" w:rsidRDefault="004D08D3" w:rsidP="001C1BF9">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v:textbox>
                  <w10:wrap type="topAndBottom" anchorx="page"/>
                </v:shape>
              </w:pict>
            </mc:Fallback>
          </mc:AlternateContent>
        </w:r>
      </w:ins>
    </w:p>
    <w:p w14:paraId="6C2DC56D" w14:textId="77777777" w:rsidR="001C1BF9" w:rsidRDefault="001C1BF9" w:rsidP="001C1BF9">
      <w:pPr>
        <w:spacing w:line="240" w:lineRule="auto"/>
        <w:rPr>
          <w:ins w:id="631" w:author="Neeshu Bhadauriya" w:date="2021-12-03T00:19:00Z"/>
        </w:rPr>
      </w:pPr>
    </w:p>
    <w:p w14:paraId="32FBC9BB" w14:textId="77777777" w:rsidR="001C1BF9" w:rsidRDefault="001C1BF9" w:rsidP="001C1BF9">
      <w:pPr>
        <w:spacing w:line="240" w:lineRule="auto"/>
        <w:rPr>
          <w:ins w:id="632" w:author="Neeshu Bhadauriya" w:date="2021-12-03T00:19:00Z"/>
        </w:rPr>
      </w:pPr>
    </w:p>
    <w:tbl>
      <w:tblPr>
        <w:tblW w:w="10077" w:type="dxa"/>
        <w:tblLook w:val="04A0" w:firstRow="1" w:lastRow="0" w:firstColumn="1" w:lastColumn="0" w:noHBand="0" w:noVBand="1"/>
      </w:tblPr>
      <w:tblGrid>
        <w:gridCol w:w="1694"/>
        <w:gridCol w:w="8383"/>
      </w:tblGrid>
      <w:tr w:rsidR="001C1BF9" w:rsidRPr="00B64FE2" w14:paraId="47C068AC" w14:textId="77777777" w:rsidTr="00240B53">
        <w:trPr>
          <w:trHeight w:val="1046"/>
          <w:ins w:id="633" w:author="Neeshu Bhadauriya" w:date="2021-12-03T00:19:00Z"/>
        </w:trPr>
        <w:tc>
          <w:tcPr>
            <w:tcW w:w="1694" w:type="dxa"/>
            <w:tcBorders>
              <w:top w:val="single" w:sz="8" w:space="0" w:color="auto"/>
              <w:left w:val="single" w:sz="8" w:space="0" w:color="auto"/>
              <w:bottom w:val="single" w:sz="4" w:space="0" w:color="auto"/>
              <w:right w:val="single" w:sz="4" w:space="0" w:color="auto"/>
            </w:tcBorders>
            <w:shd w:val="clear" w:color="auto" w:fill="auto"/>
            <w:noWrap/>
            <w:hideMark/>
          </w:tcPr>
          <w:p w14:paraId="0076CA67" w14:textId="77777777" w:rsidR="001C1BF9" w:rsidRDefault="001C1BF9" w:rsidP="00E80F8C">
            <w:pPr>
              <w:rPr>
                <w:ins w:id="634" w:author="Neeshu Bhadauriya" w:date="2021-12-03T00:19:00Z"/>
                <w:rFonts w:ascii="Arial" w:eastAsia="Times New Roman" w:hAnsi="Arial MT" w:cs="Arial MT"/>
                <w:b/>
                <w:bCs/>
                <w:color w:val="000000"/>
                <w:sz w:val="18"/>
                <w:szCs w:val="18"/>
                <w:lang w:val="en-US" w:eastAsia="en-IN"/>
              </w:rPr>
            </w:pPr>
            <w:r w:rsidRPr="00C4555E">
              <w:rPr>
                <w:rFonts w:ascii="Arial" w:eastAsia="Times New Roman" w:hAnsi="Arial MT" w:cs="Arial MT"/>
                <w:b/>
                <w:bCs/>
                <w:color w:val="000000"/>
                <w:sz w:val="18"/>
                <w:szCs w:val="18"/>
                <w:lang w:val="en-US" w:eastAsia="en-IN"/>
              </w:rPr>
              <w:t>Precautions for safe handling</w:t>
            </w:r>
          </w:p>
          <w:p w14:paraId="683F7F1F" w14:textId="77777777" w:rsidR="001C1BF9" w:rsidRPr="00B64FE2" w:rsidRDefault="001C1BF9" w:rsidP="00E80F8C">
            <w:pPr>
              <w:rPr>
                <w:ins w:id="635" w:author="Neeshu Bhadauriya" w:date="2021-12-03T00:19:00Z"/>
                <w:rFonts w:ascii="Arial" w:eastAsia="Times New Roman" w:hAnsi="Arial" w:cs="Arial"/>
                <w:sz w:val="18"/>
                <w:szCs w:val="18"/>
                <w:lang w:eastAsia="en-IN"/>
              </w:rPr>
            </w:pPr>
          </w:p>
        </w:tc>
        <w:tc>
          <w:tcPr>
            <w:tcW w:w="8383" w:type="dxa"/>
            <w:tcBorders>
              <w:top w:val="single" w:sz="8" w:space="0" w:color="auto"/>
              <w:left w:val="nil"/>
              <w:bottom w:val="single" w:sz="4" w:space="0" w:color="auto"/>
              <w:right w:val="single" w:sz="8" w:space="0" w:color="auto"/>
            </w:tcBorders>
            <w:shd w:val="clear" w:color="auto" w:fill="auto"/>
            <w:hideMark/>
          </w:tcPr>
          <w:p w14:paraId="66FCC0D2" w14:textId="77777777" w:rsidR="001C1BF9" w:rsidRPr="00C4555E" w:rsidRDefault="001C1BF9" w:rsidP="00E80F8C">
            <w:pPr>
              <w:spacing w:after="0" w:line="240" w:lineRule="auto"/>
              <w:jc w:val="both"/>
              <w:rPr>
                <w:rFonts w:ascii="Arial" w:eastAsia="Times New Roman" w:hAnsi="Arial" w:cs="Arial"/>
                <w:color w:val="000000"/>
                <w:sz w:val="18"/>
                <w:szCs w:val="18"/>
                <w:lang w:eastAsia="en-IN"/>
              </w:rPr>
            </w:pPr>
            <w:r w:rsidRPr="00C4555E">
              <w:rPr>
                <w:rFonts w:ascii="Arial" w:eastAsia="Times New Roman" w:hAnsi="Arial" w:cs="Arial"/>
                <w:color w:val="000000"/>
                <w:sz w:val="18"/>
                <w:szCs w:val="18"/>
                <w:lang w:eastAsia="en-IN"/>
              </w:rPr>
              <w:t>Avoid contact with skin and eyes. Avoid formation of dust and aerosols.</w:t>
            </w:r>
          </w:p>
          <w:p w14:paraId="097E2790" w14:textId="77777777" w:rsidR="001C1BF9" w:rsidRPr="00B64FE2" w:rsidRDefault="001C1BF9" w:rsidP="00E80F8C">
            <w:pPr>
              <w:spacing w:after="0" w:line="240" w:lineRule="auto"/>
              <w:jc w:val="both"/>
              <w:rPr>
                <w:ins w:id="636" w:author="Neeshu Bhadauriya" w:date="2021-12-03T00:19:00Z"/>
                <w:rFonts w:ascii="Arial" w:eastAsia="Times New Roman" w:hAnsi="Arial" w:cs="Arial"/>
                <w:color w:val="000000"/>
                <w:sz w:val="18"/>
                <w:szCs w:val="18"/>
                <w:lang w:eastAsia="en-IN"/>
              </w:rPr>
            </w:pPr>
            <w:r w:rsidRPr="00C4555E">
              <w:rPr>
                <w:rFonts w:ascii="Arial" w:eastAsia="Times New Roman" w:hAnsi="Arial" w:cs="Arial"/>
                <w:color w:val="000000"/>
                <w:sz w:val="18"/>
                <w:szCs w:val="18"/>
                <w:lang w:eastAsia="en-IN"/>
              </w:rPr>
              <w:t>Provide appropriate exhaust ventilation at places where dust is formed</w:t>
            </w:r>
            <w:r w:rsidRPr="00F053E2">
              <w:rPr>
                <w:rFonts w:ascii="Arial" w:eastAsia="Times New Roman" w:hAnsi="Arial" w:cs="Arial"/>
                <w:color w:val="000000"/>
                <w:sz w:val="18"/>
                <w:szCs w:val="18"/>
                <w:lang w:eastAsia="en-IN"/>
              </w:rPr>
              <w:t>.</w:t>
            </w:r>
          </w:p>
        </w:tc>
      </w:tr>
      <w:tr w:rsidR="001C1BF9" w:rsidRPr="00B64FE2" w14:paraId="520FB8CC" w14:textId="77777777" w:rsidTr="00240B53">
        <w:trPr>
          <w:trHeight w:val="834"/>
          <w:ins w:id="637" w:author="Neeshu Bhadauriya" w:date="2021-12-03T00:19:00Z"/>
        </w:trPr>
        <w:tc>
          <w:tcPr>
            <w:tcW w:w="1694" w:type="dxa"/>
            <w:tcBorders>
              <w:top w:val="nil"/>
              <w:left w:val="single" w:sz="8" w:space="0" w:color="auto"/>
              <w:bottom w:val="single" w:sz="8" w:space="0" w:color="auto"/>
              <w:right w:val="single" w:sz="4" w:space="0" w:color="auto"/>
            </w:tcBorders>
            <w:shd w:val="clear" w:color="auto" w:fill="auto"/>
            <w:noWrap/>
            <w:hideMark/>
          </w:tcPr>
          <w:p w14:paraId="3B7C7284" w14:textId="77777777" w:rsidR="001C1BF9" w:rsidRPr="00B64FE2" w:rsidRDefault="001C1BF9" w:rsidP="00E80F8C">
            <w:pPr>
              <w:spacing w:after="0" w:line="240" w:lineRule="auto"/>
              <w:jc w:val="both"/>
              <w:rPr>
                <w:ins w:id="638" w:author="Neeshu Bhadauriya" w:date="2021-12-03T00:19:00Z"/>
                <w:rFonts w:ascii="Arial" w:eastAsia="Times New Roman" w:hAnsi="Arial" w:cs="Arial"/>
                <w:b/>
                <w:bCs/>
                <w:color w:val="000000"/>
                <w:sz w:val="18"/>
                <w:szCs w:val="18"/>
                <w:lang w:eastAsia="en-IN"/>
              </w:rPr>
            </w:pPr>
            <w:r w:rsidRPr="00C4555E">
              <w:rPr>
                <w:rFonts w:ascii="Arial" w:eastAsia="Times New Roman" w:hAnsi="Arial" w:cs="Arial"/>
                <w:b/>
                <w:bCs/>
                <w:color w:val="000000"/>
                <w:sz w:val="18"/>
                <w:szCs w:val="18"/>
                <w:lang w:val="en-US" w:eastAsia="en-IN"/>
              </w:rPr>
              <w:t>Conditions for safe storage, including any incompatibilities</w:t>
            </w:r>
          </w:p>
        </w:tc>
        <w:tc>
          <w:tcPr>
            <w:tcW w:w="8383" w:type="dxa"/>
            <w:tcBorders>
              <w:top w:val="nil"/>
              <w:left w:val="nil"/>
              <w:bottom w:val="single" w:sz="8" w:space="0" w:color="auto"/>
              <w:right w:val="single" w:sz="8" w:space="0" w:color="auto"/>
            </w:tcBorders>
            <w:shd w:val="clear" w:color="auto" w:fill="auto"/>
            <w:noWrap/>
            <w:hideMark/>
          </w:tcPr>
          <w:p w14:paraId="3041F83D" w14:textId="77777777" w:rsidR="001C1BF9" w:rsidRPr="00C4555E" w:rsidRDefault="001C1BF9" w:rsidP="00E80F8C">
            <w:pPr>
              <w:spacing w:after="0" w:line="240" w:lineRule="auto"/>
              <w:jc w:val="both"/>
              <w:rPr>
                <w:rFonts w:ascii="Arial" w:eastAsia="Times New Roman" w:hAnsi="Arial" w:cs="Arial"/>
                <w:color w:val="000000"/>
                <w:sz w:val="18"/>
                <w:szCs w:val="18"/>
                <w:lang w:eastAsia="en-IN"/>
              </w:rPr>
            </w:pPr>
            <w:r w:rsidRPr="00C4555E">
              <w:rPr>
                <w:rFonts w:ascii="Arial" w:eastAsia="Times New Roman" w:hAnsi="Arial" w:cs="Arial"/>
                <w:color w:val="000000"/>
                <w:sz w:val="18"/>
                <w:szCs w:val="18"/>
                <w:lang w:eastAsia="en-IN"/>
              </w:rPr>
              <w:t>Keep container tightly closed in a dry and well-ventilated place. Store in cool place.</w:t>
            </w:r>
          </w:p>
          <w:p w14:paraId="6DDCFE2B" w14:textId="77777777" w:rsidR="001C1BF9" w:rsidRPr="00B64FE2" w:rsidRDefault="001C1BF9" w:rsidP="00E80F8C">
            <w:pPr>
              <w:spacing w:after="0" w:line="240" w:lineRule="auto"/>
              <w:jc w:val="both"/>
              <w:rPr>
                <w:ins w:id="639" w:author="Neeshu Bhadauriya" w:date="2021-12-03T00:19:00Z"/>
                <w:rFonts w:ascii="Arial" w:eastAsia="Times New Roman" w:hAnsi="Arial" w:cs="Arial"/>
                <w:color w:val="000000"/>
                <w:sz w:val="18"/>
                <w:szCs w:val="18"/>
                <w:lang w:eastAsia="en-IN"/>
              </w:rPr>
            </w:pPr>
            <w:r w:rsidRPr="00C4555E">
              <w:rPr>
                <w:rFonts w:ascii="Arial" w:eastAsia="Times New Roman" w:hAnsi="Arial" w:cs="Arial"/>
                <w:color w:val="000000"/>
                <w:sz w:val="18"/>
                <w:szCs w:val="18"/>
                <w:lang w:eastAsia="en-IN"/>
              </w:rPr>
              <w:t>Moisture sensitive.</w:t>
            </w:r>
          </w:p>
        </w:tc>
      </w:tr>
    </w:tbl>
    <w:p w14:paraId="403149A5" w14:textId="12A09458" w:rsidR="001C1BF9" w:rsidRDefault="001C1BF9" w:rsidP="001C1BF9">
      <w:pPr>
        <w:spacing w:line="360" w:lineRule="auto"/>
        <w:rPr>
          <w:rFonts w:ascii="Arial" w:hAnsi="Arial" w:cs="Arial"/>
          <w:b/>
          <w:bCs/>
          <w:sz w:val="24"/>
          <w:szCs w:val="24"/>
        </w:rPr>
      </w:pPr>
    </w:p>
    <w:p w14:paraId="3567BCA6" w14:textId="67BD0D7C" w:rsidR="0004459A" w:rsidRDefault="0004459A" w:rsidP="001C1BF9">
      <w:pPr>
        <w:spacing w:line="360" w:lineRule="auto"/>
        <w:rPr>
          <w:rFonts w:ascii="Arial" w:hAnsi="Arial" w:cs="Arial"/>
          <w:b/>
          <w:bCs/>
          <w:sz w:val="24"/>
          <w:szCs w:val="24"/>
        </w:rPr>
      </w:pPr>
    </w:p>
    <w:p w14:paraId="5ABB3E70" w14:textId="5C573A35" w:rsidR="0004459A" w:rsidRDefault="0004459A" w:rsidP="001C1BF9">
      <w:pPr>
        <w:spacing w:line="360" w:lineRule="auto"/>
        <w:rPr>
          <w:rFonts w:ascii="Arial" w:hAnsi="Arial" w:cs="Arial"/>
          <w:b/>
          <w:bCs/>
          <w:sz w:val="24"/>
          <w:szCs w:val="24"/>
        </w:rPr>
      </w:pPr>
    </w:p>
    <w:p w14:paraId="1960F632" w14:textId="37D1A811" w:rsidR="0004459A" w:rsidRDefault="0004459A" w:rsidP="001C1BF9">
      <w:pPr>
        <w:spacing w:line="360" w:lineRule="auto"/>
        <w:rPr>
          <w:rFonts w:ascii="Arial" w:hAnsi="Arial" w:cs="Arial"/>
          <w:b/>
          <w:bCs/>
          <w:sz w:val="24"/>
          <w:szCs w:val="24"/>
        </w:rPr>
      </w:pPr>
    </w:p>
    <w:p w14:paraId="01296E18" w14:textId="2D7140FF" w:rsidR="0004459A" w:rsidRDefault="0004459A" w:rsidP="001C1BF9">
      <w:pPr>
        <w:spacing w:line="360" w:lineRule="auto"/>
        <w:rPr>
          <w:rFonts w:ascii="Arial" w:hAnsi="Arial" w:cs="Arial"/>
          <w:b/>
          <w:bCs/>
          <w:sz w:val="24"/>
          <w:szCs w:val="24"/>
        </w:rPr>
      </w:pPr>
    </w:p>
    <w:p w14:paraId="6CD74BE7" w14:textId="1A87DD63" w:rsidR="0004459A" w:rsidRDefault="0004459A" w:rsidP="001C1BF9">
      <w:pPr>
        <w:spacing w:line="360" w:lineRule="auto"/>
        <w:rPr>
          <w:rFonts w:ascii="Arial" w:hAnsi="Arial" w:cs="Arial"/>
          <w:b/>
          <w:bCs/>
          <w:sz w:val="24"/>
          <w:szCs w:val="24"/>
        </w:rPr>
      </w:pPr>
    </w:p>
    <w:p w14:paraId="6944CF97" w14:textId="0FDCCFA4" w:rsidR="0004459A" w:rsidRDefault="0004459A" w:rsidP="001C1BF9">
      <w:pPr>
        <w:spacing w:line="360" w:lineRule="auto"/>
        <w:rPr>
          <w:rFonts w:ascii="Arial" w:hAnsi="Arial" w:cs="Arial"/>
          <w:b/>
          <w:bCs/>
          <w:sz w:val="24"/>
          <w:szCs w:val="24"/>
        </w:rPr>
      </w:pPr>
    </w:p>
    <w:p w14:paraId="25167CC1" w14:textId="6ABCB81A" w:rsidR="0004459A" w:rsidRDefault="0004459A" w:rsidP="001C1BF9">
      <w:pPr>
        <w:spacing w:line="360" w:lineRule="auto"/>
        <w:rPr>
          <w:rFonts w:ascii="Arial" w:hAnsi="Arial" w:cs="Arial"/>
          <w:b/>
          <w:bCs/>
          <w:sz w:val="24"/>
          <w:szCs w:val="24"/>
        </w:rPr>
      </w:pPr>
    </w:p>
    <w:p w14:paraId="64EF9BEE" w14:textId="573DD52C" w:rsidR="0004459A" w:rsidRDefault="0004459A" w:rsidP="001C1BF9">
      <w:pPr>
        <w:spacing w:line="360" w:lineRule="auto"/>
        <w:rPr>
          <w:rFonts w:ascii="Arial" w:hAnsi="Arial" w:cs="Arial"/>
          <w:b/>
          <w:bCs/>
          <w:sz w:val="24"/>
          <w:szCs w:val="24"/>
        </w:rPr>
      </w:pPr>
    </w:p>
    <w:p w14:paraId="7A27DF68" w14:textId="66B2A498" w:rsidR="0004459A" w:rsidRDefault="0004459A" w:rsidP="001C1BF9">
      <w:pPr>
        <w:spacing w:line="360" w:lineRule="auto"/>
        <w:rPr>
          <w:rFonts w:ascii="Arial" w:hAnsi="Arial" w:cs="Arial"/>
          <w:b/>
          <w:bCs/>
          <w:sz w:val="24"/>
          <w:szCs w:val="24"/>
        </w:rPr>
      </w:pPr>
    </w:p>
    <w:p w14:paraId="6E615952" w14:textId="27AC9387" w:rsidR="0004459A" w:rsidRDefault="0004459A" w:rsidP="001C1BF9">
      <w:pPr>
        <w:spacing w:line="360" w:lineRule="auto"/>
        <w:rPr>
          <w:rFonts w:ascii="Arial" w:hAnsi="Arial" w:cs="Arial"/>
          <w:b/>
          <w:bCs/>
          <w:sz w:val="24"/>
          <w:szCs w:val="24"/>
        </w:rPr>
      </w:pPr>
    </w:p>
    <w:p w14:paraId="22A47BE2" w14:textId="77777777" w:rsidR="0004459A" w:rsidDel="00AA50E5" w:rsidRDefault="0004459A" w:rsidP="001C1BF9">
      <w:pPr>
        <w:spacing w:line="360" w:lineRule="auto"/>
        <w:rPr>
          <w:del w:id="640" w:author="Ritu Kamra" w:date="2021-11-25T16:22:00Z"/>
          <w:rFonts w:ascii="Arial" w:hAnsi="Arial" w:cs="Arial"/>
          <w:b/>
          <w:bCs/>
          <w:sz w:val="24"/>
          <w:szCs w:val="24"/>
        </w:rPr>
      </w:pPr>
    </w:p>
    <w:p w14:paraId="3DE3091F" w14:textId="77777777" w:rsidR="001C1BF9" w:rsidRDefault="001C1BF9" w:rsidP="001C1BF9">
      <w:pPr>
        <w:spacing w:line="360" w:lineRule="auto"/>
        <w:rPr>
          <w:ins w:id="641" w:author="Neeshu Bhadauriya" w:date="2021-12-03T00:21:00Z"/>
          <w:rFonts w:ascii="Arial" w:hAnsi="Arial" w:cs="Arial"/>
          <w:b/>
          <w:bCs/>
          <w:sz w:val="24"/>
          <w:szCs w:val="24"/>
        </w:rPr>
      </w:pPr>
    </w:p>
    <w:p w14:paraId="50452D35" w14:textId="77777777" w:rsidR="000821CD" w:rsidRPr="007014D5" w:rsidRDefault="000821CD" w:rsidP="000821CD">
      <w:pPr>
        <w:pStyle w:val="Title"/>
        <w:tabs>
          <w:tab w:val="left" w:pos="2552"/>
        </w:tabs>
        <w:rPr>
          <w:ins w:id="642" w:author="Neeshu Bhadauriya" w:date="2021-12-03T00:19:00Z"/>
          <w:b/>
          <w:bCs/>
          <w:spacing w:val="-3"/>
          <w:sz w:val="22"/>
          <w:szCs w:val="22"/>
          <w:u w:val="single"/>
          <w:rPrChange w:id="643" w:author="Neeshu Bhadauriya" w:date="2021-12-03T01:57:00Z">
            <w:rPr>
              <w:ins w:id="644" w:author="Neeshu Bhadauriya" w:date="2021-12-03T00:19:00Z"/>
              <w:sz w:val="36"/>
              <w:szCs w:val="36"/>
              <w:u w:val="single"/>
            </w:rPr>
          </w:rPrChange>
        </w:rPr>
      </w:pPr>
      <w:ins w:id="645" w:author="Neeshu Bhadauriya" w:date="2021-12-03T00:19:00Z">
        <w:r w:rsidRPr="007014D5">
          <w:rPr>
            <w:b/>
            <w:bCs/>
            <w:spacing w:val="-3"/>
            <w:sz w:val="22"/>
            <w:szCs w:val="22"/>
            <w:u w:val="single"/>
            <w:rPrChange w:id="646" w:author="Neeshu Bhadauriya" w:date="2021-12-03T01:57:00Z">
              <w:rPr>
                <w:sz w:val="36"/>
                <w:szCs w:val="36"/>
                <w:u w:val="single"/>
              </w:rPr>
            </w:rPrChange>
          </w:rPr>
          <w:lastRenderedPageBreak/>
          <w:t>SAFETY</w:t>
        </w:r>
        <w:r w:rsidRPr="007014D5">
          <w:rPr>
            <w:b/>
            <w:bCs/>
            <w:spacing w:val="-3"/>
            <w:sz w:val="22"/>
            <w:szCs w:val="22"/>
            <w:u w:val="single"/>
            <w:rPrChange w:id="647" w:author="Neeshu Bhadauriya" w:date="2021-12-03T01:57:00Z">
              <w:rPr>
                <w:spacing w:val="-3"/>
                <w:sz w:val="36"/>
                <w:szCs w:val="36"/>
                <w:u w:val="single"/>
              </w:rPr>
            </w:rPrChange>
          </w:rPr>
          <w:t xml:space="preserve"> </w:t>
        </w:r>
        <w:r w:rsidRPr="007014D5">
          <w:rPr>
            <w:b/>
            <w:bCs/>
            <w:spacing w:val="-3"/>
            <w:sz w:val="22"/>
            <w:szCs w:val="22"/>
            <w:u w:val="single"/>
            <w:rPrChange w:id="648" w:author="Neeshu Bhadauriya" w:date="2021-12-03T01:57:00Z">
              <w:rPr>
                <w:sz w:val="36"/>
                <w:szCs w:val="36"/>
                <w:u w:val="single"/>
              </w:rPr>
            </w:rPrChange>
          </w:rPr>
          <w:t>DATA</w:t>
        </w:r>
        <w:r w:rsidRPr="007014D5">
          <w:rPr>
            <w:b/>
            <w:bCs/>
            <w:spacing w:val="-3"/>
            <w:sz w:val="22"/>
            <w:szCs w:val="22"/>
            <w:u w:val="single"/>
            <w:rPrChange w:id="649" w:author="Neeshu Bhadauriya" w:date="2021-12-03T01:57:00Z">
              <w:rPr>
                <w:spacing w:val="-2"/>
                <w:sz w:val="36"/>
                <w:szCs w:val="36"/>
                <w:u w:val="single"/>
              </w:rPr>
            </w:rPrChange>
          </w:rPr>
          <w:t xml:space="preserve"> </w:t>
        </w:r>
        <w:r w:rsidRPr="007014D5">
          <w:rPr>
            <w:b/>
            <w:bCs/>
            <w:spacing w:val="-3"/>
            <w:sz w:val="22"/>
            <w:szCs w:val="22"/>
            <w:u w:val="single"/>
            <w:rPrChange w:id="650" w:author="Neeshu Bhadauriya" w:date="2021-12-03T01:57:00Z">
              <w:rPr>
                <w:sz w:val="36"/>
                <w:szCs w:val="36"/>
                <w:u w:val="single"/>
              </w:rPr>
            </w:rPrChange>
          </w:rPr>
          <w:t xml:space="preserve">SHEET </w:t>
        </w:r>
        <w:r w:rsidRPr="007014D5">
          <w:rPr>
            <w:b/>
            <w:bCs/>
            <w:spacing w:val="-3"/>
            <w:sz w:val="22"/>
            <w:szCs w:val="22"/>
            <w:u w:val="single"/>
            <w:rPrChange w:id="651" w:author="Neeshu Bhadauriya" w:date="2021-12-03T01:57:00Z">
              <w:rPr>
                <w:sz w:val="36"/>
                <w:szCs w:val="36"/>
              </w:rPr>
            </w:rPrChange>
          </w:rPr>
          <w:t>(</w:t>
        </w:r>
      </w:ins>
      <w:r w:rsidRPr="008936A2">
        <w:rPr>
          <w:b/>
          <w:bCs/>
          <w:spacing w:val="-3"/>
          <w:sz w:val="22"/>
          <w:szCs w:val="22"/>
          <w:u w:val="single"/>
        </w:rPr>
        <w:t>Methacrylic Acid</w:t>
      </w:r>
      <w:r>
        <w:rPr>
          <w:b/>
          <w:bCs/>
          <w:spacing w:val="-3"/>
          <w:sz w:val="22"/>
          <w:szCs w:val="22"/>
          <w:u w:val="single"/>
        </w:rPr>
        <w:t>)</w:t>
      </w:r>
    </w:p>
    <w:p w14:paraId="08E4352E" w14:textId="77777777" w:rsidR="000821CD" w:rsidRDefault="000821CD" w:rsidP="000821CD">
      <w:pPr>
        <w:rPr>
          <w:ins w:id="652" w:author="Neeshu Bhadauriya" w:date="2021-12-03T00:19:00Z"/>
        </w:rPr>
      </w:pPr>
      <w:ins w:id="653" w:author="Neeshu Bhadauriya" w:date="2021-12-03T00:19:00Z">
        <w:r>
          <w:rPr>
            <w:noProof/>
          </w:rPr>
          <mc:AlternateContent>
            <mc:Choice Requires="wps">
              <w:drawing>
                <wp:anchor distT="0" distB="0" distL="0" distR="0" simplePos="0" relativeHeight="253039616" behindDoc="1" locked="0" layoutInCell="1" allowOverlap="1" wp14:anchorId="0C09D918" wp14:editId="70DA217E">
                  <wp:simplePos x="0" y="0"/>
                  <wp:positionH relativeFrom="page">
                    <wp:posOffset>438150</wp:posOffset>
                  </wp:positionH>
                  <wp:positionV relativeFrom="paragraph">
                    <wp:posOffset>113665</wp:posOffset>
                  </wp:positionV>
                  <wp:extent cx="6612255" cy="224155"/>
                  <wp:effectExtent l="0" t="0" r="0" b="0"/>
                  <wp:wrapTopAndBottom/>
                  <wp:docPr id="216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7CAE7347" w14:textId="77777777" w:rsidR="004D08D3" w:rsidRPr="0073147E" w:rsidRDefault="004D08D3" w:rsidP="000821CD">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9D918" id="_x0000_s1306" type="#_x0000_t202" style="position:absolute;margin-left:34.5pt;margin-top:8.95pt;width:520.65pt;height:17.65pt;z-index:-25027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" fillcolor="#bfbfbf" strokeweight=".26425mm">
                  <v:textbox inset="0,0,0,0">
                    <w:txbxContent>
                      <w:p w14:paraId="7CAE7347" w14:textId="77777777" w:rsidR="004D08D3" w:rsidRPr="0073147E" w:rsidRDefault="004D08D3" w:rsidP="000821CD">
                        <w:pPr>
                          <w:spacing w:line="338" w:lineRule="exact"/>
                          <w:ind w:left="4160"/>
                          <w:rPr>
                            <w:rFonts w:ascii="Arial Black"/>
                            <w:color w:val="000000" w:themeColor="text1"/>
                            <w:sz w:val="24"/>
                          </w:rPr>
                        </w:pPr>
                        <w:r w:rsidRPr="0073147E">
                          <w:rPr>
                            <w:rFonts w:ascii="Arial Black"/>
                            <w:color w:val="000000" w:themeColor="text1"/>
                            <w:sz w:val="24"/>
                          </w:rPr>
                          <w:t>Identification</w:t>
                        </w:r>
                      </w:p>
                    </w:txbxContent>
                  </v:textbox>
                  <w10:wrap type="topAndBottom" anchorx="page"/>
                </v:shape>
              </w:pict>
            </mc:Fallback>
          </mc:AlternateContent>
        </w:r>
      </w:ins>
    </w:p>
    <w:p w14:paraId="35D8E0E8" w14:textId="77777777" w:rsidR="000821CD" w:rsidRPr="00B53986" w:rsidRDefault="000821CD" w:rsidP="000821CD">
      <w:pPr>
        <w:spacing w:line="240" w:lineRule="auto"/>
        <w:rPr>
          <w:ins w:id="654" w:author="Neeshu Bhadauriya" w:date="2021-12-03T00:19:00Z"/>
          <w:rFonts w:ascii="Arial" w:hAnsi="Arial" w:cs="Arial"/>
          <w:b/>
          <w:bCs/>
          <w:sz w:val="24"/>
          <w:szCs w:val="24"/>
          <w:u w:val="single"/>
        </w:rPr>
      </w:pPr>
      <w:ins w:id="655" w:author="Neeshu Bhadauriya" w:date="2021-12-03T00:19:00Z">
        <w:r w:rsidRPr="00B53986">
          <w:rPr>
            <w:rFonts w:ascii="Arial" w:hAnsi="Arial" w:cs="Arial"/>
            <w:b/>
            <w:bCs/>
            <w:sz w:val="24"/>
            <w:szCs w:val="24"/>
            <w:u w:val="single"/>
          </w:rPr>
          <w:t>Product identifier</w:t>
        </w:r>
      </w:ins>
    </w:p>
    <w:tbl>
      <w:tblPr>
        <w:tblW w:w="9784" w:type="dxa"/>
        <w:tblLook w:val="04A0" w:firstRow="1" w:lastRow="0" w:firstColumn="1" w:lastColumn="0" w:noHBand="0" w:noVBand="1"/>
      </w:tblPr>
      <w:tblGrid>
        <w:gridCol w:w="3625"/>
        <w:gridCol w:w="6159"/>
      </w:tblGrid>
      <w:tr w:rsidR="000821CD" w:rsidRPr="00C4555E" w14:paraId="635B3E6C" w14:textId="77777777" w:rsidTr="00E80F8C">
        <w:trPr>
          <w:trHeight w:val="392"/>
          <w:ins w:id="656" w:author="Neeshu Bhadauriya" w:date="2021-12-03T00:19:00Z"/>
        </w:trPr>
        <w:tc>
          <w:tcPr>
            <w:tcW w:w="3625"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5C38EACA" w14:textId="77777777" w:rsidR="000821CD" w:rsidRPr="00C4555E" w:rsidRDefault="000821CD" w:rsidP="00E80F8C">
            <w:pPr>
              <w:spacing w:after="0" w:line="240" w:lineRule="auto"/>
              <w:rPr>
                <w:ins w:id="657" w:author="Neeshu Bhadauriya" w:date="2021-12-03T00:19:00Z"/>
                <w:rFonts w:ascii="Arial" w:eastAsia="Times New Roman" w:hAnsi="Arial" w:cs="Arial"/>
                <w:b/>
                <w:bCs/>
                <w:color w:val="000000"/>
                <w:lang w:eastAsia="en-IN"/>
              </w:rPr>
            </w:pPr>
            <w:ins w:id="658" w:author="Neeshu Bhadauriya" w:date="2021-12-03T00:19:00Z">
              <w:r w:rsidRPr="00C4555E">
                <w:rPr>
                  <w:rFonts w:ascii="Arial" w:eastAsia="Times New Roman" w:hAnsi="Arial" w:cs="Arial"/>
                  <w:b/>
                  <w:bCs/>
                  <w:color w:val="000000"/>
                  <w:lang w:eastAsia="en-IN"/>
                </w:rPr>
                <w:t>Product Name</w:t>
              </w:r>
            </w:ins>
          </w:p>
        </w:tc>
        <w:tc>
          <w:tcPr>
            <w:tcW w:w="6159" w:type="dxa"/>
            <w:tcBorders>
              <w:top w:val="single" w:sz="8" w:space="0" w:color="auto"/>
              <w:left w:val="nil"/>
              <w:bottom w:val="single" w:sz="4" w:space="0" w:color="auto"/>
              <w:right w:val="single" w:sz="8" w:space="0" w:color="auto"/>
            </w:tcBorders>
            <w:shd w:val="clear" w:color="auto" w:fill="auto"/>
            <w:noWrap/>
            <w:vAlign w:val="center"/>
            <w:hideMark/>
          </w:tcPr>
          <w:p w14:paraId="0E941E4E" w14:textId="77777777" w:rsidR="000821CD" w:rsidRPr="00C4555E" w:rsidRDefault="000821CD" w:rsidP="00E80F8C">
            <w:pPr>
              <w:spacing w:after="0" w:line="240" w:lineRule="auto"/>
              <w:rPr>
                <w:ins w:id="659" w:author="Neeshu Bhadauriya" w:date="2021-12-03T00:19:00Z"/>
                <w:rFonts w:ascii="Arial" w:eastAsia="Times New Roman" w:hAnsi="Arial" w:cs="Arial"/>
                <w:color w:val="000000"/>
                <w:lang w:eastAsia="en-IN"/>
              </w:rPr>
            </w:pPr>
            <w:r w:rsidRPr="008936A2">
              <w:rPr>
                <w:rFonts w:ascii="Arial" w:eastAsia="Times New Roman" w:hAnsi="Arial" w:cs="Arial"/>
                <w:color w:val="000000"/>
                <w:lang w:eastAsia="en-IN"/>
              </w:rPr>
              <w:t>Methacrylic Acid</w:t>
            </w:r>
          </w:p>
        </w:tc>
      </w:tr>
      <w:tr w:rsidR="000821CD" w:rsidRPr="00C4555E" w14:paraId="39C08DD8" w14:textId="77777777" w:rsidTr="00E80F8C">
        <w:trPr>
          <w:trHeight w:val="411"/>
          <w:ins w:id="660" w:author="Neeshu Bhadauriya" w:date="2021-12-03T00:19:00Z"/>
        </w:trPr>
        <w:tc>
          <w:tcPr>
            <w:tcW w:w="3625" w:type="dxa"/>
            <w:tcBorders>
              <w:top w:val="nil"/>
              <w:left w:val="single" w:sz="8" w:space="0" w:color="auto"/>
              <w:bottom w:val="single" w:sz="8" w:space="0" w:color="auto"/>
              <w:right w:val="single" w:sz="8" w:space="0" w:color="auto"/>
            </w:tcBorders>
            <w:shd w:val="clear" w:color="auto" w:fill="auto"/>
            <w:noWrap/>
            <w:vAlign w:val="center"/>
            <w:hideMark/>
          </w:tcPr>
          <w:p w14:paraId="3E7695E4" w14:textId="77777777" w:rsidR="000821CD" w:rsidRPr="00C4555E" w:rsidRDefault="000821CD" w:rsidP="00E80F8C">
            <w:pPr>
              <w:spacing w:after="0" w:line="240" w:lineRule="auto"/>
              <w:rPr>
                <w:ins w:id="661" w:author="Neeshu Bhadauriya" w:date="2021-12-03T00:19:00Z"/>
                <w:rFonts w:ascii="Arial" w:eastAsia="Times New Roman" w:hAnsi="Arial" w:cs="Arial"/>
                <w:b/>
                <w:bCs/>
                <w:color w:val="000000"/>
                <w:lang w:eastAsia="en-IN"/>
              </w:rPr>
            </w:pPr>
            <w:ins w:id="662" w:author="Neeshu Bhadauriya" w:date="2021-12-03T00:19:00Z">
              <w:r w:rsidRPr="00C4555E">
                <w:rPr>
                  <w:rFonts w:ascii="Arial" w:eastAsia="Times New Roman" w:hAnsi="Arial" w:cs="Arial"/>
                  <w:b/>
                  <w:bCs/>
                  <w:color w:val="000000"/>
                  <w:lang w:eastAsia="en-IN"/>
                </w:rPr>
                <w:t>CAS-No</w:t>
              </w:r>
            </w:ins>
          </w:p>
        </w:tc>
        <w:tc>
          <w:tcPr>
            <w:tcW w:w="6159" w:type="dxa"/>
            <w:tcBorders>
              <w:top w:val="nil"/>
              <w:left w:val="nil"/>
              <w:bottom w:val="single" w:sz="8" w:space="0" w:color="auto"/>
              <w:right w:val="single" w:sz="8" w:space="0" w:color="auto"/>
            </w:tcBorders>
            <w:shd w:val="clear" w:color="auto" w:fill="auto"/>
            <w:noWrap/>
            <w:vAlign w:val="center"/>
            <w:hideMark/>
          </w:tcPr>
          <w:p w14:paraId="666131CE" w14:textId="77777777" w:rsidR="000821CD" w:rsidRPr="00C4555E" w:rsidRDefault="000821CD" w:rsidP="00E80F8C">
            <w:pPr>
              <w:spacing w:after="0" w:line="240" w:lineRule="auto"/>
              <w:rPr>
                <w:ins w:id="663" w:author="Neeshu Bhadauriya" w:date="2021-12-03T00:19:00Z"/>
                <w:rFonts w:ascii="Arial" w:eastAsia="Times New Roman" w:hAnsi="Arial" w:cs="Arial"/>
                <w:color w:val="000000"/>
                <w:lang w:eastAsia="en-IN"/>
              </w:rPr>
            </w:pPr>
            <w:r w:rsidRPr="008936A2">
              <w:rPr>
                <w:rFonts w:ascii="Arial" w:hAnsi="Arial" w:cs="Arial"/>
                <w:color w:val="000000"/>
              </w:rPr>
              <w:t>79-41-4</w:t>
            </w:r>
          </w:p>
        </w:tc>
      </w:tr>
    </w:tbl>
    <w:p w14:paraId="2B0E616D" w14:textId="77777777" w:rsidR="000821CD" w:rsidRDefault="000821CD" w:rsidP="000821CD">
      <w:pPr>
        <w:spacing w:line="240" w:lineRule="auto"/>
        <w:rPr>
          <w:ins w:id="664" w:author="Neeshu Bhadauriya" w:date="2021-12-03T00:19:00Z"/>
        </w:rPr>
      </w:pPr>
      <w:ins w:id="665" w:author="Neeshu Bhadauriya" w:date="2021-12-03T00:19:00Z">
        <w:r>
          <w:rPr>
            <w:noProof/>
          </w:rPr>
          <mc:AlternateContent>
            <mc:Choice Requires="wps">
              <w:drawing>
                <wp:anchor distT="0" distB="0" distL="0" distR="0" simplePos="0" relativeHeight="253040640" behindDoc="1" locked="0" layoutInCell="1" allowOverlap="1" wp14:anchorId="7B43CC51" wp14:editId="73022ED7">
                  <wp:simplePos x="0" y="0"/>
                  <wp:positionH relativeFrom="page">
                    <wp:posOffset>440690</wp:posOffset>
                  </wp:positionH>
                  <wp:positionV relativeFrom="paragraph">
                    <wp:posOffset>302895</wp:posOffset>
                  </wp:positionV>
                  <wp:extent cx="6612255" cy="224155"/>
                  <wp:effectExtent l="0" t="0" r="0" b="0"/>
                  <wp:wrapTopAndBottom/>
                  <wp:docPr id="216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255" cy="224155"/>
                          </a:xfrm>
                          <a:prstGeom prst="rect">
                            <a:avLst/>
                          </a:prstGeom>
                          <a:solidFill>
                            <a:srgbClr val="BFBFBF"/>
                          </a:solidFill>
                          <a:ln w="9513">
                            <a:solidFill>
                              <a:srgbClr val="000000"/>
                            </a:solidFill>
                            <a:prstDash val="solid"/>
                            <a:miter lim="800000"/>
                            <a:headEnd/>
                            <a:tailEnd/>
                          </a:ln>
                        </wps:spPr>
                        <wps:txbx>
                          <w:txbxContent>
                            <w:p w14:paraId="4B897423" w14:textId="77777777" w:rsidR="004D08D3" w:rsidRPr="0073147E" w:rsidRDefault="004D08D3" w:rsidP="000821CD">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3CC51" id="_x0000_s1307" type="#_x0000_t202" style="position:absolute;margin-left:34.7pt;margin-top:23.85pt;width:520.65pt;height:17.65pt;z-index:-25027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" fillcolor="#bfbfbf" strokeweight=".26425mm">
                  <v:textbox inset="0,0,0,0">
                    <w:txbxContent>
                      <w:p w14:paraId="4B897423" w14:textId="77777777" w:rsidR="004D08D3" w:rsidRPr="0073147E" w:rsidRDefault="004D08D3" w:rsidP="000821CD">
                        <w:pPr>
                          <w:spacing w:line="338" w:lineRule="exact"/>
                          <w:ind w:left="3501"/>
                          <w:rPr>
                            <w:rFonts w:ascii="Arial Black"/>
                            <w:color w:val="000000" w:themeColor="text1"/>
                            <w:sz w:val="24"/>
                          </w:rPr>
                        </w:pPr>
                        <w:r w:rsidRPr="0073147E">
                          <w:rPr>
                            <w:rFonts w:ascii="Arial Black"/>
                            <w:color w:val="000000" w:themeColor="text1"/>
                            <w:sz w:val="24"/>
                          </w:rPr>
                          <w:t>Hazard(s)</w:t>
                        </w:r>
                        <w:r w:rsidRPr="0073147E">
                          <w:rPr>
                            <w:rFonts w:ascii="Arial Black"/>
                            <w:color w:val="000000" w:themeColor="text1"/>
                            <w:spacing w:val="-2"/>
                            <w:sz w:val="24"/>
                          </w:rPr>
                          <w:t xml:space="preserve"> </w:t>
                        </w:r>
                        <w:r w:rsidRPr="0073147E">
                          <w:rPr>
                            <w:rFonts w:ascii="Arial Black"/>
                            <w:color w:val="000000" w:themeColor="text1"/>
                            <w:sz w:val="24"/>
                          </w:rPr>
                          <w:t>identification</w:t>
                        </w:r>
                      </w:p>
                    </w:txbxContent>
                  </v:textbox>
                  <w10:wrap type="topAndBottom" anchorx="page"/>
                </v:shape>
              </w:pict>
            </mc:Fallback>
          </mc:AlternateContent>
        </w:r>
      </w:ins>
    </w:p>
    <w:p w14:paraId="61BC50C9" w14:textId="77777777" w:rsidR="000821CD" w:rsidRDefault="000821CD" w:rsidP="000821CD">
      <w:pPr>
        <w:spacing w:line="240" w:lineRule="auto"/>
        <w:rPr>
          <w:ins w:id="666" w:author="Neeshu Bhadauriya" w:date="2021-12-03T00:19:00Z"/>
        </w:rPr>
      </w:pPr>
    </w:p>
    <w:p w14:paraId="10742615" w14:textId="77777777" w:rsidR="000821CD" w:rsidRPr="00B53986" w:rsidRDefault="000821CD" w:rsidP="000821CD">
      <w:pPr>
        <w:spacing w:line="240" w:lineRule="auto"/>
        <w:rPr>
          <w:ins w:id="667" w:author="Neeshu Bhadauriya" w:date="2021-12-03T00:19:00Z"/>
          <w:rFonts w:ascii="Arial" w:hAnsi="Arial" w:cs="Arial"/>
          <w:b/>
          <w:bCs/>
          <w:sz w:val="24"/>
          <w:szCs w:val="24"/>
          <w:u w:val="single"/>
        </w:rPr>
      </w:pPr>
      <w:ins w:id="668" w:author="Neeshu Bhadauriya" w:date="2021-12-03T00:19:00Z">
        <w:r w:rsidRPr="00B53986">
          <w:rPr>
            <w:rFonts w:ascii="Arial" w:hAnsi="Arial" w:cs="Arial"/>
            <w:b/>
            <w:bCs/>
            <w:sz w:val="24"/>
            <w:szCs w:val="24"/>
            <w:u w:val="single"/>
          </w:rPr>
          <w:t>Classification</w:t>
        </w:r>
      </w:ins>
    </w:p>
    <w:p w14:paraId="52E5BF28" w14:textId="77777777" w:rsidR="000821CD" w:rsidRPr="00330EB1" w:rsidRDefault="000821CD" w:rsidP="000821CD">
      <w:pPr>
        <w:spacing w:line="240" w:lineRule="auto"/>
      </w:pPr>
      <w:r w:rsidRPr="00330EB1">
        <w:rPr>
          <w:b/>
          <w:bCs/>
        </w:rPr>
        <w:t>GHS Classification</w:t>
      </w:r>
    </w:p>
    <w:tbl>
      <w:tblPr>
        <w:tblW w:w="9700" w:type="dxa"/>
        <w:tblLook w:val="0420" w:firstRow="1" w:lastRow="0" w:firstColumn="0" w:lastColumn="0" w:noHBand="0" w:noVBand="1"/>
      </w:tblPr>
      <w:tblGrid>
        <w:gridCol w:w="5380"/>
        <w:gridCol w:w="4320"/>
      </w:tblGrid>
      <w:tr w:rsidR="000821CD" w:rsidRPr="00330EB1" w14:paraId="01282838" w14:textId="77777777" w:rsidTr="00E80F8C">
        <w:trPr>
          <w:trHeight w:val="300"/>
        </w:trPr>
        <w:tc>
          <w:tcPr>
            <w:tcW w:w="538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52E33EF7" w14:textId="77777777" w:rsidR="000821CD" w:rsidRPr="00330EB1" w:rsidRDefault="000821CD" w:rsidP="00E80F8C">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Acute toxicity</w:t>
            </w:r>
            <w:r>
              <w:rPr>
                <w:rFonts w:ascii="Arial" w:eastAsia="Times New Roman" w:hAnsi="Arial" w:cs="Arial"/>
                <w:color w:val="000000"/>
                <w:sz w:val="20"/>
                <w:szCs w:val="20"/>
                <w:lang w:eastAsia="en-IN"/>
              </w:rPr>
              <w:t>(dermal)</w:t>
            </w:r>
          </w:p>
        </w:tc>
        <w:tc>
          <w:tcPr>
            <w:tcW w:w="4320" w:type="dxa"/>
            <w:tcBorders>
              <w:top w:val="single" w:sz="8" w:space="0" w:color="auto"/>
              <w:left w:val="nil"/>
              <w:bottom w:val="single" w:sz="4" w:space="0" w:color="auto"/>
              <w:right w:val="single" w:sz="8" w:space="0" w:color="auto"/>
            </w:tcBorders>
            <w:shd w:val="clear" w:color="auto" w:fill="auto"/>
            <w:vAlign w:val="center"/>
            <w:hideMark/>
          </w:tcPr>
          <w:p w14:paraId="72F376F9" w14:textId="77777777" w:rsidR="000821CD" w:rsidRPr="00330EB1" w:rsidRDefault="000821CD" w:rsidP="00E80F8C">
            <w:pPr>
              <w:spacing w:after="0" w:line="240" w:lineRule="auto"/>
              <w:rPr>
                <w:rFonts w:ascii="Arial" w:eastAsia="Times New Roman" w:hAnsi="Arial" w:cs="Arial"/>
                <w:color w:val="000000"/>
                <w:sz w:val="20"/>
                <w:szCs w:val="20"/>
                <w:lang w:eastAsia="en-IN"/>
              </w:rPr>
            </w:pPr>
            <w:r w:rsidRPr="00780CB3">
              <w:rPr>
                <w:rFonts w:ascii="Arial" w:eastAsia="Times New Roman" w:hAnsi="Arial" w:cs="Arial"/>
                <w:color w:val="000000"/>
                <w:sz w:val="20"/>
                <w:szCs w:val="20"/>
                <w:lang w:eastAsia="en-IN"/>
              </w:rPr>
              <w:t>Category 4</w:t>
            </w:r>
          </w:p>
        </w:tc>
      </w:tr>
      <w:tr w:rsidR="000821CD" w:rsidRPr="00330EB1" w14:paraId="7458B0E4" w14:textId="77777777" w:rsidTr="00E80F8C">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7C9BA643" w14:textId="77777777" w:rsidR="000821CD" w:rsidRPr="00330EB1" w:rsidRDefault="000821CD" w:rsidP="00E80F8C">
            <w:pPr>
              <w:spacing w:after="0" w:line="240" w:lineRule="auto"/>
              <w:ind w:firstLineChars="100" w:firstLine="200"/>
              <w:rPr>
                <w:rFonts w:ascii="Arial" w:eastAsia="Times New Roman" w:hAnsi="Arial" w:cs="Arial"/>
                <w:color w:val="000000"/>
                <w:sz w:val="20"/>
                <w:szCs w:val="20"/>
                <w:lang w:eastAsia="en-IN"/>
              </w:rPr>
            </w:pPr>
            <w:r w:rsidRPr="006F436E">
              <w:rPr>
                <w:rFonts w:ascii="Arial" w:eastAsia="Times New Roman" w:hAnsi="Arial" w:cs="Arial"/>
                <w:color w:val="000000"/>
                <w:sz w:val="20"/>
                <w:szCs w:val="20"/>
                <w:lang w:eastAsia="en-IN"/>
              </w:rPr>
              <w:t>Skin corrosion</w:t>
            </w:r>
          </w:p>
        </w:tc>
        <w:tc>
          <w:tcPr>
            <w:tcW w:w="4320" w:type="dxa"/>
            <w:tcBorders>
              <w:top w:val="nil"/>
              <w:left w:val="nil"/>
              <w:bottom w:val="single" w:sz="4" w:space="0" w:color="auto"/>
              <w:right w:val="single" w:sz="8" w:space="0" w:color="auto"/>
            </w:tcBorders>
            <w:shd w:val="clear" w:color="auto" w:fill="auto"/>
            <w:vAlign w:val="center"/>
            <w:hideMark/>
          </w:tcPr>
          <w:p w14:paraId="7A4641D6" w14:textId="77777777" w:rsidR="000821CD" w:rsidRPr="00330EB1" w:rsidRDefault="000821CD"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Category 1</w:t>
            </w:r>
            <w:r>
              <w:rPr>
                <w:rFonts w:ascii="Arial" w:eastAsia="Times New Roman" w:hAnsi="Arial" w:cs="Arial"/>
                <w:color w:val="000000"/>
                <w:sz w:val="20"/>
                <w:szCs w:val="20"/>
                <w:lang w:eastAsia="en-IN"/>
              </w:rPr>
              <w:t>A</w:t>
            </w:r>
          </w:p>
        </w:tc>
      </w:tr>
      <w:tr w:rsidR="000821CD" w:rsidRPr="00330EB1" w14:paraId="704719F4" w14:textId="77777777" w:rsidTr="00E80F8C">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0987084D" w14:textId="77777777" w:rsidR="000821CD" w:rsidRPr="00780CB3" w:rsidRDefault="000821CD" w:rsidP="00E80F8C">
            <w:pPr>
              <w:spacing w:after="0" w:line="240" w:lineRule="auto"/>
              <w:ind w:firstLineChars="100" w:firstLine="200"/>
              <w:rPr>
                <w:rFonts w:ascii="Arial" w:eastAsia="Times New Roman" w:hAnsi="Arial" w:cs="Arial"/>
                <w:color w:val="000000"/>
                <w:sz w:val="20"/>
                <w:szCs w:val="20"/>
                <w:lang w:eastAsia="en-IN"/>
              </w:rPr>
            </w:pPr>
            <w:r w:rsidRPr="00780CB3">
              <w:rPr>
                <w:rFonts w:ascii="Arial" w:eastAsia="Times New Roman" w:hAnsi="Arial" w:cs="Arial"/>
                <w:color w:val="000000"/>
                <w:sz w:val="20"/>
                <w:szCs w:val="20"/>
                <w:lang w:eastAsia="en-IN"/>
              </w:rPr>
              <w:t>Serious eye damage/eye</w:t>
            </w:r>
          </w:p>
          <w:p w14:paraId="1C5633FD" w14:textId="77777777" w:rsidR="000821CD" w:rsidRPr="00330EB1" w:rsidRDefault="000821CD" w:rsidP="00E80F8C">
            <w:pPr>
              <w:spacing w:after="0" w:line="240" w:lineRule="auto"/>
              <w:ind w:firstLineChars="100" w:firstLine="200"/>
              <w:rPr>
                <w:rFonts w:ascii="Arial" w:eastAsia="Times New Roman" w:hAnsi="Arial" w:cs="Arial"/>
                <w:color w:val="000000"/>
                <w:sz w:val="20"/>
                <w:szCs w:val="20"/>
                <w:lang w:eastAsia="en-IN"/>
              </w:rPr>
            </w:pPr>
            <w:r w:rsidRPr="00780CB3">
              <w:rPr>
                <w:rFonts w:ascii="Arial" w:eastAsia="Times New Roman" w:hAnsi="Arial" w:cs="Arial"/>
                <w:color w:val="000000"/>
                <w:sz w:val="20"/>
                <w:szCs w:val="20"/>
                <w:lang w:eastAsia="en-IN"/>
              </w:rPr>
              <w:t>irritation</w:t>
            </w:r>
          </w:p>
        </w:tc>
        <w:tc>
          <w:tcPr>
            <w:tcW w:w="4320" w:type="dxa"/>
            <w:tcBorders>
              <w:top w:val="nil"/>
              <w:left w:val="nil"/>
              <w:bottom w:val="single" w:sz="4" w:space="0" w:color="auto"/>
              <w:right w:val="single" w:sz="8" w:space="0" w:color="auto"/>
            </w:tcBorders>
            <w:shd w:val="clear" w:color="auto" w:fill="auto"/>
            <w:vAlign w:val="center"/>
            <w:hideMark/>
          </w:tcPr>
          <w:p w14:paraId="3215255C" w14:textId="77777777" w:rsidR="000821CD" w:rsidRPr="00330EB1" w:rsidRDefault="000821CD"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Category </w:t>
            </w:r>
            <w:r>
              <w:rPr>
                <w:rFonts w:ascii="Arial" w:eastAsia="Times New Roman" w:hAnsi="Arial" w:cs="Arial"/>
                <w:color w:val="000000"/>
                <w:sz w:val="20"/>
                <w:szCs w:val="20"/>
                <w:lang w:eastAsia="en-IN"/>
              </w:rPr>
              <w:t>1</w:t>
            </w:r>
          </w:p>
        </w:tc>
      </w:tr>
      <w:tr w:rsidR="000821CD" w:rsidRPr="00330EB1" w14:paraId="614B8822" w14:textId="77777777" w:rsidTr="00E80F8C">
        <w:trPr>
          <w:trHeight w:val="300"/>
        </w:trPr>
        <w:tc>
          <w:tcPr>
            <w:tcW w:w="5380" w:type="dxa"/>
            <w:tcBorders>
              <w:top w:val="nil"/>
              <w:left w:val="single" w:sz="8" w:space="0" w:color="auto"/>
              <w:bottom w:val="single" w:sz="4" w:space="0" w:color="auto"/>
              <w:right w:val="single" w:sz="4" w:space="0" w:color="auto"/>
            </w:tcBorders>
            <w:shd w:val="clear" w:color="auto" w:fill="auto"/>
            <w:vAlign w:val="center"/>
            <w:hideMark/>
          </w:tcPr>
          <w:p w14:paraId="72BB962E" w14:textId="77777777" w:rsidR="000821CD" w:rsidRPr="00330EB1" w:rsidRDefault="000821CD" w:rsidP="00E80F8C">
            <w:pPr>
              <w:spacing w:after="0" w:line="240" w:lineRule="auto"/>
              <w:ind w:firstLineChars="100" w:firstLine="200"/>
              <w:rPr>
                <w:rFonts w:ascii="Arial" w:eastAsia="Times New Roman" w:hAnsi="Arial" w:cs="Arial"/>
                <w:color w:val="000000"/>
                <w:sz w:val="20"/>
                <w:szCs w:val="20"/>
                <w:lang w:eastAsia="en-IN"/>
              </w:rPr>
            </w:pPr>
            <w:r w:rsidRPr="00780CB3">
              <w:rPr>
                <w:rFonts w:ascii="Arial" w:eastAsia="Times New Roman" w:hAnsi="Arial" w:cs="Arial"/>
                <w:color w:val="000000"/>
                <w:sz w:val="20"/>
                <w:szCs w:val="20"/>
                <w:lang w:eastAsia="en-IN"/>
              </w:rPr>
              <w:t>Acute toxicity (oral)</w:t>
            </w:r>
          </w:p>
        </w:tc>
        <w:tc>
          <w:tcPr>
            <w:tcW w:w="4320" w:type="dxa"/>
            <w:tcBorders>
              <w:top w:val="nil"/>
              <w:left w:val="nil"/>
              <w:bottom w:val="single" w:sz="4" w:space="0" w:color="auto"/>
              <w:right w:val="single" w:sz="8" w:space="0" w:color="auto"/>
            </w:tcBorders>
            <w:shd w:val="clear" w:color="auto" w:fill="auto"/>
            <w:vAlign w:val="center"/>
            <w:hideMark/>
          </w:tcPr>
          <w:p w14:paraId="217D5C52" w14:textId="77777777" w:rsidR="000821CD" w:rsidRPr="00330EB1" w:rsidRDefault="000821CD" w:rsidP="00E80F8C">
            <w:pPr>
              <w:spacing w:after="0" w:line="240" w:lineRule="auto"/>
              <w:rPr>
                <w:rFonts w:ascii="Arial" w:eastAsia="Times New Roman" w:hAnsi="Arial" w:cs="Arial"/>
                <w:color w:val="000000"/>
                <w:sz w:val="20"/>
                <w:szCs w:val="20"/>
                <w:lang w:eastAsia="en-IN"/>
              </w:rPr>
            </w:pPr>
            <w:r w:rsidRPr="00330EB1">
              <w:rPr>
                <w:rFonts w:ascii="Arial" w:eastAsia="Times New Roman" w:hAnsi="Arial" w:cs="Arial"/>
                <w:color w:val="000000"/>
                <w:sz w:val="20"/>
                <w:szCs w:val="20"/>
                <w:lang w:eastAsia="en-IN"/>
              </w:rPr>
              <w:t xml:space="preserve">Category </w:t>
            </w:r>
            <w:r>
              <w:rPr>
                <w:rFonts w:ascii="Arial" w:eastAsia="Times New Roman" w:hAnsi="Arial" w:cs="Arial"/>
                <w:color w:val="000000"/>
                <w:sz w:val="20"/>
                <w:szCs w:val="20"/>
                <w:lang w:eastAsia="en-IN"/>
              </w:rPr>
              <w:t>4</w:t>
            </w:r>
          </w:p>
        </w:tc>
      </w:tr>
    </w:tbl>
    <w:p w14:paraId="29B27218" w14:textId="77777777" w:rsidR="000821CD" w:rsidRDefault="000821CD" w:rsidP="000821CD">
      <w:pPr>
        <w:spacing w:line="240" w:lineRule="auto"/>
        <w:rPr>
          <w:ins w:id="669" w:author="Neeshu Bhadauriya" w:date="2021-12-03T00:19:00Z"/>
        </w:rPr>
      </w:pPr>
      <w:ins w:id="670" w:author="Neeshu Bhadauriya" w:date="2021-12-03T00:19:00Z">
        <w:r>
          <w:rPr>
            <w:noProof/>
          </w:rPr>
          <mc:AlternateContent>
            <mc:Choice Requires="wps">
              <w:drawing>
                <wp:anchor distT="0" distB="0" distL="0" distR="0" simplePos="0" relativeHeight="253041664" behindDoc="1" locked="0" layoutInCell="1" allowOverlap="1" wp14:anchorId="35CBF234" wp14:editId="6C1797B8">
                  <wp:simplePos x="0" y="0"/>
                  <wp:positionH relativeFrom="page">
                    <wp:posOffset>570865</wp:posOffset>
                  </wp:positionH>
                  <wp:positionV relativeFrom="paragraph">
                    <wp:posOffset>351155</wp:posOffset>
                  </wp:positionV>
                  <wp:extent cx="6478905" cy="271780"/>
                  <wp:effectExtent l="0" t="0" r="17145" b="13970"/>
                  <wp:wrapTopAndBottom/>
                  <wp:docPr id="216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905" cy="271780"/>
                          </a:xfrm>
                          <a:prstGeom prst="rect">
                            <a:avLst/>
                          </a:prstGeom>
                          <a:solidFill>
                            <a:srgbClr val="BFBFBF"/>
                          </a:solidFill>
                          <a:ln w="9513">
                            <a:solidFill>
                              <a:srgbClr val="000000"/>
                            </a:solidFill>
                            <a:prstDash val="solid"/>
                            <a:miter lim="800000"/>
                            <a:headEnd/>
                            <a:tailEnd/>
                          </a:ln>
                        </wps:spPr>
                        <wps:txbx>
                          <w:txbxContent>
                            <w:p w14:paraId="73393A9A" w14:textId="77777777" w:rsidR="004D08D3" w:rsidRPr="00B53986" w:rsidRDefault="004D08D3" w:rsidP="000821CD">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BF234" id="_x0000_s1308" type="#_x0000_t202" style="position:absolute;margin-left:44.95pt;margin-top:27.65pt;width:510.15pt;height:21.4pt;z-index:-25027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" fillcolor="#bfbfbf" strokeweight=".26425mm">
                  <v:textbox inset="0,0,0,0">
                    <w:txbxContent>
                      <w:p w14:paraId="73393A9A" w14:textId="77777777" w:rsidR="004D08D3" w:rsidRPr="00B53986" w:rsidRDefault="004D08D3" w:rsidP="000821CD">
                        <w:pPr>
                          <w:spacing w:line="338" w:lineRule="exact"/>
                          <w:ind w:left="3501"/>
                          <w:rPr>
                            <w:rFonts w:ascii="Arial Black"/>
                            <w:color w:val="000000" w:themeColor="text1"/>
                            <w:sz w:val="24"/>
                          </w:rPr>
                        </w:pPr>
                        <w:r w:rsidRPr="00B53986">
                          <w:rPr>
                            <w:rFonts w:ascii="Arial Black"/>
                            <w:color w:val="000000" w:themeColor="text1"/>
                            <w:sz w:val="24"/>
                          </w:rPr>
                          <w:t>Physical and chemical properties</w:t>
                        </w:r>
                      </w:p>
                    </w:txbxContent>
                  </v:textbox>
                  <w10:wrap type="topAndBottom" anchorx="page"/>
                </v:shape>
              </w:pict>
            </mc:Fallback>
          </mc:AlternateContent>
        </w:r>
      </w:ins>
    </w:p>
    <w:p w14:paraId="3DCFD238" w14:textId="77777777" w:rsidR="000821CD" w:rsidRDefault="000821CD" w:rsidP="000821CD">
      <w:pPr>
        <w:spacing w:line="240" w:lineRule="auto"/>
        <w:rPr>
          <w:ins w:id="671" w:author="Neeshu Bhadauriya" w:date="2021-12-03T00:19:00Z"/>
        </w:rPr>
      </w:pPr>
    </w:p>
    <w:tbl>
      <w:tblP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5010"/>
        <w:gridCol w:w="5010"/>
      </w:tblGrid>
      <w:tr w:rsidR="000821CD" w:rsidRPr="008914B7" w14:paraId="2646066A" w14:textId="77777777" w:rsidTr="00F86264">
        <w:trPr>
          <w:trHeight w:val="213"/>
        </w:trPr>
        <w:tc>
          <w:tcPr>
            <w:tcW w:w="5010" w:type="dxa"/>
            <w:shd w:val="clear" w:color="auto" w:fill="auto"/>
            <w:vAlign w:val="center"/>
            <w:hideMark/>
          </w:tcPr>
          <w:p w14:paraId="68C07D77" w14:textId="77777777" w:rsidR="000821CD" w:rsidRPr="008914B7" w:rsidRDefault="000821CD" w:rsidP="00E80F8C">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Physical state</w:t>
            </w:r>
          </w:p>
        </w:tc>
        <w:tc>
          <w:tcPr>
            <w:tcW w:w="5010" w:type="dxa"/>
            <w:shd w:val="clear" w:color="auto" w:fill="auto"/>
            <w:vAlign w:val="center"/>
            <w:hideMark/>
          </w:tcPr>
          <w:p w14:paraId="3B9A373E" w14:textId="77777777" w:rsidR="000821CD" w:rsidRPr="008914B7" w:rsidRDefault="000821CD" w:rsidP="00E80F8C">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Liquid</w:t>
            </w:r>
          </w:p>
        </w:tc>
      </w:tr>
      <w:tr w:rsidR="000821CD" w:rsidRPr="008914B7" w14:paraId="496F2CE5" w14:textId="77777777" w:rsidTr="00F86264">
        <w:trPr>
          <w:trHeight w:val="213"/>
        </w:trPr>
        <w:tc>
          <w:tcPr>
            <w:tcW w:w="5010" w:type="dxa"/>
            <w:shd w:val="clear" w:color="auto" w:fill="auto"/>
            <w:vAlign w:val="center"/>
            <w:hideMark/>
          </w:tcPr>
          <w:p w14:paraId="6770CF85" w14:textId="77777777" w:rsidR="000821CD" w:rsidRPr="008914B7" w:rsidRDefault="000821CD" w:rsidP="00E80F8C">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Colour</w:t>
            </w:r>
          </w:p>
        </w:tc>
        <w:tc>
          <w:tcPr>
            <w:tcW w:w="5010" w:type="dxa"/>
            <w:shd w:val="clear" w:color="auto" w:fill="auto"/>
            <w:vAlign w:val="center"/>
            <w:hideMark/>
          </w:tcPr>
          <w:p w14:paraId="6DD6184D" w14:textId="77777777" w:rsidR="000821CD" w:rsidRPr="008914B7" w:rsidRDefault="000821CD" w:rsidP="00E80F8C">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 xml:space="preserve">Clear </w:t>
            </w:r>
            <w:proofErr w:type="spellStart"/>
            <w:r w:rsidRPr="00A14762">
              <w:rPr>
                <w:rFonts w:ascii="Arial" w:eastAsia="Times New Roman" w:hAnsi="Arial" w:cs="Arial"/>
                <w:color w:val="000000"/>
                <w:sz w:val="20"/>
                <w:szCs w:val="20"/>
                <w:lang w:eastAsia="en-IN"/>
              </w:rPr>
              <w:t>Colorless</w:t>
            </w:r>
            <w:proofErr w:type="spellEnd"/>
            <w:r w:rsidRPr="00A14762">
              <w:rPr>
                <w:rFonts w:ascii="Arial" w:eastAsia="Times New Roman" w:hAnsi="Arial" w:cs="Arial"/>
                <w:color w:val="000000"/>
                <w:sz w:val="20"/>
                <w:szCs w:val="20"/>
                <w:lang w:eastAsia="en-IN"/>
              </w:rPr>
              <w:t>.</w:t>
            </w:r>
          </w:p>
        </w:tc>
      </w:tr>
      <w:tr w:rsidR="000821CD" w:rsidRPr="008914B7" w14:paraId="1DC11EC9" w14:textId="77777777" w:rsidTr="00F86264">
        <w:trPr>
          <w:trHeight w:val="213"/>
        </w:trPr>
        <w:tc>
          <w:tcPr>
            <w:tcW w:w="5010" w:type="dxa"/>
            <w:shd w:val="clear" w:color="auto" w:fill="auto"/>
            <w:vAlign w:val="center"/>
            <w:hideMark/>
          </w:tcPr>
          <w:p w14:paraId="491A2ED3" w14:textId="77777777" w:rsidR="000821CD" w:rsidRPr="008914B7" w:rsidRDefault="000821CD" w:rsidP="00E80F8C">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Odour</w:t>
            </w:r>
          </w:p>
        </w:tc>
        <w:tc>
          <w:tcPr>
            <w:tcW w:w="5010" w:type="dxa"/>
            <w:shd w:val="clear" w:color="auto" w:fill="auto"/>
            <w:vAlign w:val="center"/>
            <w:hideMark/>
          </w:tcPr>
          <w:p w14:paraId="0C832222" w14:textId="77777777" w:rsidR="000821CD" w:rsidRPr="008914B7" w:rsidRDefault="000821CD" w:rsidP="00E80F8C">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repulsive.</w:t>
            </w:r>
          </w:p>
        </w:tc>
      </w:tr>
      <w:tr w:rsidR="000821CD" w:rsidRPr="008914B7" w14:paraId="383725AE" w14:textId="77777777" w:rsidTr="00F86264">
        <w:trPr>
          <w:trHeight w:val="213"/>
        </w:trPr>
        <w:tc>
          <w:tcPr>
            <w:tcW w:w="5010" w:type="dxa"/>
            <w:shd w:val="clear" w:color="auto" w:fill="auto"/>
            <w:vAlign w:val="center"/>
          </w:tcPr>
          <w:p w14:paraId="14C6D3D9" w14:textId="77777777" w:rsidR="000821CD" w:rsidRPr="008914B7" w:rsidRDefault="000821CD" w:rsidP="00E80F8C">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Melting point</w:t>
            </w:r>
          </w:p>
        </w:tc>
        <w:tc>
          <w:tcPr>
            <w:tcW w:w="5010" w:type="dxa"/>
            <w:shd w:val="clear" w:color="auto" w:fill="auto"/>
            <w:vAlign w:val="center"/>
          </w:tcPr>
          <w:p w14:paraId="2AB9E29B" w14:textId="77777777" w:rsidR="000821CD" w:rsidRPr="008914B7" w:rsidRDefault="000821CD" w:rsidP="00E80F8C">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12 - 16</w:t>
            </w:r>
          </w:p>
        </w:tc>
      </w:tr>
      <w:tr w:rsidR="000821CD" w:rsidRPr="008914B7" w14:paraId="67F16B6D" w14:textId="77777777" w:rsidTr="00F86264">
        <w:trPr>
          <w:trHeight w:val="213"/>
        </w:trPr>
        <w:tc>
          <w:tcPr>
            <w:tcW w:w="5010" w:type="dxa"/>
            <w:shd w:val="clear" w:color="auto" w:fill="auto"/>
            <w:vAlign w:val="center"/>
          </w:tcPr>
          <w:p w14:paraId="36AD6817" w14:textId="77777777" w:rsidR="000821CD" w:rsidRPr="008914B7" w:rsidRDefault="000821CD" w:rsidP="00E80F8C">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Boiling point</w:t>
            </w:r>
          </w:p>
        </w:tc>
        <w:tc>
          <w:tcPr>
            <w:tcW w:w="5010" w:type="dxa"/>
            <w:shd w:val="clear" w:color="auto" w:fill="auto"/>
            <w:vAlign w:val="center"/>
          </w:tcPr>
          <w:p w14:paraId="357F1911" w14:textId="77777777" w:rsidR="000821CD" w:rsidRPr="008914B7" w:rsidRDefault="000821CD" w:rsidP="00E80F8C">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163 °C</w:t>
            </w:r>
          </w:p>
        </w:tc>
      </w:tr>
      <w:tr w:rsidR="000821CD" w:rsidRPr="008914B7" w14:paraId="6C4A9880" w14:textId="77777777" w:rsidTr="00F86264">
        <w:trPr>
          <w:trHeight w:val="213"/>
        </w:trPr>
        <w:tc>
          <w:tcPr>
            <w:tcW w:w="5010" w:type="dxa"/>
            <w:vAlign w:val="center"/>
          </w:tcPr>
          <w:p w14:paraId="33B33507" w14:textId="77777777" w:rsidR="000821CD" w:rsidRPr="008914B7" w:rsidRDefault="000821CD" w:rsidP="00E80F8C">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Flash point</w:t>
            </w:r>
          </w:p>
        </w:tc>
        <w:tc>
          <w:tcPr>
            <w:tcW w:w="5010" w:type="dxa"/>
            <w:shd w:val="clear" w:color="auto" w:fill="auto"/>
            <w:vAlign w:val="center"/>
          </w:tcPr>
          <w:p w14:paraId="7D060DC1" w14:textId="77777777" w:rsidR="000821CD" w:rsidRPr="008914B7" w:rsidRDefault="000821CD" w:rsidP="00E80F8C">
            <w:pPr>
              <w:spacing w:after="0" w:line="240" w:lineRule="auto"/>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77 °C</w:t>
            </w:r>
          </w:p>
        </w:tc>
      </w:tr>
      <w:tr w:rsidR="000821CD" w:rsidRPr="008914B7" w14:paraId="1E960B62" w14:textId="77777777" w:rsidTr="00F86264">
        <w:trPr>
          <w:trHeight w:val="213"/>
        </w:trPr>
        <w:tc>
          <w:tcPr>
            <w:tcW w:w="5010" w:type="dxa"/>
            <w:vAlign w:val="center"/>
          </w:tcPr>
          <w:p w14:paraId="04C95C37" w14:textId="77777777" w:rsidR="000821CD" w:rsidRPr="00A14762" w:rsidRDefault="000821CD" w:rsidP="00E80F8C">
            <w:pPr>
              <w:spacing w:after="0" w:line="240" w:lineRule="auto"/>
              <w:ind w:firstLineChars="100" w:firstLine="200"/>
              <w:rPr>
                <w:rFonts w:ascii="Arial" w:eastAsia="Times New Roman" w:hAnsi="Arial" w:cs="Arial"/>
                <w:color w:val="000000"/>
                <w:sz w:val="20"/>
                <w:szCs w:val="20"/>
                <w:lang w:eastAsia="en-IN"/>
              </w:rPr>
            </w:pPr>
            <w:r w:rsidRPr="00A14762">
              <w:rPr>
                <w:rFonts w:ascii="Arial" w:eastAsia="Times New Roman" w:hAnsi="Arial" w:cs="Arial"/>
                <w:color w:val="000000"/>
                <w:sz w:val="20"/>
                <w:szCs w:val="20"/>
                <w:lang w:eastAsia="en-IN"/>
              </w:rPr>
              <w:t>Auto-ignition temperature</w:t>
            </w:r>
          </w:p>
        </w:tc>
        <w:tc>
          <w:tcPr>
            <w:tcW w:w="5010" w:type="dxa"/>
            <w:shd w:val="clear" w:color="auto" w:fill="auto"/>
            <w:vAlign w:val="center"/>
          </w:tcPr>
          <w:p w14:paraId="3BE36B3E" w14:textId="77777777" w:rsidR="000821CD" w:rsidRPr="00A14762" w:rsidRDefault="000821CD" w:rsidP="00E80F8C">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365 °C</w:t>
            </w:r>
          </w:p>
        </w:tc>
      </w:tr>
      <w:tr w:rsidR="000821CD" w:rsidRPr="008914B7" w14:paraId="24487A1D" w14:textId="77777777" w:rsidTr="00F86264">
        <w:trPr>
          <w:trHeight w:val="213"/>
        </w:trPr>
        <w:tc>
          <w:tcPr>
            <w:tcW w:w="5010" w:type="dxa"/>
            <w:vAlign w:val="center"/>
          </w:tcPr>
          <w:p w14:paraId="7D3F6A9E" w14:textId="77777777" w:rsidR="000821CD" w:rsidRPr="00A14762" w:rsidRDefault="000821CD" w:rsidP="00E80F8C">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Vapour pressure</w:t>
            </w:r>
          </w:p>
        </w:tc>
        <w:tc>
          <w:tcPr>
            <w:tcW w:w="5010" w:type="dxa"/>
            <w:shd w:val="clear" w:color="auto" w:fill="auto"/>
            <w:vAlign w:val="center"/>
          </w:tcPr>
          <w:p w14:paraId="04EA1C33" w14:textId="77777777" w:rsidR="000821CD" w:rsidRPr="007648FA" w:rsidRDefault="000821CD" w:rsidP="00E80F8C">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0.975 mm Hg (at 20°C)</w:t>
            </w:r>
          </w:p>
        </w:tc>
      </w:tr>
      <w:tr w:rsidR="000821CD" w:rsidRPr="008914B7" w14:paraId="58323CDA" w14:textId="77777777" w:rsidTr="00F86264">
        <w:trPr>
          <w:trHeight w:val="213"/>
        </w:trPr>
        <w:tc>
          <w:tcPr>
            <w:tcW w:w="5010" w:type="dxa"/>
            <w:vAlign w:val="center"/>
          </w:tcPr>
          <w:p w14:paraId="0B817D1C" w14:textId="77777777" w:rsidR="000821CD" w:rsidRPr="007648FA" w:rsidRDefault="000821CD" w:rsidP="00E80F8C">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Relative vapour density at 20 °C</w:t>
            </w:r>
          </w:p>
        </w:tc>
        <w:tc>
          <w:tcPr>
            <w:tcW w:w="5010" w:type="dxa"/>
            <w:shd w:val="clear" w:color="auto" w:fill="auto"/>
            <w:vAlign w:val="center"/>
          </w:tcPr>
          <w:p w14:paraId="01A95518" w14:textId="77777777" w:rsidR="000821CD" w:rsidRPr="007648FA" w:rsidRDefault="000821CD" w:rsidP="00E80F8C">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2.97</w:t>
            </w:r>
          </w:p>
        </w:tc>
      </w:tr>
      <w:tr w:rsidR="000821CD" w:rsidRPr="008914B7" w14:paraId="0DB2742C" w14:textId="77777777" w:rsidTr="00F86264">
        <w:trPr>
          <w:trHeight w:val="213"/>
        </w:trPr>
        <w:tc>
          <w:tcPr>
            <w:tcW w:w="5010" w:type="dxa"/>
            <w:vAlign w:val="center"/>
          </w:tcPr>
          <w:p w14:paraId="1A556DD0" w14:textId="77777777" w:rsidR="000821CD" w:rsidRPr="007648FA" w:rsidRDefault="000821CD" w:rsidP="00E80F8C">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Density</w:t>
            </w:r>
          </w:p>
        </w:tc>
        <w:tc>
          <w:tcPr>
            <w:tcW w:w="5010" w:type="dxa"/>
            <w:shd w:val="clear" w:color="auto" w:fill="auto"/>
            <w:vAlign w:val="center"/>
          </w:tcPr>
          <w:p w14:paraId="5A6271BE" w14:textId="77777777" w:rsidR="000821CD" w:rsidRPr="007648FA" w:rsidRDefault="000821CD" w:rsidP="00E80F8C">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1.015 g/cm³</w:t>
            </w:r>
          </w:p>
        </w:tc>
      </w:tr>
      <w:tr w:rsidR="000821CD" w:rsidRPr="008914B7" w14:paraId="527DA9DE" w14:textId="77777777" w:rsidTr="00F86264">
        <w:trPr>
          <w:trHeight w:val="213"/>
        </w:trPr>
        <w:tc>
          <w:tcPr>
            <w:tcW w:w="5010" w:type="dxa"/>
            <w:vAlign w:val="center"/>
          </w:tcPr>
          <w:p w14:paraId="121F6FEA" w14:textId="77777777" w:rsidR="000821CD" w:rsidRPr="007648FA" w:rsidRDefault="000821CD" w:rsidP="00E80F8C">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Solubility</w:t>
            </w:r>
          </w:p>
        </w:tc>
        <w:tc>
          <w:tcPr>
            <w:tcW w:w="5010" w:type="dxa"/>
            <w:shd w:val="clear" w:color="auto" w:fill="auto"/>
            <w:vAlign w:val="center"/>
          </w:tcPr>
          <w:p w14:paraId="5B1512C3" w14:textId="77777777" w:rsidR="000821CD" w:rsidRPr="007648FA" w:rsidRDefault="000821CD" w:rsidP="00E80F8C">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Water: Insoluble in water</w:t>
            </w:r>
          </w:p>
        </w:tc>
      </w:tr>
      <w:tr w:rsidR="000821CD" w:rsidRPr="008914B7" w14:paraId="24EA5EB0" w14:textId="77777777" w:rsidTr="00F86264">
        <w:trPr>
          <w:trHeight w:val="213"/>
        </w:trPr>
        <w:tc>
          <w:tcPr>
            <w:tcW w:w="5010" w:type="dxa"/>
            <w:vAlign w:val="center"/>
          </w:tcPr>
          <w:p w14:paraId="39EA7A1F" w14:textId="77777777" w:rsidR="000821CD" w:rsidRPr="007648FA" w:rsidRDefault="000821CD" w:rsidP="00E80F8C">
            <w:pPr>
              <w:spacing w:after="0" w:line="240" w:lineRule="auto"/>
              <w:ind w:firstLineChars="100" w:firstLine="200"/>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Explosive limits</w:t>
            </w:r>
          </w:p>
        </w:tc>
        <w:tc>
          <w:tcPr>
            <w:tcW w:w="5010" w:type="dxa"/>
            <w:shd w:val="clear" w:color="auto" w:fill="auto"/>
            <w:vAlign w:val="center"/>
          </w:tcPr>
          <w:p w14:paraId="735BD43F" w14:textId="77777777" w:rsidR="000821CD" w:rsidRPr="007648FA" w:rsidRDefault="000821CD" w:rsidP="00E80F8C">
            <w:pPr>
              <w:spacing w:after="0" w:line="240" w:lineRule="auto"/>
              <w:rPr>
                <w:rFonts w:ascii="Arial" w:eastAsia="Times New Roman" w:hAnsi="Arial" w:cs="Arial"/>
                <w:color w:val="000000"/>
                <w:sz w:val="20"/>
                <w:szCs w:val="20"/>
                <w:lang w:eastAsia="en-IN"/>
              </w:rPr>
            </w:pPr>
            <w:r w:rsidRPr="007648FA">
              <w:rPr>
                <w:rFonts w:ascii="Arial" w:eastAsia="Times New Roman" w:hAnsi="Arial" w:cs="Arial"/>
                <w:color w:val="000000"/>
                <w:sz w:val="20"/>
                <w:szCs w:val="20"/>
                <w:lang w:eastAsia="en-IN"/>
              </w:rPr>
              <w:t>0.016 - 0.081 vol %</w:t>
            </w:r>
          </w:p>
        </w:tc>
      </w:tr>
    </w:tbl>
    <w:p w14:paraId="4E3F4BB2" w14:textId="77777777" w:rsidR="000821CD" w:rsidRDefault="000821CD" w:rsidP="000821CD">
      <w:pPr>
        <w:spacing w:line="240" w:lineRule="auto"/>
        <w:rPr>
          <w:ins w:id="672" w:author="Neeshu Bhadauriya" w:date="2021-12-03T00:19:00Z"/>
        </w:rPr>
      </w:pPr>
      <w:ins w:id="673" w:author="Neeshu Bhadauriya" w:date="2021-12-03T00:19:00Z">
        <w:r>
          <w:rPr>
            <w:noProof/>
          </w:rPr>
          <mc:AlternateContent>
            <mc:Choice Requires="wps">
              <w:drawing>
                <wp:anchor distT="0" distB="0" distL="0" distR="0" simplePos="0" relativeHeight="253042688" behindDoc="1" locked="0" layoutInCell="1" allowOverlap="1" wp14:anchorId="60245E16" wp14:editId="6E3A4FBA">
                  <wp:simplePos x="0" y="0"/>
                  <wp:positionH relativeFrom="page">
                    <wp:posOffset>657225</wp:posOffset>
                  </wp:positionH>
                  <wp:positionV relativeFrom="paragraph">
                    <wp:posOffset>440690</wp:posOffset>
                  </wp:positionV>
                  <wp:extent cx="6402705" cy="224155"/>
                  <wp:effectExtent l="0" t="0" r="17145" b="23495"/>
                  <wp:wrapTopAndBottom/>
                  <wp:docPr id="2168" name="Text Box 2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2705" cy="224155"/>
                          </a:xfrm>
                          <a:prstGeom prst="rect">
                            <a:avLst/>
                          </a:prstGeom>
                          <a:solidFill>
                            <a:srgbClr val="BFBFBF"/>
                          </a:solidFill>
                          <a:ln w="9513">
                            <a:solidFill>
                              <a:srgbClr val="000000"/>
                            </a:solidFill>
                            <a:prstDash val="solid"/>
                            <a:miter lim="800000"/>
                            <a:headEnd/>
                            <a:tailEnd/>
                          </a:ln>
                        </wps:spPr>
                        <wps:txbx>
                          <w:txbxContent>
                            <w:p w14:paraId="758A289E" w14:textId="77777777" w:rsidR="004D08D3" w:rsidRPr="00B64FE2" w:rsidRDefault="004D08D3" w:rsidP="000821CD">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45E16" id="Text Box 2168" o:spid="_x0000_s1309" type="#_x0000_t202" style="position:absolute;margin-left:51.75pt;margin-top:34.7pt;width:504.15pt;height:17.65pt;z-index:-25027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" fillcolor="#bfbfbf" strokeweight=".26425mm">
                  <v:textbox inset="0,0,0,0">
                    <w:txbxContent>
                      <w:p w14:paraId="758A289E" w14:textId="77777777" w:rsidR="004D08D3" w:rsidRPr="00B64FE2" w:rsidRDefault="004D08D3" w:rsidP="000821CD">
                        <w:pPr>
                          <w:spacing w:line="338" w:lineRule="exact"/>
                          <w:ind w:left="3501"/>
                          <w:rPr>
                            <w:rFonts w:ascii="Arial Black"/>
                            <w:color w:val="000000" w:themeColor="text1"/>
                            <w:sz w:val="24"/>
                          </w:rPr>
                        </w:pPr>
                        <w:r w:rsidRPr="00B64FE2">
                          <w:rPr>
                            <w:rFonts w:ascii="Arial Black"/>
                            <w:color w:val="000000" w:themeColor="text1"/>
                            <w:sz w:val="24"/>
                          </w:rPr>
                          <w:t>Handling and storage</w:t>
                        </w:r>
                      </w:p>
                    </w:txbxContent>
                  </v:textbox>
                  <w10:wrap type="topAndBottom" anchorx="page"/>
                </v:shape>
              </w:pict>
            </mc:Fallback>
          </mc:AlternateContent>
        </w:r>
      </w:ins>
    </w:p>
    <w:p w14:paraId="6D47C99F" w14:textId="77777777" w:rsidR="000821CD" w:rsidRDefault="000821CD" w:rsidP="000821CD">
      <w:pPr>
        <w:spacing w:line="240" w:lineRule="auto"/>
        <w:rPr>
          <w:ins w:id="674" w:author="Neeshu Bhadauriya" w:date="2021-12-03T00:19:00Z"/>
        </w:rPr>
      </w:pPr>
    </w:p>
    <w:p w14:paraId="760ED06B" w14:textId="77777777" w:rsidR="000821CD" w:rsidRDefault="000821CD" w:rsidP="000821CD">
      <w:pPr>
        <w:spacing w:line="240" w:lineRule="auto"/>
        <w:rPr>
          <w:ins w:id="675" w:author="Neeshu Bhadauriya" w:date="2021-12-03T00:19:00Z"/>
        </w:rPr>
      </w:pP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8527"/>
      </w:tblGrid>
      <w:tr w:rsidR="000821CD" w:rsidRPr="00B64FE2" w14:paraId="0BB591EA" w14:textId="77777777" w:rsidTr="00F86264">
        <w:trPr>
          <w:trHeight w:val="902"/>
          <w:ins w:id="676" w:author="Neeshu Bhadauriya" w:date="2021-12-03T00:19:00Z"/>
        </w:trPr>
        <w:tc>
          <w:tcPr>
            <w:tcW w:w="1521" w:type="dxa"/>
            <w:shd w:val="clear" w:color="auto" w:fill="auto"/>
            <w:noWrap/>
            <w:hideMark/>
          </w:tcPr>
          <w:p w14:paraId="315E9C39" w14:textId="77777777" w:rsidR="000821CD" w:rsidRDefault="000821CD" w:rsidP="00E80F8C">
            <w:pPr>
              <w:rPr>
                <w:ins w:id="677" w:author="Neeshu Bhadauriya" w:date="2021-12-03T00:19:00Z"/>
                <w:rFonts w:ascii="Arial" w:eastAsia="Times New Roman" w:hAnsi="Arial MT" w:cs="Arial MT"/>
                <w:b/>
                <w:bCs/>
                <w:color w:val="000000"/>
                <w:sz w:val="18"/>
                <w:szCs w:val="18"/>
                <w:lang w:val="en-US" w:eastAsia="en-IN"/>
              </w:rPr>
            </w:pPr>
            <w:r w:rsidRPr="00C4555E">
              <w:rPr>
                <w:rFonts w:ascii="Arial" w:eastAsia="Times New Roman" w:hAnsi="Arial MT" w:cs="Arial MT"/>
                <w:b/>
                <w:bCs/>
                <w:color w:val="000000"/>
                <w:sz w:val="18"/>
                <w:szCs w:val="18"/>
                <w:lang w:val="en-US" w:eastAsia="en-IN"/>
              </w:rPr>
              <w:t>Precautions for safe handling</w:t>
            </w:r>
          </w:p>
          <w:p w14:paraId="159BFA38" w14:textId="77777777" w:rsidR="000821CD" w:rsidRPr="00B64FE2" w:rsidRDefault="000821CD" w:rsidP="00E80F8C">
            <w:pPr>
              <w:rPr>
                <w:ins w:id="678" w:author="Neeshu Bhadauriya" w:date="2021-12-03T00:19:00Z"/>
                <w:rFonts w:ascii="Arial" w:eastAsia="Times New Roman" w:hAnsi="Arial" w:cs="Arial"/>
                <w:sz w:val="18"/>
                <w:szCs w:val="18"/>
                <w:lang w:eastAsia="en-IN"/>
              </w:rPr>
            </w:pPr>
          </w:p>
        </w:tc>
        <w:tc>
          <w:tcPr>
            <w:tcW w:w="8527" w:type="dxa"/>
            <w:shd w:val="clear" w:color="auto" w:fill="auto"/>
            <w:hideMark/>
          </w:tcPr>
          <w:p w14:paraId="1BDB0313" w14:textId="77777777" w:rsidR="000821CD" w:rsidRPr="00A14762" w:rsidRDefault="000821CD" w:rsidP="00E80F8C">
            <w:pPr>
              <w:spacing w:after="0" w:line="240" w:lineRule="auto"/>
              <w:jc w:val="both"/>
              <w:rPr>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Do not breathe dust/fume/gas/mist/vapours/spray. Avoid contact during</w:t>
            </w:r>
          </w:p>
          <w:p w14:paraId="3C11A361" w14:textId="77777777" w:rsidR="000821CD" w:rsidRPr="00B64FE2" w:rsidRDefault="000821CD" w:rsidP="00E80F8C">
            <w:pPr>
              <w:spacing w:after="0" w:line="240" w:lineRule="auto"/>
              <w:jc w:val="both"/>
              <w:rPr>
                <w:ins w:id="679" w:author="Neeshu Bhadauriya" w:date="2021-12-03T00:19:00Z"/>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pregnancy/while nursing.</w:t>
            </w:r>
          </w:p>
        </w:tc>
      </w:tr>
      <w:tr w:rsidR="000821CD" w:rsidRPr="00B64FE2" w14:paraId="7816B7E3" w14:textId="77777777" w:rsidTr="00F86264">
        <w:trPr>
          <w:trHeight w:val="719"/>
          <w:ins w:id="680" w:author="Neeshu Bhadauriya" w:date="2021-12-03T00:19:00Z"/>
        </w:trPr>
        <w:tc>
          <w:tcPr>
            <w:tcW w:w="1521" w:type="dxa"/>
            <w:shd w:val="clear" w:color="auto" w:fill="auto"/>
            <w:noWrap/>
            <w:hideMark/>
          </w:tcPr>
          <w:p w14:paraId="4FAB7109" w14:textId="77777777" w:rsidR="000821CD" w:rsidRPr="00B64FE2" w:rsidRDefault="000821CD" w:rsidP="00E80F8C">
            <w:pPr>
              <w:spacing w:after="0" w:line="240" w:lineRule="auto"/>
              <w:jc w:val="both"/>
              <w:rPr>
                <w:ins w:id="681" w:author="Neeshu Bhadauriya" w:date="2021-12-03T00:19:00Z"/>
                <w:rFonts w:ascii="Arial" w:eastAsia="Times New Roman" w:hAnsi="Arial" w:cs="Arial"/>
                <w:b/>
                <w:bCs/>
                <w:color w:val="000000"/>
                <w:sz w:val="18"/>
                <w:szCs w:val="18"/>
                <w:lang w:eastAsia="en-IN"/>
              </w:rPr>
            </w:pPr>
            <w:r w:rsidRPr="00A14762">
              <w:rPr>
                <w:rFonts w:ascii="Arial" w:eastAsia="Times New Roman" w:hAnsi="Arial" w:cs="Arial"/>
                <w:b/>
                <w:bCs/>
                <w:color w:val="000000"/>
                <w:sz w:val="18"/>
                <w:szCs w:val="18"/>
                <w:lang w:val="en-US" w:eastAsia="en-IN"/>
              </w:rPr>
              <w:lastRenderedPageBreak/>
              <w:t>Technical measures</w:t>
            </w:r>
          </w:p>
        </w:tc>
        <w:tc>
          <w:tcPr>
            <w:tcW w:w="8527" w:type="dxa"/>
            <w:shd w:val="clear" w:color="auto" w:fill="auto"/>
            <w:noWrap/>
            <w:hideMark/>
          </w:tcPr>
          <w:p w14:paraId="7F1C347E" w14:textId="77777777" w:rsidR="000821CD" w:rsidRPr="00B64FE2" w:rsidRDefault="000821CD" w:rsidP="00E80F8C">
            <w:pPr>
              <w:spacing w:after="0" w:line="240" w:lineRule="auto"/>
              <w:jc w:val="both"/>
              <w:rPr>
                <w:ins w:id="682" w:author="Neeshu Bhadauriya" w:date="2021-12-03T00:19:00Z"/>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Comply with applicable regulations.</w:t>
            </w:r>
          </w:p>
        </w:tc>
      </w:tr>
      <w:tr w:rsidR="000821CD" w:rsidRPr="00B64FE2" w14:paraId="6096CD1F" w14:textId="77777777" w:rsidTr="00F86264">
        <w:trPr>
          <w:trHeight w:val="719"/>
        </w:trPr>
        <w:tc>
          <w:tcPr>
            <w:tcW w:w="1521" w:type="dxa"/>
            <w:shd w:val="clear" w:color="auto" w:fill="auto"/>
            <w:noWrap/>
          </w:tcPr>
          <w:p w14:paraId="1A9971E2" w14:textId="77777777" w:rsidR="000821CD" w:rsidRPr="00A14762" w:rsidRDefault="000821CD" w:rsidP="00E80F8C">
            <w:pPr>
              <w:spacing w:after="0" w:line="240" w:lineRule="auto"/>
              <w:jc w:val="both"/>
              <w:rPr>
                <w:rFonts w:ascii="Arial" w:eastAsia="Times New Roman" w:hAnsi="Arial" w:cs="Arial"/>
                <w:b/>
                <w:bCs/>
                <w:color w:val="000000"/>
                <w:sz w:val="18"/>
                <w:szCs w:val="18"/>
                <w:lang w:val="en-US" w:eastAsia="en-IN"/>
              </w:rPr>
            </w:pPr>
            <w:r w:rsidRPr="00A14762">
              <w:rPr>
                <w:rFonts w:ascii="Arial" w:eastAsia="Times New Roman" w:hAnsi="Arial" w:cs="Arial"/>
                <w:b/>
                <w:bCs/>
                <w:color w:val="000000"/>
                <w:sz w:val="18"/>
                <w:szCs w:val="18"/>
                <w:lang w:val="en-US" w:eastAsia="en-IN"/>
              </w:rPr>
              <w:t>Storage conditions</w:t>
            </w:r>
          </w:p>
        </w:tc>
        <w:tc>
          <w:tcPr>
            <w:tcW w:w="8527" w:type="dxa"/>
            <w:shd w:val="clear" w:color="auto" w:fill="auto"/>
            <w:noWrap/>
          </w:tcPr>
          <w:p w14:paraId="0BB2ACAB" w14:textId="77777777" w:rsidR="000821CD" w:rsidRPr="00A14762" w:rsidRDefault="000821CD" w:rsidP="00E80F8C">
            <w:pPr>
              <w:spacing w:after="0" w:line="240" w:lineRule="auto"/>
              <w:jc w:val="both"/>
              <w:rPr>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Store in original container. Keep container tightly closed. Store in a dry place</w:t>
            </w:r>
          </w:p>
        </w:tc>
      </w:tr>
      <w:tr w:rsidR="000821CD" w:rsidRPr="00B64FE2" w14:paraId="65937AE5" w14:textId="77777777" w:rsidTr="00F86264">
        <w:trPr>
          <w:trHeight w:val="719"/>
        </w:trPr>
        <w:tc>
          <w:tcPr>
            <w:tcW w:w="1521" w:type="dxa"/>
            <w:shd w:val="clear" w:color="auto" w:fill="auto"/>
            <w:noWrap/>
          </w:tcPr>
          <w:p w14:paraId="14481686" w14:textId="77777777" w:rsidR="000821CD" w:rsidRPr="00A14762" w:rsidRDefault="000821CD" w:rsidP="00E80F8C">
            <w:pPr>
              <w:spacing w:after="0" w:line="240" w:lineRule="auto"/>
              <w:jc w:val="both"/>
              <w:rPr>
                <w:rFonts w:ascii="Arial" w:eastAsia="Times New Roman" w:hAnsi="Arial" w:cs="Arial"/>
                <w:b/>
                <w:bCs/>
                <w:color w:val="000000"/>
                <w:sz w:val="18"/>
                <w:szCs w:val="18"/>
                <w:lang w:val="en-US" w:eastAsia="en-IN"/>
              </w:rPr>
            </w:pPr>
            <w:r w:rsidRPr="00A14762">
              <w:rPr>
                <w:rFonts w:ascii="Arial" w:eastAsia="Times New Roman" w:hAnsi="Arial" w:cs="Arial"/>
                <w:b/>
                <w:bCs/>
                <w:color w:val="000000"/>
                <w:sz w:val="18"/>
                <w:szCs w:val="18"/>
                <w:lang w:val="en-US" w:eastAsia="en-IN"/>
              </w:rPr>
              <w:t>Hygiene measures</w:t>
            </w:r>
          </w:p>
        </w:tc>
        <w:tc>
          <w:tcPr>
            <w:tcW w:w="8527" w:type="dxa"/>
            <w:shd w:val="clear" w:color="auto" w:fill="auto"/>
            <w:noWrap/>
          </w:tcPr>
          <w:p w14:paraId="2C94DA9D" w14:textId="77777777" w:rsidR="000821CD" w:rsidRPr="00A14762" w:rsidRDefault="000821CD" w:rsidP="00E80F8C">
            <w:pPr>
              <w:spacing w:after="0" w:line="240" w:lineRule="auto"/>
              <w:jc w:val="both"/>
              <w:rPr>
                <w:rFonts w:ascii="Arial" w:eastAsia="Times New Roman" w:hAnsi="Arial" w:cs="Arial"/>
                <w:color w:val="000000"/>
                <w:sz w:val="18"/>
                <w:szCs w:val="18"/>
                <w:lang w:eastAsia="en-IN"/>
              </w:rPr>
            </w:pPr>
            <w:r w:rsidRPr="00A14762">
              <w:rPr>
                <w:rFonts w:ascii="Arial" w:eastAsia="Times New Roman" w:hAnsi="Arial" w:cs="Arial"/>
                <w:color w:val="000000"/>
                <w:sz w:val="18"/>
                <w:szCs w:val="18"/>
                <w:lang w:eastAsia="en-IN"/>
              </w:rPr>
              <w:t xml:space="preserve">Do not eat, </w:t>
            </w:r>
            <w:proofErr w:type="gramStart"/>
            <w:r w:rsidRPr="00A14762">
              <w:rPr>
                <w:rFonts w:ascii="Arial" w:eastAsia="Times New Roman" w:hAnsi="Arial" w:cs="Arial"/>
                <w:color w:val="000000"/>
                <w:sz w:val="18"/>
                <w:szCs w:val="18"/>
                <w:lang w:eastAsia="en-IN"/>
              </w:rPr>
              <w:t>drink</w:t>
            </w:r>
            <w:proofErr w:type="gramEnd"/>
            <w:r w:rsidRPr="00A14762">
              <w:rPr>
                <w:rFonts w:ascii="Arial" w:eastAsia="Times New Roman" w:hAnsi="Arial" w:cs="Arial"/>
                <w:color w:val="000000"/>
                <w:sz w:val="18"/>
                <w:szCs w:val="18"/>
                <w:lang w:eastAsia="en-IN"/>
              </w:rPr>
              <w:t xml:space="preserve"> or smoke when using this product. Wash</w:t>
            </w:r>
            <w:r>
              <w:rPr>
                <w:rFonts w:ascii="Arial" w:eastAsia="Times New Roman" w:hAnsi="Arial" w:cs="Arial"/>
                <w:color w:val="000000"/>
                <w:sz w:val="18"/>
                <w:szCs w:val="18"/>
                <w:lang w:eastAsia="en-IN"/>
              </w:rPr>
              <w:t xml:space="preserve"> </w:t>
            </w:r>
            <w:r w:rsidRPr="00A14762">
              <w:rPr>
                <w:rFonts w:ascii="Arial" w:eastAsia="Times New Roman" w:hAnsi="Arial" w:cs="Arial"/>
                <w:color w:val="000000"/>
                <w:sz w:val="18"/>
                <w:szCs w:val="18"/>
                <w:lang w:eastAsia="en-IN"/>
              </w:rPr>
              <w:t>thoroughly after</w:t>
            </w:r>
            <w:r>
              <w:rPr>
                <w:rFonts w:ascii="Arial" w:eastAsia="Times New Roman" w:hAnsi="Arial" w:cs="Arial"/>
                <w:color w:val="000000"/>
                <w:sz w:val="18"/>
                <w:szCs w:val="18"/>
                <w:lang w:eastAsia="en-IN"/>
              </w:rPr>
              <w:t xml:space="preserve"> </w:t>
            </w:r>
            <w:r w:rsidRPr="00A14762">
              <w:rPr>
                <w:rFonts w:ascii="Arial" w:eastAsia="Times New Roman" w:hAnsi="Arial" w:cs="Arial"/>
                <w:color w:val="000000"/>
                <w:sz w:val="18"/>
                <w:szCs w:val="18"/>
                <w:lang w:eastAsia="en-IN"/>
              </w:rPr>
              <w:t>handling.</w:t>
            </w:r>
          </w:p>
        </w:tc>
      </w:tr>
    </w:tbl>
    <w:p w14:paraId="65DE966E" w14:textId="77777777" w:rsidR="000821CD" w:rsidDel="00AA50E5" w:rsidRDefault="000821CD" w:rsidP="000821CD">
      <w:pPr>
        <w:spacing w:line="360" w:lineRule="auto"/>
        <w:rPr>
          <w:del w:id="683" w:author="Ritu Kamra" w:date="2021-11-25T16:22:00Z"/>
          <w:rFonts w:ascii="Arial" w:hAnsi="Arial" w:cs="Arial"/>
          <w:b/>
          <w:bCs/>
          <w:sz w:val="24"/>
          <w:szCs w:val="24"/>
        </w:rPr>
      </w:pPr>
    </w:p>
    <w:p w14:paraId="273DE1BD" w14:textId="77777777" w:rsidR="000821CD" w:rsidRDefault="000821CD" w:rsidP="000821CD">
      <w:pPr>
        <w:spacing w:line="360" w:lineRule="auto"/>
        <w:rPr>
          <w:ins w:id="684" w:author="Neeshu Bhadauriya" w:date="2021-12-03T00:21:00Z"/>
          <w:rFonts w:ascii="Arial" w:hAnsi="Arial" w:cs="Arial"/>
          <w:b/>
          <w:bCs/>
          <w:sz w:val="24"/>
          <w:szCs w:val="24"/>
        </w:rPr>
      </w:pPr>
    </w:p>
    <w:p w14:paraId="2B5BE83E" w14:textId="15768DBE" w:rsidR="00504278" w:rsidRDefault="00504278" w:rsidP="00273D75">
      <w:pPr>
        <w:spacing w:line="360" w:lineRule="auto"/>
        <w:rPr>
          <w:rFonts w:ascii="Arial" w:hAnsi="Arial" w:cs="Arial"/>
          <w:b/>
          <w:bCs/>
          <w:sz w:val="24"/>
          <w:szCs w:val="24"/>
        </w:rPr>
      </w:pPr>
    </w:p>
    <w:p w14:paraId="3B1AEA70" w14:textId="77777777" w:rsidR="0004459A" w:rsidRDefault="0004459A" w:rsidP="00273D75">
      <w:pPr>
        <w:spacing w:line="360" w:lineRule="auto"/>
        <w:rPr>
          <w:rFonts w:ascii="Arial" w:hAnsi="Arial" w:cs="Arial"/>
          <w:b/>
          <w:bCs/>
          <w:sz w:val="24"/>
          <w:szCs w:val="24"/>
        </w:rPr>
      </w:pPr>
    </w:p>
    <w:p w14:paraId="1D0A98FC" w14:textId="77777777" w:rsidR="00787385" w:rsidRPr="00AA50E5" w:rsidDel="00C30C8D" w:rsidRDefault="00787385" w:rsidP="00787385">
      <w:pPr>
        <w:spacing w:line="360" w:lineRule="auto"/>
        <w:ind w:left="720"/>
        <w:jc w:val="center"/>
        <w:rPr>
          <w:del w:id="685" w:author="Ritu Kamra" w:date="2021-11-25T16:22:00Z"/>
          <w:rFonts w:ascii="Arial" w:hAnsi="Arial" w:cs="Arial"/>
          <w:b/>
          <w:bCs/>
          <w:sz w:val="24"/>
          <w:szCs w:val="24"/>
          <w:u w:val="single"/>
          <w:rPrChange w:id="686" w:author="Neeshu Bhadauriya" w:date="2021-12-03T00:23:00Z">
            <w:rPr>
              <w:del w:id="687" w:author="Ritu Kamra" w:date="2021-11-25T16:22:00Z"/>
              <w:rFonts w:ascii="Arial" w:hAnsi="Arial" w:cs="Arial"/>
              <w:b/>
              <w:bCs/>
              <w:sz w:val="24"/>
              <w:szCs w:val="24"/>
            </w:rPr>
          </w:rPrChange>
        </w:rPr>
      </w:pPr>
      <w:ins w:id="688" w:author="Neeshu Bhadauriya" w:date="2021-12-03T00:23:00Z">
        <w:r w:rsidRPr="00AA50E5">
          <w:rPr>
            <w:rFonts w:ascii="Arial" w:hAnsi="Arial" w:cs="Arial"/>
            <w:b/>
            <w:bCs/>
            <w:sz w:val="24"/>
            <w:szCs w:val="24"/>
            <w:u w:val="single"/>
            <w:rPrChange w:id="689" w:author="Neeshu Bhadauriya" w:date="2021-12-03T00:23:00Z">
              <w:rPr>
                <w:rFonts w:ascii="Arial" w:hAnsi="Arial" w:cs="Arial"/>
                <w:b/>
                <w:bCs/>
                <w:sz w:val="24"/>
                <w:szCs w:val="24"/>
              </w:rPr>
            </w:rPrChange>
          </w:rPr>
          <w:t>Technical Integrity and Risk Analysis</w:t>
        </w:r>
      </w:ins>
    </w:p>
    <w:p w14:paraId="3A9BBDB6" w14:textId="77777777" w:rsidR="00787385" w:rsidRPr="00AA50E5" w:rsidDel="00C30C8D" w:rsidRDefault="00787385" w:rsidP="00787385">
      <w:pPr>
        <w:spacing w:line="360" w:lineRule="auto"/>
        <w:ind w:left="720"/>
        <w:jc w:val="center"/>
        <w:rPr>
          <w:del w:id="690" w:author="Ritu Kamra" w:date="2021-11-25T16:22:00Z"/>
          <w:rFonts w:ascii="Arial" w:hAnsi="Arial" w:cs="Arial"/>
          <w:b/>
          <w:bCs/>
          <w:sz w:val="24"/>
          <w:szCs w:val="24"/>
          <w:u w:val="single"/>
          <w:rPrChange w:id="691" w:author="Neeshu Bhadauriya" w:date="2021-12-03T00:23:00Z">
            <w:rPr>
              <w:del w:id="692" w:author="Ritu Kamra" w:date="2021-11-25T16:22:00Z"/>
              <w:rFonts w:ascii="Arial" w:hAnsi="Arial" w:cs="Arial"/>
              <w:b/>
              <w:bCs/>
              <w:sz w:val="24"/>
              <w:szCs w:val="24"/>
            </w:rPr>
          </w:rPrChange>
        </w:rPr>
      </w:pPr>
    </w:p>
    <w:p w14:paraId="03C9B182" w14:textId="77777777" w:rsidR="00787385" w:rsidRPr="00AA50E5" w:rsidDel="00C30C8D" w:rsidRDefault="00787385" w:rsidP="00787385">
      <w:pPr>
        <w:spacing w:line="360" w:lineRule="auto"/>
        <w:ind w:left="720"/>
        <w:jc w:val="center"/>
        <w:rPr>
          <w:del w:id="693" w:author="Ritu Kamra" w:date="2021-11-25T16:22:00Z"/>
          <w:rFonts w:ascii="Arial" w:hAnsi="Arial" w:cs="Arial"/>
          <w:b/>
          <w:bCs/>
          <w:sz w:val="24"/>
          <w:szCs w:val="24"/>
          <w:u w:val="single"/>
          <w:rPrChange w:id="694" w:author="Neeshu Bhadauriya" w:date="2021-12-03T00:23:00Z">
            <w:rPr>
              <w:del w:id="695" w:author="Ritu Kamra" w:date="2021-11-25T16:22:00Z"/>
              <w:rFonts w:ascii="Arial" w:hAnsi="Arial" w:cs="Arial"/>
              <w:b/>
              <w:bCs/>
              <w:sz w:val="24"/>
              <w:szCs w:val="24"/>
            </w:rPr>
          </w:rPrChange>
        </w:rPr>
      </w:pPr>
    </w:p>
    <w:p w14:paraId="6BAB7927" w14:textId="77777777" w:rsidR="00787385" w:rsidRPr="00AA50E5" w:rsidDel="00C30C8D" w:rsidRDefault="00787385" w:rsidP="00787385">
      <w:pPr>
        <w:spacing w:line="360" w:lineRule="auto"/>
        <w:ind w:left="720"/>
        <w:jc w:val="center"/>
        <w:rPr>
          <w:del w:id="696" w:author="Ritu Kamra" w:date="2021-11-25T16:22:00Z"/>
          <w:rFonts w:ascii="Arial" w:hAnsi="Arial" w:cs="Arial"/>
          <w:b/>
          <w:bCs/>
          <w:sz w:val="24"/>
          <w:szCs w:val="24"/>
          <w:u w:val="single"/>
          <w:rPrChange w:id="697" w:author="Neeshu Bhadauriya" w:date="2021-12-03T00:23:00Z">
            <w:rPr>
              <w:del w:id="698" w:author="Ritu Kamra" w:date="2021-11-25T16:22:00Z"/>
              <w:rFonts w:ascii="Arial" w:hAnsi="Arial" w:cs="Arial"/>
              <w:b/>
              <w:bCs/>
              <w:sz w:val="24"/>
              <w:szCs w:val="24"/>
            </w:rPr>
          </w:rPrChange>
        </w:rPr>
      </w:pPr>
    </w:p>
    <w:p w14:paraId="2C53BE76" w14:textId="77777777" w:rsidR="00787385" w:rsidRPr="00AA50E5" w:rsidDel="00F13CC5" w:rsidRDefault="00787385">
      <w:pPr>
        <w:spacing w:line="360" w:lineRule="auto"/>
        <w:rPr>
          <w:del w:id="699" w:author="Neeshu Bhadauriya" w:date="2021-12-03T00:16:00Z"/>
          <w:rFonts w:ascii="Arial" w:hAnsi="Arial" w:cs="Arial"/>
          <w:b/>
          <w:bCs/>
          <w:sz w:val="24"/>
          <w:szCs w:val="24"/>
          <w:u w:val="single"/>
          <w:rPrChange w:id="700" w:author="Neeshu Bhadauriya" w:date="2021-12-03T00:23:00Z">
            <w:rPr>
              <w:del w:id="701" w:author="Neeshu Bhadauriya" w:date="2021-12-03T00:16:00Z"/>
              <w:rFonts w:ascii="Arial" w:hAnsi="Arial" w:cs="Arial"/>
              <w:b/>
              <w:bCs/>
              <w:sz w:val="24"/>
              <w:szCs w:val="24"/>
            </w:rPr>
          </w:rPrChange>
        </w:rPr>
        <w:pPrChange w:id="702" w:author="Neeshu Bhadauriya" w:date="2021-12-03T00:16:00Z">
          <w:pPr>
            <w:spacing w:line="360" w:lineRule="auto"/>
            <w:ind w:left="720"/>
            <w:jc w:val="center"/>
          </w:pPr>
        </w:pPrChange>
      </w:pPr>
    </w:p>
    <w:p w14:paraId="23BE80EC" w14:textId="77777777" w:rsidR="00787385" w:rsidRPr="00AA50E5" w:rsidRDefault="00787385">
      <w:pPr>
        <w:spacing w:line="360" w:lineRule="auto"/>
        <w:rPr>
          <w:rFonts w:ascii="Arial" w:hAnsi="Arial" w:cs="Arial"/>
          <w:b/>
          <w:bCs/>
          <w:sz w:val="24"/>
          <w:szCs w:val="24"/>
          <w:u w:val="single"/>
          <w:rPrChange w:id="703" w:author="Neeshu Bhadauriya" w:date="2021-12-03T00:23:00Z">
            <w:rPr>
              <w:rFonts w:ascii="Arial" w:hAnsi="Arial" w:cs="Arial"/>
              <w:b/>
              <w:bCs/>
              <w:sz w:val="24"/>
              <w:szCs w:val="24"/>
            </w:rPr>
          </w:rPrChange>
        </w:rPr>
        <w:pPrChange w:id="704" w:author="Neeshu Bhadauriya" w:date="2021-12-03T00:16:00Z">
          <w:pPr>
            <w:spacing w:line="360" w:lineRule="auto"/>
            <w:ind w:left="720"/>
            <w:jc w:val="center"/>
          </w:pPr>
        </w:pPrChange>
      </w:pPr>
    </w:p>
    <w:tbl>
      <w:tblPr>
        <w:tblW w:w="10111" w:type="dxa"/>
        <w:tblLook w:val="04A0" w:firstRow="1" w:lastRow="0" w:firstColumn="1" w:lastColumn="0" w:noHBand="0" w:noVBand="1"/>
        <w:tblPrChange w:id="705" w:author="Neeshu Bhadauriya" w:date="2021-12-03T00:13:00Z">
          <w:tblPr>
            <w:tblW w:w="8200" w:type="dxa"/>
            <w:tblLook w:val="04A0" w:firstRow="1" w:lastRow="0" w:firstColumn="1" w:lastColumn="0" w:noHBand="0" w:noVBand="1"/>
          </w:tblPr>
        </w:tblPrChange>
      </w:tblPr>
      <w:tblGrid>
        <w:gridCol w:w="3527"/>
        <w:gridCol w:w="2022"/>
        <w:gridCol w:w="4562"/>
        <w:tblGridChange w:id="706">
          <w:tblGrid>
            <w:gridCol w:w="2860"/>
            <w:gridCol w:w="1640"/>
            <w:gridCol w:w="3700"/>
          </w:tblGrid>
        </w:tblGridChange>
      </w:tblGrid>
      <w:tr w:rsidR="00787385" w:rsidRPr="00F13CC5" w14:paraId="5FD6D792" w14:textId="77777777" w:rsidTr="00E133D4">
        <w:trPr>
          <w:trHeight w:val="336"/>
          <w:ins w:id="707" w:author="Neeshu Bhadauriya" w:date="2021-12-03T00:13:00Z"/>
          <w:trPrChange w:id="708" w:author="Neeshu Bhadauriya" w:date="2021-12-03T00:13:00Z">
            <w:trPr>
              <w:trHeight w:val="300"/>
            </w:trPr>
          </w:trPrChange>
        </w:trPr>
        <w:tc>
          <w:tcPr>
            <w:tcW w:w="3527" w:type="dxa"/>
            <w:tcBorders>
              <w:top w:val="single" w:sz="8" w:space="0" w:color="auto"/>
              <w:left w:val="single" w:sz="8" w:space="0" w:color="auto"/>
              <w:bottom w:val="single" w:sz="4" w:space="0" w:color="auto"/>
              <w:right w:val="single" w:sz="4" w:space="0" w:color="auto"/>
            </w:tcBorders>
            <w:shd w:val="clear" w:color="000000" w:fill="305496"/>
            <w:noWrap/>
            <w:vAlign w:val="center"/>
            <w:hideMark/>
            <w:tcPrChange w:id="709" w:author="Neeshu Bhadauriya" w:date="2021-12-03T00:13:00Z">
              <w:tcPr>
                <w:tcW w:w="2860" w:type="dxa"/>
                <w:tcBorders>
                  <w:top w:val="single" w:sz="8" w:space="0" w:color="auto"/>
                  <w:left w:val="single" w:sz="8" w:space="0" w:color="auto"/>
                  <w:bottom w:val="single" w:sz="4" w:space="0" w:color="auto"/>
                  <w:right w:val="single" w:sz="4" w:space="0" w:color="auto"/>
                </w:tcBorders>
                <w:shd w:val="clear" w:color="000000" w:fill="305496"/>
                <w:noWrap/>
                <w:vAlign w:val="center"/>
                <w:hideMark/>
              </w:tcPr>
            </w:tcPrChange>
          </w:tcPr>
          <w:p w14:paraId="5E649F38" w14:textId="77777777" w:rsidR="00787385" w:rsidRPr="00F13CC5" w:rsidRDefault="00787385" w:rsidP="00E80F8C">
            <w:pPr>
              <w:spacing w:after="0" w:line="240" w:lineRule="auto"/>
              <w:jc w:val="center"/>
              <w:rPr>
                <w:ins w:id="710" w:author="Neeshu Bhadauriya" w:date="2021-12-03T00:13:00Z"/>
                <w:rFonts w:ascii="Calibri" w:eastAsia="Times New Roman" w:hAnsi="Calibri" w:cs="Calibri"/>
                <w:b/>
                <w:bCs/>
                <w:color w:val="FFFFFF"/>
                <w:lang w:eastAsia="en-IN"/>
              </w:rPr>
            </w:pPr>
            <w:ins w:id="711" w:author="Neeshu Bhadauriya" w:date="2021-12-03T00:13:00Z">
              <w:r w:rsidRPr="00F13CC5">
                <w:rPr>
                  <w:rFonts w:ascii="Calibri" w:eastAsia="Times New Roman" w:hAnsi="Calibri" w:cs="Calibri"/>
                  <w:b/>
                  <w:bCs/>
                  <w:color w:val="FFFFFF"/>
                  <w:lang w:eastAsia="en-IN"/>
                </w:rPr>
                <w:t>Parameters</w:t>
              </w:r>
            </w:ins>
          </w:p>
        </w:tc>
        <w:tc>
          <w:tcPr>
            <w:tcW w:w="2022" w:type="dxa"/>
            <w:tcBorders>
              <w:top w:val="single" w:sz="8" w:space="0" w:color="auto"/>
              <w:left w:val="nil"/>
              <w:bottom w:val="single" w:sz="4" w:space="0" w:color="auto"/>
              <w:right w:val="single" w:sz="4" w:space="0" w:color="auto"/>
            </w:tcBorders>
            <w:shd w:val="clear" w:color="000000" w:fill="305496"/>
            <w:noWrap/>
            <w:vAlign w:val="center"/>
            <w:hideMark/>
            <w:tcPrChange w:id="712" w:author="Neeshu Bhadauriya" w:date="2021-12-03T00:13:00Z">
              <w:tcPr>
                <w:tcW w:w="1640" w:type="dxa"/>
                <w:tcBorders>
                  <w:top w:val="single" w:sz="8" w:space="0" w:color="auto"/>
                  <w:left w:val="nil"/>
                  <w:bottom w:val="single" w:sz="4" w:space="0" w:color="auto"/>
                  <w:right w:val="single" w:sz="4" w:space="0" w:color="auto"/>
                </w:tcBorders>
                <w:shd w:val="clear" w:color="000000" w:fill="305496"/>
                <w:noWrap/>
                <w:vAlign w:val="center"/>
                <w:hideMark/>
              </w:tcPr>
            </w:tcPrChange>
          </w:tcPr>
          <w:p w14:paraId="553D1E1B" w14:textId="77777777" w:rsidR="00787385" w:rsidRPr="00F13CC5" w:rsidRDefault="00787385" w:rsidP="00E80F8C">
            <w:pPr>
              <w:spacing w:after="0" w:line="240" w:lineRule="auto"/>
              <w:jc w:val="center"/>
              <w:rPr>
                <w:ins w:id="713" w:author="Neeshu Bhadauriya" w:date="2021-12-03T00:13:00Z"/>
                <w:rFonts w:ascii="Calibri" w:eastAsia="Times New Roman" w:hAnsi="Calibri" w:cs="Calibri"/>
                <w:b/>
                <w:bCs/>
                <w:color w:val="FFFFFF"/>
                <w:lang w:eastAsia="en-IN"/>
              </w:rPr>
            </w:pPr>
            <w:ins w:id="714" w:author="Neeshu Bhadauriya" w:date="2021-12-03T00:13:00Z">
              <w:r w:rsidRPr="00F13CC5">
                <w:rPr>
                  <w:rFonts w:ascii="Calibri" w:eastAsia="Times New Roman" w:hAnsi="Calibri" w:cs="Calibri"/>
                  <w:b/>
                  <w:bCs/>
                  <w:color w:val="FFFFFF"/>
                  <w:lang w:eastAsia="en-IN"/>
                </w:rPr>
                <w:t>Risk Analysis</w:t>
              </w:r>
            </w:ins>
          </w:p>
        </w:tc>
        <w:tc>
          <w:tcPr>
            <w:tcW w:w="4562" w:type="dxa"/>
            <w:tcBorders>
              <w:top w:val="single" w:sz="8" w:space="0" w:color="auto"/>
              <w:left w:val="nil"/>
              <w:bottom w:val="single" w:sz="4" w:space="0" w:color="auto"/>
              <w:right w:val="single" w:sz="8" w:space="0" w:color="auto"/>
            </w:tcBorders>
            <w:shd w:val="clear" w:color="000000" w:fill="305496"/>
            <w:noWrap/>
            <w:vAlign w:val="center"/>
            <w:hideMark/>
            <w:tcPrChange w:id="715" w:author="Neeshu Bhadauriya" w:date="2021-12-03T00:13:00Z">
              <w:tcPr>
                <w:tcW w:w="3700" w:type="dxa"/>
                <w:tcBorders>
                  <w:top w:val="single" w:sz="8" w:space="0" w:color="auto"/>
                  <w:left w:val="nil"/>
                  <w:bottom w:val="single" w:sz="4" w:space="0" w:color="auto"/>
                  <w:right w:val="single" w:sz="8" w:space="0" w:color="auto"/>
                </w:tcBorders>
                <w:shd w:val="clear" w:color="000000" w:fill="305496"/>
                <w:noWrap/>
                <w:vAlign w:val="center"/>
                <w:hideMark/>
              </w:tcPr>
            </w:tcPrChange>
          </w:tcPr>
          <w:p w14:paraId="24B8C7D4" w14:textId="77777777" w:rsidR="00787385" w:rsidRPr="00F13CC5" w:rsidRDefault="00787385" w:rsidP="00E80F8C">
            <w:pPr>
              <w:spacing w:after="0" w:line="240" w:lineRule="auto"/>
              <w:jc w:val="center"/>
              <w:rPr>
                <w:ins w:id="716" w:author="Neeshu Bhadauriya" w:date="2021-12-03T00:13:00Z"/>
                <w:rFonts w:ascii="Calibri" w:eastAsia="Times New Roman" w:hAnsi="Calibri" w:cs="Calibri"/>
                <w:b/>
                <w:bCs/>
                <w:color w:val="FFFFFF"/>
                <w:lang w:eastAsia="en-IN"/>
              </w:rPr>
            </w:pPr>
            <w:ins w:id="717" w:author="Neeshu Bhadauriya" w:date="2021-12-03T00:13:00Z">
              <w:r w:rsidRPr="00F13CC5">
                <w:rPr>
                  <w:rFonts w:ascii="Calibri" w:eastAsia="Times New Roman" w:hAnsi="Calibri" w:cs="Calibri"/>
                  <w:b/>
                  <w:bCs/>
                  <w:color w:val="FFFFFF"/>
                  <w:lang w:eastAsia="en-IN"/>
                </w:rPr>
                <w:t>Remarks</w:t>
              </w:r>
            </w:ins>
          </w:p>
        </w:tc>
      </w:tr>
      <w:tr w:rsidR="00787385" w:rsidRPr="00F13CC5" w14:paraId="36731175" w14:textId="77777777" w:rsidTr="00E133D4">
        <w:trPr>
          <w:trHeight w:val="1346"/>
          <w:ins w:id="718" w:author="Neeshu Bhadauriya" w:date="2021-12-03T00:13:00Z"/>
          <w:trPrChange w:id="719" w:author="Neeshu Bhadauriya" w:date="2021-12-03T00:13:00Z">
            <w:trPr>
              <w:trHeight w:val="12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720"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5018E7C9" w14:textId="77777777" w:rsidR="00787385" w:rsidRPr="00F13CC5" w:rsidRDefault="00787385" w:rsidP="00E80F8C">
            <w:pPr>
              <w:spacing w:after="0" w:line="240" w:lineRule="auto"/>
              <w:rPr>
                <w:ins w:id="721" w:author="Neeshu Bhadauriya" w:date="2021-12-03T00:13:00Z"/>
                <w:rFonts w:ascii="Calibri" w:eastAsia="Times New Roman" w:hAnsi="Calibri" w:cs="Calibri"/>
                <w:color w:val="000000"/>
                <w:lang w:eastAsia="en-IN"/>
              </w:rPr>
            </w:pPr>
            <w:ins w:id="722" w:author="Neeshu Bhadauriya" w:date="2021-12-03T00:13:00Z">
              <w:r w:rsidRPr="00F13CC5">
                <w:rPr>
                  <w:rFonts w:ascii="Calibri" w:eastAsia="Times New Roman" w:hAnsi="Calibri" w:cs="Calibri"/>
                  <w:color w:val="000000"/>
                  <w:lang w:eastAsia="en-IN"/>
                </w:rPr>
                <w:t>Product Diversification</w:t>
              </w:r>
            </w:ins>
          </w:p>
        </w:tc>
        <w:tc>
          <w:tcPr>
            <w:tcW w:w="2022" w:type="dxa"/>
            <w:tcBorders>
              <w:top w:val="nil"/>
              <w:left w:val="nil"/>
              <w:bottom w:val="single" w:sz="4" w:space="0" w:color="auto"/>
              <w:right w:val="single" w:sz="4" w:space="0" w:color="auto"/>
            </w:tcBorders>
            <w:shd w:val="clear" w:color="auto" w:fill="auto"/>
            <w:noWrap/>
            <w:vAlign w:val="center"/>
            <w:hideMark/>
            <w:tcPrChange w:id="723"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6680EB80" w14:textId="77777777" w:rsidR="00787385" w:rsidRPr="00F13CC5" w:rsidRDefault="00787385" w:rsidP="00E80F8C">
            <w:pPr>
              <w:spacing w:after="0" w:line="240" w:lineRule="auto"/>
              <w:jc w:val="center"/>
              <w:rPr>
                <w:ins w:id="724" w:author="Neeshu Bhadauriya" w:date="2021-12-03T00:13:00Z"/>
                <w:rFonts w:ascii="Calibri" w:eastAsia="Times New Roman" w:hAnsi="Calibri" w:cs="Calibri"/>
                <w:color w:val="000000"/>
                <w:lang w:eastAsia="en-IN"/>
              </w:rPr>
            </w:pPr>
            <w:ins w:id="725" w:author="Neeshu Bhadauriya" w:date="2021-12-03T00:13:00Z">
              <w:r w:rsidRPr="00F13CC5">
                <w:rPr>
                  <w:rFonts w:ascii="Calibri" w:eastAsia="Times New Roman" w:hAnsi="Calibri" w:cs="Calibri"/>
                  <w:color w:val="000000"/>
                  <w:lang w:eastAsia="en-IN"/>
                </w:rPr>
                <w:t>Very High</w:t>
              </w:r>
            </w:ins>
          </w:p>
        </w:tc>
        <w:tc>
          <w:tcPr>
            <w:tcW w:w="4562" w:type="dxa"/>
            <w:tcBorders>
              <w:top w:val="nil"/>
              <w:left w:val="nil"/>
              <w:bottom w:val="single" w:sz="4" w:space="0" w:color="auto"/>
              <w:right w:val="single" w:sz="8" w:space="0" w:color="auto"/>
            </w:tcBorders>
            <w:shd w:val="clear" w:color="auto" w:fill="auto"/>
            <w:vAlign w:val="center"/>
            <w:hideMark/>
            <w:tcPrChange w:id="726"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7AD77366" w14:textId="77777777" w:rsidR="00787385" w:rsidRPr="00F13CC5" w:rsidRDefault="00787385" w:rsidP="00E80F8C">
            <w:pPr>
              <w:spacing w:after="0" w:line="240" w:lineRule="auto"/>
              <w:rPr>
                <w:ins w:id="727" w:author="Neeshu Bhadauriya" w:date="2021-12-03T00:13:00Z"/>
                <w:rFonts w:ascii="Calibri" w:eastAsia="Times New Roman" w:hAnsi="Calibri" w:cs="Calibri"/>
                <w:color w:val="000000"/>
                <w:lang w:eastAsia="en-IN"/>
              </w:rPr>
            </w:pPr>
            <w:ins w:id="728" w:author="Neeshu Bhadauriya" w:date="2021-12-03T00:13:00Z">
              <w:r w:rsidRPr="00F13CC5">
                <w:rPr>
                  <w:rFonts w:ascii="Calibri" w:eastAsia="Times New Roman" w:hAnsi="Calibri" w:cs="Calibri"/>
                  <w:color w:val="000000"/>
                  <w:lang w:eastAsia="en-IN"/>
                </w:rPr>
                <w:t>As RIL needs to compete in the global market, therefore the company should focus on product diversification.</w:t>
              </w:r>
            </w:ins>
          </w:p>
        </w:tc>
      </w:tr>
      <w:tr w:rsidR="00787385" w:rsidRPr="00F13CC5" w14:paraId="266EA86E" w14:textId="77777777" w:rsidTr="00E133D4">
        <w:trPr>
          <w:trHeight w:val="1346"/>
          <w:ins w:id="729" w:author="Neeshu Bhadauriya" w:date="2021-12-03T00:13:00Z"/>
          <w:trPrChange w:id="730" w:author="Neeshu Bhadauriya" w:date="2021-12-03T00:13:00Z">
            <w:trPr>
              <w:trHeight w:val="12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731"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77183A7" w14:textId="77777777" w:rsidR="00787385" w:rsidRPr="00F13CC5" w:rsidRDefault="00787385" w:rsidP="00E80F8C">
            <w:pPr>
              <w:spacing w:after="0" w:line="240" w:lineRule="auto"/>
              <w:rPr>
                <w:ins w:id="732" w:author="Neeshu Bhadauriya" w:date="2021-12-03T00:13:00Z"/>
                <w:rFonts w:ascii="Calibri" w:eastAsia="Times New Roman" w:hAnsi="Calibri" w:cs="Calibri"/>
                <w:color w:val="000000"/>
                <w:lang w:eastAsia="en-IN"/>
              </w:rPr>
            </w:pPr>
            <w:ins w:id="733" w:author="Neeshu Bhadauriya" w:date="2021-12-03T00:13:00Z">
              <w:r w:rsidRPr="00F13CC5">
                <w:rPr>
                  <w:rFonts w:ascii="Calibri" w:eastAsia="Times New Roman" w:hAnsi="Calibri" w:cs="Calibri"/>
                  <w:color w:val="000000"/>
                  <w:lang w:eastAsia="en-IN"/>
                </w:rPr>
                <w:t>In house Technology</w:t>
              </w:r>
            </w:ins>
          </w:p>
        </w:tc>
        <w:tc>
          <w:tcPr>
            <w:tcW w:w="2022" w:type="dxa"/>
            <w:tcBorders>
              <w:top w:val="nil"/>
              <w:left w:val="nil"/>
              <w:bottom w:val="single" w:sz="4" w:space="0" w:color="auto"/>
              <w:right w:val="single" w:sz="4" w:space="0" w:color="auto"/>
            </w:tcBorders>
            <w:shd w:val="clear" w:color="auto" w:fill="auto"/>
            <w:noWrap/>
            <w:vAlign w:val="center"/>
            <w:hideMark/>
            <w:tcPrChange w:id="734"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58D488D0" w14:textId="42F95DA1" w:rsidR="00787385" w:rsidRPr="00F13CC5" w:rsidRDefault="006A0E58" w:rsidP="00E80F8C">
            <w:pPr>
              <w:spacing w:after="0" w:line="240" w:lineRule="auto"/>
              <w:jc w:val="center"/>
              <w:rPr>
                <w:ins w:id="735" w:author="Neeshu Bhadauriya" w:date="2021-12-03T00:13:00Z"/>
                <w:rFonts w:ascii="Calibri" w:eastAsia="Times New Roman" w:hAnsi="Calibri" w:cs="Calibri"/>
                <w:color w:val="000000"/>
                <w:lang w:eastAsia="en-IN"/>
              </w:rPr>
            </w:pPr>
            <w:ins w:id="736" w:author="Neeshu Bhadauriya" w:date="2021-12-03T00:13:00Z">
              <w:r w:rsidRPr="00F13CC5">
                <w:rPr>
                  <w:rFonts w:ascii="Calibri" w:eastAsia="Times New Roman" w:hAnsi="Calibri" w:cs="Calibri"/>
                  <w:color w:val="000000"/>
                  <w:lang w:eastAsia="en-IN"/>
                </w:rPr>
                <w:t>Very High</w:t>
              </w:r>
            </w:ins>
          </w:p>
        </w:tc>
        <w:tc>
          <w:tcPr>
            <w:tcW w:w="4562" w:type="dxa"/>
            <w:tcBorders>
              <w:top w:val="nil"/>
              <w:left w:val="nil"/>
              <w:bottom w:val="single" w:sz="4" w:space="0" w:color="auto"/>
              <w:right w:val="single" w:sz="8" w:space="0" w:color="auto"/>
            </w:tcBorders>
            <w:shd w:val="clear" w:color="auto" w:fill="auto"/>
            <w:vAlign w:val="center"/>
            <w:hideMark/>
            <w:tcPrChange w:id="737"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6C918A2C" w14:textId="6B87092B" w:rsidR="00787385" w:rsidRPr="00F13CC5" w:rsidRDefault="006A0E58" w:rsidP="00E80F8C">
            <w:pPr>
              <w:spacing w:after="0" w:line="240" w:lineRule="auto"/>
              <w:rPr>
                <w:ins w:id="738"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 xml:space="preserve">There is no licensed technology available, therefore RIL needs to develop superior conferring </w:t>
            </w:r>
            <w:r w:rsidR="00823F0E">
              <w:rPr>
                <w:rFonts w:ascii="Calibri" w:eastAsia="Times New Roman" w:hAnsi="Calibri" w:cs="Calibri"/>
                <w:color w:val="000000"/>
                <w:lang w:eastAsia="en-IN"/>
              </w:rPr>
              <w:t xml:space="preserve">to global standards. </w:t>
            </w:r>
          </w:p>
        </w:tc>
      </w:tr>
      <w:tr w:rsidR="00787385" w:rsidRPr="00F13CC5" w14:paraId="4F5A9D94" w14:textId="77777777" w:rsidTr="00E133D4">
        <w:trPr>
          <w:trHeight w:val="2020"/>
          <w:ins w:id="739" w:author="Neeshu Bhadauriya" w:date="2021-12-03T00:13:00Z"/>
          <w:trPrChange w:id="740" w:author="Neeshu Bhadauriya" w:date="2021-12-03T00:13:00Z">
            <w:trPr>
              <w:trHeight w:val="18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741"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E4053E8" w14:textId="77777777" w:rsidR="00787385" w:rsidRPr="00F13CC5" w:rsidRDefault="00787385" w:rsidP="00E80F8C">
            <w:pPr>
              <w:spacing w:after="0" w:line="240" w:lineRule="auto"/>
              <w:rPr>
                <w:ins w:id="742" w:author="Neeshu Bhadauriya" w:date="2021-12-03T00:13:00Z"/>
                <w:rFonts w:ascii="Calibri" w:eastAsia="Times New Roman" w:hAnsi="Calibri" w:cs="Calibri"/>
                <w:color w:val="000000"/>
                <w:lang w:eastAsia="en-IN"/>
              </w:rPr>
            </w:pPr>
            <w:ins w:id="743" w:author="Neeshu Bhadauriya" w:date="2021-12-03T00:13:00Z">
              <w:r w:rsidRPr="00F13CC5">
                <w:rPr>
                  <w:rFonts w:ascii="Calibri" w:eastAsia="Times New Roman" w:hAnsi="Calibri" w:cs="Calibri"/>
                  <w:color w:val="000000"/>
                  <w:lang w:eastAsia="en-IN"/>
                </w:rPr>
                <w:t>Carbon Footprint</w:t>
              </w:r>
            </w:ins>
          </w:p>
        </w:tc>
        <w:tc>
          <w:tcPr>
            <w:tcW w:w="2022" w:type="dxa"/>
            <w:tcBorders>
              <w:top w:val="nil"/>
              <w:left w:val="nil"/>
              <w:bottom w:val="single" w:sz="4" w:space="0" w:color="auto"/>
              <w:right w:val="single" w:sz="4" w:space="0" w:color="auto"/>
            </w:tcBorders>
            <w:shd w:val="clear" w:color="auto" w:fill="auto"/>
            <w:noWrap/>
            <w:vAlign w:val="center"/>
            <w:hideMark/>
            <w:tcPrChange w:id="744"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04DFE438" w14:textId="1D31F5F3" w:rsidR="00787385" w:rsidRPr="00F13CC5" w:rsidRDefault="005E1007" w:rsidP="00E80F8C">
            <w:pPr>
              <w:spacing w:after="0" w:line="240" w:lineRule="auto"/>
              <w:jc w:val="center"/>
              <w:rPr>
                <w:ins w:id="745"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Low</w:t>
            </w:r>
          </w:p>
        </w:tc>
        <w:tc>
          <w:tcPr>
            <w:tcW w:w="4562" w:type="dxa"/>
            <w:tcBorders>
              <w:top w:val="nil"/>
              <w:left w:val="nil"/>
              <w:bottom w:val="single" w:sz="4" w:space="0" w:color="auto"/>
              <w:right w:val="single" w:sz="8" w:space="0" w:color="auto"/>
            </w:tcBorders>
            <w:shd w:val="clear" w:color="auto" w:fill="auto"/>
            <w:vAlign w:val="center"/>
            <w:hideMark/>
            <w:tcPrChange w:id="746"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1C42F26A" w14:textId="7597201A" w:rsidR="00787385" w:rsidRPr="00F13CC5" w:rsidRDefault="005E1007" w:rsidP="00E80F8C">
            <w:pPr>
              <w:spacing w:after="0" w:line="240" w:lineRule="auto"/>
              <w:rPr>
                <w:ins w:id="747"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 xml:space="preserve">There are no direct emissions </w:t>
            </w:r>
            <w:r w:rsidR="00823F0E">
              <w:rPr>
                <w:rFonts w:ascii="Calibri" w:eastAsia="Times New Roman" w:hAnsi="Calibri" w:cs="Calibri"/>
                <w:color w:val="000000"/>
                <w:lang w:eastAsia="en-IN"/>
              </w:rPr>
              <w:t>in the production process hence there is no risk f</w:t>
            </w:r>
            <w:r w:rsidR="000611AD">
              <w:rPr>
                <w:rFonts w:ascii="Calibri" w:eastAsia="Times New Roman" w:hAnsi="Calibri" w:cs="Calibri"/>
                <w:color w:val="000000"/>
                <w:lang w:eastAsia="en-IN"/>
              </w:rPr>
              <w:t>rom</w:t>
            </w:r>
            <w:r w:rsidR="00823F0E">
              <w:rPr>
                <w:rFonts w:ascii="Calibri" w:eastAsia="Times New Roman" w:hAnsi="Calibri" w:cs="Calibri"/>
                <w:color w:val="000000"/>
                <w:lang w:eastAsia="en-IN"/>
              </w:rPr>
              <w:t xml:space="preserve"> regularity point of view.</w:t>
            </w:r>
          </w:p>
        </w:tc>
      </w:tr>
      <w:tr w:rsidR="00787385" w:rsidRPr="00F13CC5" w14:paraId="2A617E30" w14:textId="77777777" w:rsidTr="00E133D4">
        <w:trPr>
          <w:trHeight w:val="1010"/>
          <w:ins w:id="748" w:author="Neeshu Bhadauriya" w:date="2021-12-03T00:13:00Z"/>
          <w:trPrChange w:id="749" w:author="Neeshu Bhadauriya" w:date="2021-12-03T00:13:00Z">
            <w:trPr>
              <w:trHeight w:val="9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750"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625C2522" w14:textId="77777777" w:rsidR="00787385" w:rsidRPr="00F13CC5" w:rsidRDefault="00787385" w:rsidP="00E80F8C">
            <w:pPr>
              <w:spacing w:after="0" w:line="240" w:lineRule="auto"/>
              <w:rPr>
                <w:ins w:id="751" w:author="Neeshu Bhadauriya" w:date="2021-12-03T00:13:00Z"/>
                <w:rFonts w:ascii="Calibri" w:eastAsia="Times New Roman" w:hAnsi="Calibri" w:cs="Calibri"/>
                <w:color w:val="000000"/>
                <w:lang w:eastAsia="en-IN"/>
              </w:rPr>
            </w:pPr>
            <w:ins w:id="752" w:author="Neeshu Bhadauriya" w:date="2021-12-03T00:13:00Z">
              <w:r w:rsidRPr="00F13CC5">
                <w:rPr>
                  <w:rFonts w:ascii="Calibri" w:eastAsia="Times New Roman" w:hAnsi="Calibri" w:cs="Calibri"/>
                  <w:color w:val="000000"/>
                  <w:lang w:eastAsia="en-IN"/>
                </w:rPr>
                <w:t>Safety Protocols</w:t>
              </w:r>
            </w:ins>
          </w:p>
        </w:tc>
        <w:tc>
          <w:tcPr>
            <w:tcW w:w="2022" w:type="dxa"/>
            <w:tcBorders>
              <w:top w:val="nil"/>
              <w:left w:val="nil"/>
              <w:bottom w:val="single" w:sz="4" w:space="0" w:color="auto"/>
              <w:right w:val="single" w:sz="4" w:space="0" w:color="auto"/>
            </w:tcBorders>
            <w:shd w:val="clear" w:color="auto" w:fill="auto"/>
            <w:noWrap/>
            <w:vAlign w:val="center"/>
            <w:hideMark/>
            <w:tcPrChange w:id="753"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0409788D" w14:textId="77777777" w:rsidR="00787385" w:rsidRPr="00F13CC5" w:rsidRDefault="00787385" w:rsidP="00E80F8C">
            <w:pPr>
              <w:spacing w:after="0" w:line="240" w:lineRule="auto"/>
              <w:jc w:val="center"/>
              <w:rPr>
                <w:ins w:id="754" w:author="Neeshu Bhadauriya" w:date="2021-12-03T00:13:00Z"/>
                <w:rFonts w:ascii="Calibri" w:eastAsia="Times New Roman" w:hAnsi="Calibri" w:cs="Calibri"/>
                <w:color w:val="000000"/>
                <w:lang w:eastAsia="en-IN"/>
              </w:rPr>
            </w:pPr>
            <w:ins w:id="755" w:author="Neeshu Bhadauriya" w:date="2021-12-03T00:13:00Z">
              <w:r w:rsidRPr="00F13CC5">
                <w:rPr>
                  <w:rFonts w:ascii="Calibri" w:eastAsia="Times New Roman" w:hAnsi="Calibri" w:cs="Calibri"/>
                  <w:color w:val="000000"/>
                  <w:lang w:eastAsia="en-IN"/>
                </w:rPr>
                <w:t>Very High</w:t>
              </w:r>
            </w:ins>
          </w:p>
        </w:tc>
        <w:tc>
          <w:tcPr>
            <w:tcW w:w="4562" w:type="dxa"/>
            <w:tcBorders>
              <w:top w:val="nil"/>
              <w:left w:val="nil"/>
              <w:bottom w:val="single" w:sz="4" w:space="0" w:color="auto"/>
              <w:right w:val="single" w:sz="8" w:space="0" w:color="auto"/>
            </w:tcBorders>
            <w:shd w:val="clear" w:color="auto" w:fill="auto"/>
            <w:vAlign w:val="center"/>
            <w:hideMark/>
            <w:tcPrChange w:id="756"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7A625B9D" w14:textId="41B77B75" w:rsidR="00787385" w:rsidRPr="00F13CC5" w:rsidRDefault="00787385" w:rsidP="00E80F8C">
            <w:pPr>
              <w:spacing w:after="0" w:line="240" w:lineRule="auto"/>
              <w:rPr>
                <w:ins w:id="757" w:author="Neeshu Bhadauriya" w:date="2021-12-03T00:13:00Z"/>
                <w:rFonts w:ascii="Calibri" w:eastAsia="Times New Roman" w:hAnsi="Calibri" w:cs="Calibri"/>
                <w:color w:val="000000"/>
                <w:lang w:eastAsia="en-IN"/>
              </w:rPr>
            </w:pPr>
            <w:ins w:id="758" w:author="Neeshu Bhadauriya" w:date="2021-12-03T00:13:00Z">
              <w:r w:rsidRPr="00F13CC5">
                <w:rPr>
                  <w:rFonts w:ascii="Calibri" w:eastAsia="Times New Roman" w:hAnsi="Calibri" w:cs="Calibri"/>
                  <w:color w:val="000000"/>
                  <w:lang w:eastAsia="en-IN"/>
                </w:rPr>
                <w:t xml:space="preserve">RIL should have strict safety protocols during </w:t>
              </w:r>
            </w:ins>
            <w:r w:rsidR="00823F0E" w:rsidRPr="00F13CC5">
              <w:rPr>
                <w:rFonts w:ascii="Calibri" w:eastAsia="Times New Roman" w:hAnsi="Calibri" w:cs="Calibri"/>
                <w:color w:val="000000"/>
                <w:lang w:eastAsia="en-IN"/>
              </w:rPr>
              <w:t>handling</w:t>
            </w:r>
            <w:ins w:id="759" w:author="Neeshu Bhadauriya" w:date="2021-12-03T00:13:00Z">
              <w:r w:rsidRPr="00F13CC5">
                <w:rPr>
                  <w:rFonts w:ascii="Calibri" w:eastAsia="Times New Roman" w:hAnsi="Calibri" w:cs="Calibri"/>
                  <w:color w:val="000000"/>
                  <w:lang w:eastAsia="en-IN"/>
                </w:rPr>
                <w:t xml:space="preserve"> and storage of hazardous chemicals.</w:t>
              </w:r>
            </w:ins>
            <w:r w:rsidR="00823F0E">
              <w:rPr>
                <w:rFonts w:ascii="Calibri" w:eastAsia="Times New Roman" w:hAnsi="Calibri" w:cs="Calibri"/>
                <w:color w:val="000000"/>
                <w:lang w:eastAsia="en-IN"/>
              </w:rPr>
              <w:t xml:space="preserve"> Key raw material like styrene require</w:t>
            </w:r>
            <w:r w:rsidR="000611AD">
              <w:rPr>
                <w:rFonts w:ascii="Calibri" w:eastAsia="Times New Roman" w:hAnsi="Calibri" w:cs="Calibri"/>
                <w:color w:val="000000"/>
                <w:lang w:eastAsia="en-IN"/>
              </w:rPr>
              <w:t>s</w:t>
            </w:r>
            <w:r w:rsidR="00823F0E">
              <w:rPr>
                <w:rFonts w:ascii="Calibri" w:eastAsia="Times New Roman" w:hAnsi="Calibri" w:cs="Calibri"/>
                <w:color w:val="000000"/>
                <w:lang w:eastAsia="en-IN"/>
              </w:rPr>
              <w:t xml:space="preserve"> special care during handling and storage.</w:t>
            </w:r>
          </w:p>
        </w:tc>
      </w:tr>
      <w:tr w:rsidR="00787385" w:rsidRPr="00F13CC5" w14:paraId="5282D432" w14:textId="77777777" w:rsidTr="00E133D4">
        <w:trPr>
          <w:trHeight w:val="2357"/>
          <w:ins w:id="760" w:author="Neeshu Bhadauriya" w:date="2021-12-03T00:13:00Z"/>
          <w:trPrChange w:id="761" w:author="Neeshu Bhadauriya" w:date="2021-12-03T00:13:00Z">
            <w:trPr>
              <w:trHeight w:val="2100"/>
            </w:trPr>
          </w:trPrChange>
        </w:trPr>
        <w:tc>
          <w:tcPr>
            <w:tcW w:w="3527" w:type="dxa"/>
            <w:tcBorders>
              <w:top w:val="nil"/>
              <w:left w:val="single" w:sz="8" w:space="0" w:color="auto"/>
              <w:bottom w:val="single" w:sz="4" w:space="0" w:color="auto"/>
              <w:right w:val="single" w:sz="4" w:space="0" w:color="auto"/>
            </w:tcBorders>
            <w:shd w:val="clear" w:color="auto" w:fill="auto"/>
            <w:noWrap/>
            <w:vAlign w:val="center"/>
            <w:hideMark/>
            <w:tcPrChange w:id="762"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7932BD7E" w14:textId="77777777" w:rsidR="00787385" w:rsidRPr="00F13CC5" w:rsidRDefault="00787385" w:rsidP="00E80F8C">
            <w:pPr>
              <w:spacing w:after="0" w:line="240" w:lineRule="auto"/>
              <w:rPr>
                <w:ins w:id="763" w:author="Neeshu Bhadauriya" w:date="2021-12-03T00:13:00Z"/>
                <w:rFonts w:ascii="Calibri" w:eastAsia="Times New Roman" w:hAnsi="Calibri" w:cs="Calibri"/>
                <w:color w:val="000000"/>
                <w:lang w:eastAsia="en-IN"/>
              </w:rPr>
            </w:pPr>
            <w:ins w:id="764" w:author="Neeshu Bhadauriya" w:date="2021-12-03T00:13:00Z">
              <w:r w:rsidRPr="00F13CC5">
                <w:rPr>
                  <w:rFonts w:ascii="Calibri" w:eastAsia="Times New Roman" w:hAnsi="Calibri" w:cs="Calibri"/>
                  <w:color w:val="000000"/>
                  <w:lang w:eastAsia="en-IN"/>
                </w:rPr>
                <w:t>Backward Integration</w:t>
              </w:r>
            </w:ins>
          </w:p>
        </w:tc>
        <w:tc>
          <w:tcPr>
            <w:tcW w:w="2022" w:type="dxa"/>
            <w:tcBorders>
              <w:top w:val="nil"/>
              <w:left w:val="nil"/>
              <w:bottom w:val="single" w:sz="4" w:space="0" w:color="auto"/>
              <w:right w:val="single" w:sz="4" w:space="0" w:color="auto"/>
            </w:tcBorders>
            <w:shd w:val="clear" w:color="auto" w:fill="auto"/>
            <w:noWrap/>
            <w:vAlign w:val="center"/>
            <w:hideMark/>
            <w:tcPrChange w:id="765"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2A9C849C" w14:textId="2DCA5AE0" w:rsidR="00787385" w:rsidRPr="00F13CC5" w:rsidRDefault="00736D20" w:rsidP="00E80F8C">
            <w:pPr>
              <w:spacing w:after="0" w:line="240" w:lineRule="auto"/>
              <w:jc w:val="center"/>
              <w:rPr>
                <w:ins w:id="766"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 xml:space="preserve">High </w:t>
            </w:r>
          </w:p>
        </w:tc>
        <w:tc>
          <w:tcPr>
            <w:tcW w:w="4562" w:type="dxa"/>
            <w:tcBorders>
              <w:top w:val="nil"/>
              <w:left w:val="nil"/>
              <w:bottom w:val="single" w:sz="4" w:space="0" w:color="auto"/>
              <w:right w:val="single" w:sz="8" w:space="0" w:color="auto"/>
            </w:tcBorders>
            <w:shd w:val="clear" w:color="auto" w:fill="auto"/>
            <w:vAlign w:val="center"/>
            <w:hideMark/>
            <w:tcPrChange w:id="767"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519815A2" w14:textId="50EFA8D5" w:rsidR="00787385" w:rsidRPr="00F13CC5" w:rsidRDefault="00736D20" w:rsidP="00E80F8C">
            <w:pPr>
              <w:spacing w:after="0" w:line="240" w:lineRule="auto"/>
              <w:rPr>
                <w:ins w:id="768" w:author="Neeshu Bhadauriya" w:date="2021-12-03T00:13:00Z"/>
                <w:rFonts w:ascii="Calibri" w:eastAsia="Times New Roman" w:hAnsi="Calibri" w:cs="Calibri"/>
                <w:color w:val="000000"/>
                <w:lang w:eastAsia="en-IN"/>
              </w:rPr>
            </w:pPr>
            <w:r>
              <w:rPr>
                <w:rFonts w:ascii="Calibri" w:eastAsia="Times New Roman" w:hAnsi="Calibri" w:cs="Calibri"/>
                <w:color w:val="000000"/>
                <w:lang w:eastAsia="en-IN"/>
              </w:rPr>
              <w:t xml:space="preserve">As RIL will be producing epoxy resin </w:t>
            </w:r>
            <w:r w:rsidR="000611AD">
              <w:rPr>
                <w:rFonts w:ascii="Calibri" w:eastAsia="Times New Roman" w:hAnsi="Calibri" w:cs="Calibri"/>
                <w:color w:val="000000"/>
                <w:lang w:eastAsia="en-IN"/>
              </w:rPr>
              <w:t xml:space="preserve">and certain capacity </w:t>
            </w:r>
            <w:r w:rsidR="00E133D4">
              <w:rPr>
                <w:rFonts w:ascii="Calibri" w:eastAsia="Times New Roman" w:hAnsi="Calibri" w:cs="Calibri"/>
                <w:color w:val="000000"/>
                <w:lang w:eastAsia="en-IN"/>
              </w:rPr>
              <w:t>is earmarked to produce vinyl ester resin. Hence, backward integration with epoxy resin is critical success factor for the project.</w:t>
            </w:r>
          </w:p>
        </w:tc>
      </w:tr>
      <w:tr w:rsidR="00E133D4" w:rsidRPr="00F13CC5" w14:paraId="24D28100" w14:textId="77777777" w:rsidTr="00E133D4">
        <w:trPr>
          <w:trHeight w:val="672"/>
          <w:ins w:id="769" w:author="Neeshu Bhadauriya" w:date="2021-12-03T00:13:00Z"/>
          <w:trPrChange w:id="770" w:author="Neeshu Bhadauriya" w:date="2021-12-03T00:13:00Z">
            <w:trPr>
              <w:trHeight w:val="600"/>
            </w:trPr>
          </w:trPrChange>
        </w:trPr>
        <w:tc>
          <w:tcPr>
            <w:tcW w:w="3527" w:type="dxa"/>
            <w:tcBorders>
              <w:top w:val="nil"/>
              <w:left w:val="single" w:sz="8" w:space="0" w:color="auto"/>
              <w:bottom w:val="single" w:sz="8" w:space="0" w:color="auto"/>
              <w:right w:val="single" w:sz="4" w:space="0" w:color="auto"/>
            </w:tcBorders>
            <w:shd w:val="clear" w:color="auto" w:fill="auto"/>
            <w:noWrap/>
            <w:vAlign w:val="center"/>
            <w:hideMark/>
            <w:tcPrChange w:id="771" w:author="Neeshu Bhadauriya" w:date="2021-12-03T00:13:00Z">
              <w:tcPr>
                <w:tcW w:w="2860" w:type="dxa"/>
                <w:tcBorders>
                  <w:top w:val="nil"/>
                  <w:left w:val="single" w:sz="8" w:space="0" w:color="auto"/>
                  <w:bottom w:val="single" w:sz="4" w:space="0" w:color="auto"/>
                  <w:right w:val="single" w:sz="4" w:space="0" w:color="auto"/>
                </w:tcBorders>
                <w:shd w:val="clear" w:color="auto" w:fill="auto"/>
                <w:noWrap/>
                <w:vAlign w:val="center"/>
                <w:hideMark/>
              </w:tcPr>
            </w:tcPrChange>
          </w:tcPr>
          <w:p w14:paraId="00137509" w14:textId="6394AC5A" w:rsidR="00E133D4" w:rsidRPr="00F13CC5" w:rsidRDefault="00E133D4" w:rsidP="00E80F8C">
            <w:pPr>
              <w:spacing w:after="0" w:line="240" w:lineRule="auto"/>
              <w:rPr>
                <w:ins w:id="772" w:author="Neeshu Bhadauriya" w:date="2021-12-03T00:13:00Z"/>
                <w:rFonts w:ascii="Calibri" w:eastAsia="Times New Roman" w:hAnsi="Calibri" w:cs="Calibri"/>
                <w:color w:val="000000"/>
                <w:lang w:eastAsia="en-IN"/>
              </w:rPr>
            </w:pPr>
            <w:ins w:id="773" w:author="Neeshu Bhadauriya" w:date="2021-12-03T00:13:00Z">
              <w:r w:rsidRPr="00F13CC5">
                <w:rPr>
                  <w:rFonts w:ascii="Calibri" w:eastAsia="Times New Roman" w:hAnsi="Calibri" w:cs="Calibri"/>
                  <w:color w:val="000000"/>
                  <w:lang w:eastAsia="en-IN"/>
                </w:rPr>
                <w:lastRenderedPageBreak/>
                <w:t xml:space="preserve">Emergency Risk Assessment </w:t>
              </w:r>
            </w:ins>
          </w:p>
        </w:tc>
        <w:tc>
          <w:tcPr>
            <w:tcW w:w="2022" w:type="dxa"/>
            <w:tcBorders>
              <w:top w:val="nil"/>
              <w:left w:val="nil"/>
              <w:bottom w:val="single" w:sz="8" w:space="0" w:color="auto"/>
              <w:right w:val="single" w:sz="4" w:space="0" w:color="auto"/>
            </w:tcBorders>
            <w:shd w:val="clear" w:color="auto" w:fill="auto"/>
            <w:noWrap/>
            <w:vAlign w:val="center"/>
            <w:hideMark/>
            <w:tcPrChange w:id="774" w:author="Neeshu Bhadauriya" w:date="2021-12-03T00:13:00Z">
              <w:tcPr>
                <w:tcW w:w="1640" w:type="dxa"/>
                <w:tcBorders>
                  <w:top w:val="nil"/>
                  <w:left w:val="nil"/>
                  <w:bottom w:val="single" w:sz="4" w:space="0" w:color="auto"/>
                  <w:right w:val="single" w:sz="4" w:space="0" w:color="auto"/>
                </w:tcBorders>
                <w:shd w:val="clear" w:color="auto" w:fill="auto"/>
                <w:noWrap/>
                <w:vAlign w:val="center"/>
                <w:hideMark/>
              </w:tcPr>
            </w:tcPrChange>
          </w:tcPr>
          <w:p w14:paraId="057D78D8" w14:textId="24EE0F45" w:rsidR="00E133D4" w:rsidRPr="00F13CC5" w:rsidRDefault="00E133D4" w:rsidP="00E80F8C">
            <w:pPr>
              <w:spacing w:after="0" w:line="240" w:lineRule="auto"/>
              <w:jc w:val="center"/>
              <w:rPr>
                <w:ins w:id="775" w:author="Neeshu Bhadauriya" w:date="2021-12-03T00:13:00Z"/>
                <w:rFonts w:ascii="Calibri" w:eastAsia="Times New Roman" w:hAnsi="Calibri" w:cs="Calibri"/>
                <w:color w:val="000000"/>
                <w:lang w:eastAsia="en-IN"/>
              </w:rPr>
            </w:pPr>
            <w:ins w:id="776" w:author="Neeshu Bhadauriya" w:date="2021-12-03T00:13:00Z">
              <w:r w:rsidRPr="00F13CC5">
                <w:rPr>
                  <w:rFonts w:ascii="Calibri" w:eastAsia="Times New Roman" w:hAnsi="Calibri" w:cs="Calibri"/>
                  <w:color w:val="000000"/>
                  <w:lang w:eastAsia="en-IN"/>
                </w:rPr>
                <w:t>High</w:t>
              </w:r>
            </w:ins>
          </w:p>
        </w:tc>
        <w:tc>
          <w:tcPr>
            <w:tcW w:w="4562" w:type="dxa"/>
            <w:tcBorders>
              <w:top w:val="nil"/>
              <w:left w:val="nil"/>
              <w:bottom w:val="single" w:sz="8" w:space="0" w:color="auto"/>
              <w:right w:val="single" w:sz="8" w:space="0" w:color="auto"/>
            </w:tcBorders>
            <w:shd w:val="clear" w:color="auto" w:fill="auto"/>
            <w:vAlign w:val="center"/>
            <w:hideMark/>
            <w:tcPrChange w:id="777" w:author="Neeshu Bhadauriya" w:date="2021-12-03T00:13:00Z">
              <w:tcPr>
                <w:tcW w:w="3700" w:type="dxa"/>
                <w:tcBorders>
                  <w:top w:val="nil"/>
                  <w:left w:val="nil"/>
                  <w:bottom w:val="single" w:sz="4" w:space="0" w:color="auto"/>
                  <w:right w:val="single" w:sz="8" w:space="0" w:color="auto"/>
                </w:tcBorders>
                <w:shd w:val="clear" w:color="auto" w:fill="auto"/>
                <w:vAlign w:val="center"/>
                <w:hideMark/>
              </w:tcPr>
            </w:tcPrChange>
          </w:tcPr>
          <w:p w14:paraId="3991AE25" w14:textId="504C3FE8" w:rsidR="00E133D4" w:rsidRPr="00F13CC5" w:rsidRDefault="00E133D4" w:rsidP="00E80F8C">
            <w:pPr>
              <w:spacing w:after="0" w:line="240" w:lineRule="auto"/>
              <w:rPr>
                <w:ins w:id="778" w:author="Neeshu Bhadauriya" w:date="2021-12-03T00:13:00Z"/>
                <w:rFonts w:ascii="Calibri" w:eastAsia="Times New Roman" w:hAnsi="Calibri" w:cs="Calibri"/>
                <w:color w:val="000000"/>
                <w:lang w:eastAsia="en-IN"/>
              </w:rPr>
            </w:pPr>
            <w:ins w:id="779" w:author="Neeshu Bhadauriya" w:date="2021-12-03T00:13:00Z">
              <w:r w:rsidRPr="00F13CC5">
                <w:rPr>
                  <w:rFonts w:ascii="Calibri" w:eastAsia="Times New Roman" w:hAnsi="Calibri" w:cs="Calibri"/>
                  <w:color w:val="000000"/>
                  <w:lang w:eastAsia="en-IN"/>
                </w:rPr>
                <w:t xml:space="preserve">Considering the current volatility in commodity, </w:t>
              </w:r>
              <w:proofErr w:type="gramStart"/>
              <w:r w:rsidRPr="00F13CC5">
                <w:rPr>
                  <w:rFonts w:ascii="Calibri" w:eastAsia="Times New Roman" w:hAnsi="Calibri" w:cs="Calibri"/>
                  <w:color w:val="000000"/>
                  <w:lang w:eastAsia="en-IN"/>
                </w:rPr>
                <w:t>feed</w:t>
              </w:r>
              <w:proofErr w:type="gramEnd"/>
              <w:r w:rsidRPr="00F13CC5">
                <w:rPr>
                  <w:rFonts w:ascii="Calibri" w:eastAsia="Times New Roman" w:hAnsi="Calibri" w:cs="Calibri"/>
                  <w:color w:val="000000"/>
                  <w:lang w:eastAsia="en-IN"/>
                </w:rPr>
                <w:t xml:space="preserve"> and energy prices, RIL should have proper risk assessment.</w:t>
              </w:r>
            </w:ins>
          </w:p>
        </w:tc>
      </w:tr>
    </w:tbl>
    <w:p w14:paraId="05760E2D" w14:textId="77777777" w:rsidR="00787385" w:rsidRDefault="00787385" w:rsidP="00273D75">
      <w:pPr>
        <w:spacing w:line="360" w:lineRule="auto"/>
        <w:rPr>
          <w:rFonts w:ascii="Arial" w:hAnsi="Arial" w:cs="Arial"/>
          <w:b/>
          <w:bCs/>
          <w:sz w:val="24"/>
          <w:szCs w:val="24"/>
        </w:rPr>
      </w:pPr>
    </w:p>
    <w:p w14:paraId="18236872" w14:textId="500DAB52" w:rsidR="00783B10" w:rsidRDefault="0004459A" w:rsidP="00783B10">
      <w:pPr>
        <w:pStyle w:val="Title"/>
        <w:tabs>
          <w:tab w:val="left" w:pos="2552"/>
        </w:tabs>
        <w:jc w:val="right"/>
        <w:rPr>
          <w:ins w:id="780" w:author="Neeshu Bhadauriya" w:date="2021-12-03T01:59:00Z"/>
          <w:b/>
          <w:bCs/>
          <w:sz w:val="24"/>
          <w:szCs w:val="24"/>
          <w:u w:val="single"/>
        </w:rPr>
      </w:pPr>
      <w:r>
        <w:rPr>
          <w:b/>
          <w:bCs/>
          <w:sz w:val="24"/>
          <w:szCs w:val="24"/>
          <w:u w:val="single"/>
        </w:rPr>
        <w:t>A</w:t>
      </w:r>
      <w:ins w:id="781" w:author="Neeshu Bhadauriya" w:date="2021-12-03T01:59:00Z">
        <w:r w:rsidR="00783B10" w:rsidRPr="007014D5">
          <w:rPr>
            <w:b/>
            <w:bCs/>
            <w:sz w:val="24"/>
            <w:szCs w:val="24"/>
            <w:u w:val="single"/>
            <w:rPrChange w:id="782" w:author="Neeshu Bhadauriya" w:date="2021-12-03T01:59:00Z">
              <w:rPr>
                <w:sz w:val="24"/>
                <w:szCs w:val="24"/>
                <w:u w:val="single"/>
              </w:rPr>
            </w:rPrChange>
          </w:rPr>
          <w:t>nnexure 2</w:t>
        </w:r>
      </w:ins>
    </w:p>
    <w:bookmarkEnd w:id="351"/>
    <w:p w14:paraId="76CA4BDE" w14:textId="5C435B3A" w:rsidR="00996FDB" w:rsidRDefault="00783B10" w:rsidP="00996FDB">
      <w:pPr>
        <w:tabs>
          <w:tab w:val="left" w:pos="1365"/>
        </w:tabs>
        <w:spacing w:line="360" w:lineRule="auto"/>
        <w:jc w:val="both"/>
        <w:rPr>
          <w:rFonts w:ascii="Arial" w:hAnsi="Arial" w:cs="Arial"/>
          <w:b/>
          <w:bCs/>
          <w:sz w:val="24"/>
          <w:szCs w:val="24"/>
        </w:rPr>
      </w:pPr>
      <w:r>
        <w:rPr>
          <w:rFonts w:ascii="Arial" w:hAnsi="Arial" w:cs="Arial"/>
          <w:b/>
          <w:bCs/>
          <w:sz w:val="24"/>
          <w:szCs w:val="24"/>
        </w:rPr>
        <w:t>R</w:t>
      </w:r>
      <w:r w:rsidR="00996FDB">
        <w:rPr>
          <w:rFonts w:ascii="Arial" w:hAnsi="Arial" w:cs="Arial"/>
          <w:b/>
          <w:bCs/>
          <w:sz w:val="24"/>
          <w:szCs w:val="24"/>
        </w:rPr>
        <w:t>eferences –</w:t>
      </w:r>
    </w:p>
    <w:p w14:paraId="05537C84" w14:textId="49030E44" w:rsidR="00996FDB" w:rsidRDefault="00E61027" w:rsidP="00182A72">
      <w:pPr>
        <w:pStyle w:val="ListParagraph"/>
        <w:numPr>
          <w:ilvl w:val="0"/>
          <w:numId w:val="38"/>
        </w:numPr>
        <w:tabs>
          <w:tab w:val="left" w:pos="1365"/>
        </w:tabs>
        <w:spacing w:line="360" w:lineRule="auto"/>
        <w:jc w:val="both"/>
        <w:rPr>
          <w:sz w:val="24"/>
          <w:szCs w:val="24"/>
        </w:rPr>
      </w:pPr>
      <w:hyperlink r:id="rId108" w:history="1">
        <w:r w:rsidR="005A3A9E" w:rsidRPr="005A3A9E">
          <w:rPr>
            <w:rStyle w:val="Hyperlink"/>
            <w:sz w:val="24"/>
            <w:szCs w:val="24"/>
          </w:rPr>
          <w:t>https://aocresins.com/en-asia/home/</w:t>
        </w:r>
      </w:hyperlink>
    </w:p>
    <w:p w14:paraId="15471156" w14:textId="3ECEABE8" w:rsidR="005A3A9E" w:rsidRDefault="00E61027" w:rsidP="00182A72">
      <w:pPr>
        <w:pStyle w:val="ListParagraph"/>
        <w:numPr>
          <w:ilvl w:val="0"/>
          <w:numId w:val="38"/>
        </w:numPr>
        <w:tabs>
          <w:tab w:val="left" w:pos="1365"/>
        </w:tabs>
        <w:spacing w:line="360" w:lineRule="auto"/>
        <w:jc w:val="both"/>
        <w:rPr>
          <w:sz w:val="24"/>
          <w:szCs w:val="24"/>
        </w:rPr>
      </w:pPr>
      <w:hyperlink r:id="rId109" w:history="1">
        <w:r w:rsidR="005A3A9E" w:rsidRPr="009E3D87">
          <w:rPr>
            <w:rStyle w:val="Hyperlink"/>
            <w:sz w:val="24"/>
            <w:szCs w:val="24"/>
          </w:rPr>
          <w:t>https://www.ineos.com/businesses/ineos-enterprises/businesses/ineos-composites/products/epoxy-vinyl-ester-resins/</w:t>
        </w:r>
      </w:hyperlink>
    </w:p>
    <w:p w14:paraId="1CF8C678" w14:textId="466BC8F1" w:rsidR="005A3A9E" w:rsidRDefault="00E61027" w:rsidP="00182A72">
      <w:pPr>
        <w:pStyle w:val="ListParagraph"/>
        <w:numPr>
          <w:ilvl w:val="0"/>
          <w:numId w:val="38"/>
        </w:numPr>
        <w:tabs>
          <w:tab w:val="left" w:pos="1365"/>
        </w:tabs>
        <w:spacing w:line="360" w:lineRule="auto"/>
        <w:jc w:val="both"/>
        <w:rPr>
          <w:sz w:val="24"/>
          <w:szCs w:val="24"/>
        </w:rPr>
      </w:pPr>
      <w:hyperlink r:id="rId110" w:history="1">
        <w:r w:rsidR="00D956FD" w:rsidRPr="009E3D87">
          <w:rPr>
            <w:rStyle w:val="Hyperlink"/>
            <w:sz w:val="24"/>
            <w:szCs w:val="24"/>
          </w:rPr>
          <w:t>http://www.swancor.com/en/ir/letter</w:t>
        </w:r>
      </w:hyperlink>
    </w:p>
    <w:p w14:paraId="5A297EC2" w14:textId="6899D17C" w:rsidR="00D956FD" w:rsidRDefault="00E61027" w:rsidP="00182A72">
      <w:pPr>
        <w:pStyle w:val="ListParagraph"/>
        <w:numPr>
          <w:ilvl w:val="0"/>
          <w:numId w:val="38"/>
        </w:numPr>
        <w:tabs>
          <w:tab w:val="left" w:pos="1365"/>
        </w:tabs>
        <w:spacing w:line="360" w:lineRule="auto"/>
        <w:jc w:val="both"/>
        <w:rPr>
          <w:sz w:val="24"/>
          <w:szCs w:val="24"/>
        </w:rPr>
      </w:pPr>
      <w:hyperlink r:id="rId111" w:history="1">
        <w:r w:rsidR="00D956FD" w:rsidRPr="009E3D87">
          <w:rPr>
            <w:rStyle w:val="Hyperlink"/>
            <w:sz w:val="24"/>
            <w:szCs w:val="24"/>
          </w:rPr>
          <w:t>https://www.sdk.co.jp/english/products/119/121.html</w:t>
        </w:r>
      </w:hyperlink>
    </w:p>
    <w:p w14:paraId="7BC2E169" w14:textId="438FF7B2" w:rsidR="00D956FD" w:rsidRDefault="00E61027" w:rsidP="00182A72">
      <w:pPr>
        <w:pStyle w:val="ListParagraph"/>
        <w:numPr>
          <w:ilvl w:val="0"/>
          <w:numId w:val="38"/>
        </w:numPr>
        <w:tabs>
          <w:tab w:val="left" w:pos="1365"/>
        </w:tabs>
        <w:spacing w:line="360" w:lineRule="auto"/>
        <w:jc w:val="both"/>
        <w:rPr>
          <w:sz w:val="24"/>
          <w:szCs w:val="24"/>
        </w:rPr>
      </w:pPr>
      <w:hyperlink r:id="rId112" w:history="1">
        <w:r w:rsidR="00904C80" w:rsidRPr="009E3D87">
          <w:rPr>
            <w:rStyle w:val="Hyperlink"/>
            <w:sz w:val="24"/>
            <w:szCs w:val="24"/>
          </w:rPr>
          <w:t>https://www.scottbader.com/business/composites/crystic-resin-ve671-03/</w:t>
        </w:r>
      </w:hyperlink>
    </w:p>
    <w:p w14:paraId="7EC8768C" w14:textId="22E984CB" w:rsidR="00904C80" w:rsidRDefault="00E61027" w:rsidP="00182A72">
      <w:pPr>
        <w:pStyle w:val="ListParagraph"/>
        <w:numPr>
          <w:ilvl w:val="0"/>
          <w:numId w:val="38"/>
        </w:numPr>
        <w:tabs>
          <w:tab w:val="left" w:pos="1365"/>
        </w:tabs>
        <w:spacing w:line="360" w:lineRule="auto"/>
        <w:jc w:val="both"/>
        <w:rPr>
          <w:sz w:val="24"/>
          <w:szCs w:val="24"/>
        </w:rPr>
      </w:pPr>
      <w:hyperlink r:id="rId113" w:history="1">
        <w:r w:rsidR="00E560EE" w:rsidRPr="009E3D87">
          <w:rPr>
            <w:rStyle w:val="Hyperlink"/>
            <w:sz w:val="24"/>
            <w:szCs w:val="24"/>
          </w:rPr>
          <w:t>https://www.polynt.com/vinylester-resin/</w:t>
        </w:r>
      </w:hyperlink>
    </w:p>
    <w:p w14:paraId="5D8D3614" w14:textId="7E129A21" w:rsidR="00E560EE" w:rsidRDefault="00E61027" w:rsidP="00182A72">
      <w:pPr>
        <w:pStyle w:val="ListParagraph"/>
        <w:numPr>
          <w:ilvl w:val="0"/>
          <w:numId w:val="38"/>
        </w:numPr>
        <w:tabs>
          <w:tab w:val="left" w:pos="1365"/>
        </w:tabs>
        <w:spacing w:line="360" w:lineRule="auto"/>
        <w:jc w:val="both"/>
        <w:rPr>
          <w:sz w:val="24"/>
          <w:szCs w:val="24"/>
        </w:rPr>
      </w:pPr>
      <w:hyperlink r:id="rId114" w:history="1">
        <w:r w:rsidR="00E560EE" w:rsidRPr="009E3D87">
          <w:rPr>
            <w:rStyle w:val="Hyperlink"/>
            <w:sz w:val="24"/>
            <w:szCs w:val="24"/>
          </w:rPr>
          <w:t>https://www.polynt.com/wp-content/uploads/2019/02/Brochure-Polynt-Reichhold-Composites-Resins-EMEA-1.pdf</w:t>
        </w:r>
      </w:hyperlink>
    </w:p>
    <w:p w14:paraId="05458AA5" w14:textId="649F57F0" w:rsidR="00E560EE" w:rsidRDefault="00E61027" w:rsidP="00182A72">
      <w:pPr>
        <w:pStyle w:val="ListParagraph"/>
        <w:numPr>
          <w:ilvl w:val="0"/>
          <w:numId w:val="38"/>
        </w:numPr>
        <w:tabs>
          <w:tab w:val="left" w:pos="1365"/>
        </w:tabs>
        <w:spacing w:line="360" w:lineRule="auto"/>
        <w:jc w:val="both"/>
        <w:rPr>
          <w:sz w:val="24"/>
          <w:szCs w:val="24"/>
        </w:rPr>
      </w:pPr>
      <w:hyperlink r:id="rId115" w:history="1">
        <w:r w:rsidR="00E560EE" w:rsidRPr="009E3D87">
          <w:rPr>
            <w:rStyle w:val="Hyperlink"/>
            <w:sz w:val="24"/>
            <w:szCs w:val="24"/>
          </w:rPr>
          <w:t>https://www.polynt.com/chemical-products/composites/ve-composites-en/vinylester/</w:t>
        </w:r>
      </w:hyperlink>
    </w:p>
    <w:p w14:paraId="2B71AF2F" w14:textId="2F1E478B" w:rsidR="00E560EE" w:rsidRDefault="00E61027" w:rsidP="00182A72">
      <w:pPr>
        <w:pStyle w:val="ListParagraph"/>
        <w:numPr>
          <w:ilvl w:val="0"/>
          <w:numId w:val="38"/>
        </w:numPr>
        <w:tabs>
          <w:tab w:val="left" w:pos="1365"/>
        </w:tabs>
        <w:spacing w:line="360" w:lineRule="auto"/>
        <w:jc w:val="both"/>
        <w:rPr>
          <w:sz w:val="24"/>
          <w:szCs w:val="24"/>
        </w:rPr>
      </w:pPr>
      <w:hyperlink r:id="rId116" w:history="1">
        <w:r w:rsidR="00E560EE" w:rsidRPr="009E3D87">
          <w:rPr>
            <w:rStyle w:val="Hyperlink"/>
            <w:sz w:val="24"/>
            <w:szCs w:val="24"/>
          </w:rPr>
          <w:t>https://www.reichhold.com/en/default.aspx</w:t>
        </w:r>
      </w:hyperlink>
    </w:p>
    <w:p w14:paraId="13671101" w14:textId="7A49CDA8" w:rsidR="00E560EE" w:rsidRDefault="00E61027" w:rsidP="00182A72">
      <w:pPr>
        <w:pStyle w:val="ListParagraph"/>
        <w:numPr>
          <w:ilvl w:val="0"/>
          <w:numId w:val="38"/>
        </w:numPr>
        <w:tabs>
          <w:tab w:val="left" w:pos="1365"/>
        </w:tabs>
        <w:spacing w:line="360" w:lineRule="auto"/>
        <w:jc w:val="both"/>
        <w:rPr>
          <w:sz w:val="24"/>
          <w:szCs w:val="24"/>
        </w:rPr>
      </w:pPr>
      <w:hyperlink r:id="rId117" w:history="1">
        <w:r w:rsidR="00D07E63" w:rsidRPr="009E3D87">
          <w:rPr>
            <w:rStyle w:val="Hyperlink"/>
            <w:sz w:val="24"/>
            <w:szCs w:val="24"/>
          </w:rPr>
          <w:t>https://www.eternal-group.com/Product/Detail?level2=60&amp;lang=en&amp;level1=81</w:t>
        </w:r>
      </w:hyperlink>
    </w:p>
    <w:p w14:paraId="77CAB59A" w14:textId="7DBA2CE5" w:rsidR="00D07E63" w:rsidRDefault="00E61027" w:rsidP="00182A72">
      <w:pPr>
        <w:pStyle w:val="ListParagraph"/>
        <w:numPr>
          <w:ilvl w:val="0"/>
          <w:numId w:val="38"/>
        </w:numPr>
        <w:tabs>
          <w:tab w:val="left" w:pos="1365"/>
        </w:tabs>
        <w:spacing w:line="360" w:lineRule="auto"/>
        <w:jc w:val="both"/>
        <w:rPr>
          <w:sz w:val="24"/>
          <w:szCs w:val="24"/>
        </w:rPr>
      </w:pPr>
      <w:hyperlink r:id="rId118" w:history="1">
        <w:r w:rsidR="00592E14" w:rsidRPr="009E3D87">
          <w:rPr>
            <w:rStyle w:val="Hyperlink"/>
            <w:sz w:val="24"/>
            <w:szCs w:val="24"/>
          </w:rPr>
          <w:t>http://www.sinopolymer.cn/product/Vinyl/</w:t>
        </w:r>
      </w:hyperlink>
    </w:p>
    <w:p w14:paraId="2BCE8679" w14:textId="7E1AEDEC" w:rsidR="00592E14" w:rsidRDefault="00E61027" w:rsidP="00182A72">
      <w:pPr>
        <w:pStyle w:val="ListParagraph"/>
        <w:numPr>
          <w:ilvl w:val="0"/>
          <w:numId w:val="38"/>
        </w:numPr>
        <w:tabs>
          <w:tab w:val="left" w:pos="1365"/>
        </w:tabs>
        <w:spacing w:line="360" w:lineRule="auto"/>
        <w:jc w:val="both"/>
        <w:rPr>
          <w:sz w:val="24"/>
          <w:szCs w:val="24"/>
        </w:rPr>
      </w:pPr>
      <w:hyperlink r:id="rId119" w:history="1">
        <w:r w:rsidR="008421FD" w:rsidRPr="009E3D87">
          <w:rPr>
            <w:rStyle w:val="Hyperlink"/>
            <w:sz w:val="24"/>
            <w:szCs w:val="24"/>
          </w:rPr>
          <w:t>https://www.ncbi.nlm.nih.gov/pmc/articles/PMC6473648/</w:t>
        </w:r>
      </w:hyperlink>
    </w:p>
    <w:p w14:paraId="52A6576E" w14:textId="3368AC9E" w:rsidR="008421FD" w:rsidRDefault="00E61027" w:rsidP="00182A72">
      <w:pPr>
        <w:pStyle w:val="ListParagraph"/>
        <w:numPr>
          <w:ilvl w:val="0"/>
          <w:numId w:val="38"/>
        </w:numPr>
        <w:tabs>
          <w:tab w:val="left" w:pos="1365"/>
        </w:tabs>
        <w:spacing w:line="360" w:lineRule="auto"/>
        <w:jc w:val="both"/>
        <w:rPr>
          <w:sz w:val="24"/>
          <w:szCs w:val="24"/>
        </w:rPr>
      </w:pPr>
      <w:hyperlink r:id="rId120" w:history="1">
        <w:r w:rsidR="008421FD" w:rsidRPr="009E3D87">
          <w:rPr>
            <w:rStyle w:val="Hyperlink"/>
            <w:sz w:val="24"/>
            <w:szCs w:val="24"/>
          </w:rPr>
          <w:t>https://basalt.today/2020/12/46490/</w:t>
        </w:r>
      </w:hyperlink>
    </w:p>
    <w:p w14:paraId="197073B9" w14:textId="68BAABDF" w:rsidR="008421FD" w:rsidRDefault="00E61027" w:rsidP="00182A72">
      <w:pPr>
        <w:pStyle w:val="ListParagraph"/>
        <w:numPr>
          <w:ilvl w:val="0"/>
          <w:numId w:val="38"/>
        </w:numPr>
        <w:tabs>
          <w:tab w:val="left" w:pos="1365"/>
        </w:tabs>
        <w:spacing w:line="360" w:lineRule="auto"/>
        <w:jc w:val="both"/>
        <w:rPr>
          <w:sz w:val="24"/>
          <w:szCs w:val="24"/>
        </w:rPr>
      </w:pPr>
      <w:hyperlink r:id="rId121" w:history="1">
        <w:r w:rsidR="00B46C11" w:rsidRPr="009E3D87">
          <w:rPr>
            <w:rStyle w:val="Hyperlink"/>
            <w:sz w:val="24"/>
            <w:szCs w:val="24"/>
          </w:rPr>
          <w:t>https://www.hexion.com/en-US/chemistry/versatic-acid-and-derivatives/veova-vinyl-esters</w:t>
        </w:r>
      </w:hyperlink>
    </w:p>
    <w:p w14:paraId="3D0C17B9" w14:textId="27C0EF3F" w:rsidR="00B46C11" w:rsidRDefault="00E61027" w:rsidP="00182A72">
      <w:pPr>
        <w:pStyle w:val="ListParagraph"/>
        <w:numPr>
          <w:ilvl w:val="0"/>
          <w:numId w:val="38"/>
        </w:numPr>
        <w:tabs>
          <w:tab w:val="left" w:pos="1365"/>
        </w:tabs>
        <w:spacing w:line="360" w:lineRule="auto"/>
        <w:jc w:val="both"/>
        <w:rPr>
          <w:sz w:val="24"/>
          <w:szCs w:val="24"/>
        </w:rPr>
      </w:pPr>
      <w:hyperlink r:id="rId122" w:history="1">
        <w:r w:rsidR="00B46C11" w:rsidRPr="009E3D87">
          <w:rPr>
            <w:rStyle w:val="Hyperlink"/>
            <w:sz w:val="24"/>
            <w:szCs w:val="24"/>
          </w:rPr>
          <w:t>https://www.hexion.com/en-gb/chemistry/epoxy-resins-curing-agents-modifiers/vinyl-ester-resins</w:t>
        </w:r>
      </w:hyperlink>
    </w:p>
    <w:p w14:paraId="1BB872DB" w14:textId="2F9323AE" w:rsidR="00B46C11" w:rsidRDefault="00E61027" w:rsidP="00182A72">
      <w:pPr>
        <w:pStyle w:val="ListParagraph"/>
        <w:numPr>
          <w:ilvl w:val="0"/>
          <w:numId w:val="38"/>
        </w:numPr>
        <w:tabs>
          <w:tab w:val="left" w:pos="1365"/>
        </w:tabs>
        <w:spacing w:line="360" w:lineRule="auto"/>
        <w:jc w:val="both"/>
        <w:rPr>
          <w:sz w:val="24"/>
          <w:szCs w:val="24"/>
        </w:rPr>
      </w:pPr>
      <w:hyperlink r:id="rId123" w:history="1">
        <w:r w:rsidR="00B46C11" w:rsidRPr="009E3D87">
          <w:rPr>
            <w:rStyle w:val="Hyperlink"/>
            <w:sz w:val="24"/>
            <w:szCs w:val="24"/>
          </w:rPr>
          <w:t>https://www.hexion.com/en-gb/brand/ecocryl</w:t>
        </w:r>
      </w:hyperlink>
    </w:p>
    <w:p w14:paraId="14B9A731" w14:textId="06657614" w:rsidR="00B46C11" w:rsidRDefault="00E61027" w:rsidP="00182A72">
      <w:pPr>
        <w:pStyle w:val="ListParagraph"/>
        <w:numPr>
          <w:ilvl w:val="0"/>
          <w:numId w:val="38"/>
        </w:numPr>
        <w:tabs>
          <w:tab w:val="left" w:pos="1365"/>
        </w:tabs>
        <w:spacing w:line="360" w:lineRule="auto"/>
        <w:jc w:val="both"/>
        <w:rPr>
          <w:sz w:val="24"/>
          <w:szCs w:val="24"/>
        </w:rPr>
      </w:pPr>
      <w:hyperlink r:id="rId124" w:history="1">
        <w:r w:rsidR="005A3846" w:rsidRPr="009E3D87">
          <w:rPr>
            <w:rStyle w:val="Hyperlink"/>
            <w:sz w:val="24"/>
            <w:szCs w:val="24"/>
          </w:rPr>
          <w:t>https://www.businesswire.com/news/home/20150727006094/en/Hexion-Inc.-Announces-Successful-Restart-of-VeoVa%E2%84%A2-Vinyl-Ester-Plant-in-Moerdijk-Netherlands</w:t>
        </w:r>
      </w:hyperlink>
    </w:p>
    <w:p w14:paraId="103B018A" w14:textId="236BC4ED" w:rsidR="005A3846" w:rsidRDefault="00E61027" w:rsidP="00182A72">
      <w:pPr>
        <w:pStyle w:val="ListParagraph"/>
        <w:numPr>
          <w:ilvl w:val="0"/>
          <w:numId w:val="38"/>
        </w:numPr>
        <w:tabs>
          <w:tab w:val="left" w:pos="1365"/>
        </w:tabs>
        <w:spacing w:line="360" w:lineRule="auto"/>
        <w:jc w:val="both"/>
        <w:rPr>
          <w:sz w:val="24"/>
          <w:szCs w:val="24"/>
        </w:rPr>
      </w:pPr>
      <w:hyperlink r:id="rId125" w:history="1">
        <w:r w:rsidR="00843E83" w:rsidRPr="009E3D87">
          <w:rPr>
            <w:rStyle w:val="Hyperlink"/>
            <w:sz w:val="24"/>
            <w:szCs w:val="24"/>
          </w:rPr>
          <w:t>https://www.dic-global.com/en/products/unsaturated_poly/</w:t>
        </w:r>
      </w:hyperlink>
    </w:p>
    <w:p w14:paraId="7E1F6D23" w14:textId="6E73EF3B" w:rsidR="00843E83" w:rsidRDefault="00E61027" w:rsidP="00182A72">
      <w:pPr>
        <w:pStyle w:val="ListParagraph"/>
        <w:numPr>
          <w:ilvl w:val="0"/>
          <w:numId w:val="38"/>
        </w:numPr>
        <w:tabs>
          <w:tab w:val="left" w:pos="1365"/>
        </w:tabs>
        <w:spacing w:line="360" w:lineRule="auto"/>
        <w:jc w:val="both"/>
        <w:rPr>
          <w:sz w:val="24"/>
          <w:szCs w:val="24"/>
        </w:rPr>
      </w:pPr>
      <w:hyperlink r:id="rId126" w:history="1">
        <w:r w:rsidR="00843E83" w:rsidRPr="009E3D87">
          <w:rPr>
            <w:rStyle w:val="Hyperlink"/>
            <w:sz w:val="24"/>
            <w:szCs w:val="24"/>
          </w:rPr>
          <w:t>https://www.dic-global.com/en/products/resin.html</w:t>
        </w:r>
      </w:hyperlink>
    </w:p>
    <w:p w14:paraId="199A0696" w14:textId="681A076F" w:rsidR="00843E83" w:rsidRDefault="00E61027" w:rsidP="00182A72">
      <w:pPr>
        <w:pStyle w:val="ListParagraph"/>
        <w:numPr>
          <w:ilvl w:val="0"/>
          <w:numId w:val="38"/>
        </w:numPr>
        <w:tabs>
          <w:tab w:val="left" w:pos="1365"/>
        </w:tabs>
        <w:spacing w:line="360" w:lineRule="auto"/>
        <w:jc w:val="both"/>
        <w:rPr>
          <w:sz w:val="24"/>
          <w:szCs w:val="24"/>
        </w:rPr>
      </w:pPr>
      <w:hyperlink r:id="rId127" w:history="1">
        <w:r w:rsidR="00843E83" w:rsidRPr="009E3D87">
          <w:rPr>
            <w:rStyle w:val="Hyperlink"/>
            <w:sz w:val="24"/>
            <w:szCs w:val="24"/>
          </w:rPr>
          <w:t>https://patents.google.com/patent/US5756600A/en</w:t>
        </w:r>
      </w:hyperlink>
    </w:p>
    <w:p w14:paraId="4780C2EA" w14:textId="77777777" w:rsidR="00CC0BB9" w:rsidRDefault="00E61027" w:rsidP="00182A72">
      <w:pPr>
        <w:pStyle w:val="ListParagraph"/>
        <w:numPr>
          <w:ilvl w:val="0"/>
          <w:numId w:val="38"/>
        </w:numPr>
        <w:tabs>
          <w:tab w:val="left" w:pos="1365"/>
        </w:tabs>
        <w:spacing w:line="360" w:lineRule="auto"/>
        <w:jc w:val="both"/>
        <w:rPr>
          <w:sz w:val="24"/>
          <w:szCs w:val="24"/>
        </w:rPr>
      </w:pPr>
      <w:hyperlink r:id="rId128" w:history="1">
        <w:r w:rsidR="00843E83" w:rsidRPr="009E3D87">
          <w:rPr>
            <w:rStyle w:val="Hyperlink"/>
            <w:sz w:val="24"/>
            <w:szCs w:val="24"/>
          </w:rPr>
          <w:t>https://www.researchgate.net/publication/336435136_Mechanical_Properties_of_Submicron_Glass_Fiber_Reinforced_Vinyl_Ester_Composite</w:t>
        </w:r>
      </w:hyperlink>
    </w:p>
    <w:p w14:paraId="469D69C0" w14:textId="2D4474AF" w:rsidR="00CC0BB9" w:rsidRDefault="00E61027" w:rsidP="00182A72">
      <w:pPr>
        <w:pStyle w:val="ListParagraph"/>
        <w:numPr>
          <w:ilvl w:val="0"/>
          <w:numId w:val="38"/>
        </w:numPr>
        <w:tabs>
          <w:tab w:val="left" w:pos="1365"/>
        </w:tabs>
        <w:spacing w:line="360" w:lineRule="auto"/>
        <w:jc w:val="both"/>
        <w:rPr>
          <w:sz w:val="24"/>
          <w:szCs w:val="24"/>
        </w:rPr>
      </w:pPr>
      <w:hyperlink r:id="rId129" w:history="1">
        <w:r w:rsidR="00CC0BB9" w:rsidRPr="009E3D87">
          <w:rPr>
            <w:rStyle w:val="Hyperlink"/>
            <w:sz w:val="24"/>
            <w:szCs w:val="24"/>
          </w:rPr>
          <w:t>https://www.dic.com.cn/pdf/products/catalog/dic_epoxy_en.pdf</w:t>
        </w:r>
      </w:hyperlink>
    </w:p>
    <w:p w14:paraId="03B0FB19" w14:textId="45D7BFCA" w:rsidR="00CC0BB9" w:rsidRDefault="00E61027" w:rsidP="00182A72">
      <w:pPr>
        <w:pStyle w:val="ListParagraph"/>
        <w:numPr>
          <w:ilvl w:val="0"/>
          <w:numId w:val="38"/>
        </w:numPr>
        <w:tabs>
          <w:tab w:val="left" w:pos="1365"/>
        </w:tabs>
        <w:spacing w:line="360" w:lineRule="auto"/>
        <w:jc w:val="both"/>
        <w:rPr>
          <w:sz w:val="24"/>
          <w:szCs w:val="24"/>
        </w:rPr>
      </w:pPr>
      <w:hyperlink r:id="rId130" w:history="1">
        <w:r w:rsidR="00CC0BB9" w:rsidRPr="009E3D87">
          <w:rPr>
            <w:rStyle w:val="Hyperlink"/>
            <w:sz w:val="24"/>
            <w:szCs w:val="24"/>
          </w:rPr>
          <w:t>https://interplastic.com/wp-content/uploads/2020/10/T_HighHeatDistortion.pdf</w:t>
        </w:r>
      </w:hyperlink>
    </w:p>
    <w:p w14:paraId="05DD72A2" w14:textId="3E315054" w:rsidR="007373F9" w:rsidRDefault="00E61027" w:rsidP="00182A72">
      <w:pPr>
        <w:pStyle w:val="ListParagraph"/>
        <w:numPr>
          <w:ilvl w:val="0"/>
          <w:numId w:val="38"/>
        </w:numPr>
        <w:tabs>
          <w:tab w:val="left" w:pos="1365"/>
        </w:tabs>
        <w:spacing w:line="360" w:lineRule="auto"/>
        <w:jc w:val="both"/>
        <w:rPr>
          <w:sz w:val="24"/>
          <w:szCs w:val="24"/>
        </w:rPr>
      </w:pPr>
      <w:hyperlink r:id="rId131" w:history="1">
        <w:r w:rsidR="007373F9" w:rsidRPr="009E3D87">
          <w:rPr>
            <w:rStyle w:val="Hyperlink"/>
            <w:sz w:val="24"/>
            <w:szCs w:val="24"/>
          </w:rPr>
          <w:t>https://www.poliya.com/en/bisphenol-a-based-epoxy-vinyl-ester-resins</w:t>
        </w:r>
      </w:hyperlink>
    </w:p>
    <w:p w14:paraId="4BDDCBD5" w14:textId="182B6473" w:rsidR="007373F9" w:rsidRDefault="00E61027" w:rsidP="00182A72">
      <w:pPr>
        <w:pStyle w:val="ListParagraph"/>
        <w:numPr>
          <w:ilvl w:val="0"/>
          <w:numId w:val="38"/>
        </w:numPr>
        <w:tabs>
          <w:tab w:val="left" w:pos="1365"/>
        </w:tabs>
        <w:spacing w:line="360" w:lineRule="auto"/>
        <w:jc w:val="both"/>
        <w:rPr>
          <w:sz w:val="24"/>
          <w:szCs w:val="24"/>
        </w:rPr>
      </w:pPr>
      <w:hyperlink r:id="rId132" w:history="1">
        <w:r w:rsidR="007373F9" w:rsidRPr="009E3D87">
          <w:rPr>
            <w:rStyle w:val="Hyperlink"/>
            <w:sz w:val="24"/>
            <w:szCs w:val="24"/>
          </w:rPr>
          <w:t>https://www.poliya.com/en/novolac-vinyl-ester-resins</w:t>
        </w:r>
      </w:hyperlink>
    </w:p>
    <w:p w14:paraId="328A89BB" w14:textId="36C70EF5" w:rsidR="007373F9" w:rsidRDefault="00E61027" w:rsidP="00182A72">
      <w:pPr>
        <w:pStyle w:val="ListParagraph"/>
        <w:numPr>
          <w:ilvl w:val="0"/>
          <w:numId w:val="38"/>
        </w:numPr>
        <w:tabs>
          <w:tab w:val="left" w:pos="1365"/>
        </w:tabs>
        <w:spacing w:line="360" w:lineRule="auto"/>
        <w:jc w:val="both"/>
        <w:rPr>
          <w:sz w:val="24"/>
          <w:szCs w:val="24"/>
        </w:rPr>
      </w:pPr>
      <w:hyperlink r:id="rId133" w:history="1">
        <w:r w:rsidR="007373F9" w:rsidRPr="009E3D87">
          <w:rPr>
            <w:rStyle w:val="Hyperlink"/>
            <w:sz w:val="24"/>
            <w:szCs w:val="24"/>
          </w:rPr>
          <w:t>https://www.poliya.com/en/brominated-epoxy-vinyl-ester-resins</w:t>
        </w:r>
      </w:hyperlink>
    </w:p>
    <w:p w14:paraId="799C65C0" w14:textId="28ADBBBC" w:rsidR="007373F9" w:rsidRDefault="00E61027" w:rsidP="00182A72">
      <w:pPr>
        <w:pStyle w:val="ListParagraph"/>
        <w:numPr>
          <w:ilvl w:val="0"/>
          <w:numId w:val="38"/>
        </w:numPr>
        <w:tabs>
          <w:tab w:val="left" w:pos="1365"/>
        </w:tabs>
        <w:spacing w:line="360" w:lineRule="auto"/>
        <w:jc w:val="both"/>
        <w:rPr>
          <w:sz w:val="24"/>
          <w:szCs w:val="24"/>
        </w:rPr>
      </w:pPr>
      <w:hyperlink r:id="rId134" w:history="1">
        <w:r w:rsidR="007373F9" w:rsidRPr="009E3D87">
          <w:rPr>
            <w:rStyle w:val="Hyperlink"/>
            <w:sz w:val="24"/>
            <w:szCs w:val="24"/>
          </w:rPr>
          <w:t>https://www.poliya.com/en/amine-accelerated-vinyl-ester-resins</w:t>
        </w:r>
      </w:hyperlink>
    </w:p>
    <w:p w14:paraId="49E0F763" w14:textId="4A2257FB" w:rsidR="007373F9" w:rsidRDefault="00E61027" w:rsidP="00182A72">
      <w:pPr>
        <w:pStyle w:val="ListParagraph"/>
        <w:numPr>
          <w:ilvl w:val="0"/>
          <w:numId w:val="38"/>
        </w:numPr>
        <w:tabs>
          <w:tab w:val="left" w:pos="1365"/>
        </w:tabs>
        <w:spacing w:line="360" w:lineRule="auto"/>
        <w:jc w:val="both"/>
        <w:rPr>
          <w:sz w:val="24"/>
          <w:szCs w:val="24"/>
        </w:rPr>
      </w:pPr>
      <w:hyperlink r:id="rId135" w:history="1">
        <w:r w:rsidR="007373F9" w:rsidRPr="009E3D87">
          <w:rPr>
            <w:rStyle w:val="Hyperlink"/>
            <w:sz w:val="24"/>
            <w:szCs w:val="24"/>
          </w:rPr>
          <w:t>https://www.poliya.com/en/rtm-and-infusion</w:t>
        </w:r>
      </w:hyperlink>
    </w:p>
    <w:p w14:paraId="2239CE57" w14:textId="32ACA619" w:rsidR="001F2DC3" w:rsidRDefault="00E61027" w:rsidP="00182A72">
      <w:pPr>
        <w:pStyle w:val="ListParagraph"/>
        <w:numPr>
          <w:ilvl w:val="0"/>
          <w:numId w:val="38"/>
        </w:numPr>
        <w:tabs>
          <w:tab w:val="left" w:pos="1365"/>
        </w:tabs>
        <w:spacing w:line="360" w:lineRule="auto"/>
        <w:jc w:val="both"/>
        <w:rPr>
          <w:sz w:val="24"/>
          <w:szCs w:val="24"/>
        </w:rPr>
      </w:pPr>
      <w:hyperlink r:id="rId136" w:history="1">
        <w:r w:rsidR="001F2DC3" w:rsidRPr="009E3D87">
          <w:rPr>
            <w:rStyle w:val="Hyperlink"/>
            <w:sz w:val="24"/>
            <w:szCs w:val="24"/>
          </w:rPr>
          <w:t>https://www.materialstoday.com/composite-industry/news/poliya-starts-production-in-russia/</w:t>
        </w:r>
      </w:hyperlink>
    </w:p>
    <w:p w14:paraId="20DC268A" w14:textId="76F5DA28" w:rsidR="00F83479" w:rsidRDefault="00E61027" w:rsidP="00182A72">
      <w:pPr>
        <w:pStyle w:val="ListParagraph"/>
        <w:numPr>
          <w:ilvl w:val="0"/>
          <w:numId w:val="38"/>
        </w:numPr>
        <w:tabs>
          <w:tab w:val="left" w:pos="1365"/>
        </w:tabs>
        <w:spacing w:line="360" w:lineRule="auto"/>
        <w:jc w:val="both"/>
        <w:rPr>
          <w:sz w:val="24"/>
          <w:szCs w:val="24"/>
        </w:rPr>
      </w:pPr>
      <w:hyperlink r:id="rId137" w:history="1">
        <w:r w:rsidR="00F83479" w:rsidRPr="009E3D87">
          <w:rPr>
            <w:rStyle w:val="Hyperlink"/>
            <w:sz w:val="24"/>
            <w:szCs w:val="24"/>
          </w:rPr>
          <w:t>https://sir-ltd.com/PRODUCTS/tabid/56/Default.aspx</w:t>
        </w:r>
      </w:hyperlink>
    </w:p>
    <w:p w14:paraId="386F191A" w14:textId="69A1F906" w:rsidR="000A2081" w:rsidRDefault="00E61027" w:rsidP="00182A72">
      <w:pPr>
        <w:pStyle w:val="ListParagraph"/>
        <w:numPr>
          <w:ilvl w:val="0"/>
          <w:numId w:val="38"/>
        </w:numPr>
        <w:tabs>
          <w:tab w:val="left" w:pos="1365"/>
        </w:tabs>
        <w:spacing w:line="360" w:lineRule="auto"/>
        <w:jc w:val="both"/>
        <w:rPr>
          <w:sz w:val="24"/>
          <w:szCs w:val="24"/>
        </w:rPr>
      </w:pPr>
      <w:hyperlink r:id="rId138" w:history="1">
        <w:r w:rsidR="000A2081" w:rsidRPr="009E3D87">
          <w:rPr>
            <w:rStyle w:val="Hyperlink"/>
            <w:sz w:val="24"/>
            <w:szCs w:val="24"/>
          </w:rPr>
          <w:t>https://interplastic.com/category/products/vinyl-ester-resins/</w:t>
        </w:r>
      </w:hyperlink>
    </w:p>
    <w:p w14:paraId="309A91EC" w14:textId="27D0B195" w:rsidR="00182A72" w:rsidRDefault="00E61027" w:rsidP="00182A72">
      <w:pPr>
        <w:pStyle w:val="ListParagraph"/>
        <w:numPr>
          <w:ilvl w:val="0"/>
          <w:numId w:val="38"/>
        </w:numPr>
        <w:tabs>
          <w:tab w:val="left" w:pos="1365"/>
        </w:tabs>
        <w:spacing w:line="360" w:lineRule="auto"/>
        <w:jc w:val="both"/>
        <w:rPr>
          <w:sz w:val="24"/>
          <w:szCs w:val="24"/>
        </w:rPr>
      </w:pPr>
      <w:hyperlink r:id="rId139" w:history="1">
        <w:r w:rsidR="00182A72" w:rsidRPr="009E3D87">
          <w:rPr>
            <w:rStyle w:val="Hyperlink"/>
            <w:sz w:val="24"/>
            <w:szCs w:val="24"/>
          </w:rPr>
          <w:t>https://interplastic.com/novolac-epoxy-based-vinyl-ester-resins-2/</w:t>
        </w:r>
      </w:hyperlink>
    </w:p>
    <w:p w14:paraId="3F901FA0" w14:textId="0875E534" w:rsidR="00182A72" w:rsidRDefault="00E61027" w:rsidP="005A3A9E">
      <w:pPr>
        <w:pStyle w:val="ListParagraph"/>
        <w:numPr>
          <w:ilvl w:val="0"/>
          <w:numId w:val="38"/>
        </w:numPr>
        <w:tabs>
          <w:tab w:val="left" w:pos="1365"/>
        </w:tabs>
        <w:spacing w:line="360" w:lineRule="auto"/>
        <w:jc w:val="both"/>
        <w:rPr>
          <w:sz w:val="24"/>
          <w:szCs w:val="24"/>
        </w:rPr>
      </w:pPr>
      <w:hyperlink r:id="rId140" w:history="1">
        <w:r w:rsidR="00182A72" w:rsidRPr="009E3D87">
          <w:rPr>
            <w:rStyle w:val="Hyperlink"/>
            <w:sz w:val="24"/>
            <w:szCs w:val="24"/>
          </w:rPr>
          <w:t>https://interplastic.com/wp-content/uploads/2020/10/0040crvinylester2015update.pdf</w:t>
        </w:r>
      </w:hyperlink>
    </w:p>
    <w:p w14:paraId="68F75DD5" w14:textId="26FFC292" w:rsidR="00182A72" w:rsidRDefault="00E61027" w:rsidP="005A3A9E">
      <w:pPr>
        <w:pStyle w:val="ListParagraph"/>
        <w:numPr>
          <w:ilvl w:val="0"/>
          <w:numId w:val="38"/>
        </w:numPr>
        <w:tabs>
          <w:tab w:val="left" w:pos="1365"/>
        </w:tabs>
        <w:spacing w:line="360" w:lineRule="auto"/>
        <w:jc w:val="both"/>
        <w:rPr>
          <w:sz w:val="24"/>
          <w:szCs w:val="24"/>
        </w:rPr>
      </w:pPr>
      <w:hyperlink r:id="rId141" w:history="1">
        <w:r w:rsidR="00182A72" w:rsidRPr="009E3D87">
          <w:rPr>
            <w:rStyle w:val="Hyperlink"/>
            <w:sz w:val="24"/>
            <w:szCs w:val="24"/>
          </w:rPr>
          <w:t>https://allnex.com/en/markets-applications/composites/infrastructure</w:t>
        </w:r>
      </w:hyperlink>
    </w:p>
    <w:p w14:paraId="4B114452" w14:textId="347D8723" w:rsidR="00D02FC0" w:rsidRDefault="00E61027" w:rsidP="005A3A9E">
      <w:pPr>
        <w:pStyle w:val="ListParagraph"/>
        <w:numPr>
          <w:ilvl w:val="0"/>
          <w:numId w:val="38"/>
        </w:numPr>
        <w:tabs>
          <w:tab w:val="left" w:pos="1365"/>
        </w:tabs>
        <w:spacing w:line="360" w:lineRule="auto"/>
        <w:jc w:val="both"/>
        <w:rPr>
          <w:sz w:val="24"/>
          <w:szCs w:val="24"/>
        </w:rPr>
      </w:pPr>
      <w:hyperlink r:id="rId142" w:history="1">
        <w:r w:rsidR="00D02FC0" w:rsidRPr="009E3D87">
          <w:rPr>
            <w:rStyle w:val="Hyperlink"/>
            <w:sz w:val="24"/>
            <w:szCs w:val="24"/>
          </w:rPr>
          <w:t>https://allnex.com/en/product/204f8a8f-d42a-408a-9037-9ece9030accc/ultratec-ve-tie-layer-resins</w:t>
        </w:r>
      </w:hyperlink>
    </w:p>
    <w:p w14:paraId="0AB74BB1" w14:textId="38072DA6" w:rsidR="00D02FC0" w:rsidRDefault="00E61027" w:rsidP="005A3A9E">
      <w:pPr>
        <w:pStyle w:val="ListParagraph"/>
        <w:numPr>
          <w:ilvl w:val="0"/>
          <w:numId w:val="38"/>
        </w:numPr>
        <w:tabs>
          <w:tab w:val="left" w:pos="1365"/>
        </w:tabs>
        <w:spacing w:line="360" w:lineRule="auto"/>
        <w:jc w:val="both"/>
        <w:rPr>
          <w:sz w:val="24"/>
          <w:szCs w:val="24"/>
        </w:rPr>
      </w:pPr>
      <w:hyperlink r:id="rId143" w:history="1">
        <w:r w:rsidR="00D02FC0" w:rsidRPr="009E3D87">
          <w:rPr>
            <w:rStyle w:val="Hyperlink"/>
            <w:sz w:val="24"/>
            <w:szCs w:val="24"/>
          </w:rPr>
          <w:t>https://allnex.com/en/product/da649a6c-a2cf-41af-b28e-49e88affdcf8/hetron-922</w:t>
        </w:r>
      </w:hyperlink>
    </w:p>
    <w:p w14:paraId="2431C4B1" w14:textId="5A64E93A" w:rsidR="00D02FC0" w:rsidRDefault="00E61027" w:rsidP="005A3A9E">
      <w:pPr>
        <w:pStyle w:val="ListParagraph"/>
        <w:numPr>
          <w:ilvl w:val="0"/>
          <w:numId w:val="38"/>
        </w:numPr>
        <w:tabs>
          <w:tab w:val="left" w:pos="1365"/>
        </w:tabs>
        <w:spacing w:line="360" w:lineRule="auto"/>
        <w:jc w:val="both"/>
        <w:rPr>
          <w:sz w:val="24"/>
          <w:szCs w:val="24"/>
        </w:rPr>
      </w:pPr>
      <w:hyperlink r:id="rId144" w:history="1">
        <w:r w:rsidR="00D02FC0" w:rsidRPr="009E3D87">
          <w:rPr>
            <w:rStyle w:val="Hyperlink"/>
            <w:sz w:val="24"/>
            <w:szCs w:val="24"/>
          </w:rPr>
          <w:t>https://allnex.com/en/markets-applications/composites/boat-building-and-repair</w:t>
        </w:r>
      </w:hyperlink>
    </w:p>
    <w:p w14:paraId="7F549629" w14:textId="31B6CCF4" w:rsidR="00DD0A9F" w:rsidRDefault="00E61027" w:rsidP="005A3A9E">
      <w:pPr>
        <w:pStyle w:val="ListParagraph"/>
        <w:numPr>
          <w:ilvl w:val="0"/>
          <w:numId w:val="38"/>
        </w:numPr>
        <w:tabs>
          <w:tab w:val="left" w:pos="1365"/>
        </w:tabs>
        <w:spacing w:line="360" w:lineRule="auto"/>
        <w:jc w:val="both"/>
        <w:rPr>
          <w:sz w:val="24"/>
          <w:szCs w:val="24"/>
        </w:rPr>
      </w:pPr>
      <w:hyperlink r:id="rId145" w:history="1">
        <w:r w:rsidR="00DD0A9F" w:rsidRPr="009E3D87">
          <w:rPr>
            <w:rStyle w:val="Hyperlink"/>
            <w:sz w:val="24"/>
            <w:szCs w:val="24"/>
          </w:rPr>
          <w:t>http://en.enchuan.com.tw/index.html</w:t>
        </w:r>
      </w:hyperlink>
    </w:p>
    <w:p w14:paraId="06021C70" w14:textId="471C02BF" w:rsidR="00DD0A9F" w:rsidRDefault="00E61027" w:rsidP="005A3A9E">
      <w:pPr>
        <w:pStyle w:val="ListParagraph"/>
        <w:numPr>
          <w:ilvl w:val="0"/>
          <w:numId w:val="38"/>
        </w:numPr>
        <w:tabs>
          <w:tab w:val="left" w:pos="1365"/>
        </w:tabs>
        <w:spacing w:line="360" w:lineRule="auto"/>
        <w:jc w:val="both"/>
        <w:rPr>
          <w:sz w:val="24"/>
          <w:szCs w:val="24"/>
        </w:rPr>
      </w:pPr>
      <w:hyperlink r:id="rId146" w:history="1">
        <w:r w:rsidR="00DD0A9F" w:rsidRPr="009E3D87">
          <w:rPr>
            <w:rStyle w:val="Hyperlink"/>
            <w:sz w:val="24"/>
            <w:szCs w:val="24"/>
          </w:rPr>
          <w:t>http://en.enchuan.com.tw/601.html</w:t>
        </w:r>
      </w:hyperlink>
    </w:p>
    <w:p w14:paraId="795C0352" w14:textId="13D3CAD0" w:rsidR="00DD0A9F" w:rsidRDefault="00E61027" w:rsidP="005A3A9E">
      <w:pPr>
        <w:pStyle w:val="ListParagraph"/>
        <w:numPr>
          <w:ilvl w:val="0"/>
          <w:numId w:val="38"/>
        </w:numPr>
        <w:tabs>
          <w:tab w:val="left" w:pos="1365"/>
        </w:tabs>
        <w:spacing w:line="360" w:lineRule="auto"/>
        <w:jc w:val="both"/>
        <w:rPr>
          <w:sz w:val="24"/>
          <w:szCs w:val="24"/>
        </w:rPr>
      </w:pPr>
      <w:hyperlink r:id="rId147" w:history="1">
        <w:r w:rsidR="00DD0A9F" w:rsidRPr="009E3D87">
          <w:rPr>
            <w:rStyle w:val="Hyperlink"/>
            <w:sz w:val="24"/>
            <w:szCs w:val="24"/>
          </w:rPr>
          <w:t>http://en.enchuan.com.tw/601-35.html</w:t>
        </w:r>
      </w:hyperlink>
    </w:p>
    <w:p w14:paraId="1B35881F" w14:textId="2009AC3C" w:rsidR="00DD0A9F" w:rsidRDefault="00E61027" w:rsidP="005A3A9E">
      <w:pPr>
        <w:pStyle w:val="ListParagraph"/>
        <w:numPr>
          <w:ilvl w:val="0"/>
          <w:numId w:val="38"/>
        </w:numPr>
        <w:tabs>
          <w:tab w:val="left" w:pos="1365"/>
        </w:tabs>
        <w:spacing w:line="360" w:lineRule="auto"/>
        <w:jc w:val="both"/>
        <w:rPr>
          <w:sz w:val="24"/>
          <w:szCs w:val="24"/>
        </w:rPr>
      </w:pPr>
      <w:hyperlink r:id="rId148" w:history="1">
        <w:r w:rsidR="00DD0A9F" w:rsidRPr="009E3D87">
          <w:rPr>
            <w:rStyle w:val="Hyperlink"/>
            <w:sz w:val="24"/>
            <w:szCs w:val="24"/>
          </w:rPr>
          <w:t>http://en.enchuan.com.tw/607.html</w:t>
        </w:r>
      </w:hyperlink>
    </w:p>
    <w:p w14:paraId="1A086DAD" w14:textId="5168A334" w:rsidR="00DD0A9F" w:rsidRDefault="00E61027" w:rsidP="005A3A9E">
      <w:pPr>
        <w:pStyle w:val="ListParagraph"/>
        <w:numPr>
          <w:ilvl w:val="0"/>
          <w:numId w:val="38"/>
        </w:numPr>
        <w:tabs>
          <w:tab w:val="left" w:pos="1365"/>
        </w:tabs>
        <w:spacing w:line="360" w:lineRule="auto"/>
        <w:jc w:val="both"/>
        <w:rPr>
          <w:sz w:val="24"/>
          <w:szCs w:val="24"/>
        </w:rPr>
      </w:pPr>
      <w:hyperlink r:id="rId149" w:history="1">
        <w:r w:rsidR="00DD0A9F" w:rsidRPr="009E3D87">
          <w:rPr>
            <w:rStyle w:val="Hyperlink"/>
            <w:sz w:val="24"/>
            <w:szCs w:val="24"/>
          </w:rPr>
          <w:t>http://www.sewonchem.co.kr/english/subpage/sub4.asp?id=34</w:t>
        </w:r>
      </w:hyperlink>
    </w:p>
    <w:p w14:paraId="46126A2A" w14:textId="2988A02F" w:rsidR="00DD45E0" w:rsidRDefault="00E61027" w:rsidP="005A3A9E">
      <w:pPr>
        <w:pStyle w:val="ListParagraph"/>
        <w:numPr>
          <w:ilvl w:val="0"/>
          <w:numId w:val="38"/>
        </w:numPr>
        <w:tabs>
          <w:tab w:val="left" w:pos="1365"/>
        </w:tabs>
        <w:spacing w:line="360" w:lineRule="auto"/>
        <w:jc w:val="both"/>
        <w:rPr>
          <w:sz w:val="24"/>
          <w:szCs w:val="24"/>
        </w:rPr>
      </w:pPr>
      <w:hyperlink r:id="rId150" w:history="1">
        <w:r w:rsidR="00DD45E0" w:rsidRPr="009E3D87">
          <w:rPr>
            <w:rStyle w:val="Hyperlink"/>
            <w:sz w:val="24"/>
            <w:szCs w:val="24"/>
          </w:rPr>
          <w:t>https://www.innovativeresin.com/</w:t>
        </w:r>
      </w:hyperlink>
    </w:p>
    <w:p w14:paraId="18EBC63C" w14:textId="49B73F7B" w:rsidR="00DD45E0" w:rsidRDefault="00E61027" w:rsidP="005A3A9E">
      <w:pPr>
        <w:pStyle w:val="ListParagraph"/>
        <w:numPr>
          <w:ilvl w:val="0"/>
          <w:numId w:val="38"/>
        </w:numPr>
        <w:tabs>
          <w:tab w:val="left" w:pos="1365"/>
        </w:tabs>
        <w:spacing w:line="360" w:lineRule="auto"/>
        <w:jc w:val="both"/>
        <w:rPr>
          <w:sz w:val="24"/>
          <w:szCs w:val="24"/>
        </w:rPr>
      </w:pPr>
      <w:hyperlink r:id="rId151" w:history="1">
        <w:r w:rsidR="00DD45E0" w:rsidRPr="009E3D87">
          <w:rPr>
            <w:rStyle w:val="Hyperlink"/>
            <w:sz w:val="24"/>
            <w:szCs w:val="24"/>
          </w:rPr>
          <w:t>https://www.innovativeresin.com/company-profile.htm</w:t>
        </w:r>
      </w:hyperlink>
    </w:p>
    <w:p w14:paraId="2AACD668" w14:textId="0D0F1B15" w:rsidR="00755C67" w:rsidRDefault="00E61027" w:rsidP="005A3A9E">
      <w:pPr>
        <w:pStyle w:val="ListParagraph"/>
        <w:numPr>
          <w:ilvl w:val="0"/>
          <w:numId w:val="38"/>
        </w:numPr>
        <w:tabs>
          <w:tab w:val="left" w:pos="1365"/>
        </w:tabs>
        <w:spacing w:line="360" w:lineRule="auto"/>
        <w:jc w:val="both"/>
        <w:rPr>
          <w:sz w:val="24"/>
          <w:szCs w:val="24"/>
        </w:rPr>
      </w:pPr>
      <w:hyperlink r:id="rId152" w:history="1">
        <w:r w:rsidR="00755C67" w:rsidRPr="009E3D87">
          <w:rPr>
            <w:rStyle w:val="Hyperlink"/>
            <w:sz w:val="24"/>
            <w:szCs w:val="24"/>
          </w:rPr>
          <w:t>https://www.innovativeresin.com/corrosion-resistant-resin.htm</w:t>
        </w:r>
      </w:hyperlink>
    </w:p>
    <w:p w14:paraId="2B560C57" w14:textId="6D2A76D9" w:rsidR="00755C67" w:rsidRDefault="00E61027" w:rsidP="005A3A9E">
      <w:pPr>
        <w:pStyle w:val="ListParagraph"/>
        <w:numPr>
          <w:ilvl w:val="0"/>
          <w:numId w:val="38"/>
        </w:numPr>
        <w:tabs>
          <w:tab w:val="left" w:pos="1365"/>
        </w:tabs>
        <w:spacing w:line="360" w:lineRule="auto"/>
        <w:jc w:val="both"/>
        <w:rPr>
          <w:sz w:val="24"/>
          <w:szCs w:val="24"/>
        </w:rPr>
      </w:pPr>
      <w:hyperlink r:id="rId153" w:history="1">
        <w:r w:rsidR="00755C67" w:rsidRPr="009E3D87">
          <w:rPr>
            <w:rStyle w:val="Hyperlink"/>
            <w:sz w:val="24"/>
            <w:szCs w:val="24"/>
          </w:rPr>
          <w:t>http://www.orsonchemicals.com/product/bisphenol-a-vinyl-ester/</w:t>
        </w:r>
      </w:hyperlink>
    </w:p>
    <w:p w14:paraId="0C50CF1C" w14:textId="69D816FF" w:rsidR="00755C67" w:rsidRDefault="00E61027" w:rsidP="005A3A9E">
      <w:pPr>
        <w:pStyle w:val="ListParagraph"/>
        <w:numPr>
          <w:ilvl w:val="0"/>
          <w:numId w:val="38"/>
        </w:numPr>
        <w:tabs>
          <w:tab w:val="left" w:pos="1365"/>
        </w:tabs>
        <w:spacing w:line="360" w:lineRule="auto"/>
        <w:jc w:val="both"/>
        <w:rPr>
          <w:sz w:val="24"/>
          <w:szCs w:val="24"/>
        </w:rPr>
      </w:pPr>
      <w:hyperlink r:id="rId154" w:history="1">
        <w:r w:rsidR="00755C67" w:rsidRPr="009E3D87">
          <w:rPr>
            <w:rStyle w:val="Hyperlink"/>
            <w:sz w:val="24"/>
            <w:szCs w:val="24"/>
          </w:rPr>
          <w:t>http://www.orsonchemicals.com/products/</w:t>
        </w:r>
      </w:hyperlink>
    </w:p>
    <w:p w14:paraId="58BF7E18" w14:textId="13A2EA1D" w:rsidR="000361D4" w:rsidRDefault="00E61027" w:rsidP="005A3A9E">
      <w:pPr>
        <w:pStyle w:val="ListParagraph"/>
        <w:numPr>
          <w:ilvl w:val="0"/>
          <w:numId w:val="38"/>
        </w:numPr>
        <w:tabs>
          <w:tab w:val="left" w:pos="1365"/>
        </w:tabs>
        <w:spacing w:line="360" w:lineRule="auto"/>
        <w:jc w:val="both"/>
        <w:rPr>
          <w:sz w:val="24"/>
          <w:szCs w:val="24"/>
        </w:rPr>
      </w:pPr>
      <w:hyperlink r:id="rId155" w:history="1">
        <w:r w:rsidR="000361D4" w:rsidRPr="009E3D87">
          <w:rPr>
            <w:rStyle w:val="Hyperlink"/>
            <w:sz w:val="24"/>
            <w:szCs w:val="24"/>
          </w:rPr>
          <w:t>https://www.satyenpolymers.com/resins_vinyl_ester.aspx</w:t>
        </w:r>
      </w:hyperlink>
    </w:p>
    <w:p w14:paraId="3C02CFBB" w14:textId="6940BAB1" w:rsidR="000361D4" w:rsidRDefault="00E61027" w:rsidP="005A3A9E">
      <w:pPr>
        <w:pStyle w:val="ListParagraph"/>
        <w:numPr>
          <w:ilvl w:val="0"/>
          <w:numId w:val="38"/>
        </w:numPr>
        <w:tabs>
          <w:tab w:val="left" w:pos="1365"/>
        </w:tabs>
        <w:spacing w:line="360" w:lineRule="auto"/>
        <w:jc w:val="both"/>
        <w:rPr>
          <w:sz w:val="24"/>
          <w:szCs w:val="24"/>
        </w:rPr>
      </w:pPr>
      <w:hyperlink r:id="rId156" w:history="1">
        <w:r w:rsidR="000361D4" w:rsidRPr="009E3D87">
          <w:rPr>
            <w:rStyle w:val="Hyperlink"/>
            <w:sz w:val="24"/>
            <w:szCs w:val="24"/>
          </w:rPr>
          <w:t>https://www.crysticresins.com/resins-gelcoats</w:t>
        </w:r>
      </w:hyperlink>
    </w:p>
    <w:p w14:paraId="27E4AEC8" w14:textId="077A5F35" w:rsidR="000361D4" w:rsidRDefault="00E61027" w:rsidP="005A3A9E">
      <w:pPr>
        <w:pStyle w:val="ListParagraph"/>
        <w:numPr>
          <w:ilvl w:val="0"/>
          <w:numId w:val="38"/>
        </w:numPr>
        <w:tabs>
          <w:tab w:val="left" w:pos="1365"/>
        </w:tabs>
        <w:spacing w:line="360" w:lineRule="auto"/>
        <w:jc w:val="both"/>
        <w:rPr>
          <w:sz w:val="24"/>
          <w:szCs w:val="24"/>
        </w:rPr>
      </w:pPr>
      <w:hyperlink r:id="rId157" w:history="1">
        <w:r w:rsidR="000361D4" w:rsidRPr="009E3D87">
          <w:rPr>
            <w:rStyle w:val="Hyperlink"/>
            <w:sz w:val="24"/>
            <w:szCs w:val="24"/>
          </w:rPr>
          <w:t>https://mechemco.com/category/corrosion-resistant-resins/</w:t>
        </w:r>
      </w:hyperlink>
    </w:p>
    <w:p w14:paraId="78B8A633" w14:textId="56A2AFB0" w:rsidR="000308B3" w:rsidRDefault="00E61027" w:rsidP="005A3A9E">
      <w:pPr>
        <w:pStyle w:val="ListParagraph"/>
        <w:numPr>
          <w:ilvl w:val="0"/>
          <w:numId w:val="38"/>
        </w:numPr>
        <w:tabs>
          <w:tab w:val="left" w:pos="1365"/>
        </w:tabs>
        <w:spacing w:line="360" w:lineRule="auto"/>
        <w:jc w:val="both"/>
        <w:rPr>
          <w:sz w:val="24"/>
          <w:szCs w:val="24"/>
        </w:rPr>
      </w:pPr>
      <w:hyperlink r:id="rId158" w:history="1">
        <w:r w:rsidR="000308B3" w:rsidRPr="009E3D87">
          <w:rPr>
            <w:rStyle w:val="Hyperlink"/>
            <w:sz w:val="24"/>
            <w:szCs w:val="24"/>
          </w:rPr>
          <w:t>https://mechemco.com/category/flame-retardant-resins/\</w:t>
        </w:r>
      </w:hyperlink>
    </w:p>
    <w:p w14:paraId="5B29FDBE" w14:textId="02994081" w:rsidR="0089031F" w:rsidRDefault="00E61027" w:rsidP="005A3A9E">
      <w:pPr>
        <w:pStyle w:val="ListParagraph"/>
        <w:numPr>
          <w:ilvl w:val="0"/>
          <w:numId w:val="38"/>
        </w:numPr>
        <w:tabs>
          <w:tab w:val="left" w:pos="1365"/>
        </w:tabs>
        <w:spacing w:line="360" w:lineRule="auto"/>
        <w:jc w:val="both"/>
        <w:rPr>
          <w:sz w:val="24"/>
          <w:szCs w:val="24"/>
        </w:rPr>
      </w:pPr>
      <w:hyperlink r:id="rId159" w:history="1">
        <w:r w:rsidR="0089031F" w:rsidRPr="009E3D87">
          <w:rPr>
            <w:rStyle w:val="Hyperlink"/>
            <w:sz w:val="24"/>
            <w:szCs w:val="24"/>
          </w:rPr>
          <w:t>https://investor.ashland.com/news-releases/news-release-details/ashlands-derakanetm-epoxy-vinyl-ester-resins-continue-delivering</w:t>
        </w:r>
      </w:hyperlink>
    </w:p>
    <w:p w14:paraId="5ED87517" w14:textId="3E7C394F" w:rsidR="0089031F" w:rsidRDefault="00E61027" w:rsidP="005A3A9E">
      <w:pPr>
        <w:pStyle w:val="ListParagraph"/>
        <w:numPr>
          <w:ilvl w:val="0"/>
          <w:numId w:val="38"/>
        </w:numPr>
        <w:tabs>
          <w:tab w:val="left" w:pos="1365"/>
        </w:tabs>
        <w:spacing w:line="360" w:lineRule="auto"/>
        <w:jc w:val="both"/>
        <w:rPr>
          <w:sz w:val="24"/>
          <w:szCs w:val="24"/>
        </w:rPr>
      </w:pPr>
      <w:hyperlink r:id="rId160" w:history="1">
        <w:r w:rsidR="0089031F" w:rsidRPr="009E3D87">
          <w:rPr>
            <w:rStyle w:val="Hyperlink"/>
            <w:sz w:val="24"/>
            <w:szCs w:val="24"/>
          </w:rPr>
          <w:t>https://ec.europa.eu/competition/mergers/cases/decisions/m9238_127_3.pdf</w:t>
        </w:r>
      </w:hyperlink>
    </w:p>
    <w:p w14:paraId="25B36923" w14:textId="74BB0C81" w:rsidR="0089031F" w:rsidRDefault="00E61027" w:rsidP="005A3A9E">
      <w:pPr>
        <w:pStyle w:val="ListParagraph"/>
        <w:numPr>
          <w:ilvl w:val="0"/>
          <w:numId w:val="38"/>
        </w:numPr>
        <w:tabs>
          <w:tab w:val="left" w:pos="1365"/>
        </w:tabs>
        <w:spacing w:line="360" w:lineRule="auto"/>
        <w:jc w:val="both"/>
        <w:rPr>
          <w:sz w:val="24"/>
          <w:szCs w:val="24"/>
        </w:rPr>
      </w:pPr>
      <w:hyperlink r:id="rId161" w:history="1">
        <w:r w:rsidR="0089031F" w:rsidRPr="009E3D87">
          <w:rPr>
            <w:rStyle w:val="Hyperlink"/>
            <w:sz w:val="24"/>
            <w:szCs w:val="24"/>
          </w:rPr>
          <w:t>https://www.ineos.com/news/shared-news/ineos-completes-the-acquisition-of-the-ashland-composites-business/</w:t>
        </w:r>
      </w:hyperlink>
    </w:p>
    <w:p w14:paraId="0C590B15" w14:textId="5449F943" w:rsidR="00713327" w:rsidRDefault="00E61027" w:rsidP="005A3A9E">
      <w:pPr>
        <w:pStyle w:val="ListParagraph"/>
        <w:numPr>
          <w:ilvl w:val="0"/>
          <w:numId w:val="38"/>
        </w:numPr>
        <w:tabs>
          <w:tab w:val="left" w:pos="1365"/>
        </w:tabs>
        <w:spacing w:line="360" w:lineRule="auto"/>
        <w:jc w:val="both"/>
        <w:rPr>
          <w:sz w:val="24"/>
          <w:szCs w:val="24"/>
        </w:rPr>
      </w:pPr>
      <w:hyperlink r:id="rId162" w:history="1">
        <w:r w:rsidR="00713327" w:rsidRPr="009E3D87">
          <w:rPr>
            <w:rStyle w:val="Hyperlink"/>
            <w:sz w:val="24"/>
            <w:szCs w:val="24"/>
          </w:rPr>
          <w:t>https://www.compositesworld.com/news/ineos-composites-and-ashland-after-acquisition</w:t>
        </w:r>
      </w:hyperlink>
    </w:p>
    <w:p w14:paraId="122B297A" w14:textId="77777777" w:rsidR="00783B10" w:rsidRPr="00783B10" w:rsidRDefault="00E61027" w:rsidP="00783B10">
      <w:pPr>
        <w:pStyle w:val="ListParagraph"/>
        <w:numPr>
          <w:ilvl w:val="0"/>
          <w:numId w:val="38"/>
        </w:numPr>
        <w:tabs>
          <w:tab w:val="left" w:pos="1365"/>
        </w:tabs>
        <w:spacing w:line="360" w:lineRule="auto"/>
        <w:jc w:val="both"/>
        <w:rPr>
          <w:sz w:val="24"/>
          <w:szCs w:val="24"/>
        </w:rPr>
      </w:pPr>
      <w:hyperlink r:id="rId163" w:history="1">
        <w:r w:rsidR="00B2593C" w:rsidRPr="009E3D87">
          <w:rPr>
            <w:rStyle w:val="Hyperlink"/>
            <w:sz w:val="24"/>
            <w:szCs w:val="24"/>
          </w:rPr>
          <w:t>http://environmentclearance.nic.in/DownloadPfdFile.aspx?FileName=MQmOThcXtf6zqP0JyNkfUaeh3bmLrUwUiMVgczIWx1Tx1PVW84qyhjIU18VaT3yoHURC6MwzwQLYgniD/4RbEw==&amp;FilePath=93ZZBm8LWEXfg+HAlQix2fE2t8z/pgnoBhDlYdZCxzVPEh4a7F53Cae7tleKGoXIDiA7chYePNgRJpehWx3dLsaLaee8RS5VxBvVdCAnIMg=</w:t>
        </w:r>
      </w:hyperlink>
      <w:r w:rsidR="00843E83" w:rsidRPr="003D0FEE">
        <w:rPr>
          <w:sz w:val="24"/>
          <w:szCs w:val="24"/>
        </w:rPr>
        <w:br/>
      </w:r>
    </w:p>
    <w:p w14:paraId="01BB1E4C" w14:textId="2F41DFC4" w:rsidR="00783B10" w:rsidRPr="00783B10" w:rsidRDefault="00783B10" w:rsidP="00783B10">
      <w:pPr>
        <w:tabs>
          <w:tab w:val="left" w:pos="1365"/>
        </w:tabs>
        <w:spacing w:line="360" w:lineRule="auto"/>
        <w:jc w:val="right"/>
        <w:rPr>
          <w:ins w:id="783" w:author="Hardik Malhotra" w:date="2021-12-01T20:44:00Z"/>
          <w:rFonts w:ascii="Arial" w:hAnsi="Arial" w:cs="Arial"/>
          <w:sz w:val="24"/>
          <w:szCs w:val="24"/>
        </w:rPr>
      </w:pPr>
      <w:ins w:id="784" w:author="Neeshu Bhadauriya" w:date="2021-12-03T02:00:00Z">
        <w:r w:rsidRPr="00783B10">
          <w:rPr>
            <w:rFonts w:ascii="Arial" w:hAnsi="Arial" w:cs="Arial"/>
            <w:sz w:val="24"/>
            <w:szCs w:val="24"/>
            <w:u w:val="single"/>
          </w:rPr>
          <w:t>Annexure 3</w:t>
        </w:r>
      </w:ins>
    </w:p>
    <w:p w14:paraId="252582A7" w14:textId="77777777" w:rsidR="00783B10" w:rsidRPr="006C5335" w:rsidRDefault="00783B10" w:rsidP="00783B10">
      <w:pPr>
        <w:rPr>
          <w:ins w:id="785" w:author="Neeshu Bhadauriya" w:date="2021-12-03T01:05:00Z"/>
          <w:rFonts w:ascii="Arial" w:hAnsi="Arial" w:cs="Arial"/>
          <w:b/>
          <w:bCs/>
          <w:sz w:val="24"/>
          <w:szCs w:val="24"/>
        </w:rPr>
      </w:pPr>
      <w:ins w:id="786" w:author="Neeshu Bhadauriya" w:date="2021-12-03T01:05:00Z">
        <w:r w:rsidRPr="006C5335">
          <w:rPr>
            <w:rFonts w:ascii="Arial" w:hAnsi="Arial" w:cs="Arial"/>
            <w:b/>
            <w:bCs/>
            <w:sz w:val="24"/>
            <w:szCs w:val="24"/>
          </w:rPr>
          <w:t>Partial list of primary respondents interviewed</w:t>
        </w:r>
      </w:ins>
    </w:p>
    <w:tbl>
      <w:tblPr>
        <w:tblW w:w="10214" w:type="dxa"/>
        <w:tblLook w:val="04A0" w:firstRow="1" w:lastRow="0" w:firstColumn="1" w:lastColumn="0" w:noHBand="0" w:noVBand="1"/>
      </w:tblPr>
      <w:tblGrid>
        <w:gridCol w:w="3076"/>
        <w:gridCol w:w="7138"/>
      </w:tblGrid>
      <w:tr w:rsidR="009F1143" w:rsidRPr="009F1143" w14:paraId="19BA2BF0" w14:textId="77777777" w:rsidTr="009F1143">
        <w:trPr>
          <w:trHeight w:val="311"/>
        </w:trPr>
        <w:tc>
          <w:tcPr>
            <w:tcW w:w="3076" w:type="dxa"/>
            <w:tcBorders>
              <w:top w:val="single" w:sz="8" w:space="0" w:color="auto"/>
              <w:left w:val="single" w:sz="8" w:space="0" w:color="auto"/>
              <w:bottom w:val="single" w:sz="8" w:space="0" w:color="auto"/>
              <w:right w:val="single" w:sz="8" w:space="0" w:color="auto"/>
            </w:tcBorders>
            <w:shd w:val="clear" w:color="000000" w:fill="2F5496"/>
            <w:noWrap/>
            <w:vAlign w:val="center"/>
            <w:hideMark/>
          </w:tcPr>
          <w:p w14:paraId="2C043372" w14:textId="77777777" w:rsidR="009F1143" w:rsidRPr="009F1143" w:rsidRDefault="009F1143" w:rsidP="009F1143">
            <w:pPr>
              <w:spacing w:after="0" w:line="240" w:lineRule="auto"/>
              <w:jc w:val="center"/>
              <w:rPr>
                <w:rFonts w:ascii="Arial" w:eastAsia="Times New Roman" w:hAnsi="Arial" w:cs="Arial"/>
                <w:b/>
                <w:bCs/>
                <w:color w:val="FFFFFF"/>
                <w:sz w:val="20"/>
                <w:szCs w:val="20"/>
                <w:lang w:eastAsia="en-IN"/>
              </w:rPr>
            </w:pPr>
            <w:r w:rsidRPr="009F1143">
              <w:rPr>
                <w:rFonts w:ascii="Arial" w:eastAsia="Times New Roman" w:hAnsi="Arial" w:cs="Arial"/>
                <w:b/>
                <w:bCs/>
                <w:color w:val="FFFFFF"/>
                <w:sz w:val="20"/>
                <w:szCs w:val="20"/>
                <w:lang w:eastAsia="en-IN"/>
              </w:rPr>
              <w:t>Country</w:t>
            </w:r>
          </w:p>
        </w:tc>
        <w:tc>
          <w:tcPr>
            <w:tcW w:w="7138" w:type="dxa"/>
            <w:tcBorders>
              <w:top w:val="single" w:sz="8" w:space="0" w:color="auto"/>
              <w:left w:val="nil"/>
              <w:bottom w:val="single" w:sz="8" w:space="0" w:color="auto"/>
              <w:right w:val="single" w:sz="8" w:space="0" w:color="auto"/>
            </w:tcBorders>
            <w:shd w:val="clear" w:color="000000" w:fill="2F5496"/>
            <w:noWrap/>
            <w:vAlign w:val="center"/>
            <w:hideMark/>
          </w:tcPr>
          <w:p w14:paraId="3836647F" w14:textId="77777777" w:rsidR="009F1143" w:rsidRPr="009F1143" w:rsidRDefault="009F1143" w:rsidP="009F1143">
            <w:pPr>
              <w:spacing w:after="0" w:line="240" w:lineRule="auto"/>
              <w:rPr>
                <w:rFonts w:ascii="Arial" w:eastAsia="Times New Roman" w:hAnsi="Arial" w:cs="Arial"/>
                <w:b/>
                <w:bCs/>
                <w:color w:val="FFFFFF"/>
                <w:sz w:val="20"/>
                <w:szCs w:val="20"/>
                <w:lang w:eastAsia="en-IN"/>
              </w:rPr>
            </w:pPr>
            <w:r w:rsidRPr="009F1143">
              <w:rPr>
                <w:rFonts w:ascii="Arial" w:eastAsia="Times New Roman" w:hAnsi="Arial" w:cs="Arial"/>
                <w:b/>
                <w:bCs/>
                <w:color w:val="FFFFFF"/>
                <w:sz w:val="20"/>
                <w:szCs w:val="20"/>
                <w:lang w:eastAsia="en-IN"/>
              </w:rPr>
              <w:t>Company</w:t>
            </w:r>
          </w:p>
        </w:tc>
      </w:tr>
      <w:tr w:rsidR="009F1143" w:rsidRPr="009F1143" w14:paraId="4C179E50" w14:textId="77777777" w:rsidTr="009F1143">
        <w:trPr>
          <w:trHeight w:val="311"/>
        </w:trPr>
        <w:tc>
          <w:tcPr>
            <w:tcW w:w="3076" w:type="dxa"/>
            <w:vMerge w:val="restart"/>
            <w:tcBorders>
              <w:top w:val="nil"/>
              <w:left w:val="single" w:sz="8" w:space="0" w:color="auto"/>
              <w:bottom w:val="nil"/>
              <w:right w:val="single" w:sz="8" w:space="0" w:color="auto"/>
            </w:tcBorders>
            <w:shd w:val="clear" w:color="000000" w:fill="FFFFFF"/>
            <w:noWrap/>
            <w:vAlign w:val="center"/>
            <w:hideMark/>
          </w:tcPr>
          <w:p w14:paraId="16345AD3"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India</w:t>
            </w:r>
          </w:p>
        </w:tc>
        <w:tc>
          <w:tcPr>
            <w:tcW w:w="7138" w:type="dxa"/>
            <w:tcBorders>
              <w:top w:val="nil"/>
              <w:left w:val="nil"/>
              <w:bottom w:val="single" w:sz="8" w:space="0" w:color="auto"/>
              <w:right w:val="single" w:sz="8" w:space="0" w:color="auto"/>
            </w:tcBorders>
            <w:shd w:val="clear" w:color="auto" w:fill="auto"/>
            <w:noWrap/>
            <w:vAlign w:val="center"/>
            <w:hideMark/>
          </w:tcPr>
          <w:p w14:paraId="718D12D0"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Polynt-Reichhold</w:t>
            </w:r>
            <w:proofErr w:type="spellEnd"/>
          </w:p>
        </w:tc>
      </w:tr>
      <w:tr w:rsidR="009F1143" w:rsidRPr="009F1143" w14:paraId="2D6FACBF"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41213A8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32CE3FBB"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 xml:space="preserve">Innovative Resins </w:t>
            </w:r>
            <w:proofErr w:type="spellStart"/>
            <w:r w:rsidRPr="009F1143">
              <w:rPr>
                <w:rFonts w:ascii="Arial" w:eastAsia="Times New Roman" w:hAnsi="Arial" w:cs="Arial"/>
                <w:color w:val="000000"/>
                <w:sz w:val="20"/>
                <w:szCs w:val="20"/>
                <w:lang w:eastAsia="en-IN"/>
              </w:rPr>
              <w:t>Pvt.</w:t>
            </w:r>
            <w:proofErr w:type="spellEnd"/>
            <w:r w:rsidRPr="009F1143">
              <w:rPr>
                <w:rFonts w:ascii="Arial" w:eastAsia="Times New Roman" w:hAnsi="Arial" w:cs="Arial"/>
                <w:color w:val="000000"/>
                <w:sz w:val="20"/>
                <w:szCs w:val="20"/>
                <w:lang w:eastAsia="en-IN"/>
              </w:rPr>
              <w:t xml:space="preserve"> Ltd.</w:t>
            </w:r>
          </w:p>
        </w:tc>
      </w:tr>
      <w:tr w:rsidR="009F1143" w:rsidRPr="009F1143" w14:paraId="11149DDB"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3042DDA0"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03D0C7C"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Orson Chemicals</w:t>
            </w:r>
          </w:p>
        </w:tc>
      </w:tr>
      <w:tr w:rsidR="009F1143" w:rsidRPr="009F1143" w14:paraId="0907402D"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5EF8A5DC"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03FFD7D2"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Satyen</w:t>
            </w:r>
            <w:proofErr w:type="spellEnd"/>
            <w:r w:rsidRPr="009F1143">
              <w:rPr>
                <w:rFonts w:ascii="Arial" w:eastAsia="Times New Roman" w:hAnsi="Arial" w:cs="Arial"/>
                <w:color w:val="000000"/>
                <w:sz w:val="20"/>
                <w:szCs w:val="20"/>
                <w:lang w:eastAsia="en-IN"/>
              </w:rPr>
              <w:t xml:space="preserve"> Polymers </w:t>
            </w:r>
            <w:proofErr w:type="spellStart"/>
            <w:r w:rsidRPr="009F1143">
              <w:rPr>
                <w:rFonts w:ascii="Arial" w:eastAsia="Times New Roman" w:hAnsi="Arial" w:cs="Arial"/>
                <w:color w:val="000000"/>
                <w:sz w:val="20"/>
                <w:szCs w:val="20"/>
                <w:lang w:eastAsia="en-IN"/>
              </w:rPr>
              <w:t>Pvt.</w:t>
            </w:r>
            <w:proofErr w:type="spellEnd"/>
            <w:r w:rsidRPr="009F1143">
              <w:rPr>
                <w:rFonts w:ascii="Arial" w:eastAsia="Times New Roman" w:hAnsi="Arial" w:cs="Arial"/>
                <w:color w:val="000000"/>
                <w:sz w:val="20"/>
                <w:szCs w:val="20"/>
                <w:lang w:eastAsia="en-IN"/>
              </w:rPr>
              <w:t xml:space="preserve"> Ltd. </w:t>
            </w:r>
          </w:p>
        </w:tc>
      </w:tr>
      <w:tr w:rsidR="009F1143" w:rsidRPr="009F1143" w14:paraId="13EB2BAA"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7635AA4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03D16A64"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Crystic</w:t>
            </w:r>
            <w:proofErr w:type="spellEnd"/>
            <w:r w:rsidRPr="009F1143">
              <w:rPr>
                <w:rFonts w:ascii="Arial" w:eastAsia="Times New Roman" w:hAnsi="Arial" w:cs="Arial"/>
                <w:color w:val="000000"/>
                <w:sz w:val="20"/>
                <w:szCs w:val="20"/>
                <w:lang w:eastAsia="en-IN"/>
              </w:rPr>
              <w:t xml:space="preserve"> Resins India Private Limited</w:t>
            </w:r>
          </w:p>
        </w:tc>
      </w:tr>
      <w:tr w:rsidR="009F1143" w:rsidRPr="009F1143" w14:paraId="1F067400"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3FF6C81D"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7967D294"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Mechemco</w:t>
            </w:r>
            <w:proofErr w:type="spellEnd"/>
            <w:r w:rsidRPr="009F1143">
              <w:rPr>
                <w:rFonts w:ascii="Arial" w:eastAsia="Times New Roman" w:hAnsi="Arial" w:cs="Arial"/>
                <w:color w:val="000000"/>
                <w:sz w:val="20"/>
                <w:szCs w:val="20"/>
                <w:lang w:eastAsia="en-IN"/>
              </w:rPr>
              <w:t xml:space="preserve"> resins </w:t>
            </w:r>
            <w:proofErr w:type="spellStart"/>
            <w:r w:rsidRPr="009F1143">
              <w:rPr>
                <w:rFonts w:ascii="Arial" w:eastAsia="Times New Roman" w:hAnsi="Arial" w:cs="Arial"/>
                <w:color w:val="000000"/>
                <w:sz w:val="20"/>
                <w:szCs w:val="20"/>
                <w:lang w:eastAsia="en-IN"/>
              </w:rPr>
              <w:t>pvt</w:t>
            </w:r>
            <w:proofErr w:type="spellEnd"/>
            <w:r w:rsidRPr="009F1143">
              <w:rPr>
                <w:rFonts w:ascii="Arial" w:eastAsia="Times New Roman" w:hAnsi="Arial" w:cs="Arial"/>
                <w:color w:val="000000"/>
                <w:sz w:val="20"/>
                <w:szCs w:val="20"/>
                <w:lang w:eastAsia="en-IN"/>
              </w:rPr>
              <w:t xml:space="preserve"> ltd</w:t>
            </w:r>
          </w:p>
        </w:tc>
      </w:tr>
      <w:tr w:rsidR="009F1143" w:rsidRPr="009F1143" w14:paraId="2E2F8C7B"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559CDDC5"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7DF4AA20"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Suzlon Energy Limited</w:t>
            </w:r>
          </w:p>
        </w:tc>
      </w:tr>
      <w:tr w:rsidR="009F1143" w:rsidRPr="009F1143" w14:paraId="6C8D66FB"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712D1216"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691BDA2A"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Regen Powertech private limited</w:t>
            </w:r>
          </w:p>
        </w:tc>
      </w:tr>
      <w:tr w:rsidR="009F1143" w:rsidRPr="009F1143" w14:paraId="11CEA1D2"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07B49057"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35121579"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Inox Wind limited</w:t>
            </w:r>
          </w:p>
        </w:tc>
      </w:tr>
      <w:tr w:rsidR="009F1143" w:rsidRPr="009F1143" w14:paraId="42D2A92C"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3F22A71E"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2F71FBB9"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Gamesa wind turbines private limited</w:t>
            </w:r>
          </w:p>
        </w:tc>
      </w:tr>
      <w:tr w:rsidR="009F1143" w:rsidRPr="009F1143" w14:paraId="04D06285"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26B0C2F8"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66347098"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GE Wind Energy Limited</w:t>
            </w:r>
          </w:p>
        </w:tc>
      </w:tr>
      <w:tr w:rsidR="009F1143" w:rsidRPr="009F1143" w14:paraId="31648824"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49603FFD"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0C83A52E"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 xml:space="preserve">Enercon India </w:t>
            </w:r>
            <w:proofErr w:type="spellStart"/>
            <w:r w:rsidRPr="009F1143">
              <w:rPr>
                <w:rFonts w:ascii="Arial" w:eastAsia="Times New Roman" w:hAnsi="Arial" w:cs="Arial"/>
                <w:color w:val="000000"/>
                <w:sz w:val="20"/>
                <w:szCs w:val="20"/>
                <w:lang w:eastAsia="en-IN"/>
              </w:rPr>
              <w:t>Pvt.</w:t>
            </w:r>
            <w:proofErr w:type="spellEnd"/>
            <w:r w:rsidRPr="009F1143">
              <w:rPr>
                <w:rFonts w:ascii="Arial" w:eastAsia="Times New Roman" w:hAnsi="Arial" w:cs="Arial"/>
                <w:color w:val="000000"/>
                <w:sz w:val="20"/>
                <w:szCs w:val="20"/>
                <w:lang w:eastAsia="en-IN"/>
              </w:rPr>
              <w:t xml:space="preserve"> Ltd.</w:t>
            </w:r>
          </w:p>
        </w:tc>
      </w:tr>
      <w:tr w:rsidR="009F1143" w:rsidRPr="009F1143" w14:paraId="7CB506C5"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78C789EB"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A02E918" w14:textId="77777777" w:rsidR="009F1143" w:rsidRPr="009F1143" w:rsidRDefault="009F1143" w:rsidP="009F1143">
            <w:pPr>
              <w:spacing w:after="0" w:line="240" w:lineRule="auto"/>
              <w:rPr>
                <w:rFonts w:ascii="Arial" w:eastAsia="Times New Roman" w:hAnsi="Arial" w:cs="Arial"/>
                <w:color w:val="000000"/>
                <w:sz w:val="20"/>
                <w:szCs w:val="20"/>
                <w:lang w:eastAsia="en-IN"/>
              </w:rPr>
            </w:pPr>
            <w:proofErr w:type="spellStart"/>
            <w:r w:rsidRPr="009F1143">
              <w:rPr>
                <w:rFonts w:ascii="Arial" w:eastAsia="Times New Roman" w:hAnsi="Arial" w:cs="Arial"/>
                <w:color w:val="000000"/>
                <w:sz w:val="20"/>
                <w:szCs w:val="20"/>
                <w:lang w:eastAsia="en-IN"/>
              </w:rPr>
              <w:t>Binani</w:t>
            </w:r>
            <w:proofErr w:type="spellEnd"/>
            <w:r w:rsidRPr="009F1143">
              <w:rPr>
                <w:rFonts w:ascii="Arial" w:eastAsia="Times New Roman" w:hAnsi="Arial" w:cs="Arial"/>
                <w:color w:val="000000"/>
                <w:sz w:val="20"/>
                <w:szCs w:val="20"/>
                <w:lang w:eastAsia="en-IN"/>
              </w:rPr>
              <w:t xml:space="preserve"> Industries</w:t>
            </w:r>
          </w:p>
        </w:tc>
      </w:tr>
      <w:tr w:rsidR="009F1143" w:rsidRPr="009F1143" w14:paraId="7C3AFBB6"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47D1B797"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537CF7CB"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Prolong Composites</w:t>
            </w:r>
          </w:p>
        </w:tc>
      </w:tr>
      <w:tr w:rsidR="009F1143" w:rsidRPr="009F1143" w14:paraId="090DF14D" w14:textId="77777777" w:rsidTr="009F1143">
        <w:trPr>
          <w:trHeight w:val="311"/>
        </w:trPr>
        <w:tc>
          <w:tcPr>
            <w:tcW w:w="3076" w:type="dxa"/>
            <w:vMerge/>
            <w:tcBorders>
              <w:top w:val="nil"/>
              <w:left w:val="single" w:sz="8" w:space="0" w:color="auto"/>
              <w:bottom w:val="nil"/>
              <w:right w:val="single" w:sz="8" w:space="0" w:color="auto"/>
            </w:tcBorders>
            <w:vAlign w:val="center"/>
            <w:hideMark/>
          </w:tcPr>
          <w:p w14:paraId="7DD7749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4D9FDDD4"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Vestas India</w:t>
            </w:r>
          </w:p>
        </w:tc>
      </w:tr>
      <w:tr w:rsidR="009F1143" w:rsidRPr="009F1143" w14:paraId="5DA65480" w14:textId="77777777" w:rsidTr="009F1143">
        <w:trPr>
          <w:trHeight w:val="311"/>
        </w:trPr>
        <w:tc>
          <w:tcPr>
            <w:tcW w:w="3076" w:type="dxa"/>
            <w:vMerge w:val="restart"/>
            <w:tcBorders>
              <w:top w:val="single" w:sz="8" w:space="0" w:color="auto"/>
              <w:left w:val="single" w:sz="8" w:space="0" w:color="auto"/>
              <w:bottom w:val="nil"/>
              <w:right w:val="single" w:sz="8" w:space="0" w:color="auto"/>
            </w:tcBorders>
            <w:shd w:val="clear" w:color="000000" w:fill="FFFFFF"/>
            <w:noWrap/>
            <w:vAlign w:val="center"/>
            <w:hideMark/>
          </w:tcPr>
          <w:p w14:paraId="76EEBDEF"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China</w:t>
            </w:r>
          </w:p>
        </w:tc>
        <w:tc>
          <w:tcPr>
            <w:tcW w:w="7138" w:type="dxa"/>
            <w:tcBorders>
              <w:top w:val="nil"/>
              <w:left w:val="nil"/>
              <w:bottom w:val="nil"/>
              <w:right w:val="single" w:sz="8" w:space="0" w:color="auto"/>
            </w:tcBorders>
            <w:shd w:val="clear" w:color="auto" w:fill="auto"/>
            <w:noWrap/>
            <w:vAlign w:val="center"/>
            <w:hideMark/>
          </w:tcPr>
          <w:p w14:paraId="3FF9650C"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AOC Resins</w:t>
            </w:r>
          </w:p>
        </w:tc>
      </w:tr>
      <w:tr w:rsidR="009F1143" w:rsidRPr="009F1143" w14:paraId="6ADA804B"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510495DB"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nil"/>
              <w:right w:val="single" w:sz="8" w:space="0" w:color="auto"/>
            </w:tcBorders>
            <w:shd w:val="clear" w:color="auto" w:fill="auto"/>
            <w:noWrap/>
            <w:vAlign w:val="center"/>
            <w:hideMark/>
          </w:tcPr>
          <w:p w14:paraId="37F5C6DB" w14:textId="77777777" w:rsidR="009F1143" w:rsidRPr="009F1143" w:rsidRDefault="009F1143" w:rsidP="009F1143">
            <w:pPr>
              <w:spacing w:after="0" w:line="240" w:lineRule="auto"/>
              <w:rPr>
                <w:rFonts w:ascii="Arial" w:eastAsia="Times New Roman" w:hAnsi="Arial" w:cs="Arial"/>
                <w:color w:val="000000"/>
                <w:sz w:val="20"/>
                <w:szCs w:val="20"/>
                <w:lang w:eastAsia="en-IN"/>
              </w:rPr>
            </w:pPr>
            <w:r w:rsidRPr="009F1143">
              <w:rPr>
                <w:rFonts w:ascii="Arial" w:eastAsia="Times New Roman" w:hAnsi="Arial" w:cs="Arial"/>
                <w:color w:val="000000"/>
                <w:sz w:val="20"/>
                <w:szCs w:val="20"/>
                <w:lang w:eastAsia="en-IN"/>
              </w:rPr>
              <w:t>INEOS Composites</w:t>
            </w:r>
          </w:p>
        </w:tc>
      </w:tr>
      <w:tr w:rsidR="009F1143" w:rsidRPr="009F1143" w14:paraId="1A81D68A"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5B78BB0D"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nil"/>
              <w:right w:val="single" w:sz="8" w:space="0" w:color="auto"/>
            </w:tcBorders>
            <w:shd w:val="clear" w:color="auto" w:fill="auto"/>
            <w:noWrap/>
            <w:vAlign w:val="center"/>
            <w:hideMark/>
          </w:tcPr>
          <w:p w14:paraId="41ACBAAA"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Showa Denko K.K.</w:t>
            </w:r>
          </w:p>
        </w:tc>
      </w:tr>
      <w:tr w:rsidR="009F1143" w:rsidRPr="009F1143" w14:paraId="284646D6"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02102A4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nil"/>
              <w:right w:val="single" w:sz="8" w:space="0" w:color="auto"/>
            </w:tcBorders>
            <w:shd w:val="clear" w:color="auto" w:fill="auto"/>
            <w:noWrap/>
            <w:vAlign w:val="center"/>
            <w:hideMark/>
          </w:tcPr>
          <w:p w14:paraId="4131A2FB"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 xml:space="preserve">Eternal Materials </w:t>
            </w:r>
            <w:proofErr w:type="spellStart"/>
            <w:proofErr w:type="gramStart"/>
            <w:r w:rsidRPr="009F1143">
              <w:rPr>
                <w:rFonts w:ascii="Arial" w:eastAsia="Times New Roman" w:hAnsi="Arial" w:cs="Arial"/>
                <w:sz w:val="20"/>
                <w:szCs w:val="20"/>
                <w:lang w:eastAsia="en-IN"/>
              </w:rPr>
              <w:t>Co.,Ltd</w:t>
            </w:r>
            <w:proofErr w:type="spellEnd"/>
            <w:r w:rsidRPr="009F1143">
              <w:rPr>
                <w:rFonts w:ascii="Arial" w:eastAsia="Times New Roman" w:hAnsi="Arial" w:cs="Arial"/>
                <w:sz w:val="20"/>
                <w:szCs w:val="20"/>
                <w:lang w:eastAsia="en-IN"/>
              </w:rPr>
              <w:t>.</w:t>
            </w:r>
            <w:proofErr w:type="gramEnd"/>
          </w:p>
        </w:tc>
      </w:tr>
      <w:tr w:rsidR="009F1143" w:rsidRPr="009F1143" w14:paraId="1CB1E194"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2B184D72"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single" w:sz="8" w:space="0" w:color="auto"/>
              <w:right w:val="single" w:sz="8" w:space="0" w:color="auto"/>
            </w:tcBorders>
            <w:shd w:val="clear" w:color="auto" w:fill="auto"/>
            <w:noWrap/>
            <w:vAlign w:val="center"/>
            <w:hideMark/>
          </w:tcPr>
          <w:p w14:paraId="5E5FCFC0"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Sino Polymer</w:t>
            </w:r>
          </w:p>
        </w:tc>
      </w:tr>
      <w:tr w:rsidR="009F1143" w:rsidRPr="009F1143" w14:paraId="0C3FF92E" w14:textId="77777777" w:rsidTr="009F1143">
        <w:trPr>
          <w:trHeight w:val="311"/>
        </w:trPr>
        <w:tc>
          <w:tcPr>
            <w:tcW w:w="3076" w:type="dxa"/>
            <w:vMerge w:val="restart"/>
            <w:tcBorders>
              <w:top w:val="single" w:sz="8" w:space="0" w:color="auto"/>
              <w:left w:val="single" w:sz="8" w:space="0" w:color="auto"/>
              <w:bottom w:val="nil"/>
              <w:right w:val="single" w:sz="8" w:space="0" w:color="auto"/>
            </w:tcBorders>
            <w:shd w:val="clear" w:color="000000" w:fill="FFFFFF"/>
            <w:noWrap/>
            <w:vAlign w:val="center"/>
            <w:hideMark/>
          </w:tcPr>
          <w:p w14:paraId="6F27A2A9"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Japan</w:t>
            </w:r>
          </w:p>
        </w:tc>
        <w:tc>
          <w:tcPr>
            <w:tcW w:w="7138" w:type="dxa"/>
            <w:tcBorders>
              <w:top w:val="nil"/>
              <w:left w:val="nil"/>
              <w:bottom w:val="single" w:sz="8" w:space="0" w:color="auto"/>
              <w:right w:val="single" w:sz="8" w:space="0" w:color="auto"/>
            </w:tcBorders>
            <w:shd w:val="clear" w:color="auto" w:fill="auto"/>
            <w:noWrap/>
            <w:vAlign w:val="center"/>
            <w:hideMark/>
          </w:tcPr>
          <w:p w14:paraId="5E981A90"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DIC Corporation</w:t>
            </w:r>
          </w:p>
        </w:tc>
      </w:tr>
      <w:tr w:rsidR="009F1143" w:rsidRPr="009F1143" w14:paraId="5C40B816" w14:textId="77777777" w:rsidTr="009F1143">
        <w:trPr>
          <w:trHeight w:val="311"/>
        </w:trPr>
        <w:tc>
          <w:tcPr>
            <w:tcW w:w="3076" w:type="dxa"/>
            <w:vMerge/>
            <w:tcBorders>
              <w:top w:val="single" w:sz="8" w:space="0" w:color="auto"/>
              <w:left w:val="single" w:sz="8" w:space="0" w:color="auto"/>
              <w:bottom w:val="nil"/>
              <w:right w:val="single" w:sz="8" w:space="0" w:color="auto"/>
            </w:tcBorders>
            <w:vAlign w:val="center"/>
            <w:hideMark/>
          </w:tcPr>
          <w:p w14:paraId="0D471EA6"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000000" w:fill="FFFFFF"/>
            <w:noWrap/>
            <w:vAlign w:val="center"/>
            <w:hideMark/>
          </w:tcPr>
          <w:p w14:paraId="7C6F7DF9"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Showa Denko K.K.</w:t>
            </w:r>
          </w:p>
        </w:tc>
      </w:tr>
      <w:tr w:rsidR="009F1143" w:rsidRPr="009F1143" w14:paraId="3E12236D" w14:textId="77777777" w:rsidTr="009F1143">
        <w:trPr>
          <w:trHeight w:val="311"/>
        </w:trPr>
        <w:tc>
          <w:tcPr>
            <w:tcW w:w="3076" w:type="dxa"/>
            <w:tcBorders>
              <w:top w:val="single" w:sz="8" w:space="0" w:color="auto"/>
              <w:left w:val="single" w:sz="8" w:space="0" w:color="auto"/>
              <w:bottom w:val="nil"/>
              <w:right w:val="single" w:sz="8" w:space="0" w:color="auto"/>
            </w:tcBorders>
            <w:shd w:val="clear" w:color="auto" w:fill="auto"/>
            <w:noWrap/>
            <w:vAlign w:val="center"/>
            <w:hideMark/>
          </w:tcPr>
          <w:p w14:paraId="39E2FCEF"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South Korea</w:t>
            </w:r>
          </w:p>
        </w:tc>
        <w:tc>
          <w:tcPr>
            <w:tcW w:w="7138" w:type="dxa"/>
            <w:tcBorders>
              <w:top w:val="nil"/>
              <w:left w:val="nil"/>
              <w:bottom w:val="single" w:sz="8" w:space="0" w:color="auto"/>
              <w:right w:val="single" w:sz="8" w:space="0" w:color="auto"/>
            </w:tcBorders>
            <w:shd w:val="clear" w:color="auto" w:fill="auto"/>
            <w:noWrap/>
            <w:vAlign w:val="center"/>
            <w:hideMark/>
          </w:tcPr>
          <w:p w14:paraId="540E279A"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Sewon</w:t>
            </w:r>
            <w:proofErr w:type="spellEnd"/>
            <w:r w:rsidRPr="009F1143">
              <w:rPr>
                <w:rFonts w:ascii="Arial" w:eastAsia="Times New Roman" w:hAnsi="Arial" w:cs="Arial"/>
                <w:sz w:val="20"/>
                <w:szCs w:val="20"/>
                <w:lang w:eastAsia="en-IN"/>
              </w:rPr>
              <w:t xml:space="preserve"> Chemical</w:t>
            </w:r>
          </w:p>
        </w:tc>
      </w:tr>
      <w:tr w:rsidR="009F1143" w:rsidRPr="009F1143" w14:paraId="5DE43C51" w14:textId="77777777" w:rsidTr="009F1143">
        <w:trPr>
          <w:trHeight w:val="311"/>
        </w:trPr>
        <w:tc>
          <w:tcPr>
            <w:tcW w:w="3076"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8E5D653"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Taiwan</w:t>
            </w:r>
          </w:p>
        </w:tc>
        <w:tc>
          <w:tcPr>
            <w:tcW w:w="7138" w:type="dxa"/>
            <w:tcBorders>
              <w:top w:val="nil"/>
              <w:left w:val="nil"/>
              <w:bottom w:val="single" w:sz="8" w:space="0" w:color="auto"/>
              <w:right w:val="single" w:sz="8" w:space="0" w:color="auto"/>
            </w:tcBorders>
            <w:shd w:val="clear" w:color="auto" w:fill="auto"/>
            <w:noWrap/>
            <w:vAlign w:val="center"/>
            <w:hideMark/>
          </w:tcPr>
          <w:p w14:paraId="045C242B"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Swancor</w:t>
            </w:r>
            <w:proofErr w:type="spellEnd"/>
            <w:r w:rsidRPr="009F1143">
              <w:rPr>
                <w:rFonts w:ascii="Arial" w:eastAsia="Times New Roman" w:hAnsi="Arial" w:cs="Arial"/>
                <w:sz w:val="20"/>
                <w:szCs w:val="20"/>
                <w:lang w:eastAsia="en-IN"/>
              </w:rPr>
              <w:t xml:space="preserve"> Holding Co., LTD.</w:t>
            </w:r>
          </w:p>
        </w:tc>
      </w:tr>
      <w:tr w:rsidR="009F1143" w:rsidRPr="009F1143" w14:paraId="41AA59CF" w14:textId="77777777" w:rsidTr="009F1143">
        <w:trPr>
          <w:trHeight w:val="311"/>
        </w:trPr>
        <w:tc>
          <w:tcPr>
            <w:tcW w:w="3076" w:type="dxa"/>
            <w:vMerge/>
            <w:tcBorders>
              <w:top w:val="single" w:sz="8" w:space="0" w:color="auto"/>
              <w:left w:val="single" w:sz="8" w:space="0" w:color="auto"/>
              <w:bottom w:val="single" w:sz="8" w:space="0" w:color="000000"/>
              <w:right w:val="single" w:sz="8" w:space="0" w:color="auto"/>
            </w:tcBorders>
            <w:vAlign w:val="center"/>
            <w:hideMark/>
          </w:tcPr>
          <w:p w14:paraId="17EAE032"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28A79FCE"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En</w:t>
            </w:r>
            <w:proofErr w:type="spellEnd"/>
            <w:r w:rsidRPr="009F1143">
              <w:rPr>
                <w:rFonts w:ascii="Arial" w:eastAsia="Times New Roman" w:hAnsi="Arial" w:cs="Arial"/>
                <w:sz w:val="20"/>
                <w:szCs w:val="20"/>
                <w:lang w:eastAsia="en-IN"/>
              </w:rPr>
              <w:t xml:space="preserve"> </w:t>
            </w:r>
            <w:proofErr w:type="spellStart"/>
            <w:r w:rsidRPr="009F1143">
              <w:rPr>
                <w:rFonts w:ascii="Arial" w:eastAsia="Times New Roman" w:hAnsi="Arial" w:cs="Arial"/>
                <w:sz w:val="20"/>
                <w:szCs w:val="20"/>
                <w:lang w:eastAsia="en-IN"/>
              </w:rPr>
              <w:t>Chuan</w:t>
            </w:r>
            <w:proofErr w:type="spellEnd"/>
            <w:r w:rsidRPr="009F1143">
              <w:rPr>
                <w:rFonts w:ascii="Arial" w:eastAsia="Times New Roman" w:hAnsi="Arial" w:cs="Arial"/>
                <w:sz w:val="20"/>
                <w:szCs w:val="20"/>
                <w:lang w:eastAsia="en-IN"/>
              </w:rPr>
              <w:t xml:space="preserve"> Chemical Industries Co., Ltd.</w:t>
            </w:r>
          </w:p>
        </w:tc>
      </w:tr>
      <w:tr w:rsidR="009F1143" w:rsidRPr="009F1143" w14:paraId="07FA3255" w14:textId="77777777" w:rsidTr="009F1143">
        <w:trPr>
          <w:trHeight w:val="311"/>
        </w:trPr>
        <w:tc>
          <w:tcPr>
            <w:tcW w:w="307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F4427FA"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Germany</w:t>
            </w:r>
          </w:p>
        </w:tc>
        <w:tc>
          <w:tcPr>
            <w:tcW w:w="7138" w:type="dxa"/>
            <w:tcBorders>
              <w:top w:val="nil"/>
              <w:left w:val="nil"/>
              <w:bottom w:val="nil"/>
              <w:right w:val="single" w:sz="8" w:space="0" w:color="auto"/>
            </w:tcBorders>
            <w:shd w:val="clear" w:color="auto" w:fill="auto"/>
            <w:noWrap/>
            <w:vAlign w:val="bottom"/>
            <w:hideMark/>
          </w:tcPr>
          <w:p w14:paraId="34BE6A21"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Allnex</w:t>
            </w:r>
            <w:proofErr w:type="spellEnd"/>
            <w:r w:rsidRPr="009F1143">
              <w:rPr>
                <w:rFonts w:ascii="Arial" w:eastAsia="Times New Roman" w:hAnsi="Arial" w:cs="Arial"/>
                <w:sz w:val="20"/>
                <w:szCs w:val="20"/>
                <w:lang w:eastAsia="en-IN"/>
              </w:rPr>
              <w:t xml:space="preserve"> group</w:t>
            </w:r>
          </w:p>
        </w:tc>
      </w:tr>
      <w:tr w:rsidR="009F1143" w:rsidRPr="009F1143" w14:paraId="66336653"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24699F27"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single" w:sz="8" w:space="0" w:color="auto"/>
              <w:right w:val="single" w:sz="8" w:space="0" w:color="auto"/>
            </w:tcBorders>
            <w:shd w:val="clear" w:color="auto" w:fill="auto"/>
            <w:noWrap/>
            <w:vAlign w:val="center"/>
            <w:hideMark/>
          </w:tcPr>
          <w:p w14:paraId="030B5E75"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Reinhold GmbH</w:t>
            </w:r>
          </w:p>
        </w:tc>
      </w:tr>
      <w:tr w:rsidR="009F1143" w:rsidRPr="009F1143" w14:paraId="4257E18F"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5CE9645B"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00BBDE9D"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Allnex</w:t>
            </w:r>
            <w:proofErr w:type="spellEnd"/>
            <w:r w:rsidRPr="009F1143">
              <w:rPr>
                <w:rFonts w:ascii="Arial" w:eastAsia="Times New Roman" w:hAnsi="Arial" w:cs="Arial"/>
                <w:sz w:val="20"/>
                <w:szCs w:val="20"/>
                <w:lang w:eastAsia="en-IN"/>
              </w:rPr>
              <w:t xml:space="preserve"> group</w:t>
            </w:r>
          </w:p>
        </w:tc>
      </w:tr>
      <w:tr w:rsidR="009F1143" w:rsidRPr="009F1143" w14:paraId="29282536"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40751174"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662B60A9"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KOLMAR GROUP AG</w:t>
            </w:r>
          </w:p>
        </w:tc>
      </w:tr>
      <w:tr w:rsidR="009F1143" w:rsidRPr="009F1143" w14:paraId="46249EA8"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04285F17"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BD499FF"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 xml:space="preserve">M S TAUBER PETROCHEMICAL CO </w:t>
            </w:r>
          </w:p>
        </w:tc>
      </w:tr>
      <w:tr w:rsidR="009F1143" w:rsidRPr="009F1143" w14:paraId="45994488"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05E776C4"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BC3E79D"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M S VINMAR OVERSEAS LLC</w:t>
            </w:r>
          </w:p>
        </w:tc>
      </w:tr>
      <w:tr w:rsidR="009F1143" w:rsidRPr="009F1143" w14:paraId="3BDC031B"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23E6EEB9"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6D60F676"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TAUBER PETROCHEMICAL CO</w:t>
            </w:r>
          </w:p>
        </w:tc>
      </w:tr>
      <w:tr w:rsidR="009F1143" w:rsidRPr="009F1143" w14:paraId="2F6CB5C5" w14:textId="77777777" w:rsidTr="009F1143">
        <w:trPr>
          <w:trHeight w:val="386"/>
        </w:trPr>
        <w:tc>
          <w:tcPr>
            <w:tcW w:w="3076" w:type="dxa"/>
            <w:vMerge/>
            <w:tcBorders>
              <w:top w:val="nil"/>
              <w:left w:val="single" w:sz="8" w:space="0" w:color="auto"/>
              <w:bottom w:val="single" w:sz="8" w:space="0" w:color="000000"/>
              <w:right w:val="single" w:sz="8" w:space="0" w:color="auto"/>
            </w:tcBorders>
            <w:vAlign w:val="center"/>
            <w:hideMark/>
          </w:tcPr>
          <w:p w14:paraId="026FEE91"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auto" w:fill="auto"/>
            <w:noWrap/>
            <w:vAlign w:val="center"/>
            <w:hideMark/>
          </w:tcPr>
          <w:p w14:paraId="1B1FD64B"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TRICON ENERGY LTD</w:t>
            </w:r>
          </w:p>
        </w:tc>
      </w:tr>
      <w:tr w:rsidR="009F1143" w:rsidRPr="009F1143" w14:paraId="4EBE9CDB"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78860BB9"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nil"/>
              <w:right w:val="single" w:sz="8" w:space="0" w:color="auto"/>
            </w:tcBorders>
            <w:shd w:val="clear" w:color="auto" w:fill="auto"/>
            <w:noWrap/>
            <w:vAlign w:val="center"/>
            <w:hideMark/>
          </w:tcPr>
          <w:p w14:paraId="497CAB26"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VINMAR OVERSEAS LLC</w:t>
            </w:r>
          </w:p>
        </w:tc>
      </w:tr>
      <w:tr w:rsidR="009F1143" w:rsidRPr="009F1143" w14:paraId="585CD384"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0194656A"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nil"/>
              <w:right w:val="single" w:sz="8" w:space="0" w:color="auto"/>
            </w:tcBorders>
            <w:shd w:val="clear" w:color="auto" w:fill="auto"/>
            <w:noWrap/>
            <w:vAlign w:val="center"/>
            <w:hideMark/>
          </w:tcPr>
          <w:p w14:paraId="35033D8B"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Ashland Global Holdings Inc.</w:t>
            </w:r>
          </w:p>
        </w:tc>
      </w:tr>
      <w:tr w:rsidR="009F1143" w:rsidRPr="009F1143" w14:paraId="1320943E" w14:textId="77777777" w:rsidTr="009F1143">
        <w:trPr>
          <w:trHeight w:val="311"/>
        </w:trPr>
        <w:tc>
          <w:tcPr>
            <w:tcW w:w="307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C2B4202"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Italy</w:t>
            </w:r>
          </w:p>
        </w:tc>
        <w:tc>
          <w:tcPr>
            <w:tcW w:w="7138" w:type="dxa"/>
            <w:tcBorders>
              <w:top w:val="single" w:sz="8" w:space="0" w:color="auto"/>
              <w:left w:val="nil"/>
              <w:bottom w:val="single" w:sz="8" w:space="0" w:color="auto"/>
              <w:right w:val="single" w:sz="8" w:space="0" w:color="auto"/>
            </w:tcBorders>
            <w:shd w:val="clear" w:color="auto" w:fill="auto"/>
            <w:noWrap/>
            <w:vAlign w:val="center"/>
            <w:hideMark/>
          </w:tcPr>
          <w:p w14:paraId="22904129"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Polynt-Reichhold</w:t>
            </w:r>
            <w:proofErr w:type="spellEnd"/>
          </w:p>
        </w:tc>
      </w:tr>
      <w:tr w:rsidR="009F1143" w:rsidRPr="009F1143" w14:paraId="119FD200"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63E3D9E6"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000000" w:fill="FFFFFF"/>
            <w:noWrap/>
            <w:vAlign w:val="center"/>
            <w:hideMark/>
          </w:tcPr>
          <w:p w14:paraId="372B426B"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Sino Polymer</w:t>
            </w:r>
          </w:p>
        </w:tc>
      </w:tr>
      <w:tr w:rsidR="009F1143" w:rsidRPr="009F1143" w14:paraId="2D1BEE29" w14:textId="77777777" w:rsidTr="009F1143">
        <w:trPr>
          <w:trHeight w:val="311"/>
        </w:trPr>
        <w:tc>
          <w:tcPr>
            <w:tcW w:w="3076" w:type="dxa"/>
            <w:tcBorders>
              <w:top w:val="nil"/>
              <w:left w:val="single" w:sz="8" w:space="0" w:color="auto"/>
              <w:bottom w:val="single" w:sz="8" w:space="0" w:color="auto"/>
              <w:right w:val="single" w:sz="8" w:space="0" w:color="auto"/>
            </w:tcBorders>
            <w:shd w:val="clear" w:color="auto" w:fill="auto"/>
            <w:noWrap/>
            <w:vAlign w:val="center"/>
            <w:hideMark/>
          </w:tcPr>
          <w:p w14:paraId="3B47F649"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Switzerland</w:t>
            </w:r>
          </w:p>
        </w:tc>
        <w:tc>
          <w:tcPr>
            <w:tcW w:w="7138" w:type="dxa"/>
            <w:tcBorders>
              <w:top w:val="nil"/>
              <w:left w:val="nil"/>
              <w:bottom w:val="nil"/>
              <w:right w:val="single" w:sz="8" w:space="0" w:color="auto"/>
            </w:tcBorders>
            <w:shd w:val="clear" w:color="auto" w:fill="auto"/>
            <w:noWrap/>
            <w:vAlign w:val="center"/>
            <w:hideMark/>
          </w:tcPr>
          <w:p w14:paraId="52C00F68"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AOC Resins</w:t>
            </w:r>
          </w:p>
        </w:tc>
      </w:tr>
      <w:tr w:rsidR="009F1143" w:rsidRPr="009F1143" w14:paraId="39BA1FEF" w14:textId="77777777" w:rsidTr="009F1143">
        <w:trPr>
          <w:trHeight w:val="311"/>
        </w:trPr>
        <w:tc>
          <w:tcPr>
            <w:tcW w:w="307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38C6B85"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USA</w:t>
            </w:r>
          </w:p>
        </w:tc>
        <w:tc>
          <w:tcPr>
            <w:tcW w:w="7138" w:type="dxa"/>
            <w:tcBorders>
              <w:top w:val="single" w:sz="8" w:space="0" w:color="auto"/>
              <w:left w:val="nil"/>
              <w:bottom w:val="single" w:sz="8" w:space="0" w:color="auto"/>
              <w:right w:val="single" w:sz="8" w:space="0" w:color="auto"/>
            </w:tcBorders>
            <w:shd w:val="clear" w:color="auto" w:fill="auto"/>
            <w:noWrap/>
            <w:vAlign w:val="center"/>
            <w:hideMark/>
          </w:tcPr>
          <w:p w14:paraId="5D0591E0"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Ashland Global Holdings Inc.</w:t>
            </w:r>
          </w:p>
        </w:tc>
      </w:tr>
      <w:tr w:rsidR="009F1143" w:rsidRPr="009F1143" w14:paraId="36C3F18F"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3467DA55"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nil"/>
              <w:right w:val="single" w:sz="8" w:space="0" w:color="auto"/>
            </w:tcBorders>
            <w:shd w:val="clear" w:color="auto" w:fill="auto"/>
            <w:noWrap/>
            <w:vAlign w:val="center"/>
            <w:hideMark/>
          </w:tcPr>
          <w:p w14:paraId="0F2FC5CD"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AOC Resins</w:t>
            </w:r>
          </w:p>
        </w:tc>
      </w:tr>
      <w:tr w:rsidR="009F1143" w:rsidRPr="009F1143" w14:paraId="70986586"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1616DB9C"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single" w:sz="8" w:space="0" w:color="auto"/>
              <w:left w:val="nil"/>
              <w:bottom w:val="single" w:sz="8" w:space="0" w:color="auto"/>
              <w:right w:val="single" w:sz="8" w:space="0" w:color="auto"/>
            </w:tcBorders>
            <w:shd w:val="clear" w:color="000000" w:fill="FFFFFF"/>
            <w:noWrap/>
            <w:vAlign w:val="center"/>
            <w:hideMark/>
          </w:tcPr>
          <w:p w14:paraId="05F3AF4A"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INEOS Composites</w:t>
            </w:r>
          </w:p>
        </w:tc>
      </w:tr>
      <w:tr w:rsidR="009F1143" w:rsidRPr="009F1143" w14:paraId="3C6BF45F"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217BB600"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000000" w:fill="FFFFFF"/>
            <w:noWrap/>
            <w:vAlign w:val="center"/>
            <w:hideMark/>
          </w:tcPr>
          <w:p w14:paraId="2201DC44"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Interplastic</w:t>
            </w:r>
            <w:proofErr w:type="spellEnd"/>
            <w:r w:rsidRPr="009F1143">
              <w:rPr>
                <w:rFonts w:ascii="Arial" w:eastAsia="Times New Roman" w:hAnsi="Arial" w:cs="Arial"/>
                <w:sz w:val="20"/>
                <w:szCs w:val="20"/>
                <w:lang w:eastAsia="en-IN"/>
              </w:rPr>
              <w:t xml:space="preserve"> Corporation</w:t>
            </w:r>
          </w:p>
        </w:tc>
      </w:tr>
      <w:tr w:rsidR="009F1143" w:rsidRPr="009F1143" w14:paraId="35D18E70" w14:textId="77777777" w:rsidTr="009F1143">
        <w:trPr>
          <w:trHeight w:val="311"/>
        </w:trPr>
        <w:tc>
          <w:tcPr>
            <w:tcW w:w="3076" w:type="dxa"/>
            <w:vMerge/>
            <w:tcBorders>
              <w:top w:val="nil"/>
              <w:left w:val="single" w:sz="8" w:space="0" w:color="auto"/>
              <w:bottom w:val="single" w:sz="8" w:space="0" w:color="000000"/>
              <w:right w:val="single" w:sz="8" w:space="0" w:color="auto"/>
            </w:tcBorders>
            <w:vAlign w:val="center"/>
            <w:hideMark/>
          </w:tcPr>
          <w:p w14:paraId="148AA7EC" w14:textId="77777777" w:rsidR="009F1143" w:rsidRPr="009F1143" w:rsidRDefault="009F1143" w:rsidP="009F1143">
            <w:pPr>
              <w:spacing w:after="0" w:line="240" w:lineRule="auto"/>
              <w:rPr>
                <w:rFonts w:ascii="Arial" w:eastAsia="Times New Roman" w:hAnsi="Arial" w:cs="Arial"/>
                <w:sz w:val="20"/>
                <w:szCs w:val="20"/>
                <w:lang w:eastAsia="en-IN"/>
              </w:rPr>
            </w:pPr>
          </w:p>
        </w:tc>
        <w:tc>
          <w:tcPr>
            <w:tcW w:w="7138" w:type="dxa"/>
            <w:tcBorders>
              <w:top w:val="nil"/>
              <w:left w:val="nil"/>
              <w:bottom w:val="single" w:sz="8" w:space="0" w:color="auto"/>
              <w:right w:val="single" w:sz="8" w:space="0" w:color="auto"/>
            </w:tcBorders>
            <w:shd w:val="clear" w:color="000000" w:fill="FFFFFF"/>
            <w:noWrap/>
            <w:vAlign w:val="center"/>
            <w:hideMark/>
          </w:tcPr>
          <w:p w14:paraId="2658C02F" w14:textId="77777777" w:rsidR="009F1143" w:rsidRPr="009F1143" w:rsidRDefault="009F1143" w:rsidP="009F1143">
            <w:pPr>
              <w:spacing w:after="0" w:line="240" w:lineRule="auto"/>
              <w:rPr>
                <w:rFonts w:ascii="Arial" w:eastAsia="Times New Roman" w:hAnsi="Arial" w:cs="Arial"/>
                <w:sz w:val="20"/>
                <w:szCs w:val="20"/>
                <w:lang w:eastAsia="en-IN"/>
              </w:rPr>
            </w:pPr>
            <w:proofErr w:type="spellStart"/>
            <w:r w:rsidRPr="009F1143">
              <w:rPr>
                <w:rFonts w:ascii="Arial" w:eastAsia="Times New Roman" w:hAnsi="Arial" w:cs="Arial"/>
                <w:sz w:val="20"/>
                <w:szCs w:val="20"/>
                <w:lang w:eastAsia="en-IN"/>
              </w:rPr>
              <w:t>Polynt-Reichhold</w:t>
            </w:r>
            <w:proofErr w:type="spellEnd"/>
          </w:p>
        </w:tc>
      </w:tr>
      <w:tr w:rsidR="009F1143" w:rsidRPr="009F1143" w14:paraId="338C4757" w14:textId="77777777" w:rsidTr="009F1143">
        <w:trPr>
          <w:trHeight w:val="311"/>
        </w:trPr>
        <w:tc>
          <w:tcPr>
            <w:tcW w:w="3076" w:type="dxa"/>
            <w:tcBorders>
              <w:top w:val="nil"/>
              <w:left w:val="single" w:sz="8" w:space="0" w:color="auto"/>
              <w:bottom w:val="single" w:sz="8" w:space="0" w:color="auto"/>
              <w:right w:val="single" w:sz="8" w:space="0" w:color="auto"/>
            </w:tcBorders>
            <w:shd w:val="clear" w:color="auto" w:fill="auto"/>
            <w:noWrap/>
            <w:vAlign w:val="center"/>
            <w:hideMark/>
          </w:tcPr>
          <w:p w14:paraId="43521D7A" w14:textId="77777777" w:rsidR="009F1143" w:rsidRPr="009F1143" w:rsidRDefault="009F1143" w:rsidP="009F1143">
            <w:pPr>
              <w:spacing w:after="0" w:line="240" w:lineRule="auto"/>
              <w:jc w:val="center"/>
              <w:rPr>
                <w:rFonts w:ascii="Arial" w:eastAsia="Times New Roman" w:hAnsi="Arial" w:cs="Arial"/>
                <w:sz w:val="20"/>
                <w:szCs w:val="20"/>
                <w:lang w:eastAsia="en-IN"/>
              </w:rPr>
            </w:pPr>
            <w:r w:rsidRPr="009F1143">
              <w:rPr>
                <w:rFonts w:ascii="Arial" w:eastAsia="Times New Roman" w:hAnsi="Arial" w:cs="Arial"/>
                <w:sz w:val="20"/>
                <w:szCs w:val="20"/>
                <w:lang w:eastAsia="en-IN"/>
              </w:rPr>
              <w:t>Netherland</w:t>
            </w:r>
          </w:p>
        </w:tc>
        <w:tc>
          <w:tcPr>
            <w:tcW w:w="7138" w:type="dxa"/>
            <w:tcBorders>
              <w:top w:val="nil"/>
              <w:left w:val="nil"/>
              <w:bottom w:val="single" w:sz="8" w:space="0" w:color="auto"/>
              <w:right w:val="single" w:sz="8" w:space="0" w:color="auto"/>
            </w:tcBorders>
            <w:shd w:val="clear" w:color="000000" w:fill="FFFFFF"/>
            <w:noWrap/>
            <w:vAlign w:val="center"/>
            <w:hideMark/>
          </w:tcPr>
          <w:p w14:paraId="4041B367" w14:textId="77777777" w:rsidR="009F1143" w:rsidRPr="009F1143" w:rsidRDefault="009F1143" w:rsidP="009F1143">
            <w:pPr>
              <w:spacing w:after="0" w:line="240" w:lineRule="auto"/>
              <w:rPr>
                <w:rFonts w:ascii="Arial" w:eastAsia="Times New Roman" w:hAnsi="Arial" w:cs="Arial"/>
                <w:sz w:val="20"/>
                <w:szCs w:val="20"/>
                <w:lang w:eastAsia="en-IN"/>
              </w:rPr>
            </w:pPr>
            <w:r w:rsidRPr="009F1143">
              <w:rPr>
                <w:rFonts w:ascii="Arial" w:eastAsia="Times New Roman" w:hAnsi="Arial" w:cs="Arial"/>
                <w:sz w:val="20"/>
                <w:szCs w:val="20"/>
                <w:lang w:eastAsia="en-IN"/>
              </w:rPr>
              <w:t>Hexion Inc.</w:t>
            </w:r>
          </w:p>
        </w:tc>
      </w:tr>
    </w:tbl>
    <w:p w14:paraId="1FBB918D" w14:textId="77777777" w:rsidR="00783B10" w:rsidRDefault="00783B10" w:rsidP="00783B10">
      <w:pPr>
        <w:spacing w:line="360" w:lineRule="auto"/>
        <w:rPr>
          <w:ins w:id="787" w:author="Neeshu Bhadauriya" w:date="2021-12-03T02:00:00Z"/>
          <w:rFonts w:ascii="Arial" w:hAnsi="Arial" w:cs="Arial"/>
          <w:b/>
          <w:bCs/>
          <w:sz w:val="24"/>
          <w:szCs w:val="24"/>
        </w:rPr>
      </w:pPr>
    </w:p>
    <w:p w14:paraId="7E66440E" w14:textId="76980B39" w:rsidR="00783B10" w:rsidRPr="00F34F5C" w:rsidRDefault="00783B10" w:rsidP="00783B10">
      <w:pPr>
        <w:spacing w:line="360" w:lineRule="auto"/>
        <w:rPr>
          <w:ins w:id="788" w:author="Hardik Malhotra" w:date="2021-12-01T20:42:00Z"/>
          <w:rFonts w:ascii="Arial" w:hAnsi="Arial" w:cs="Arial"/>
          <w:b/>
          <w:bCs/>
          <w:sz w:val="24"/>
          <w:szCs w:val="24"/>
          <w:rPrChange w:id="789" w:author="Hardik Malhotra" w:date="2021-12-02T22:49:00Z">
            <w:rPr>
              <w:ins w:id="790" w:author="Hardik Malhotra" w:date="2021-12-01T20:42:00Z"/>
            </w:rPr>
          </w:rPrChange>
        </w:rPr>
      </w:pPr>
      <w:ins w:id="791" w:author="Hardik Malhotra" w:date="2021-12-01T20:43:00Z">
        <w:r w:rsidRPr="00F34F5C">
          <w:rPr>
            <w:rFonts w:ascii="Arial" w:hAnsi="Arial" w:cs="Arial"/>
            <w:b/>
            <w:bCs/>
            <w:sz w:val="24"/>
            <w:szCs w:val="24"/>
            <w:rPrChange w:id="792" w:author="Hardik Malhotra" w:date="2021-12-02T22:49:00Z">
              <w:rPr/>
            </w:rPrChange>
          </w:rPr>
          <w:t xml:space="preserve">Historical </w:t>
        </w:r>
      </w:ins>
      <w:ins w:id="793" w:author="Hardik Malhotra" w:date="2021-12-01T20:44:00Z">
        <w:r w:rsidRPr="00F34F5C">
          <w:rPr>
            <w:rFonts w:ascii="Arial" w:hAnsi="Arial" w:cs="Arial"/>
            <w:b/>
            <w:bCs/>
            <w:sz w:val="24"/>
            <w:szCs w:val="24"/>
            <w:rPrChange w:id="794" w:author="Hardik Malhotra" w:date="2021-12-02T22:49:00Z">
              <w:rPr/>
            </w:rPrChange>
          </w:rPr>
          <w:t>P</w:t>
        </w:r>
      </w:ins>
      <w:ins w:id="795" w:author="Hardik Malhotra" w:date="2021-12-01T20:43:00Z">
        <w:r w:rsidRPr="00F34F5C">
          <w:rPr>
            <w:rFonts w:ascii="Arial" w:hAnsi="Arial" w:cs="Arial"/>
            <w:b/>
            <w:bCs/>
            <w:sz w:val="24"/>
            <w:szCs w:val="24"/>
            <w:rPrChange w:id="796" w:author="Hardik Malhotra" w:date="2021-12-02T22:49:00Z">
              <w:rPr/>
            </w:rPrChange>
          </w:rPr>
          <w:t xml:space="preserve">rices of </w:t>
        </w:r>
      </w:ins>
      <w:ins w:id="797" w:author="Hardik Malhotra" w:date="2021-12-01T20:44:00Z">
        <w:r w:rsidRPr="00F34F5C">
          <w:rPr>
            <w:rFonts w:ascii="Arial" w:hAnsi="Arial" w:cs="Arial"/>
            <w:b/>
            <w:bCs/>
            <w:sz w:val="24"/>
            <w:szCs w:val="24"/>
            <w:rPrChange w:id="798" w:author="Hardik Malhotra" w:date="2021-12-02T22:49:00Z">
              <w:rPr>
                <w:b/>
                <w:bCs/>
                <w:sz w:val="24"/>
                <w:szCs w:val="24"/>
              </w:rPr>
            </w:rPrChange>
          </w:rPr>
          <w:t xml:space="preserve">key </w:t>
        </w:r>
      </w:ins>
      <w:ins w:id="799" w:author="Hardik Malhotra" w:date="2021-12-01T20:43:00Z">
        <w:r w:rsidRPr="00F34F5C">
          <w:rPr>
            <w:rFonts w:ascii="Arial" w:hAnsi="Arial" w:cs="Arial"/>
            <w:b/>
            <w:bCs/>
            <w:sz w:val="24"/>
            <w:szCs w:val="24"/>
            <w:rPrChange w:id="800" w:author="Hardik Malhotra" w:date="2021-12-02T22:49:00Z">
              <w:rPr/>
            </w:rPrChange>
          </w:rPr>
          <w:t xml:space="preserve">raw material in India </w:t>
        </w:r>
      </w:ins>
      <w:r w:rsidR="00890CED">
        <w:rPr>
          <w:rFonts w:ascii="Arial" w:hAnsi="Arial" w:cs="Arial"/>
          <w:b/>
          <w:bCs/>
          <w:sz w:val="24"/>
          <w:szCs w:val="24"/>
        </w:rPr>
        <w:t>FY2017</w:t>
      </w:r>
      <w:ins w:id="801" w:author="Hardik Malhotra" w:date="2021-12-01T20:43:00Z">
        <w:r w:rsidRPr="00F34F5C">
          <w:rPr>
            <w:rFonts w:ascii="Arial" w:hAnsi="Arial" w:cs="Arial"/>
            <w:b/>
            <w:bCs/>
            <w:sz w:val="24"/>
            <w:szCs w:val="24"/>
            <w:rPrChange w:id="802" w:author="Hardik Malhotra" w:date="2021-12-02T22:49:00Z">
              <w:rPr/>
            </w:rPrChange>
          </w:rPr>
          <w:t xml:space="preserve"> onwards (USD/tonne</w:t>
        </w:r>
      </w:ins>
      <w:ins w:id="803" w:author="Hardik Malhotra" w:date="2021-12-01T20:44:00Z">
        <w:r w:rsidRPr="00F34F5C">
          <w:rPr>
            <w:rFonts w:ascii="Arial" w:hAnsi="Arial" w:cs="Arial"/>
            <w:b/>
            <w:bCs/>
            <w:sz w:val="24"/>
            <w:szCs w:val="24"/>
            <w:rPrChange w:id="804" w:author="Hardik Malhotra" w:date="2021-12-02T22:49:00Z">
              <w:rPr/>
            </w:rPrChange>
          </w:rPr>
          <w:t>)</w:t>
        </w:r>
      </w:ins>
    </w:p>
    <w:tbl>
      <w:tblPr>
        <w:tblW w:w="10109" w:type="dxa"/>
        <w:tblLook w:val="04A0" w:firstRow="1" w:lastRow="0" w:firstColumn="1" w:lastColumn="0" w:noHBand="0" w:noVBand="1"/>
      </w:tblPr>
      <w:tblGrid>
        <w:gridCol w:w="1153"/>
        <w:gridCol w:w="1097"/>
        <w:gridCol w:w="1160"/>
        <w:gridCol w:w="1242"/>
        <w:gridCol w:w="1375"/>
        <w:gridCol w:w="1404"/>
        <w:gridCol w:w="1331"/>
        <w:gridCol w:w="1347"/>
      </w:tblGrid>
      <w:tr w:rsidR="00890CED" w:rsidRPr="00890CED" w14:paraId="304FD1B3" w14:textId="77777777" w:rsidTr="00890CED">
        <w:trPr>
          <w:trHeight w:val="300"/>
        </w:trPr>
        <w:tc>
          <w:tcPr>
            <w:tcW w:w="10109" w:type="dxa"/>
            <w:gridSpan w:val="8"/>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E19D6B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Prices in USD/Tonne</w:t>
            </w:r>
          </w:p>
        </w:tc>
      </w:tr>
      <w:tr w:rsidR="00890CED" w:rsidRPr="00890CED" w14:paraId="34AF2645" w14:textId="77777777" w:rsidTr="00890CED">
        <w:trPr>
          <w:trHeight w:val="1096"/>
        </w:trPr>
        <w:tc>
          <w:tcPr>
            <w:tcW w:w="1153" w:type="dxa"/>
            <w:tcBorders>
              <w:top w:val="nil"/>
              <w:left w:val="single" w:sz="4" w:space="0" w:color="auto"/>
              <w:bottom w:val="single" w:sz="4" w:space="0" w:color="auto"/>
              <w:right w:val="single" w:sz="4" w:space="0" w:color="auto"/>
            </w:tcBorders>
            <w:shd w:val="clear" w:color="000000" w:fill="C6E0B4"/>
            <w:noWrap/>
            <w:vAlign w:val="center"/>
            <w:hideMark/>
          </w:tcPr>
          <w:p w14:paraId="012C8CF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 xml:space="preserve">Year </w:t>
            </w:r>
          </w:p>
        </w:tc>
        <w:tc>
          <w:tcPr>
            <w:tcW w:w="1038" w:type="dxa"/>
            <w:tcBorders>
              <w:top w:val="nil"/>
              <w:left w:val="nil"/>
              <w:bottom w:val="single" w:sz="4" w:space="0" w:color="auto"/>
              <w:right w:val="single" w:sz="4" w:space="0" w:color="auto"/>
            </w:tcBorders>
            <w:shd w:val="clear" w:color="000000" w:fill="C6E0B4"/>
            <w:noWrap/>
            <w:vAlign w:val="center"/>
            <w:hideMark/>
          </w:tcPr>
          <w:p w14:paraId="2529419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Month</w:t>
            </w:r>
          </w:p>
        </w:tc>
        <w:tc>
          <w:tcPr>
            <w:tcW w:w="1160" w:type="dxa"/>
            <w:tcBorders>
              <w:top w:val="nil"/>
              <w:left w:val="nil"/>
              <w:bottom w:val="single" w:sz="4" w:space="0" w:color="auto"/>
              <w:right w:val="single" w:sz="4" w:space="0" w:color="auto"/>
            </w:tcBorders>
            <w:shd w:val="clear" w:color="000000" w:fill="C6E0B4"/>
            <w:vAlign w:val="center"/>
            <w:hideMark/>
          </w:tcPr>
          <w:p w14:paraId="3AC51CF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 xml:space="preserve">Liquid Epoxy Resin </w:t>
            </w:r>
          </w:p>
        </w:tc>
        <w:tc>
          <w:tcPr>
            <w:tcW w:w="1256" w:type="dxa"/>
            <w:tcBorders>
              <w:top w:val="nil"/>
              <w:left w:val="nil"/>
              <w:bottom w:val="single" w:sz="4" w:space="0" w:color="auto"/>
              <w:right w:val="single" w:sz="4" w:space="0" w:color="auto"/>
            </w:tcBorders>
            <w:shd w:val="clear" w:color="000000" w:fill="C6E0B4"/>
            <w:vAlign w:val="center"/>
            <w:hideMark/>
          </w:tcPr>
          <w:p w14:paraId="36F5D590" w14:textId="77777777" w:rsidR="00890CED" w:rsidRPr="00890CED" w:rsidRDefault="00890CED" w:rsidP="00890CED">
            <w:pPr>
              <w:spacing w:after="0" w:line="240" w:lineRule="auto"/>
              <w:jc w:val="center"/>
              <w:rPr>
                <w:rFonts w:ascii="Arial" w:eastAsia="Times New Roman" w:hAnsi="Arial" w:cs="Arial"/>
                <w:sz w:val="18"/>
                <w:szCs w:val="18"/>
                <w:lang w:eastAsia="en-IN"/>
              </w:rPr>
            </w:pPr>
            <w:proofErr w:type="spellStart"/>
            <w:r w:rsidRPr="00890CED">
              <w:rPr>
                <w:rFonts w:ascii="Arial" w:eastAsia="Times New Roman" w:hAnsi="Arial" w:cs="Arial"/>
                <w:sz w:val="18"/>
                <w:szCs w:val="18"/>
                <w:lang w:eastAsia="en-IN"/>
              </w:rPr>
              <w:t>Novolac</w:t>
            </w:r>
            <w:proofErr w:type="spellEnd"/>
            <w:r w:rsidRPr="00890CED">
              <w:rPr>
                <w:rFonts w:ascii="Arial" w:eastAsia="Times New Roman" w:hAnsi="Arial" w:cs="Arial"/>
                <w:sz w:val="18"/>
                <w:szCs w:val="18"/>
                <w:lang w:eastAsia="en-IN"/>
              </w:rPr>
              <w:t xml:space="preserve"> Epoxy Resin Ex- Mumbai</w:t>
            </w:r>
          </w:p>
        </w:tc>
        <w:tc>
          <w:tcPr>
            <w:tcW w:w="1375" w:type="dxa"/>
            <w:tcBorders>
              <w:top w:val="nil"/>
              <w:left w:val="nil"/>
              <w:bottom w:val="single" w:sz="4" w:space="0" w:color="auto"/>
              <w:right w:val="single" w:sz="4" w:space="0" w:color="auto"/>
            </w:tcBorders>
            <w:shd w:val="clear" w:color="000000" w:fill="C6E0B4"/>
            <w:vAlign w:val="center"/>
            <w:hideMark/>
          </w:tcPr>
          <w:p w14:paraId="100EC79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Maleic Anhydride (Ex Bhiwandi)</w:t>
            </w:r>
          </w:p>
        </w:tc>
        <w:tc>
          <w:tcPr>
            <w:tcW w:w="1449" w:type="dxa"/>
            <w:tcBorders>
              <w:top w:val="nil"/>
              <w:left w:val="nil"/>
              <w:bottom w:val="single" w:sz="4" w:space="0" w:color="auto"/>
              <w:right w:val="single" w:sz="4" w:space="0" w:color="auto"/>
            </w:tcBorders>
            <w:shd w:val="clear" w:color="000000" w:fill="C6E0B4"/>
            <w:vAlign w:val="center"/>
            <w:hideMark/>
          </w:tcPr>
          <w:p w14:paraId="220B89E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Methacrylic Acid (CFR JNPT)</w:t>
            </w:r>
          </w:p>
        </w:tc>
        <w:tc>
          <w:tcPr>
            <w:tcW w:w="1331" w:type="dxa"/>
            <w:tcBorders>
              <w:top w:val="nil"/>
              <w:left w:val="nil"/>
              <w:bottom w:val="single" w:sz="4" w:space="0" w:color="auto"/>
              <w:right w:val="single" w:sz="4" w:space="0" w:color="auto"/>
            </w:tcBorders>
            <w:shd w:val="clear" w:color="000000" w:fill="C6E0B4"/>
            <w:vAlign w:val="center"/>
            <w:hideMark/>
          </w:tcPr>
          <w:p w14:paraId="2FB6368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Styrene Monomer (CFR JNPT)</w:t>
            </w:r>
          </w:p>
        </w:tc>
        <w:tc>
          <w:tcPr>
            <w:tcW w:w="1345" w:type="dxa"/>
            <w:tcBorders>
              <w:top w:val="nil"/>
              <w:left w:val="nil"/>
              <w:bottom w:val="single" w:sz="4" w:space="0" w:color="auto"/>
              <w:right w:val="single" w:sz="4" w:space="0" w:color="auto"/>
            </w:tcBorders>
            <w:shd w:val="clear" w:color="000000" w:fill="C6E0B4"/>
            <w:vAlign w:val="center"/>
            <w:hideMark/>
          </w:tcPr>
          <w:p w14:paraId="7C571AE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Bisphenol A CFR JNPT</w:t>
            </w:r>
          </w:p>
        </w:tc>
      </w:tr>
      <w:tr w:rsidR="00890CED" w:rsidRPr="00890CED" w14:paraId="27526F86"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E5BFAB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2016</w:t>
            </w:r>
          </w:p>
        </w:tc>
        <w:tc>
          <w:tcPr>
            <w:tcW w:w="1038" w:type="dxa"/>
            <w:tcBorders>
              <w:top w:val="nil"/>
              <w:left w:val="nil"/>
              <w:bottom w:val="single" w:sz="4" w:space="0" w:color="auto"/>
              <w:right w:val="single" w:sz="4" w:space="0" w:color="auto"/>
            </w:tcBorders>
            <w:shd w:val="clear" w:color="000000" w:fill="FFFFFF"/>
            <w:noWrap/>
            <w:vAlign w:val="center"/>
            <w:hideMark/>
          </w:tcPr>
          <w:p w14:paraId="69ADE33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April</w:t>
            </w:r>
          </w:p>
        </w:tc>
        <w:tc>
          <w:tcPr>
            <w:tcW w:w="1160" w:type="dxa"/>
            <w:tcBorders>
              <w:top w:val="nil"/>
              <w:left w:val="nil"/>
              <w:bottom w:val="single" w:sz="4" w:space="0" w:color="auto"/>
              <w:right w:val="single" w:sz="4" w:space="0" w:color="auto"/>
            </w:tcBorders>
            <w:shd w:val="clear" w:color="auto" w:fill="auto"/>
            <w:noWrap/>
            <w:vAlign w:val="bottom"/>
            <w:hideMark/>
          </w:tcPr>
          <w:p w14:paraId="4EF1CF2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2671</w:t>
            </w:r>
          </w:p>
        </w:tc>
        <w:tc>
          <w:tcPr>
            <w:tcW w:w="1256" w:type="dxa"/>
            <w:tcBorders>
              <w:top w:val="nil"/>
              <w:left w:val="nil"/>
              <w:bottom w:val="single" w:sz="4" w:space="0" w:color="auto"/>
              <w:right w:val="single" w:sz="4" w:space="0" w:color="auto"/>
            </w:tcBorders>
            <w:shd w:val="clear" w:color="000000" w:fill="FFFFFF"/>
            <w:vAlign w:val="center"/>
            <w:hideMark/>
          </w:tcPr>
          <w:p w14:paraId="2DA4EAC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3,340</w:t>
            </w:r>
          </w:p>
        </w:tc>
        <w:tc>
          <w:tcPr>
            <w:tcW w:w="1375" w:type="dxa"/>
            <w:tcBorders>
              <w:top w:val="nil"/>
              <w:left w:val="nil"/>
              <w:bottom w:val="single" w:sz="4" w:space="0" w:color="auto"/>
              <w:right w:val="single" w:sz="4" w:space="0" w:color="auto"/>
            </w:tcBorders>
            <w:shd w:val="clear" w:color="auto" w:fill="auto"/>
            <w:noWrap/>
            <w:vAlign w:val="center"/>
            <w:hideMark/>
          </w:tcPr>
          <w:p w14:paraId="2ACFA57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787</w:t>
            </w:r>
          </w:p>
        </w:tc>
        <w:tc>
          <w:tcPr>
            <w:tcW w:w="1449" w:type="dxa"/>
            <w:tcBorders>
              <w:top w:val="nil"/>
              <w:left w:val="nil"/>
              <w:bottom w:val="single" w:sz="4" w:space="0" w:color="auto"/>
              <w:right w:val="single" w:sz="4" w:space="0" w:color="auto"/>
            </w:tcBorders>
            <w:shd w:val="clear" w:color="000000" w:fill="FFFFFF"/>
            <w:vAlign w:val="center"/>
            <w:hideMark/>
          </w:tcPr>
          <w:p w14:paraId="7B0AAF0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1,655</w:t>
            </w:r>
          </w:p>
        </w:tc>
        <w:tc>
          <w:tcPr>
            <w:tcW w:w="1331" w:type="dxa"/>
            <w:tcBorders>
              <w:top w:val="nil"/>
              <w:left w:val="nil"/>
              <w:bottom w:val="single" w:sz="4" w:space="0" w:color="auto"/>
              <w:right w:val="single" w:sz="4" w:space="0" w:color="auto"/>
            </w:tcBorders>
            <w:shd w:val="clear" w:color="000000" w:fill="FFFFFF"/>
            <w:vAlign w:val="center"/>
            <w:hideMark/>
          </w:tcPr>
          <w:p w14:paraId="63E9644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930</w:t>
            </w:r>
          </w:p>
        </w:tc>
        <w:tc>
          <w:tcPr>
            <w:tcW w:w="1345" w:type="dxa"/>
            <w:tcBorders>
              <w:top w:val="nil"/>
              <w:left w:val="nil"/>
              <w:bottom w:val="single" w:sz="4" w:space="0" w:color="auto"/>
              <w:right w:val="single" w:sz="4" w:space="0" w:color="auto"/>
            </w:tcBorders>
            <w:shd w:val="clear" w:color="000000" w:fill="FFFFFF"/>
            <w:vAlign w:val="center"/>
            <w:hideMark/>
          </w:tcPr>
          <w:p w14:paraId="0BB7DAD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913</w:t>
            </w:r>
          </w:p>
        </w:tc>
      </w:tr>
      <w:tr w:rsidR="00890CED" w:rsidRPr="00890CED" w14:paraId="7D371A40"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08D3B3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2016</w:t>
            </w:r>
          </w:p>
        </w:tc>
        <w:tc>
          <w:tcPr>
            <w:tcW w:w="1038" w:type="dxa"/>
            <w:tcBorders>
              <w:top w:val="nil"/>
              <w:left w:val="nil"/>
              <w:bottom w:val="single" w:sz="4" w:space="0" w:color="auto"/>
              <w:right w:val="single" w:sz="4" w:space="0" w:color="auto"/>
            </w:tcBorders>
            <w:shd w:val="clear" w:color="000000" w:fill="FFFFFF"/>
            <w:noWrap/>
            <w:vAlign w:val="center"/>
            <w:hideMark/>
          </w:tcPr>
          <w:p w14:paraId="6525E7D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May</w:t>
            </w:r>
          </w:p>
        </w:tc>
        <w:tc>
          <w:tcPr>
            <w:tcW w:w="1160" w:type="dxa"/>
            <w:tcBorders>
              <w:top w:val="nil"/>
              <w:left w:val="nil"/>
              <w:bottom w:val="single" w:sz="4" w:space="0" w:color="auto"/>
              <w:right w:val="single" w:sz="4" w:space="0" w:color="auto"/>
            </w:tcBorders>
            <w:shd w:val="clear" w:color="auto" w:fill="auto"/>
            <w:noWrap/>
            <w:vAlign w:val="bottom"/>
            <w:hideMark/>
          </w:tcPr>
          <w:p w14:paraId="7A3C707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2765</w:t>
            </w:r>
          </w:p>
        </w:tc>
        <w:tc>
          <w:tcPr>
            <w:tcW w:w="1256" w:type="dxa"/>
            <w:tcBorders>
              <w:top w:val="nil"/>
              <w:left w:val="nil"/>
              <w:bottom w:val="single" w:sz="4" w:space="0" w:color="auto"/>
              <w:right w:val="single" w:sz="4" w:space="0" w:color="auto"/>
            </w:tcBorders>
            <w:shd w:val="clear" w:color="000000" w:fill="FFFFFF"/>
            <w:vAlign w:val="center"/>
            <w:hideMark/>
          </w:tcPr>
          <w:p w14:paraId="7BB41A2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3,510</w:t>
            </w:r>
          </w:p>
        </w:tc>
        <w:tc>
          <w:tcPr>
            <w:tcW w:w="1375" w:type="dxa"/>
            <w:tcBorders>
              <w:top w:val="nil"/>
              <w:left w:val="nil"/>
              <w:bottom w:val="single" w:sz="4" w:space="0" w:color="auto"/>
              <w:right w:val="single" w:sz="4" w:space="0" w:color="auto"/>
            </w:tcBorders>
            <w:shd w:val="clear" w:color="auto" w:fill="auto"/>
            <w:noWrap/>
            <w:vAlign w:val="center"/>
            <w:hideMark/>
          </w:tcPr>
          <w:p w14:paraId="475CA44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854</w:t>
            </w:r>
          </w:p>
        </w:tc>
        <w:tc>
          <w:tcPr>
            <w:tcW w:w="1449" w:type="dxa"/>
            <w:tcBorders>
              <w:top w:val="nil"/>
              <w:left w:val="nil"/>
              <w:bottom w:val="single" w:sz="4" w:space="0" w:color="auto"/>
              <w:right w:val="single" w:sz="4" w:space="0" w:color="auto"/>
            </w:tcBorders>
            <w:shd w:val="clear" w:color="000000" w:fill="FFFFFF"/>
            <w:vAlign w:val="center"/>
            <w:hideMark/>
          </w:tcPr>
          <w:p w14:paraId="4817551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1,688</w:t>
            </w:r>
          </w:p>
        </w:tc>
        <w:tc>
          <w:tcPr>
            <w:tcW w:w="1331" w:type="dxa"/>
            <w:tcBorders>
              <w:top w:val="nil"/>
              <w:left w:val="nil"/>
              <w:bottom w:val="single" w:sz="4" w:space="0" w:color="auto"/>
              <w:right w:val="single" w:sz="4" w:space="0" w:color="auto"/>
            </w:tcBorders>
            <w:shd w:val="clear" w:color="000000" w:fill="FFFFFF"/>
            <w:vAlign w:val="center"/>
            <w:hideMark/>
          </w:tcPr>
          <w:p w14:paraId="4227512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897</w:t>
            </w:r>
          </w:p>
        </w:tc>
        <w:tc>
          <w:tcPr>
            <w:tcW w:w="1345" w:type="dxa"/>
            <w:tcBorders>
              <w:top w:val="nil"/>
              <w:left w:val="nil"/>
              <w:bottom w:val="single" w:sz="4" w:space="0" w:color="auto"/>
              <w:right w:val="single" w:sz="4" w:space="0" w:color="auto"/>
            </w:tcBorders>
            <w:shd w:val="clear" w:color="000000" w:fill="FFFFFF"/>
            <w:noWrap/>
            <w:vAlign w:val="center"/>
            <w:hideMark/>
          </w:tcPr>
          <w:p w14:paraId="796044A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987</w:t>
            </w:r>
          </w:p>
        </w:tc>
      </w:tr>
      <w:tr w:rsidR="00890CED" w:rsidRPr="00890CED" w14:paraId="41AC71A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45F70A0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2016</w:t>
            </w:r>
          </w:p>
        </w:tc>
        <w:tc>
          <w:tcPr>
            <w:tcW w:w="1038" w:type="dxa"/>
            <w:tcBorders>
              <w:top w:val="nil"/>
              <w:left w:val="nil"/>
              <w:bottom w:val="single" w:sz="4" w:space="0" w:color="auto"/>
              <w:right w:val="single" w:sz="4" w:space="0" w:color="auto"/>
            </w:tcBorders>
            <w:shd w:val="clear" w:color="000000" w:fill="FFFFFF"/>
            <w:noWrap/>
            <w:vAlign w:val="center"/>
            <w:hideMark/>
          </w:tcPr>
          <w:p w14:paraId="314977D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June</w:t>
            </w:r>
          </w:p>
        </w:tc>
        <w:tc>
          <w:tcPr>
            <w:tcW w:w="1160" w:type="dxa"/>
            <w:tcBorders>
              <w:top w:val="nil"/>
              <w:left w:val="nil"/>
              <w:bottom w:val="single" w:sz="4" w:space="0" w:color="auto"/>
              <w:right w:val="single" w:sz="4" w:space="0" w:color="auto"/>
            </w:tcBorders>
            <w:shd w:val="clear" w:color="auto" w:fill="auto"/>
            <w:noWrap/>
            <w:vAlign w:val="bottom"/>
            <w:hideMark/>
          </w:tcPr>
          <w:p w14:paraId="6A87CBF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2956</w:t>
            </w:r>
          </w:p>
        </w:tc>
        <w:tc>
          <w:tcPr>
            <w:tcW w:w="1256" w:type="dxa"/>
            <w:tcBorders>
              <w:top w:val="nil"/>
              <w:left w:val="nil"/>
              <w:bottom w:val="single" w:sz="4" w:space="0" w:color="auto"/>
              <w:right w:val="single" w:sz="4" w:space="0" w:color="auto"/>
            </w:tcBorders>
            <w:shd w:val="clear" w:color="000000" w:fill="FFFFFF"/>
            <w:vAlign w:val="center"/>
            <w:hideMark/>
          </w:tcPr>
          <w:p w14:paraId="76A7F66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3,620</w:t>
            </w:r>
          </w:p>
        </w:tc>
        <w:tc>
          <w:tcPr>
            <w:tcW w:w="1375" w:type="dxa"/>
            <w:tcBorders>
              <w:top w:val="nil"/>
              <w:left w:val="nil"/>
              <w:bottom w:val="single" w:sz="4" w:space="0" w:color="auto"/>
              <w:right w:val="single" w:sz="4" w:space="0" w:color="auto"/>
            </w:tcBorders>
            <w:shd w:val="clear" w:color="auto" w:fill="auto"/>
            <w:noWrap/>
            <w:vAlign w:val="center"/>
            <w:hideMark/>
          </w:tcPr>
          <w:p w14:paraId="24A3BD8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932</w:t>
            </w:r>
          </w:p>
        </w:tc>
        <w:tc>
          <w:tcPr>
            <w:tcW w:w="1449" w:type="dxa"/>
            <w:tcBorders>
              <w:top w:val="nil"/>
              <w:left w:val="nil"/>
              <w:bottom w:val="single" w:sz="4" w:space="0" w:color="auto"/>
              <w:right w:val="single" w:sz="4" w:space="0" w:color="auto"/>
            </w:tcBorders>
            <w:shd w:val="clear" w:color="000000" w:fill="FFFFFF"/>
            <w:vAlign w:val="center"/>
            <w:hideMark/>
          </w:tcPr>
          <w:p w14:paraId="38ABD40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1,739</w:t>
            </w:r>
          </w:p>
        </w:tc>
        <w:tc>
          <w:tcPr>
            <w:tcW w:w="1331" w:type="dxa"/>
            <w:tcBorders>
              <w:top w:val="nil"/>
              <w:left w:val="nil"/>
              <w:bottom w:val="single" w:sz="4" w:space="0" w:color="auto"/>
              <w:right w:val="single" w:sz="4" w:space="0" w:color="auto"/>
            </w:tcBorders>
            <w:shd w:val="clear" w:color="000000" w:fill="FFFFFF"/>
            <w:vAlign w:val="center"/>
            <w:hideMark/>
          </w:tcPr>
          <w:p w14:paraId="32F178B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939</w:t>
            </w:r>
          </w:p>
        </w:tc>
        <w:tc>
          <w:tcPr>
            <w:tcW w:w="1345" w:type="dxa"/>
            <w:tcBorders>
              <w:top w:val="nil"/>
              <w:left w:val="nil"/>
              <w:bottom w:val="single" w:sz="4" w:space="0" w:color="auto"/>
              <w:right w:val="single" w:sz="4" w:space="0" w:color="auto"/>
            </w:tcBorders>
            <w:shd w:val="clear" w:color="000000" w:fill="FFFFFF"/>
            <w:noWrap/>
            <w:vAlign w:val="center"/>
            <w:hideMark/>
          </w:tcPr>
          <w:p w14:paraId="74B0E77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1,118</w:t>
            </w:r>
          </w:p>
        </w:tc>
      </w:tr>
      <w:tr w:rsidR="00890CED" w:rsidRPr="00890CED" w14:paraId="31CABDDE"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0F921BE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2016</w:t>
            </w:r>
          </w:p>
        </w:tc>
        <w:tc>
          <w:tcPr>
            <w:tcW w:w="1038" w:type="dxa"/>
            <w:tcBorders>
              <w:top w:val="nil"/>
              <w:left w:val="nil"/>
              <w:bottom w:val="single" w:sz="4" w:space="0" w:color="auto"/>
              <w:right w:val="single" w:sz="4" w:space="0" w:color="auto"/>
            </w:tcBorders>
            <w:shd w:val="clear" w:color="000000" w:fill="FFFFFF"/>
            <w:noWrap/>
            <w:vAlign w:val="center"/>
            <w:hideMark/>
          </w:tcPr>
          <w:p w14:paraId="7345DBF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July</w:t>
            </w:r>
          </w:p>
        </w:tc>
        <w:tc>
          <w:tcPr>
            <w:tcW w:w="1160" w:type="dxa"/>
            <w:tcBorders>
              <w:top w:val="nil"/>
              <w:left w:val="nil"/>
              <w:bottom w:val="single" w:sz="4" w:space="0" w:color="auto"/>
              <w:right w:val="single" w:sz="4" w:space="0" w:color="auto"/>
            </w:tcBorders>
            <w:shd w:val="clear" w:color="auto" w:fill="auto"/>
            <w:noWrap/>
            <w:vAlign w:val="bottom"/>
            <w:hideMark/>
          </w:tcPr>
          <w:p w14:paraId="5A1370A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3055</w:t>
            </w:r>
          </w:p>
        </w:tc>
        <w:tc>
          <w:tcPr>
            <w:tcW w:w="1256" w:type="dxa"/>
            <w:tcBorders>
              <w:top w:val="nil"/>
              <w:left w:val="nil"/>
              <w:bottom w:val="single" w:sz="4" w:space="0" w:color="auto"/>
              <w:right w:val="single" w:sz="4" w:space="0" w:color="auto"/>
            </w:tcBorders>
            <w:shd w:val="clear" w:color="000000" w:fill="FFFFFF"/>
            <w:vAlign w:val="center"/>
            <w:hideMark/>
          </w:tcPr>
          <w:p w14:paraId="36D5E19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3,880</w:t>
            </w:r>
          </w:p>
        </w:tc>
        <w:tc>
          <w:tcPr>
            <w:tcW w:w="1375" w:type="dxa"/>
            <w:tcBorders>
              <w:top w:val="nil"/>
              <w:left w:val="nil"/>
              <w:bottom w:val="single" w:sz="4" w:space="0" w:color="auto"/>
              <w:right w:val="single" w:sz="4" w:space="0" w:color="auto"/>
            </w:tcBorders>
            <w:shd w:val="clear" w:color="auto" w:fill="auto"/>
            <w:noWrap/>
            <w:vAlign w:val="center"/>
            <w:hideMark/>
          </w:tcPr>
          <w:p w14:paraId="463BD0F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964</w:t>
            </w:r>
          </w:p>
        </w:tc>
        <w:tc>
          <w:tcPr>
            <w:tcW w:w="1449" w:type="dxa"/>
            <w:tcBorders>
              <w:top w:val="nil"/>
              <w:left w:val="nil"/>
              <w:bottom w:val="single" w:sz="4" w:space="0" w:color="auto"/>
              <w:right w:val="single" w:sz="4" w:space="0" w:color="auto"/>
            </w:tcBorders>
            <w:shd w:val="clear" w:color="000000" w:fill="FFFFFF"/>
            <w:vAlign w:val="center"/>
            <w:hideMark/>
          </w:tcPr>
          <w:p w14:paraId="7FCC8AA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1,905</w:t>
            </w:r>
          </w:p>
        </w:tc>
        <w:tc>
          <w:tcPr>
            <w:tcW w:w="1331" w:type="dxa"/>
            <w:tcBorders>
              <w:top w:val="nil"/>
              <w:left w:val="nil"/>
              <w:bottom w:val="single" w:sz="4" w:space="0" w:color="auto"/>
              <w:right w:val="single" w:sz="4" w:space="0" w:color="auto"/>
            </w:tcBorders>
            <w:shd w:val="clear" w:color="000000" w:fill="FFFFFF"/>
            <w:vAlign w:val="center"/>
            <w:hideMark/>
          </w:tcPr>
          <w:p w14:paraId="64EF998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969</w:t>
            </w:r>
          </w:p>
        </w:tc>
        <w:tc>
          <w:tcPr>
            <w:tcW w:w="1345" w:type="dxa"/>
            <w:tcBorders>
              <w:top w:val="nil"/>
              <w:left w:val="nil"/>
              <w:bottom w:val="single" w:sz="4" w:space="0" w:color="auto"/>
              <w:right w:val="single" w:sz="4" w:space="0" w:color="auto"/>
            </w:tcBorders>
            <w:shd w:val="clear" w:color="000000" w:fill="FFFFFF"/>
            <w:noWrap/>
            <w:vAlign w:val="center"/>
            <w:hideMark/>
          </w:tcPr>
          <w:p w14:paraId="56E1DC3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1,216</w:t>
            </w:r>
          </w:p>
        </w:tc>
      </w:tr>
      <w:tr w:rsidR="00890CED" w:rsidRPr="00890CED" w14:paraId="77FFDCC0"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49E2BFD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2016</w:t>
            </w:r>
          </w:p>
        </w:tc>
        <w:tc>
          <w:tcPr>
            <w:tcW w:w="1038" w:type="dxa"/>
            <w:tcBorders>
              <w:top w:val="nil"/>
              <w:left w:val="nil"/>
              <w:bottom w:val="single" w:sz="4" w:space="0" w:color="auto"/>
              <w:right w:val="single" w:sz="4" w:space="0" w:color="auto"/>
            </w:tcBorders>
            <w:shd w:val="clear" w:color="000000" w:fill="FFFFFF"/>
            <w:noWrap/>
            <w:vAlign w:val="center"/>
            <w:hideMark/>
          </w:tcPr>
          <w:p w14:paraId="1AE6A54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August</w:t>
            </w:r>
          </w:p>
        </w:tc>
        <w:tc>
          <w:tcPr>
            <w:tcW w:w="1160" w:type="dxa"/>
            <w:tcBorders>
              <w:top w:val="nil"/>
              <w:left w:val="nil"/>
              <w:bottom w:val="single" w:sz="4" w:space="0" w:color="auto"/>
              <w:right w:val="single" w:sz="4" w:space="0" w:color="auto"/>
            </w:tcBorders>
            <w:shd w:val="clear" w:color="auto" w:fill="auto"/>
            <w:noWrap/>
            <w:vAlign w:val="bottom"/>
            <w:hideMark/>
          </w:tcPr>
          <w:p w14:paraId="1D5F462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2956</w:t>
            </w:r>
          </w:p>
        </w:tc>
        <w:tc>
          <w:tcPr>
            <w:tcW w:w="1256" w:type="dxa"/>
            <w:tcBorders>
              <w:top w:val="nil"/>
              <w:left w:val="nil"/>
              <w:bottom w:val="single" w:sz="4" w:space="0" w:color="auto"/>
              <w:right w:val="single" w:sz="4" w:space="0" w:color="auto"/>
            </w:tcBorders>
            <w:shd w:val="clear" w:color="000000" w:fill="FFFFFF"/>
            <w:vAlign w:val="center"/>
            <w:hideMark/>
          </w:tcPr>
          <w:p w14:paraId="6B13D45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3,680</w:t>
            </w:r>
          </w:p>
        </w:tc>
        <w:tc>
          <w:tcPr>
            <w:tcW w:w="1375" w:type="dxa"/>
            <w:tcBorders>
              <w:top w:val="nil"/>
              <w:left w:val="nil"/>
              <w:bottom w:val="single" w:sz="4" w:space="0" w:color="auto"/>
              <w:right w:val="single" w:sz="4" w:space="0" w:color="auto"/>
            </w:tcBorders>
            <w:shd w:val="clear" w:color="auto" w:fill="auto"/>
            <w:noWrap/>
            <w:vAlign w:val="center"/>
            <w:hideMark/>
          </w:tcPr>
          <w:p w14:paraId="72C6A71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951</w:t>
            </w:r>
          </w:p>
        </w:tc>
        <w:tc>
          <w:tcPr>
            <w:tcW w:w="1449" w:type="dxa"/>
            <w:tcBorders>
              <w:top w:val="nil"/>
              <w:left w:val="nil"/>
              <w:bottom w:val="single" w:sz="4" w:space="0" w:color="auto"/>
              <w:right w:val="single" w:sz="4" w:space="0" w:color="auto"/>
            </w:tcBorders>
            <w:shd w:val="clear" w:color="000000" w:fill="FFFFFF"/>
            <w:vAlign w:val="center"/>
            <w:hideMark/>
          </w:tcPr>
          <w:p w14:paraId="4A05C75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1,808</w:t>
            </w:r>
          </w:p>
        </w:tc>
        <w:tc>
          <w:tcPr>
            <w:tcW w:w="1331" w:type="dxa"/>
            <w:tcBorders>
              <w:top w:val="nil"/>
              <w:left w:val="nil"/>
              <w:bottom w:val="single" w:sz="4" w:space="0" w:color="auto"/>
              <w:right w:val="single" w:sz="4" w:space="0" w:color="auto"/>
            </w:tcBorders>
            <w:shd w:val="clear" w:color="000000" w:fill="FFFFFF"/>
            <w:vAlign w:val="center"/>
            <w:hideMark/>
          </w:tcPr>
          <w:p w14:paraId="5ABD63A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949</w:t>
            </w:r>
          </w:p>
        </w:tc>
        <w:tc>
          <w:tcPr>
            <w:tcW w:w="1345" w:type="dxa"/>
            <w:tcBorders>
              <w:top w:val="nil"/>
              <w:left w:val="nil"/>
              <w:bottom w:val="single" w:sz="4" w:space="0" w:color="auto"/>
              <w:right w:val="single" w:sz="4" w:space="0" w:color="auto"/>
            </w:tcBorders>
            <w:shd w:val="clear" w:color="000000" w:fill="FFFFFF"/>
            <w:noWrap/>
            <w:vAlign w:val="center"/>
            <w:hideMark/>
          </w:tcPr>
          <w:p w14:paraId="2EA4814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1,168</w:t>
            </w:r>
          </w:p>
        </w:tc>
      </w:tr>
      <w:tr w:rsidR="00890CED" w:rsidRPr="00890CED" w14:paraId="47A76727"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DC4A3C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2016</w:t>
            </w:r>
          </w:p>
        </w:tc>
        <w:tc>
          <w:tcPr>
            <w:tcW w:w="1038" w:type="dxa"/>
            <w:tcBorders>
              <w:top w:val="nil"/>
              <w:left w:val="nil"/>
              <w:bottom w:val="single" w:sz="4" w:space="0" w:color="auto"/>
              <w:right w:val="single" w:sz="4" w:space="0" w:color="auto"/>
            </w:tcBorders>
            <w:shd w:val="clear" w:color="000000" w:fill="FFFFFF"/>
            <w:noWrap/>
            <w:vAlign w:val="center"/>
            <w:hideMark/>
          </w:tcPr>
          <w:p w14:paraId="6BCC67E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September</w:t>
            </w:r>
          </w:p>
        </w:tc>
        <w:tc>
          <w:tcPr>
            <w:tcW w:w="1160" w:type="dxa"/>
            <w:tcBorders>
              <w:top w:val="nil"/>
              <w:left w:val="nil"/>
              <w:bottom w:val="single" w:sz="4" w:space="0" w:color="auto"/>
              <w:right w:val="single" w:sz="4" w:space="0" w:color="auto"/>
            </w:tcBorders>
            <w:shd w:val="clear" w:color="auto" w:fill="auto"/>
            <w:noWrap/>
            <w:vAlign w:val="bottom"/>
            <w:hideMark/>
          </w:tcPr>
          <w:p w14:paraId="1BBAFBD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3093</w:t>
            </w:r>
          </w:p>
        </w:tc>
        <w:tc>
          <w:tcPr>
            <w:tcW w:w="1256" w:type="dxa"/>
            <w:tcBorders>
              <w:top w:val="nil"/>
              <w:left w:val="nil"/>
              <w:bottom w:val="single" w:sz="4" w:space="0" w:color="auto"/>
              <w:right w:val="single" w:sz="4" w:space="0" w:color="auto"/>
            </w:tcBorders>
            <w:shd w:val="clear" w:color="000000" w:fill="FFFFFF"/>
            <w:vAlign w:val="center"/>
            <w:hideMark/>
          </w:tcPr>
          <w:p w14:paraId="6F5CF2F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4,020</w:t>
            </w:r>
          </w:p>
        </w:tc>
        <w:tc>
          <w:tcPr>
            <w:tcW w:w="1375" w:type="dxa"/>
            <w:tcBorders>
              <w:top w:val="nil"/>
              <w:left w:val="nil"/>
              <w:bottom w:val="single" w:sz="4" w:space="0" w:color="auto"/>
              <w:right w:val="single" w:sz="4" w:space="0" w:color="auto"/>
            </w:tcBorders>
            <w:shd w:val="clear" w:color="auto" w:fill="auto"/>
            <w:noWrap/>
            <w:vAlign w:val="center"/>
            <w:hideMark/>
          </w:tcPr>
          <w:p w14:paraId="5BE2224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850</w:t>
            </w:r>
          </w:p>
        </w:tc>
        <w:tc>
          <w:tcPr>
            <w:tcW w:w="1449" w:type="dxa"/>
            <w:tcBorders>
              <w:top w:val="nil"/>
              <w:left w:val="nil"/>
              <w:bottom w:val="single" w:sz="4" w:space="0" w:color="auto"/>
              <w:right w:val="single" w:sz="4" w:space="0" w:color="auto"/>
            </w:tcBorders>
            <w:shd w:val="clear" w:color="000000" w:fill="FFFFFF"/>
            <w:vAlign w:val="center"/>
            <w:hideMark/>
          </w:tcPr>
          <w:p w14:paraId="0D4B014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1,813</w:t>
            </w:r>
          </w:p>
        </w:tc>
        <w:tc>
          <w:tcPr>
            <w:tcW w:w="1331" w:type="dxa"/>
            <w:tcBorders>
              <w:top w:val="nil"/>
              <w:left w:val="nil"/>
              <w:bottom w:val="single" w:sz="4" w:space="0" w:color="auto"/>
              <w:right w:val="single" w:sz="4" w:space="0" w:color="auto"/>
            </w:tcBorders>
            <w:shd w:val="clear" w:color="000000" w:fill="FFFFFF"/>
            <w:vAlign w:val="center"/>
            <w:hideMark/>
          </w:tcPr>
          <w:p w14:paraId="117BB1D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940</w:t>
            </w:r>
          </w:p>
        </w:tc>
        <w:tc>
          <w:tcPr>
            <w:tcW w:w="1345" w:type="dxa"/>
            <w:tcBorders>
              <w:top w:val="nil"/>
              <w:left w:val="nil"/>
              <w:bottom w:val="single" w:sz="4" w:space="0" w:color="auto"/>
              <w:right w:val="single" w:sz="4" w:space="0" w:color="auto"/>
            </w:tcBorders>
            <w:shd w:val="clear" w:color="000000" w:fill="FFFFFF"/>
            <w:noWrap/>
            <w:vAlign w:val="center"/>
            <w:hideMark/>
          </w:tcPr>
          <w:p w14:paraId="51626AC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1,203</w:t>
            </w:r>
          </w:p>
        </w:tc>
      </w:tr>
      <w:tr w:rsidR="00890CED" w:rsidRPr="00890CED" w14:paraId="23A9413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C2D1D9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2016</w:t>
            </w:r>
          </w:p>
        </w:tc>
        <w:tc>
          <w:tcPr>
            <w:tcW w:w="1038" w:type="dxa"/>
            <w:tcBorders>
              <w:top w:val="nil"/>
              <w:left w:val="nil"/>
              <w:bottom w:val="single" w:sz="4" w:space="0" w:color="auto"/>
              <w:right w:val="single" w:sz="4" w:space="0" w:color="auto"/>
            </w:tcBorders>
            <w:shd w:val="clear" w:color="000000" w:fill="FFFFFF"/>
            <w:noWrap/>
            <w:vAlign w:val="center"/>
            <w:hideMark/>
          </w:tcPr>
          <w:p w14:paraId="69D5A65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October</w:t>
            </w:r>
          </w:p>
        </w:tc>
        <w:tc>
          <w:tcPr>
            <w:tcW w:w="1160" w:type="dxa"/>
            <w:tcBorders>
              <w:top w:val="nil"/>
              <w:left w:val="nil"/>
              <w:bottom w:val="single" w:sz="4" w:space="0" w:color="auto"/>
              <w:right w:val="single" w:sz="4" w:space="0" w:color="auto"/>
            </w:tcBorders>
            <w:shd w:val="clear" w:color="auto" w:fill="auto"/>
            <w:noWrap/>
            <w:vAlign w:val="bottom"/>
            <w:hideMark/>
          </w:tcPr>
          <w:p w14:paraId="445C1CB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2897</w:t>
            </w:r>
          </w:p>
        </w:tc>
        <w:tc>
          <w:tcPr>
            <w:tcW w:w="1256" w:type="dxa"/>
            <w:tcBorders>
              <w:top w:val="nil"/>
              <w:left w:val="nil"/>
              <w:bottom w:val="single" w:sz="4" w:space="0" w:color="auto"/>
              <w:right w:val="single" w:sz="4" w:space="0" w:color="auto"/>
            </w:tcBorders>
            <w:shd w:val="clear" w:color="000000" w:fill="FFFFFF"/>
            <w:vAlign w:val="center"/>
            <w:hideMark/>
          </w:tcPr>
          <w:p w14:paraId="1CC69E0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3,680</w:t>
            </w:r>
          </w:p>
        </w:tc>
        <w:tc>
          <w:tcPr>
            <w:tcW w:w="1375" w:type="dxa"/>
            <w:tcBorders>
              <w:top w:val="nil"/>
              <w:left w:val="nil"/>
              <w:bottom w:val="single" w:sz="4" w:space="0" w:color="auto"/>
              <w:right w:val="single" w:sz="4" w:space="0" w:color="auto"/>
            </w:tcBorders>
            <w:shd w:val="clear" w:color="auto" w:fill="auto"/>
            <w:noWrap/>
            <w:vAlign w:val="center"/>
            <w:hideMark/>
          </w:tcPr>
          <w:p w14:paraId="0AA85A1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840</w:t>
            </w:r>
          </w:p>
        </w:tc>
        <w:tc>
          <w:tcPr>
            <w:tcW w:w="1449" w:type="dxa"/>
            <w:tcBorders>
              <w:top w:val="nil"/>
              <w:left w:val="nil"/>
              <w:bottom w:val="single" w:sz="4" w:space="0" w:color="auto"/>
              <w:right w:val="single" w:sz="4" w:space="0" w:color="auto"/>
            </w:tcBorders>
            <w:shd w:val="clear" w:color="000000" w:fill="FFFFFF"/>
            <w:vAlign w:val="center"/>
            <w:hideMark/>
          </w:tcPr>
          <w:p w14:paraId="7793FF8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1,828</w:t>
            </w:r>
          </w:p>
        </w:tc>
        <w:tc>
          <w:tcPr>
            <w:tcW w:w="1331" w:type="dxa"/>
            <w:tcBorders>
              <w:top w:val="nil"/>
              <w:left w:val="nil"/>
              <w:bottom w:val="single" w:sz="4" w:space="0" w:color="auto"/>
              <w:right w:val="single" w:sz="4" w:space="0" w:color="auto"/>
            </w:tcBorders>
            <w:shd w:val="clear" w:color="000000" w:fill="FFFFFF"/>
            <w:vAlign w:val="center"/>
            <w:hideMark/>
          </w:tcPr>
          <w:p w14:paraId="03BE2D6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946</w:t>
            </w:r>
          </w:p>
        </w:tc>
        <w:tc>
          <w:tcPr>
            <w:tcW w:w="1345" w:type="dxa"/>
            <w:tcBorders>
              <w:top w:val="nil"/>
              <w:left w:val="nil"/>
              <w:bottom w:val="single" w:sz="4" w:space="0" w:color="auto"/>
              <w:right w:val="single" w:sz="4" w:space="0" w:color="auto"/>
            </w:tcBorders>
            <w:shd w:val="clear" w:color="000000" w:fill="FFFFFF"/>
            <w:noWrap/>
            <w:vAlign w:val="center"/>
            <w:hideMark/>
          </w:tcPr>
          <w:p w14:paraId="31E119D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1,185</w:t>
            </w:r>
          </w:p>
        </w:tc>
      </w:tr>
      <w:tr w:rsidR="00890CED" w:rsidRPr="00890CED" w14:paraId="751C4394"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F38D63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2016</w:t>
            </w:r>
          </w:p>
        </w:tc>
        <w:tc>
          <w:tcPr>
            <w:tcW w:w="1038" w:type="dxa"/>
            <w:tcBorders>
              <w:top w:val="nil"/>
              <w:left w:val="nil"/>
              <w:bottom w:val="single" w:sz="4" w:space="0" w:color="auto"/>
              <w:right w:val="single" w:sz="4" w:space="0" w:color="auto"/>
            </w:tcBorders>
            <w:shd w:val="clear" w:color="000000" w:fill="FFFFFF"/>
            <w:noWrap/>
            <w:vAlign w:val="center"/>
            <w:hideMark/>
          </w:tcPr>
          <w:p w14:paraId="327DFA8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November</w:t>
            </w:r>
          </w:p>
        </w:tc>
        <w:tc>
          <w:tcPr>
            <w:tcW w:w="1160" w:type="dxa"/>
            <w:tcBorders>
              <w:top w:val="nil"/>
              <w:left w:val="nil"/>
              <w:bottom w:val="single" w:sz="4" w:space="0" w:color="auto"/>
              <w:right w:val="single" w:sz="4" w:space="0" w:color="auto"/>
            </w:tcBorders>
            <w:shd w:val="clear" w:color="auto" w:fill="auto"/>
            <w:noWrap/>
            <w:vAlign w:val="bottom"/>
            <w:hideMark/>
          </w:tcPr>
          <w:p w14:paraId="2600058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2740</w:t>
            </w:r>
          </w:p>
        </w:tc>
        <w:tc>
          <w:tcPr>
            <w:tcW w:w="1256" w:type="dxa"/>
            <w:tcBorders>
              <w:top w:val="nil"/>
              <w:left w:val="nil"/>
              <w:bottom w:val="single" w:sz="4" w:space="0" w:color="auto"/>
              <w:right w:val="single" w:sz="4" w:space="0" w:color="auto"/>
            </w:tcBorders>
            <w:shd w:val="clear" w:color="000000" w:fill="FFFFFF"/>
            <w:vAlign w:val="center"/>
            <w:hideMark/>
          </w:tcPr>
          <w:p w14:paraId="69DFC2C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3,450</w:t>
            </w:r>
          </w:p>
        </w:tc>
        <w:tc>
          <w:tcPr>
            <w:tcW w:w="1375" w:type="dxa"/>
            <w:tcBorders>
              <w:top w:val="nil"/>
              <w:left w:val="nil"/>
              <w:bottom w:val="single" w:sz="4" w:space="0" w:color="auto"/>
              <w:right w:val="single" w:sz="4" w:space="0" w:color="auto"/>
            </w:tcBorders>
            <w:shd w:val="clear" w:color="auto" w:fill="auto"/>
            <w:noWrap/>
            <w:vAlign w:val="center"/>
            <w:hideMark/>
          </w:tcPr>
          <w:p w14:paraId="4840773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810</w:t>
            </w:r>
          </w:p>
        </w:tc>
        <w:tc>
          <w:tcPr>
            <w:tcW w:w="1449" w:type="dxa"/>
            <w:tcBorders>
              <w:top w:val="nil"/>
              <w:left w:val="nil"/>
              <w:bottom w:val="single" w:sz="4" w:space="0" w:color="auto"/>
              <w:right w:val="single" w:sz="4" w:space="0" w:color="auto"/>
            </w:tcBorders>
            <w:shd w:val="clear" w:color="000000" w:fill="FFFFFF"/>
            <w:vAlign w:val="center"/>
            <w:hideMark/>
          </w:tcPr>
          <w:p w14:paraId="6C29EC1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1,773</w:t>
            </w:r>
          </w:p>
        </w:tc>
        <w:tc>
          <w:tcPr>
            <w:tcW w:w="1331" w:type="dxa"/>
            <w:tcBorders>
              <w:top w:val="nil"/>
              <w:left w:val="nil"/>
              <w:bottom w:val="single" w:sz="4" w:space="0" w:color="auto"/>
              <w:right w:val="single" w:sz="4" w:space="0" w:color="auto"/>
            </w:tcBorders>
            <w:shd w:val="clear" w:color="000000" w:fill="FFFFFF"/>
            <w:vAlign w:val="center"/>
            <w:hideMark/>
          </w:tcPr>
          <w:p w14:paraId="1F53254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957</w:t>
            </w:r>
          </w:p>
        </w:tc>
        <w:tc>
          <w:tcPr>
            <w:tcW w:w="1345" w:type="dxa"/>
            <w:tcBorders>
              <w:top w:val="nil"/>
              <w:left w:val="nil"/>
              <w:bottom w:val="single" w:sz="4" w:space="0" w:color="auto"/>
              <w:right w:val="single" w:sz="4" w:space="0" w:color="auto"/>
            </w:tcBorders>
            <w:shd w:val="clear" w:color="000000" w:fill="FFFFFF"/>
            <w:noWrap/>
            <w:vAlign w:val="center"/>
            <w:hideMark/>
          </w:tcPr>
          <w:p w14:paraId="53C985B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1,088</w:t>
            </w:r>
          </w:p>
        </w:tc>
      </w:tr>
      <w:tr w:rsidR="00890CED" w:rsidRPr="00890CED" w14:paraId="506ADD9B"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8596D2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2016</w:t>
            </w:r>
          </w:p>
        </w:tc>
        <w:tc>
          <w:tcPr>
            <w:tcW w:w="1038" w:type="dxa"/>
            <w:tcBorders>
              <w:top w:val="nil"/>
              <w:left w:val="nil"/>
              <w:bottom w:val="single" w:sz="4" w:space="0" w:color="auto"/>
              <w:right w:val="single" w:sz="4" w:space="0" w:color="auto"/>
            </w:tcBorders>
            <w:shd w:val="clear" w:color="000000" w:fill="FFFFFF"/>
            <w:noWrap/>
            <w:vAlign w:val="center"/>
            <w:hideMark/>
          </w:tcPr>
          <w:p w14:paraId="79BCD8F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December</w:t>
            </w:r>
          </w:p>
        </w:tc>
        <w:tc>
          <w:tcPr>
            <w:tcW w:w="1160" w:type="dxa"/>
            <w:tcBorders>
              <w:top w:val="nil"/>
              <w:left w:val="nil"/>
              <w:bottom w:val="single" w:sz="4" w:space="0" w:color="auto"/>
              <w:right w:val="single" w:sz="4" w:space="0" w:color="auto"/>
            </w:tcBorders>
            <w:shd w:val="clear" w:color="auto" w:fill="auto"/>
            <w:noWrap/>
            <w:vAlign w:val="bottom"/>
            <w:hideMark/>
          </w:tcPr>
          <w:p w14:paraId="5CDC623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2715</w:t>
            </w:r>
          </w:p>
        </w:tc>
        <w:tc>
          <w:tcPr>
            <w:tcW w:w="1256" w:type="dxa"/>
            <w:tcBorders>
              <w:top w:val="nil"/>
              <w:left w:val="nil"/>
              <w:bottom w:val="single" w:sz="4" w:space="0" w:color="auto"/>
              <w:right w:val="single" w:sz="4" w:space="0" w:color="auto"/>
            </w:tcBorders>
            <w:shd w:val="clear" w:color="000000" w:fill="FFFFFF"/>
            <w:vAlign w:val="center"/>
            <w:hideMark/>
          </w:tcPr>
          <w:p w14:paraId="0DB15DD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3,530</w:t>
            </w:r>
          </w:p>
        </w:tc>
        <w:tc>
          <w:tcPr>
            <w:tcW w:w="1375" w:type="dxa"/>
            <w:tcBorders>
              <w:top w:val="nil"/>
              <w:left w:val="nil"/>
              <w:bottom w:val="single" w:sz="4" w:space="0" w:color="auto"/>
              <w:right w:val="single" w:sz="4" w:space="0" w:color="auto"/>
            </w:tcBorders>
            <w:shd w:val="clear" w:color="auto" w:fill="auto"/>
            <w:noWrap/>
            <w:vAlign w:val="center"/>
            <w:hideMark/>
          </w:tcPr>
          <w:p w14:paraId="686A6E0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835</w:t>
            </w:r>
          </w:p>
        </w:tc>
        <w:tc>
          <w:tcPr>
            <w:tcW w:w="1449" w:type="dxa"/>
            <w:tcBorders>
              <w:top w:val="nil"/>
              <w:left w:val="nil"/>
              <w:bottom w:val="single" w:sz="4" w:space="0" w:color="auto"/>
              <w:right w:val="single" w:sz="4" w:space="0" w:color="auto"/>
            </w:tcBorders>
            <w:shd w:val="clear" w:color="000000" w:fill="FFFFFF"/>
            <w:vAlign w:val="center"/>
            <w:hideMark/>
          </w:tcPr>
          <w:p w14:paraId="560BE9B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2,107</w:t>
            </w:r>
          </w:p>
        </w:tc>
        <w:tc>
          <w:tcPr>
            <w:tcW w:w="1331" w:type="dxa"/>
            <w:tcBorders>
              <w:top w:val="nil"/>
              <w:left w:val="nil"/>
              <w:bottom w:val="single" w:sz="4" w:space="0" w:color="auto"/>
              <w:right w:val="single" w:sz="4" w:space="0" w:color="auto"/>
            </w:tcBorders>
            <w:shd w:val="clear" w:color="000000" w:fill="FFFFFF"/>
            <w:vAlign w:val="center"/>
            <w:hideMark/>
          </w:tcPr>
          <w:p w14:paraId="2212164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883</w:t>
            </w:r>
          </w:p>
        </w:tc>
        <w:tc>
          <w:tcPr>
            <w:tcW w:w="1345" w:type="dxa"/>
            <w:tcBorders>
              <w:top w:val="nil"/>
              <w:left w:val="nil"/>
              <w:bottom w:val="single" w:sz="4" w:space="0" w:color="auto"/>
              <w:right w:val="single" w:sz="4" w:space="0" w:color="auto"/>
            </w:tcBorders>
            <w:shd w:val="clear" w:color="000000" w:fill="FFFFFF"/>
            <w:noWrap/>
            <w:vAlign w:val="center"/>
            <w:hideMark/>
          </w:tcPr>
          <w:p w14:paraId="2AEC905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1,027</w:t>
            </w:r>
          </w:p>
        </w:tc>
      </w:tr>
      <w:tr w:rsidR="00890CED" w:rsidRPr="00890CED" w14:paraId="48C60EF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EC4686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3FE5791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January</w:t>
            </w:r>
          </w:p>
        </w:tc>
        <w:tc>
          <w:tcPr>
            <w:tcW w:w="1160" w:type="dxa"/>
            <w:tcBorders>
              <w:top w:val="nil"/>
              <w:left w:val="nil"/>
              <w:bottom w:val="single" w:sz="4" w:space="0" w:color="auto"/>
              <w:right w:val="single" w:sz="4" w:space="0" w:color="auto"/>
            </w:tcBorders>
            <w:shd w:val="clear" w:color="auto" w:fill="auto"/>
            <w:noWrap/>
            <w:vAlign w:val="bottom"/>
            <w:hideMark/>
          </w:tcPr>
          <w:p w14:paraId="6162C94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2638</w:t>
            </w:r>
          </w:p>
        </w:tc>
        <w:tc>
          <w:tcPr>
            <w:tcW w:w="1256" w:type="dxa"/>
            <w:tcBorders>
              <w:top w:val="nil"/>
              <w:left w:val="nil"/>
              <w:bottom w:val="single" w:sz="4" w:space="0" w:color="auto"/>
              <w:right w:val="single" w:sz="4" w:space="0" w:color="auto"/>
            </w:tcBorders>
            <w:shd w:val="clear" w:color="000000" w:fill="FFFFFF"/>
            <w:vAlign w:val="center"/>
            <w:hideMark/>
          </w:tcPr>
          <w:p w14:paraId="25D1BBC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3,420</w:t>
            </w:r>
          </w:p>
        </w:tc>
        <w:tc>
          <w:tcPr>
            <w:tcW w:w="1375" w:type="dxa"/>
            <w:tcBorders>
              <w:top w:val="nil"/>
              <w:left w:val="nil"/>
              <w:bottom w:val="single" w:sz="4" w:space="0" w:color="auto"/>
              <w:right w:val="single" w:sz="4" w:space="0" w:color="auto"/>
            </w:tcBorders>
            <w:shd w:val="clear" w:color="auto" w:fill="auto"/>
            <w:noWrap/>
            <w:vAlign w:val="center"/>
            <w:hideMark/>
          </w:tcPr>
          <w:p w14:paraId="7A1CD61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780</w:t>
            </w:r>
          </w:p>
        </w:tc>
        <w:tc>
          <w:tcPr>
            <w:tcW w:w="1449" w:type="dxa"/>
            <w:tcBorders>
              <w:top w:val="nil"/>
              <w:left w:val="nil"/>
              <w:bottom w:val="single" w:sz="4" w:space="0" w:color="auto"/>
              <w:right w:val="single" w:sz="4" w:space="0" w:color="auto"/>
            </w:tcBorders>
            <w:shd w:val="clear" w:color="000000" w:fill="FFFFFF"/>
            <w:vAlign w:val="center"/>
            <w:hideMark/>
          </w:tcPr>
          <w:p w14:paraId="3F4D4D2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2,159</w:t>
            </w:r>
          </w:p>
        </w:tc>
        <w:tc>
          <w:tcPr>
            <w:tcW w:w="1331" w:type="dxa"/>
            <w:tcBorders>
              <w:top w:val="nil"/>
              <w:left w:val="nil"/>
              <w:bottom w:val="single" w:sz="4" w:space="0" w:color="auto"/>
              <w:right w:val="single" w:sz="4" w:space="0" w:color="auto"/>
            </w:tcBorders>
            <w:shd w:val="clear" w:color="000000" w:fill="FFFFFF"/>
            <w:vAlign w:val="center"/>
            <w:hideMark/>
          </w:tcPr>
          <w:p w14:paraId="1395982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807</w:t>
            </w:r>
          </w:p>
        </w:tc>
        <w:tc>
          <w:tcPr>
            <w:tcW w:w="1345" w:type="dxa"/>
            <w:tcBorders>
              <w:top w:val="nil"/>
              <w:left w:val="nil"/>
              <w:bottom w:val="single" w:sz="4" w:space="0" w:color="auto"/>
              <w:right w:val="single" w:sz="4" w:space="0" w:color="auto"/>
            </w:tcBorders>
            <w:shd w:val="clear" w:color="000000" w:fill="FFFFFF"/>
            <w:noWrap/>
            <w:vAlign w:val="center"/>
            <w:hideMark/>
          </w:tcPr>
          <w:p w14:paraId="6CF9DDF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994</w:t>
            </w:r>
          </w:p>
        </w:tc>
      </w:tr>
      <w:tr w:rsidR="00890CED" w:rsidRPr="00890CED" w14:paraId="7A0FBAA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13A2F9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6041983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February</w:t>
            </w:r>
          </w:p>
        </w:tc>
        <w:tc>
          <w:tcPr>
            <w:tcW w:w="1160" w:type="dxa"/>
            <w:tcBorders>
              <w:top w:val="nil"/>
              <w:left w:val="nil"/>
              <w:bottom w:val="single" w:sz="4" w:space="0" w:color="auto"/>
              <w:right w:val="single" w:sz="4" w:space="0" w:color="auto"/>
            </w:tcBorders>
            <w:shd w:val="clear" w:color="auto" w:fill="auto"/>
            <w:noWrap/>
            <w:vAlign w:val="bottom"/>
            <w:hideMark/>
          </w:tcPr>
          <w:p w14:paraId="4F794B5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3275</w:t>
            </w:r>
          </w:p>
        </w:tc>
        <w:tc>
          <w:tcPr>
            <w:tcW w:w="1256" w:type="dxa"/>
            <w:tcBorders>
              <w:top w:val="nil"/>
              <w:left w:val="nil"/>
              <w:bottom w:val="single" w:sz="4" w:space="0" w:color="auto"/>
              <w:right w:val="single" w:sz="4" w:space="0" w:color="auto"/>
            </w:tcBorders>
            <w:shd w:val="clear" w:color="000000" w:fill="FFFFFF"/>
            <w:vAlign w:val="center"/>
            <w:hideMark/>
          </w:tcPr>
          <w:p w14:paraId="7B4B84B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3,910</w:t>
            </w:r>
          </w:p>
        </w:tc>
        <w:tc>
          <w:tcPr>
            <w:tcW w:w="1375" w:type="dxa"/>
            <w:tcBorders>
              <w:top w:val="nil"/>
              <w:left w:val="nil"/>
              <w:bottom w:val="single" w:sz="4" w:space="0" w:color="auto"/>
              <w:right w:val="single" w:sz="4" w:space="0" w:color="auto"/>
            </w:tcBorders>
            <w:shd w:val="clear" w:color="auto" w:fill="auto"/>
            <w:noWrap/>
            <w:vAlign w:val="center"/>
            <w:hideMark/>
          </w:tcPr>
          <w:p w14:paraId="1B2F715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740</w:t>
            </w:r>
          </w:p>
        </w:tc>
        <w:tc>
          <w:tcPr>
            <w:tcW w:w="1449" w:type="dxa"/>
            <w:tcBorders>
              <w:top w:val="nil"/>
              <w:left w:val="nil"/>
              <w:bottom w:val="single" w:sz="4" w:space="0" w:color="auto"/>
              <w:right w:val="single" w:sz="4" w:space="0" w:color="auto"/>
            </w:tcBorders>
            <w:shd w:val="clear" w:color="000000" w:fill="FFFFFF"/>
            <w:vAlign w:val="center"/>
            <w:hideMark/>
          </w:tcPr>
          <w:p w14:paraId="061B0E9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2,269</w:t>
            </w:r>
          </w:p>
        </w:tc>
        <w:tc>
          <w:tcPr>
            <w:tcW w:w="1331" w:type="dxa"/>
            <w:tcBorders>
              <w:top w:val="nil"/>
              <w:left w:val="nil"/>
              <w:bottom w:val="single" w:sz="4" w:space="0" w:color="auto"/>
              <w:right w:val="single" w:sz="4" w:space="0" w:color="auto"/>
            </w:tcBorders>
            <w:shd w:val="clear" w:color="000000" w:fill="FFFFFF"/>
            <w:vAlign w:val="center"/>
            <w:hideMark/>
          </w:tcPr>
          <w:p w14:paraId="570C5CD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764</w:t>
            </w:r>
          </w:p>
        </w:tc>
        <w:tc>
          <w:tcPr>
            <w:tcW w:w="1345" w:type="dxa"/>
            <w:tcBorders>
              <w:top w:val="nil"/>
              <w:left w:val="nil"/>
              <w:bottom w:val="single" w:sz="4" w:space="0" w:color="auto"/>
              <w:right w:val="single" w:sz="4" w:space="0" w:color="auto"/>
            </w:tcBorders>
            <w:shd w:val="clear" w:color="000000" w:fill="FFFFFF"/>
            <w:noWrap/>
            <w:vAlign w:val="center"/>
            <w:hideMark/>
          </w:tcPr>
          <w:p w14:paraId="1053CDE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1,468</w:t>
            </w:r>
          </w:p>
        </w:tc>
      </w:tr>
      <w:tr w:rsidR="00890CED" w:rsidRPr="00890CED" w14:paraId="7A6EBF72"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4879D79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05518E9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March</w:t>
            </w:r>
          </w:p>
        </w:tc>
        <w:tc>
          <w:tcPr>
            <w:tcW w:w="1160" w:type="dxa"/>
            <w:tcBorders>
              <w:top w:val="nil"/>
              <w:left w:val="nil"/>
              <w:bottom w:val="single" w:sz="4" w:space="0" w:color="auto"/>
              <w:right w:val="single" w:sz="4" w:space="0" w:color="auto"/>
            </w:tcBorders>
            <w:shd w:val="clear" w:color="auto" w:fill="auto"/>
            <w:noWrap/>
            <w:vAlign w:val="bottom"/>
            <w:hideMark/>
          </w:tcPr>
          <w:p w14:paraId="24D8B1B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3232</w:t>
            </w:r>
          </w:p>
        </w:tc>
        <w:tc>
          <w:tcPr>
            <w:tcW w:w="1256" w:type="dxa"/>
            <w:tcBorders>
              <w:top w:val="nil"/>
              <w:left w:val="nil"/>
              <w:bottom w:val="single" w:sz="4" w:space="0" w:color="auto"/>
              <w:right w:val="single" w:sz="4" w:space="0" w:color="auto"/>
            </w:tcBorders>
            <w:shd w:val="clear" w:color="000000" w:fill="FFFFFF"/>
            <w:vAlign w:val="center"/>
            <w:hideMark/>
          </w:tcPr>
          <w:p w14:paraId="2826986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4,015</w:t>
            </w:r>
          </w:p>
        </w:tc>
        <w:tc>
          <w:tcPr>
            <w:tcW w:w="1375" w:type="dxa"/>
            <w:tcBorders>
              <w:top w:val="nil"/>
              <w:left w:val="nil"/>
              <w:bottom w:val="single" w:sz="4" w:space="0" w:color="auto"/>
              <w:right w:val="single" w:sz="4" w:space="0" w:color="auto"/>
            </w:tcBorders>
            <w:shd w:val="clear" w:color="auto" w:fill="auto"/>
            <w:noWrap/>
            <w:vAlign w:val="center"/>
            <w:hideMark/>
          </w:tcPr>
          <w:p w14:paraId="6BB1F9A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730</w:t>
            </w:r>
          </w:p>
        </w:tc>
        <w:tc>
          <w:tcPr>
            <w:tcW w:w="1449" w:type="dxa"/>
            <w:tcBorders>
              <w:top w:val="nil"/>
              <w:left w:val="nil"/>
              <w:bottom w:val="single" w:sz="4" w:space="0" w:color="auto"/>
              <w:right w:val="single" w:sz="4" w:space="0" w:color="auto"/>
            </w:tcBorders>
            <w:shd w:val="clear" w:color="000000" w:fill="FFFFFF"/>
            <w:vAlign w:val="center"/>
            <w:hideMark/>
          </w:tcPr>
          <w:p w14:paraId="25C3E2D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2,446</w:t>
            </w:r>
          </w:p>
        </w:tc>
        <w:tc>
          <w:tcPr>
            <w:tcW w:w="1331" w:type="dxa"/>
            <w:tcBorders>
              <w:top w:val="nil"/>
              <w:left w:val="nil"/>
              <w:bottom w:val="single" w:sz="4" w:space="0" w:color="auto"/>
              <w:right w:val="single" w:sz="4" w:space="0" w:color="auto"/>
            </w:tcBorders>
            <w:shd w:val="clear" w:color="000000" w:fill="FFFFFF"/>
            <w:vAlign w:val="center"/>
            <w:hideMark/>
          </w:tcPr>
          <w:p w14:paraId="66E17A1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681</w:t>
            </w:r>
          </w:p>
        </w:tc>
        <w:tc>
          <w:tcPr>
            <w:tcW w:w="1345" w:type="dxa"/>
            <w:tcBorders>
              <w:top w:val="nil"/>
              <w:left w:val="nil"/>
              <w:bottom w:val="single" w:sz="4" w:space="0" w:color="auto"/>
              <w:right w:val="single" w:sz="4" w:space="0" w:color="auto"/>
            </w:tcBorders>
            <w:shd w:val="clear" w:color="000000" w:fill="FFFFFF"/>
            <w:noWrap/>
            <w:vAlign w:val="center"/>
            <w:hideMark/>
          </w:tcPr>
          <w:p w14:paraId="7314A79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1,301</w:t>
            </w:r>
          </w:p>
        </w:tc>
      </w:tr>
      <w:tr w:rsidR="00890CED" w:rsidRPr="00890CED" w14:paraId="33B3BE98"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05B3660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4E5E373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April</w:t>
            </w:r>
          </w:p>
        </w:tc>
        <w:tc>
          <w:tcPr>
            <w:tcW w:w="1160" w:type="dxa"/>
            <w:tcBorders>
              <w:top w:val="nil"/>
              <w:left w:val="nil"/>
              <w:bottom w:val="single" w:sz="4" w:space="0" w:color="auto"/>
              <w:right w:val="single" w:sz="4" w:space="0" w:color="auto"/>
            </w:tcBorders>
            <w:shd w:val="clear" w:color="auto" w:fill="auto"/>
            <w:noWrap/>
            <w:vAlign w:val="bottom"/>
            <w:hideMark/>
          </w:tcPr>
          <w:p w14:paraId="0F7931E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3000</w:t>
            </w:r>
          </w:p>
        </w:tc>
        <w:tc>
          <w:tcPr>
            <w:tcW w:w="1256" w:type="dxa"/>
            <w:tcBorders>
              <w:top w:val="nil"/>
              <w:left w:val="nil"/>
              <w:bottom w:val="single" w:sz="4" w:space="0" w:color="auto"/>
              <w:right w:val="single" w:sz="4" w:space="0" w:color="auto"/>
            </w:tcBorders>
            <w:shd w:val="clear" w:color="000000" w:fill="FFFFFF"/>
            <w:vAlign w:val="center"/>
            <w:hideMark/>
          </w:tcPr>
          <w:p w14:paraId="377CBE4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3,900</w:t>
            </w:r>
          </w:p>
        </w:tc>
        <w:tc>
          <w:tcPr>
            <w:tcW w:w="1375" w:type="dxa"/>
            <w:tcBorders>
              <w:top w:val="nil"/>
              <w:left w:val="nil"/>
              <w:bottom w:val="single" w:sz="4" w:space="0" w:color="auto"/>
              <w:right w:val="single" w:sz="4" w:space="0" w:color="auto"/>
            </w:tcBorders>
            <w:shd w:val="clear" w:color="auto" w:fill="auto"/>
            <w:noWrap/>
            <w:vAlign w:val="center"/>
            <w:hideMark/>
          </w:tcPr>
          <w:p w14:paraId="479D066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740</w:t>
            </w:r>
          </w:p>
        </w:tc>
        <w:tc>
          <w:tcPr>
            <w:tcW w:w="1449" w:type="dxa"/>
            <w:tcBorders>
              <w:top w:val="nil"/>
              <w:left w:val="nil"/>
              <w:bottom w:val="single" w:sz="4" w:space="0" w:color="auto"/>
              <w:right w:val="single" w:sz="4" w:space="0" w:color="auto"/>
            </w:tcBorders>
            <w:shd w:val="clear" w:color="000000" w:fill="FFFFFF"/>
            <w:vAlign w:val="center"/>
            <w:hideMark/>
          </w:tcPr>
          <w:p w14:paraId="6E0AADD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2,696</w:t>
            </w:r>
          </w:p>
        </w:tc>
        <w:tc>
          <w:tcPr>
            <w:tcW w:w="1331" w:type="dxa"/>
            <w:tcBorders>
              <w:top w:val="nil"/>
              <w:left w:val="nil"/>
              <w:bottom w:val="single" w:sz="4" w:space="0" w:color="auto"/>
              <w:right w:val="single" w:sz="4" w:space="0" w:color="auto"/>
            </w:tcBorders>
            <w:shd w:val="clear" w:color="000000" w:fill="FFFFFF"/>
            <w:vAlign w:val="center"/>
            <w:hideMark/>
          </w:tcPr>
          <w:p w14:paraId="2ABC4C4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743</w:t>
            </w:r>
          </w:p>
        </w:tc>
        <w:tc>
          <w:tcPr>
            <w:tcW w:w="1345" w:type="dxa"/>
            <w:tcBorders>
              <w:top w:val="nil"/>
              <w:left w:val="nil"/>
              <w:bottom w:val="single" w:sz="4" w:space="0" w:color="auto"/>
              <w:right w:val="single" w:sz="4" w:space="0" w:color="auto"/>
            </w:tcBorders>
            <w:shd w:val="clear" w:color="000000" w:fill="FFFFFF"/>
            <w:noWrap/>
            <w:vAlign w:val="center"/>
            <w:hideMark/>
          </w:tcPr>
          <w:p w14:paraId="14C70FB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1,474</w:t>
            </w:r>
          </w:p>
        </w:tc>
      </w:tr>
      <w:tr w:rsidR="00890CED" w:rsidRPr="00890CED" w14:paraId="3C995E36"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11A3AD8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4F43F10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May</w:t>
            </w:r>
          </w:p>
        </w:tc>
        <w:tc>
          <w:tcPr>
            <w:tcW w:w="1160" w:type="dxa"/>
            <w:tcBorders>
              <w:top w:val="nil"/>
              <w:left w:val="nil"/>
              <w:bottom w:val="single" w:sz="4" w:space="0" w:color="auto"/>
              <w:right w:val="single" w:sz="4" w:space="0" w:color="auto"/>
            </w:tcBorders>
            <w:shd w:val="clear" w:color="auto" w:fill="auto"/>
            <w:noWrap/>
            <w:vAlign w:val="bottom"/>
            <w:hideMark/>
          </w:tcPr>
          <w:p w14:paraId="7C815D3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2993</w:t>
            </w:r>
          </w:p>
        </w:tc>
        <w:tc>
          <w:tcPr>
            <w:tcW w:w="1256" w:type="dxa"/>
            <w:tcBorders>
              <w:top w:val="nil"/>
              <w:left w:val="nil"/>
              <w:bottom w:val="single" w:sz="4" w:space="0" w:color="auto"/>
              <w:right w:val="single" w:sz="4" w:space="0" w:color="auto"/>
            </w:tcBorders>
            <w:shd w:val="clear" w:color="000000" w:fill="FFFFFF"/>
            <w:vAlign w:val="center"/>
            <w:hideMark/>
          </w:tcPr>
          <w:p w14:paraId="09E3285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3,800</w:t>
            </w:r>
          </w:p>
        </w:tc>
        <w:tc>
          <w:tcPr>
            <w:tcW w:w="1375" w:type="dxa"/>
            <w:tcBorders>
              <w:top w:val="nil"/>
              <w:left w:val="nil"/>
              <w:bottom w:val="single" w:sz="4" w:space="0" w:color="auto"/>
              <w:right w:val="single" w:sz="4" w:space="0" w:color="auto"/>
            </w:tcBorders>
            <w:shd w:val="clear" w:color="auto" w:fill="auto"/>
            <w:noWrap/>
            <w:vAlign w:val="center"/>
            <w:hideMark/>
          </w:tcPr>
          <w:p w14:paraId="6A8F14D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790</w:t>
            </w:r>
          </w:p>
        </w:tc>
        <w:tc>
          <w:tcPr>
            <w:tcW w:w="1449" w:type="dxa"/>
            <w:tcBorders>
              <w:top w:val="nil"/>
              <w:left w:val="nil"/>
              <w:bottom w:val="single" w:sz="4" w:space="0" w:color="auto"/>
              <w:right w:val="single" w:sz="4" w:space="0" w:color="auto"/>
            </w:tcBorders>
            <w:shd w:val="clear" w:color="000000" w:fill="FFFFFF"/>
            <w:vAlign w:val="center"/>
            <w:hideMark/>
          </w:tcPr>
          <w:p w14:paraId="0E1EDB9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3,165</w:t>
            </w:r>
          </w:p>
        </w:tc>
        <w:tc>
          <w:tcPr>
            <w:tcW w:w="1331" w:type="dxa"/>
            <w:tcBorders>
              <w:top w:val="nil"/>
              <w:left w:val="nil"/>
              <w:bottom w:val="single" w:sz="4" w:space="0" w:color="auto"/>
              <w:right w:val="single" w:sz="4" w:space="0" w:color="auto"/>
            </w:tcBorders>
            <w:shd w:val="clear" w:color="000000" w:fill="FFFFFF"/>
            <w:vAlign w:val="center"/>
            <w:hideMark/>
          </w:tcPr>
          <w:p w14:paraId="50DAE9C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850</w:t>
            </w:r>
          </w:p>
        </w:tc>
        <w:tc>
          <w:tcPr>
            <w:tcW w:w="1345" w:type="dxa"/>
            <w:tcBorders>
              <w:top w:val="nil"/>
              <w:left w:val="nil"/>
              <w:bottom w:val="single" w:sz="4" w:space="0" w:color="auto"/>
              <w:right w:val="single" w:sz="4" w:space="0" w:color="auto"/>
            </w:tcBorders>
            <w:shd w:val="clear" w:color="000000" w:fill="FFFFFF"/>
            <w:noWrap/>
            <w:vAlign w:val="center"/>
            <w:hideMark/>
          </w:tcPr>
          <w:p w14:paraId="79473A6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1,461</w:t>
            </w:r>
          </w:p>
        </w:tc>
      </w:tr>
      <w:tr w:rsidR="00890CED" w:rsidRPr="00890CED" w14:paraId="4213A7A0"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2C005C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7BAA53B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June</w:t>
            </w:r>
          </w:p>
        </w:tc>
        <w:tc>
          <w:tcPr>
            <w:tcW w:w="1160" w:type="dxa"/>
            <w:tcBorders>
              <w:top w:val="nil"/>
              <w:left w:val="nil"/>
              <w:bottom w:val="single" w:sz="4" w:space="0" w:color="auto"/>
              <w:right w:val="single" w:sz="4" w:space="0" w:color="auto"/>
            </w:tcBorders>
            <w:shd w:val="clear" w:color="auto" w:fill="auto"/>
            <w:noWrap/>
            <w:vAlign w:val="bottom"/>
            <w:hideMark/>
          </w:tcPr>
          <w:p w14:paraId="5059BA8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2788</w:t>
            </w:r>
          </w:p>
        </w:tc>
        <w:tc>
          <w:tcPr>
            <w:tcW w:w="1256" w:type="dxa"/>
            <w:tcBorders>
              <w:top w:val="nil"/>
              <w:left w:val="nil"/>
              <w:bottom w:val="single" w:sz="4" w:space="0" w:color="auto"/>
              <w:right w:val="single" w:sz="4" w:space="0" w:color="auto"/>
            </w:tcBorders>
            <w:shd w:val="clear" w:color="000000" w:fill="FFFFFF"/>
            <w:vAlign w:val="center"/>
            <w:hideMark/>
          </w:tcPr>
          <w:p w14:paraId="1D56291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3,700</w:t>
            </w:r>
          </w:p>
        </w:tc>
        <w:tc>
          <w:tcPr>
            <w:tcW w:w="1375" w:type="dxa"/>
            <w:tcBorders>
              <w:top w:val="nil"/>
              <w:left w:val="nil"/>
              <w:bottom w:val="single" w:sz="4" w:space="0" w:color="auto"/>
              <w:right w:val="single" w:sz="4" w:space="0" w:color="auto"/>
            </w:tcBorders>
            <w:shd w:val="clear" w:color="auto" w:fill="auto"/>
            <w:noWrap/>
            <w:vAlign w:val="center"/>
            <w:hideMark/>
          </w:tcPr>
          <w:p w14:paraId="0D73DD0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770</w:t>
            </w:r>
          </w:p>
        </w:tc>
        <w:tc>
          <w:tcPr>
            <w:tcW w:w="1449" w:type="dxa"/>
            <w:tcBorders>
              <w:top w:val="nil"/>
              <w:left w:val="nil"/>
              <w:bottom w:val="single" w:sz="4" w:space="0" w:color="auto"/>
              <w:right w:val="single" w:sz="4" w:space="0" w:color="auto"/>
            </w:tcBorders>
            <w:shd w:val="clear" w:color="000000" w:fill="FFFFFF"/>
            <w:vAlign w:val="center"/>
            <w:hideMark/>
          </w:tcPr>
          <w:p w14:paraId="30F2544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3,041</w:t>
            </w:r>
          </w:p>
        </w:tc>
        <w:tc>
          <w:tcPr>
            <w:tcW w:w="1331" w:type="dxa"/>
            <w:tcBorders>
              <w:top w:val="nil"/>
              <w:left w:val="nil"/>
              <w:bottom w:val="single" w:sz="4" w:space="0" w:color="auto"/>
              <w:right w:val="single" w:sz="4" w:space="0" w:color="auto"/>
            </w:tcBorders>
            <w:shd w:val="clear" w:color="000000" w:fill="FFFFFF"/>
            <w:vAlign w:val="center"/>
            <w:hideMark/>
          </w:tcPr>
          <w:p w14:paraId="5B988E6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887</w:t>
            </w:r>
          </w:p>
        </w:tc>
        <w:tc>
          <w:tcPr>
            <w:tcW w:w="1345" w:type="dxa"/>
            <w:tcBorders>
              <w:top w:val="nil"/>
              <w:left w:val="nil"/>
              <w:bottom w:val="single" w:sz="4" w:space="0" w:color="auto"/>
              <w:right w:val="single" w:sz="4" w:space="0" w:color="auto"/>
            </w:tcBorders>
            <w:shd w:val="clear" w:color="000000" w:fill="FFFFFF"/>
            <w:noWrap/>
            <w:vAlign w:val="center"/>
            <w:hideMark/>
          </w:tcPr>
          <w:p w14:paraId="069CA28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1,248</w:t>
            </w:r>
          </w:p>
        </w:tc>
      </w:tr>
      <w:tr w:rsidR="00890CED" w:rsidRPr="00890CED" w14:paraId="11FB6549"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071280C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6BE2984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July</w:t>
            </w:r>
          </w:p>
        </w:tc>
        <w:tc>
          <w:tcPr>
            <w:tcW w:w="1160" w:type="dxa"/>
            <w:tcBorders>
              <w:top w:val="nil"/>
              <w:left w:val="nil"/>
              <w:bottom w:val="single" w:sz="4" w:space="0" w:color="auto"/>
              <w:right w:val="single" w:sz="4" w:space="0" w:color="auto"/>
            </w:tcBorders>
            <w:shd w:val="clear" w:color="auto" w:fill="auto"/>
            <w:noWrap/>
            <w:vAlign w:val="bottom"/>
            <w:hideMark/>
          </w:tcPr>
          <w:p w14:paraId="6EF9852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2583</w:t>
            </w:r>
          </w:p>
        </w:tc>
        <w:tc>
          <w:tcPr>
            <w:tcW w:w="1256" w:type="dxa"/>
            <w:tcBorders>
              <w:top w:val="nil"/>
              <w:left w:val="nil"/>
              <w:bottom w:val="single" w:sz="4" w:space="0" w:color="auto"/>
              <w:right w:val="single" w:sz="4" w:space="0" w:color="auto"/>
            </w:tcBorders>
            <w:shd w:val="clear" w:color="000000" w:fill="FFFFFF"/>
            <w:vAlign w:val="center"/>
            <w:hideMark/>
          </w:tcPr>
          <w:p w14:paraId="7577335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3,520</w:t>
            </w:r>
          </w:p>
        </w:tc>
        <w:tc>
          <w:tcPr>
            <w:tcW w:w="1375" w:type="dxa"/>
            <w:tcBorders>
              <w:top w:val="nil"/>
              <w:left w:val="nil"/>
              <w:bottom w:val="single" w:sz="4" w:space="0" w:color="auto"/>
              <w:right w:val="single" w:sz="4" w:space="0" w:color="auto"/>
            </w:tcBorders>
            <w:shd w:val="clear" w:color="auto" w:fill="auto"/>
            <w:noWrap/>
            <w:vAlign w:val="center"/>
            <w:hideMark/>
          </w:tcPr>
          <w:p w14:paraId="78FA682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750</w:t>
            </w:r>
          </w:p>
        </w:tc>
        <w:tc>
          <w:tcPr>
            <w:tcW w:w="1449" w:type="dxa"/>
            <w:tcBorders>
              <w:top w:val="nil"/>
              <w:left w:val="nil"/>
              <w:bottom w:val="single" w:sz="4" w:space="0" w:color="auto"/>
              <w:right w:val="single" w:sz="4" w:space="0" w:color="auto"/>
            </w:tcBorders>
            <w:shd w:val="clear" w:color="000000" w:fill="FFFFFF"/>
            <w:vAlign w:val="center"/>
            <w:hideMark/>
          </w:tcPr>
          <w:p w14:paraId="397A734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2,979</w:t>
            </w:r>
          </w:p>
        </w:tc>
        <w:tc>
          <w:tcPr>
            <w:tcW w:w="1331" w:type="dxa"/>
            <w:tcBorders>
              <w:top w:val="nil"/>
              <w:left w:val="nil"/>
              <w:bottom w:val="single" w:sz="4" w:space="0" w:color="auto"/>
              <w:right w:val="single" w:sz="4" w:space="0" w:color="auto"/>
            </w:tcBorders>
            <w:shd w:val="clear" w:color="000000" w:fill="FFFFFF"/>
            <w:vAlign w:val="center"/>
            <w:hideMark/>
          </w:tcPr>
          <w:p w14:paraId="29A4BC1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843</w:t>
            </w:r>
          </w:p>
        </w:tc>
        <w:tc>
          <w:tcPr>
            <w:tcW w:w="1345" w:type="dxa"/>
            <w:tcBorders>
              <w:top w:val="nil"/>
              <w:left w:val="nil"/>
              <w:bottom w:val="single" w:sz="4" w:space="0" w:color="auto"/>
              <w:right w:val="single" w:sz="4" w:space="0" w:color="auto"/>
            </w:tcBorders>
            <w:shd w:val="clear" w:color="000000" w:fill="FFFFFF"/>
            <w:noWrap/>
            <w:vAlign w:val="center"/>
            <w:hideMark/>
          </w:tcPr>
          <w:p w14:paraId="2FD1782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1,064</w:t>
            </w:r>
          </w:p>
        </w:tc>
      </w:tr>
      <w:tr w:rsidR="00890CED" w:rsidRPr="00890CED" w14:paraId="42F424DB"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469515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lastRenderedPageBreak/>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0761B2A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August</w:t>
            </w:r>
          </w:p>
        </w:tc>
        <w:tc>
          <w:tcPr>
            <w:tcW w:w="1160" w:type="dxa"/>
            <w:tcBorders>
              <w:top w:val="nil"/>
              <w:left w:val="nil"/>
              <w:bottom w:val="single" w:sz="4" w:space="0" w:color="auto"/>
              <w:right w:val="single" w:sz="4" w:space="0" w:color="auto"/>
            </w:tcBorders>
            <w:shd w:val="clear" w:color="auto" w:fill="auto"/>
            <w:noWrap/>
            <w:vAlign w:val="bottom"/>
            <w:hideMark/>
          </w:tcPr>
          <w:p w14:paraId="4A0F478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2473</w:t>
            </w:r>
          </w:p>
        </w:tc>
        <w:tc>
          <w:tcPr>
            <w:tcW w:w="1256" w:type="dxa"/>
            <w:tcBorders>
              <w:top w:val="nil"/>
              <w:left w:val="nil"/>
              <w:bottom w:val="single" w:sz="4" w:space="0" w:color="auto"/>
              <w:right w:val="single" w:sz="4" w:space="0" w:color="auto"/>
            </w:tcBorders>
            <w:shd w:val="clear" w:color="000000" w:fill="FFFFFF"/>
            <w:vAlign w:val="center"/>
            <w:hideMark/>
          </w:tcPr>
          <w:p w14:paraId="4737A28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3,210</w:t>
            </w:r>
          </w:p>
        </w:tc>
        <w:tc>
          <w:tcPr>
            <w:tcW w:w="1375" w:type="dxa"/>
            <w:tcBorders>
              <w:top w:val="nil"/>
              <w:left w:val="nil"/>
              <w:bottom w:val="single" w:sz="4" w:space="0" w:color="auto"/>
              <w:right w:val="single" w:sz="4" w:space="0" w:color="auto"/>
            </w:tcBorders>
            <w:shd w:val="clear" w:color="auto" w:fill="auto"/>
            <w:noWrap/>
            <w:vAlign w:val="center"/>
            <w:hideMark/>
          </w:tcPr>
          <w:p w14:paraId="3C627CB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733</w:t>
            </w:r>
          </w:p>
        </w:tc>
        <w:tc>
          <w:tcPr>
            <w:tcW w:w="1449" w:type="dxa"/>
            <w:tcBorders>
              <w:top w:val="nil"/>
              <w:left w:val="nil"/>
              <w:bottom w:val="single" w:sz="4" w:space="0" w:color="auto"/>
              <w:right w:val="single" w:sz="4" w:space="0" w:color="auto"/>
            </w:tcBorders>
            <w:shd w:val="clear" w:color="000000" w:fill="FFFFFF"/>
            <w:vAlign w:val="center"/>
            <w:hideMark/>
          </w:tcPr>
          <w:p w14:paraId="29566AD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3,188</w:t>
            </w:r>
          </w:p>
        </w:tc>
        <w:tc>
          <w:tcPr>
            <w:tcW w:w="1331" w:type="dxa"/>
            <w:tcBorders>
              <w:top w:val="nil"/>
              <w:left w:val="nil"/>
              <w:bottom w:val="single" w:sz="4" w:space="0" w:color="auto"/>
              <w:right w:val="single" w:sz="4" w:space="0" w:color="auto"/>
            </w:tcBorders>
            <w:shd w:val="clear" w:color="000000" w:fill="FFFFFF"/>
            <w:vAlign w:val="center"/>
            <w:hideMark/>
          </w:tcPr>
          <w:p w14:paraId="734E94F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845</w:t>
            </w:r>
          </w:p>
        </w:tc>
        <w:tc>
          <w:tcPr>
            <w:tcW w:w="1345" w:type="dxa"/>
            <w:tcBorders>
              <w:top w:val="nil"/>
              <w:left w:val="nil"/>
              <w:bottom w:val="single" w:sz="4" w:space="0" w:color="auto"/>
              <w:right w:val="single" w:sz="4" w:space="0" w:color="auto"/>
            </w:tcBorders>
            <w:shd w:val="clear" w:color="000000" w:fill="FFFFFF"/>
            <w:noWrap/>
            <w:vAlign w:val="center"/>
            <w:hideMark/>
          </w:tcPr>
          <w:p w14:paraId="28B5010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973</w:t>
            </w:r>
          </w:p>
        </w:tc>
      </w:tr>
      <w:tr w:rsidR="00890CED" w:rsidRPr="00890CED" w14:paraId="1D5A118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B36C6D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6F7610E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September</w:t>
            </w:r>
          </w:p>
        </w:tc>
        <w:tc>
          <w:tcPr>
            <w:tcW w:w="1160" w:type="dxa"/>
            <w:tcBorders>
              <w:top w:val="nil"/>
              <w:left w:val="nil"/>
              <w:bottom w:val="single" w:sz="4" w:space="0" w:color="auto"/>
              <w:right w:val="single" w:sz="4" w:space="0" w:color="auto"/>
            </w:tcBorders>
            <w:shd w:val="clear" w:color="auto" w:fill="auto"/>
            <w:noWrap/>
            <w:vAlign w:val="bottom"/>
            <w:hideMark/>
          </w:tcPr>
          <w:p w14:paraId="1F74152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2590</w:t>
            </w:r>
          </w:p>
        </w:tc>
        <w:tc>
          <w:tcPr>
            <w:tcW w:w="1256" w:type="dxa"/>
            <w:tcBorders>
              <w:top w:val="nil"/>
              <w:left w:val="nil"/>
              <w:bottom w:val="single" w:sz="4" w:space="0" w:color="auto"/>
              <w:right w:val="single" w:sz="4" w:space="0" w:color="auto"/>
            </w:tcBorders>
            <w:shd w:val="clear" w:color="000000" w:fill="FFFFFF"/>
            <w:vAlign w:val="center"/>
            <w:hideMark/>
          </w:tcPr>
          <w:p w14:paraId="435BACA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3,160</w:t>
            </w:r>
          </w:p>
        </w:tc>
        <w:tc>
          <w:tcPr>
            <w:tcW w:w="1375" w:type="dxa"/>
            <w:tcBorders>
              <w:top w:val="nil"/>
              <w:left w:val="nil"/>
              <w:bottom w:val="single" w:sz="4" w:space="0" w:color="auto"/>
              <w:right w:val="single" w:sz="4" w:space="0" w:color="auto"/>
            </w:tcBorders>
            <w:shd w:val="clear" w:color="auto" w:fill="auto"/>
            <w:noWrap/>
            <w:vAlign w:val="center"/>
            <w:hideMark/>
          </w:tcPr>
          <w:p w14:paraId="2EFBE48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867</w:t>
            </w:r>
          </w:p>
        </w:tc>
        <w:tc>
          <w:tcPr>
            <w:tcW w:w="1449" w:type="dxa"/>
            <w:tcBorders>
              <w:top w:val="nil"/>
              <w:left w:val="nil"/>
              <w:bottom w:val="single" w:sz="4" w:space="0" w:color="auto"/>
              <w:right w:val="single" w:sz="4" w:space="0" w:color="auto"/>
            </w:tcBorders>
            <w:shd w:val="clear" w:color="000000" w:fill="FFFFFF"/>
            <w:vAlign w:val="center"/>
            <w:hideMark/>
          </w:tcPr>
          <w:p w14:paraId="1079EE2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2,870</w:t>
            </w:r>
          </w:p>
        </w:tc>
        <w:tc>
          <w:tcPr>
            <w:tcW w:w="1331" w:type="dxa"/>
            <w:tcBorders>
              <w:top w:val="nil"/>
              <w:left w:val="nil"/>
              <w:bottom w:val="single" w:sz="4" w:space="0" w:color="auto"/>
              <w:right w:val="single" w:sz="4" w:space="0" w:color="auto"/>
            </w:tcBorders>
            <w:shd w:val="clear" w:color="000000" w:fill="FFFFFF"/>
            <w:vAlign w:val="center"/>
            <w:hideMark/>
          </w:tcPr>
          <w:p w14:paraId="30B2E88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812</w:t>
            </w:r>
          </w:p>
        </w:tc>
        <w:tc>
          <w:tcPr>
            <w:tcW w:w="1345" w:type="dxa"/>
            <w:tcBorders>
              <w:top w:val="nil"/>
              <w:left w:val="nil"/>
              <w:bottom w:val="single" w:sz="4" w:space="0" w:color="auto"/>
              <w:right w:val="single" w:sz="4" w:space="0" w:color="auto"/>
            </w:tcBorders>
            <w:shd w:val="clear" w:color="000000" w:fill="FFFFFF"/>
            <w:noWrap/>
            <w:vAlign w:val="center"/>
            <w:hideMark/>
          </w:tcPr>
          <w:p w14:paraId="5A8E3A2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1,081</w:t>
            </w:r>
          </w:p>
        </w:tc>
      </w:tr>
      <w:tr w:rsidR="00890CED" w:rsidRPr="00890CED" w14:paraId="288E00B5"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3606C8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4531094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October</w:t>
            </w:r>
          </w:p>
        </w:tc>
        <w:tc>
          <w:tcPr>
            <w:tcW w:w="1160" w:type="dxa"/>
            <w:tcBorders>
              <w:top w:val="nil"/>
              <w:left w:val="nil"/>
              <w:bottom w:val="single" w:sz="4" w:space="0" w:color="auto"/>
              <w:right w:val="single" w:sz="4" w:space="0" w:color="auto"/>
            </w:tcBorders>
            <w:shd w:val="clear" w:color="auto" w:fill="auto"/>
            <w:noWrap/>
            <w:vAlign w:val="bottom"/>
            <w:hideMark/>
          </w:tcPr>
          <w:p w14:paraId="053DE18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2794</w:t>
            </w:r>
          </w:p>
        </w:tc>
        <w:tc>
          <w:tcPr>
            <w:tcW w:w="1256" w:type="dxa"/>
            <w:tcBorders>
              <w:top w:val="nil"/>
              <w:left w:val="nil"/>
              <w:bottom w:val="single" w:sz="4" w:space="0" w:color="auto"/>
              <w:right w:val="single" w:sz="4" w:space="0" w:color="auto"/>
            </w:tcBorders>
            <w:shd w:val="clear" w:color="000000" w:fill="FFFFFF"/>
            <w:vAlign w:val="center"/>
            <w:hideMark/>
          </w:tcPr>
          <w:p w14:paraId="3200DD3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3,465</w:t>
            </w:r>
          </w:p>
        </w:tc>
        <w:tc>
          <w:tcPr>
            <w:tcW w:w="1375" w:type="dxa"/>
            <w:tcBorders>
              <w:top w:val="nil"/>
              <w:left w:val="nil"/>
              <w:bottom w:val="single" w:sz="4" w:space="0" w:color="auto"/>
              <w:right w:val="single" w:sz="4" w:space="0" w:color="auto"/>
            </w:tcBorders>
            <w:shd w:val="clear" w:color="auto" w:fill="auto"/>
            <w:noWrap/>
            <w:vAlign w:val="center"/>
            <w:hideMark/>
          </w:tcPr>
          <w:p w14:paraId="6634630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850</w:t>
            </w:r>
          </w:p>
        </w:tc>
        <w:tc>
          <w:tcPr>
            <w:tcW w:w="1449" w:type="dxa"/>
            <w:tcBorders>
              <w:top w:val="nil"/>
              <w:left w:val="nil"/>
              <w:bottom w:val="single" w:sz="4" w:space="0" w:color="auto"/>
              <w:right w:val="single" w:sz="4" w:space="0" w:color="auto"/>
            </w:tcBorders>
            <w:shd w:val="clear" w:color="000000" w:fill="FFFFFF"/>
            <w:vAlign w:val="center"/>
            <w:hideMark/>
          </w:tcPr>
          <w:p w14:paraId="02C7AC4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3,150</w:t>
            </w:r>
          </w:p>
        </w:tc>
        <w:tc>
          <w:tcPr>
            <w:tcW w:w="1331" w:type="dxa"/>
            <w:tcBorders>
              <w:top w:val="nil"/>
              <w:left w:val="nil"/>
              <w:bottom w:val="single" w:sz="4" w:space="0" w:color="auto"/>
              <w:right w:val="single" w:sz="4" w:space="0" w:color="auto"/>
            </w:tcBorders>
            <w:shd w:val="clear" w:color="000000" w:fill="FFFFFF"/>
            <w:vAlign w:val="center"/>
            <w:hideMark/>
          </w:tcPr>
          <w:p w14:paraId="4129FEF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743</w:t>
            </w:r>
          </w:p>
        </w:tc>
        <w:tc>
          <w:tcPr>
            <w:tcW w:w="1345" w:type="dxa"/>
            <w:tcBorders>
              <w:top w:val="nil"/>
              <w:left w:val="nil"/>
              <w:bottom w:val="single" w:sz="4" w:space="0" w:color="auto"/>
              <w:right w:val="single" w:sz="4" w:space="0" w:color="auto"/>
            </w:tcBorders>
            <w:shd w:val="clear" w:color="000000" w:fill="FFFFFF"/>
            <w:noWrap/>
            <w:vAlign w:val="center"/>
            <w:hideMark/>
          </w:tcPr>
          <w:p w14:paraId="0327CA7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1,135</w:t>
            </w:r>
          </w:p>
        </w:tc>
      </w:tr>
      <w:tr w:rsidR="00890CED" w:rsidRPr="00890CED" w14:paraId="59D72D1C"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ABDE74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125FC47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November</w:t>
            </w:r>
          </w:p>
        </w:tc>
        <w:tc>
          <w:tcPr>
            <w:tcW w:w="1160" w:type="dxa"/>
            <w:tcBorders>
              <w:top w:val="nil"/>
              <w:left w:val="nil"/>
              <w:bottom w:val="single" w:sz="4" w:space="0" w:color="auto"/>
              <w:right w:val="single" w:sz="4" w:space="0" w:color="auto"/>
            </w:tcBorders>
            <w:shd w:val="clear" w:color="auto" w:fill="auto"/>
            <w:noWrap/>
            <w:vAlign w:val="bottom"/>
            <w:hideMark/>
          </w:tcPr>
          <w:p w14:paraId="7F00483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3030</w:t>
            </w:r>
          </w:p>
        </w:tc>
        <w:tc>
          <w:tcPr>
            <w:tcW w:w="1256" w:type="dxa"/>
            <w:tcBorders>
              <w:top w:val="nil"/>
              <w:left w:val="nil"/>
              <w:bottom w:val="single" w:sz="4" w:space="0" w:color="auto"/>
              <w:right w:val="single" w:sz="4" w:space="0" w:color="auto"/>
            </w:tcBorders>
            <w:shd w:val="clear" w:color="000000" w:fill="FFFFFF"/>
            <w:vAlign w:val="center"/>
            <w:hideMark/>
          </w:tcPr>
          <w:p w14:paraId="48DE668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3,788</w:t>
            </w:r>
          </w:p>
        </w:tc>
        <w:tc>
          <w:tcPr>
            <w:tcW w:w="1375" w:type="dxa"/>
            <w:tcBorders>
              <w:top w:val="nil"/>
              <w:left w:val="nil"/>
              <w:bottom w:val="single" w:sz="4" w:space="0" w:color="auto"/>
              <w:right w:val="single" w:sz="4" w:space="0" w:color="auto"/>
            </w:tcBorders>
            <w:shd w:val="clear" w:color="auto" w:fill="auto"/>
            <w:noWrap/>
            <w:vAlign w:val="center"/>
            <w:hideMark/>
          </w:tcPr>
          <w:p w14:paraId="1710241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880</w:t>
            </w:r>
          </w:p>
        </w:tc>
        <w:tc>
          <w:tcPr>
            <w:tcW w:w="1449" w:type="dxa"/>
            <w:tcBorders>
              <w:top w:val="nil"/>
              <w:left w:val="nil"/>
              <w:bottom w:val="single" w:sz="4" w:space="0" w:color="auto"/>
              <w:right w:val="single" w:sz="4" w:space="0" w:color="auto"/>
            </w:tcBorders>
            <w:shd w:val="clear" w:color="000000" w:fill="FFFFFF"/>
            <w:vAlign w:val="center"/>
            <w:hideMark/>
          </w:tcPr>
          <w:p w14:paraId="614507B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3,192</w:t>
            </w:r>
          </w:p>
        </w:tc>
        <w:tc>
          <w:tcPr>
            <w:tcW w:w="1331" w:type="dxa"/>
            <w:tcBorders>
              <w:top w:val="nil"/>
              <w:left w:val="nil"/>
              <w:bottom w:val="single" w:sz="4" w:space="0" w:color="auto"/>
              <w:right w:val="single" w:sz="4" w:space="0" w:color="auto"/>
            </w:tcBorders>
            <w:shd w:val="clear" w:color="000000" w:fill="FFFFFF"/>
            <w:vAlign w:val="center"/>
            <w:hideMark/>
          </w:tcPr>
          <w:p w14:paraId="3045689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781</w:t>
            </w:r>
          </w:p>
        </w:tc>
        <w:tc>
          <w:tcPr>
            <w:tcW w:w="1345" w:type="dxa"/>
            <w:tcBorders>
              <w:top w:val="nil"/>
              <w:left w:val="nil"/>
              <w:bottom w:val="single" w:sz="4" w:space="0" w:color="auto"/>
              <w:right w:val="single" w:sz="4" w:space="0" w:color="auto"/>
            </w:tcBorders>
            <w:shd w:val="clear" w:color="000000" w:fill="FFFFFF"/>
            <w:noWrap/>
            <w:vAlign w:val="center"/>
            <w:hideMark/>
          </w:tcPr>
          <w:p w14:paraId="71C97D4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1,192</w:t>
            </w:r>
          </w:p>
        </w:tc>
      </w:tr>
      <w:tr w:rsidR="00890CED" w:rsidRPr="00890CED" w14:paraId="477678BC"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EEA66C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2017</w:t>
            </w:r>
          </w:p>
        </w:tc>
        <w:tc>
          <w:tcPr>
            <w:tcW w:w="1038" w:type="dxa"/>
            <w:tcBorders>
              <w:top w:val="nil"/>
              <w:left w:val="nil"/>
              <w:bottom w:val="single" w:sz="4" w:space="0" w:color="auto"/>
              <w:right w:val="single" w:sz="4" w:space="0" w:color="auto"/>
            </w:tcBorders>
            <w:shd w:val="clear" w:color="000000" w:fill="FFFFFF"/>
            <w:noWrap/>
            <w:vAlign w:val="center"/>
            <w:hideMark/>
          </w:tcPr>
          <w:p w14:paraId="7176F2A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December</w:t>
            </w:r>
          </w:p>
        </w:tc>
        <w:tc>
          <w:tcPr>
            <w:tcW w:w="1160" w:type="dxa"/>
            <w:tcBorders>
              <w:top w:val="nil"/>
              <w:left w:val="nil"/>
              <w:bottom w:val="single" w:sz="4" w:space="0" w:color="auto"/>
              <w:right w:val="single" w:sz="4" w:space="0" w:color="auto"/>
            </w:tcBorders>
            <w:shd w:val="clear" w:color="auto" w:fill="auto"/>
            <w:noWrap/>
            <w:vAlign w:val="bottom"/>
            <w:hideMark/>
          </w:tcPr>
          <w:p w14:paraId="7B48009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3327</w:t>
            </w:r>
          </w:p>
        </w:tc>
        <w:tc>
          <w:tcPr>
            <w:tcW w:w="1256" w:type="dxa"/>
            <w:tcBorders>
              <w:top w:val="nil"/>
              <w:left w:val="nil"/>
              <w:bottom w:val="single" w:sz="4" w:space="0" w:color="auto"/>
              <w:right w:val="single" w:sz="4" w:space="0" w:color="auto"/>
            </w:tcBorders>
            <w:shd w:val="clear" w:color="000000" w:fill="FFFFFF"/>
            <w:vAlign w:val="center"/>
            <w:hideMark/>
          </w:tcPr>
          <w:p w14:paraId="144C119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4,192</w:t>
            </w:r>
          </w:p>
        </w:tc>
        <w:tc>
          <w:tcPr>
            <w:tcW w:w="1375" w:type="dxa"/>
            <w:tcBorders>
              <w:top w:val="nil"/>
              <w:left w:val="nil"/>
              <w:bottom w:val="single" w:sz="4" w:space="0" w:color="auto"/>
              <w:right w:val="single" w:sz="4" w:space="0" w:color="auto"/>
            </w:tcBorders>
            <w:shd w:val="clear" w:color="auto" w:fill="auto"/>
            <w:noWrap/>
            <w:vAlign w:val="center"/>
            <w:hideMark/>
          </w:tcPr>
          <w:p w14:paraId="454C0BF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910</w:t>
            </w:r>
          </w:p>
        </w:tc>
        <w:tc>
          <w:tcPr>
            <w:tcW w:w="1449" w:type="dxa"/>
            <w:tcBorders>
              <w:top w:val="nil"/>
              <w:left w:val="nil"/>
              <w:bottom w:val="single" w:sz="4" w:space="0" w:color="auto"/>
              <w:right w:val="single" w:sz="4" w:space="0" w:color="auto"/>
            </w:tcBorders>
            <w:shd w:val="clear" w:color="000000" w:fill="FFFFFF"/>
            <w:vAlign w:val="center"/>
            <w:hideMark/>
          </w:tcPr>
          <w:p w14:paraId="11733C4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3,314</w:t>
            </w:r>
          </w:p>
        </w:tc>
        <w:tc>
          <w:tcPr>
            <w:tcW w:w="1331" w:type="dxa"/>
            <w:tcBorders>
              <w:top w:val="nil"/>
              <w:left w:val="nil"/>
              <w:bottom w:val="single" w:sz="4" w:space="0" w:color="auto"/>
              <w:right w:val="single" w:sz="4" w:space="0" w:color="auto"/>
            </w:tcBorders>
            <w:shd w:val="clear" w:color="000000" w:fill="FFFFFF"/>
            <w:vAlign w:val="center"/>
            <w:hideMark/>
          </w:tcPr>
          <w:p w14:paraId="0CDD135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764</w:t>
            </w:r>
          </w:p>
        </w:tc>
        <w:tc>
          <w:tcPr>
            <w:tcW w:w="1345" w:type="dxa"/>
            <w:tcBorders>
              <w:top w:val="nil"/>
              <w:left w:val="nil"/>
              <w:bottom w:val="single" w:sz="4" w:space="0" w:color="auto"/>
              <w:right w:val="single" w:sz="4" w:space="0" w:color="auto"/>
            </w:tcBorders>
            <w:shd w:val="clear" w:color="000000" w:fill="FFFFFF"/>
            <w:noWrap/>
            <w:vAlign w:val="center"/>
            <w:hideMark/>
          </w:tcPr>
          <w:p w14:paraId="183BC16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1,253</w:t>
            </w:r>
          </w:p>
        </w:tc>
      </w:tr>
      <w:tr w:rsidR="00890CED" w:rsidRPr="00890CED" w14:paraId="2704E1BE"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7029D9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2A65574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January</w:t>
            </w:r>
          </w:p>
        </w:tc>
        <w:tc>
          <w:tcPr>
            <w:tcW w:w="1160" w:type="dxa"/>
            <w:tcBorders>
              <w:top w:val="nil"/>
              <w:left w:val="nil"/>
              <w:bottom w:val="single" w:sz="4" w:space="0" w:color="auto"/>
              <w:right w:val="single" w:sz="4" w:space="0" w:color="auto"/>
            </w:tcBorders>
            <w:shd w:val="clear" w:color="auto" w:fill="auto"/>
            <w:noWrap/>
            <w:vAlign w:val="bottom"/>
            <w:hideMark/>
          </w:tcPr>
          <w:p w14:paraId="0CD2A82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3683</w:t>
            </w:r>
          </w:p>
        </w:tc>
        <w:tc>
          <w:tcPr>
            <w:tcW w:w="1256" w:type="dxa"/>
            <w:tcBorders>
              <w:top w:val="nil"/>
              <w:left w:val="nil"/>
              <w:bottom w:val="single" w:sz="4" w:space="0" w:color="auto"/>
              <w:right w:val="single" w:sz="4" w:space="0" w:color="auto"/>
            </w:tcBorders>
            <w:shd w:val="clear" w:color="000000" w:fill="FFFFFF"/>
            <w:vAlign w:val="center"/>
            <w:hideMark/>
          </w:tcPr>
          <w:p w14:paraId="088878D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4,530</w:t>
            </w:r>
          </w:p>
        </w:tc>
        <w:tc>
          <w:tcPr>
            <w:tcW w:w="1375" w:type="dxa"/>
            <w:tcBorders>
              <w:top w:val="nil"/>
              <w:left w:val="nil"/>
              <w:bottom w:val="single" w:sz="4" w:space="0" w:color="auto"/>
              <w:right w:val="single" w:sz="4" w:space="0" w:color="auto"/>
            </w:tcBorders>
            <w:shd w:val="clear" w:color="auto" w:fill="auto"/>
            <w:noWrap/>
            <w:vAlign w:val="center"/>
            <w:hideMark/>
          </w:tcPr>
          <w:p w14:paraId="76919AB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940</w:t>
            </w:r>
          </w:p>
        </w:tc>
        <w:tc>
          <w:tcPr>
            <w:tcW w:w="1449" w:type="dxa"/>
            <w:tcBorders>
              <w:top w:val="nil"/>
              <w:left w:val="nil"/>
              <w:bottom w:val="single" w:sz="4" w:space="0" w:color="auto"/>
              <w:right w:val="single" w:sz="4" w:space="0" w:color="auto"/>
            </w:tcBorders>
            <w:shd w:val="clear" w:color="000000" w:fill="FFFFFF"/>
            <w:vAlign w:val="center"/>
            <w:hideMark/>
          </w:tcPr>
          <w:p w14:paraId="4AE83B1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3,566</w:t>
            </w:r>
          </w:p>
        </w:tc>
        <w:tc>
          <w:tcPr>
            <w:tcW w:w="1331" w:type="dxa"/>
            <w:tcBorders>
              <w:top w:val="nil"/>
              <w:left w:val="nil"/>
              <w:bottom w:val="single" w:sz="4" w:space="0" w:color="auto"/>
              <w:right w:val="single" w:sz="4" w:space="0" w:color="auto"/>
            </w:tcBorders>
            <w:shd w:val="clear" w:color="000000" w:fill="FFFFFF"/>
            <w:vAlign w:val="center"/>
            <w:hideMark/>
          </w:tcPr>
          <w:p w14:paraId="4A2EA8A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747</w:t>
            </w:r>
          </w:p>
        </w:tc>
        <w:tc>
          <w:tcPr>
            <w:tcW w:w="1345" w:type="dxa"/>
            <w:tcBorders>
              <w:top w:val="nil"/>
              <w:left w:val="nil"/>
              <w:bottom w:val="single" w:sz="4" w:space="0" w:color="auto"/>
              <w:right w:val="single" w:sz="4" w:space="0" w:color="auto"/>
            </w:tcBorders>
            <w:shd w:val="clear" w:color="000000" w:fill="FFFFFF"/>
            <w:noWrap/>
            <w:vAlign w:val="center"/>
            <w:hideMark/>
          </w:tcPr>
          <w:p w14:paraId="7B0918A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1,359</w:t>
            </w:r>
          </w:p>
        </w:tc>
      </w:tr>
      <w:tr w:rsidR="00890CED" w:rsidRPr="00890CED" w14:paraId="04EAC95B"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01550CB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36D5A86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February</w:t>
            </w:r>
          </w:p>
        </w:tc>
        <w:tc>
          <w:tcPr>
            <w:tcW w:w="1160" w:type="dxa"/>
            <w:tcBorders>
              <w:top w:val="nil"/>
              <w:left w:val="nil"/>
              <w:bottom w:val="single" w:sz="4" w:space="0" w:color="auto"/>
              <w:right w:val="single" w:sz="4" w:space="0" w:color="auto"/>
            </w:tcBorders>
            <w:shd w:val="clear" w:color="auto" w:fill="auto"/>
            <w:noWrap/>
            <w:vAlign w:val="bottom"/>
            <w:hideMark/>
          </w:tcPr>
          <w:p w14:paraId="3DA9CAF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3890</w:t>
            </w:r>
          </w:p>
        </w:tc>
        <w:tc>
          <w:tcPr>
            <w:tcW w:w="1256" w:type="dxa"/>
            <w:tcBorders>
              <w:top w:val="nil"/>
              <w:left w:val="nil"/>
              <w:bottom w:val="single" w:sz="4" w:space="0" w:color="auto"/>
              <w:right w:val="single" w:sz="4" w:space="0" w:color="auto"/>
            </w:tcBorders>
            <w:shd w:val="clear" w:color="000000" w:fill="FFFFFF"/>
            <w:vAlign w:val="center"/>
            <w:hideMark/>
          </w:tcPr>
          <w:p w14:paraId="35DD15D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4,420</w:t>
            </w:r>
          </w:p>
        </w:tc>
        <w:tc>
          <w:tcPr>
            <w:tcW w:w="1375" w:type="dxa"/>
            <w:tcBorders>
              <w:top w:val="nil"/>
              <w:left w:val="nil"/>
              <w:bottom w:val="single" w:sz="4" w:space="0" w:color="auto"/>
              <w:right w:val="single" w:sz="4" w:space="0" w:color="auto"/>
            </w:tcBorders>
            <w:shd w:val="clear" w:color="auto" w:fill="auto"/>
            <w:noWrap/>
            <w:vAlign w:val="center"/>
            <w:hideMark/>
          </w:tcPr>
          <w:p w14:paraId="7D9CA3D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913</w:t>
            </w:r>
          </w:p>
        </w:tc>
        <w:tc>
          <w:tcPr>
            <w:tcW w:w="1449" w:type="dxa"/>
            <w:tcBorders>
              <w:top w:val="nil"/>
              <w:left w:val="nil"/>
              <w:bottom w:val="single" w:sz="4" w:space="0" w:color="auto"/>
              <w:right w:val="single" w:sz="4" w:space="0" w:color="auto"/>
            </w:tcBorders>
            <w:shd w:val="clear" w:color="000000" w:fill="FFFFFF"/>
            <w:vAlign w:val="center"/>
            <w:hideMark/>
          </w:tcPr>
          <w:p w14:paraId="7D463FC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3,492</w:t>
            </w:r>
          </w:p>
        </w:tc>
        <w:tc>
          <w:tcPr>
            <w:tcW w:w="1331" w:type="dxa"/>
            <w:tcBorders>
              <w:top w:val="nil"/>
              <w:left w:val="nil"/>
              <w:bottom w:val="single" w:sz="4" w:space="0" w:color="auto"/>
              <w:right w:val="single" w:sz="4" w:space="0" w:color="auto"/>
            </w:tcBorders>
            <w:shd w:val="clear" w:color="000000" w:fill="FFFFFF"/>
            <w:vAlign w:val="center"/>
            <w:hideMark/>
          </w:tcPr>
          <w:p w14:paraId="0B0A8D7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730</w:t>
            </w:r>
          </w:p>
        </w:tc>
        <w:tc>
          <w:tcPr>
            <w:tcW w:w="1345" w:type="dxa"/>
            <w:tcBorders>
              <w:top w:val="nil"/>
              <w:left w:val="nil"/>
              <w:bottom w:val="single" w:sz="4" w:space="0" w:color="auto"/>
              <w:right w:val="single" w:sz="4" w:space="0" w:color="auto"/>
            </w:tcBorders>
            <w:shd w:val="clear" w:color="000000" w:fill="FFFFFF"/>
            <w:noWrap/>
            <w:vAlign w:val="center"/>
            <w:hideMark/>
          </w:tcPr>
          <w:p w14:paraId="2EE0E62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1,324</w:t>
            </w:r>
          </w:p>
        </w:tc>
      </w:tr>
      <w:tr w:rsidR="00890CED" w:rsidRPr="00890CED" w14:paraId="1EE1D915"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E3B515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04AC7A0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March</w:t>
            </w:r>
          </w:p>
        </w:tc>
        <w:tc>
          <w:tcPr>
            <w:tcW w:w="1160" w:type="dxa"/>
            <w:tcBorders>
              <w:top w:val="nil"/>
              <w:left w:val="nil"/>
              <w:bottom w:val="single" w:sz="4" w:space="0" w:color="auto"/>
              <w:right w:val="single" w:sz="4" w:space="0" w:color="auto"/>
            </w:tcBorders>
            <w:shd w:val="clear" w:color="auto" w:fill="auto"/>
            <w:noWrap/>
            <w:vAlign w:val="bottom"/>
            <w:hideMark/>
          </w:tcPr>
          <w:p w14:paraId="67D24F4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4240</w:t>
            </w:r>
          </w:p>
        </w:tc>
        <w:tc>
          <w:tcPr>
            <w:tcW w:w="1256" w:type="dxa"/>
            <w:tcBorders>
              <w:top w:val="nil"/>
              <w:left w:val="nil"/>
              <w:bottom w:val="single" w:sz="4" w:space="0" w:color="auto"/>
              <w:right w:val="single" w:sz="4" w:space="0" w:color="auto"/>
            </w:tcBorders>
            <w:shd w:val="clear" w:color="000000" w:fill="FFFFFF"/>
            <w:vAlign w:val="center"/>
            <w:hideMark/>
          </w:tcPr>
          <w:p w14:paraId="0A3971B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4,640</w:t>
            </w:r>
          </w:p>
        </w:tc>
        <w:tc>
          <w:tcPr>
            <w:tcW w:w="1375" w:type="dxa"/>
            <w:tcBorders>
              <w:top w:val="nil"/>
              <w:left w:val="nil"/>
              <w:bottom w:val="single" w:sz="4" w:space="0" w:color="auto"/>
              <w:right w:val="single" w:sz="4" w:space="0" w:color="auto"/>
            </w:tcBorders>
            <w:shd w:val="clear" w:color="auto" w:fill="auto"/>
            <w:noWrap/>
            <w:vAlign w:val="center"/>
            <w:hideMark/>
          </w:tcPr>
          <w:p w14:paraId="58CBBE5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880</w:t>
            </w:r>
          </w:p>
        </w:tc>
        <w:tc>
          <w:tcPr>
            <w:tcW w:w="1449" w:type="dxa"/>
            <w:tcBorders>
              <w:top w:val="nil"/>
              <w:left w:val="nil"/>
              <w:bottom w:val="single" w:sz="4" w:space="0" w:color="auto"/>
              <w:right w:val="single" w:sz="4" w:space="0" w:color="auto"/>
            </w:tcBorders>
            <w:shd w:val="clear" w:color="000000" w:fill="FFFFFF"/>
            <w:vAlign w:val="center"/>
            <w:hideMark/>
          </w:tcPr>
          <w:p w14:paraId="1B52C39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3,520</w:t>
            </w:r>
          </w:p>
        </w:tc>
        <w:tc>
          <w:tcPr>
            <w:tcW w:w="1331" w:type="dxa"/>
            <w:tcBorders>
              <w:top w:val="nil"/>
              <w:left w:val="nil"/>
              <w:bottom w:val="single" w:sz="4" w:space="0" w:color="auto"/>
              <w:right w:val="single" w:sz="4" w:space="0" w:color="auto"/>
            </w:tcBorders>
            <w:shd w:val="clear" w:color="000000" w:fill="FFFFFF"/>
            <w:vAlign w:val="center"/>
            <w:hideMark/>
          </w:tcPr>
          <w:p w14:paraId="5125339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696</w:t>
            </w:r>
          </w:p>
        </w:tc>
        <w:tc>
          <w:tcPr>
            <w:tcW w:w="1345" w:type="dxa"/>
            <w:tcBorders>
              <w:top w:val="nil"/>
              <w:left w:val="nil"/>
              <w:bottom w:val="single" w:sz="4" w:space="0" w:color="auto"/>
              <w:right w:val="single" w:sz="4" w:space="0" w:color="auto"/>
            </w:tcBorders>
            <w:shd w:val="clear" w:color="000000" w:fill="FFFFFF"/>
            <w:noWrap/>
            <w:vAlign w:val="center"/>
            <w:hideMark/>
          </w:tcPr>
          <w:p w14:paraId="1B3A191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1,435</w:t>
            </w:r>
          </w:p>
        </w:tc>
      </w:tr>
      <w:tr w:rsidR="00890CED" w:rsidRPr="00890CED" w14:paraId="664472B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951BDE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2FEF983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April</w:t>
            </w:r>
          </w:p>
        </w:tc>
        <w:tc>
          <w:tcPr>
            <w:tcW w:w="1160" w:type="dxa"/>
            <w:tcBorders>
              <w:top w:val="nil"/>
              <w:left w:val="nil"/>
              <w:bottom w:val="single" w:sz="4" w:space="0" w:color="auto"/>
              <w:right w:val="single" w:sz="4" w:space="0" w:color="auto"/>
            </w:tcBorders>
            <w:shd w:val="clear" w:color="auto" w:fill="auto"/>
            <w:noWrap/>
            <w:vAlign w:val="bottom"/>
            <w:hideMark/>
          </w:tcPr>
          <w:p w14:paraId="15AE760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3502</w:t>
            </w:r>
          </w:p>
        </w:tc>
        <w:tc>
          <w:tcPr>
            <w:tcW w:w="1256" w:type="dxa"/>
            <w:tcBorders>
              <w:top w:val="nil"/>
              <w:left w:val="nil"/>
              <w:bottom w:val="single" w:sz="4" w:space="0" w:color="auto"/>
              <w:right w:val="single" w:sz="4" w:space="0" w:color="auto"/>
            </w:tcBorders>
            <w:shd w:val="clear" w:color="000000" w:fill="FFFFFF"/>
            <w:vAlign w:val="center"/>
            <w:hideMark/>
          </w:tcPr>
          <w:p w14:paraId="60F1D4E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4,300</w:t>
            </w:r>
          </w:p>
        </w:tc>
        <w:tc>
          <w:tcPr>
            <w:tcW w:w="1375" w:type="dxa"/>
            <w:tcBorders>
              <w:top w:val="nil"/>
              <w:left w:val="nil"/>
              <w:bottom w:val="single" w:sz="4" w:space="0" w:color="auto"/>
              <w:right w:val="single" w:sz="4" w:space="0" w:color="auto"/>
            </w:tcBorders>
            <w:shd w:val="clear" w:color="auto" w:fill="auto"/>
            <w:noWrap/>
            <w:vAlign w:val="center"/>
            <w:hideMark/>
          </w:tcPr>
          <w:p w14:paraId="3881D29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931</w:t>
            </w:r>
          </w:p>
        </w:tc>
        <w:tc>
          <w:tcPr>
            <w:tcW w:w="1449" w:type="dxa"/>
            <w:tcBorders>
              <w:top w:val="nil"/>
              <w:left w:val="nil"/>
              <w:bottom w:val="single" w:sz="4" w:space="0" w:color="auto"/>
              <w:right w:val="single" w:sz="4" w:space="0" w:color="auto"/>
            </w:tcBorders>
            <w:shd w:val="clear" w:color="000000" w:fill="FFFFFF"/>
            <w:vAlign w:val="center"/>
            <w:hideMark/>
          </w:tcPr>
          <w:p w14:paraId="67791D4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3,516</w:t>
            </w:r>
          </w:p>
        </w:tc>
        <w:tc>
          <w:tcPr>
            <w:tcW w:w="1331" w:type="dxa"/>
            <w:tcBorders>
              <w:top w:val="nil"/>
              <w:left w:val="nil"/>
              <w:bottom w:val="single" w:sz="4" w:space="0" w:color="auto"/>
              <w:right w:val="single" w:sz="4" w:space="0" w:color="auto"/>
            </w:tcBorders>
            <w:shd w:val="clear" w:color="000000" w:fill="FFFFFF"/>
            <w:vAlign w:val="center"/>
            <w:hideMark/>
          </w:tcPr>
          <w:p w14:paraId="2C64597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715</w:t>
            </w:r>
          </w:p>
        </w:tc>
        <w:tc>
          <w:tcPr>
            <w:tcW w:w="1345" w:type="dxa"/>
            <w:tcBorders>
              <w:top w:val="nil"/>
              <w:left w:val="nil"/>
              <w:bottom w:val="single" w:sz="4" w:space="0" w:color="auto"/>
              <w:right w:val="single" w:sz="4" w:space="0" w:color="auto"/>
            </w:tcBorders>
            <w:shd w:val="clear" w:color="000000" w:fill="FFFFFF"/>
            <w:noWrap/>
            <w:vAlign w:val="center"/>
            <w:hideMark/>
          </w:tcPr>
          <w:p w14:paraId="20C9516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1,367</w:t>
            </w:r>
          </w:p>
        </w:tc>
      </w:tr>
      <w:tr w:rsidR="00890CED" w:rsidRPr="00890CED" w14:paraId="6DA1DAB4"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AF2E82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03C1B13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May</w:t>
            </w:r>
          </w:p>
        </w:tc>
        <w:tc>
          <w:tcPr>
            <w:tcW w:w="1160" w:type="dxa"/>
            <w:tcBorders>
              <w:top w:val="nil"/>
              <w:left w:val="nil"/>
              <w:bottom w:val="single" w:sz="4" w:space="0" w:color="auto"/>
              <w:right w:val="single" w:sz="4" w:space="0" w:color="auto"/>
            </w:tcBorders>
            <w:shd w:val="clear" w:color="auto" w:fill="auto"/>
            <w:noWrap/>
            <w:vAlign w:val="bottom"/>
            <w:hideMark/>
          </w:tcPr>
          <w:p w14:paraId="38B8143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3487</w:t>
            </w:r>
          </w:p>
        </w:tc>
        <w:tc>
          <w:tcPr>
            <w:tcW w:w="1256" w:type="dxa"/>
            <w:tcBorders>
              <w:top w:val="nil"/>
              <w:left w:val="nil"/>
              <w:bottom w:val="single" w:sz="4" w:space="0" w:color="auto"/>
              <w:right w:val="single" w:sz="4" w:space="0" w:color="auto"/>
            </w:tcBorders>
            <w:shd w:val="clear" w:color="000000" w:fill="FFFFFF"/>
            <w:vAlign w:val="center"/>
            <w:hideMark/>
          </w:tcPr>
          <w:p w14:paraId="08EBA91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4,450</w:t>
            </w:r>
          </w:p>
        </w:tc>
        <w:tc>
          <w:tcPr>
            <w:tcW w:w="1375" w:type="dxa"/>
            <w:tcBorders>
              <w:top w:val="nil"/>
              <w:left w:val="nil"/>
              <w:bottom w:val="single" w:sz="4" w:space="0" w:color="auto"/>
              <w:right w:val="single" w:sz="4" w:space="0" w:color="auto"/>
            </w:tcBorders>
            <w:shd w:val="clear" w:color="auto" w:fill="auto"/>
            <w:noWrap/>
            <w:vAlign w:val="center"/>
            <w:hideMark/>
          </w:tcPr>
          <w:p w14:paraId="53C3AD6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922</w:t>
            </w:r>
          </w:p>
        </w:tc>
        <w:tc>
          <w:tcPr>
            <w:tcW w:w="1449" w:type="dxa"/>
            <w:tcBorders>
              <w:top w:val="nil"/>
              <w:left w:val="nil"/>
              <w:bottom w:val="single" w:sz="4" w:space="0" w:color="auto"/>
              <w:right w:val="single" w:sz="4" w:space="0" w:color="auto"/>
            </w:tcBorders>
            <w:shd w:val="clear" w:color="000000" w:fill="FFFFFF"/>
            <w:vAlign w:val="center"/>
            <w:hideMark/>
          </w:tcPr>
          <w:p w14:paraId="14E0298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3,420</w:t>
            </w:r>
          </w:p>
        </w:tc>
        <w:tc>
          <w:tcPr>
            <w:tcW w:w="1331" w:type="dxa"/>
            <w:tcBorders>
              <w:top w:val="nil"/>
              <w:left w:val="nil"/>
              <w:bottom w:val="single" w:sz="4" w:space="0" w:color="auto"/>
              <w:right w:val="single" w:sz="4" w:space="0" w:color="auto"/>
            </w:tcBorders>
            <w:shd w:val="clear" w:color="000000" w:fill="FFFFFF"/>
            <w:vAlign w:val="center"/>
            <w:hideMark/>
          </w:tcPr>
          <w:p w14:paraId="76A5E31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733</w:t>
            </w:r>
          </w:p>
        </w:tc>
        <w:tc>
          <w:tcPr>
            <w:tcW w:w="1345" w:type="dxa"/>
            <w:tcBorders>
              <w:top w:val="nil"/>
              <w:left w:val="nil"/>
              <w:bottom w:val="single" w:sz="4" w:space="0" w:color="auto"/>
              <w:right w:val="single" w:sz="4" w:space="0" w:color="auto"/>
            </w:tcBorders>
            <w:shd w:val="clear" w:color="000000" w:fill="FFFFFF"/>
            <w:noWrap/>
            <w:vAlign w:val="center"/>
            <w:hideMark/>
          </w:tcPr>
          <w:p w14:paraId="55064C1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1,327</w:t>
            </w:r>
          </w:p>
        </w:tc>
      </w:tr>
      <w:tr w:rsidR="00890CED" w:rsidRPr="00890CED" w14:paraId="745B9962"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5502F1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202C51F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June</w:t>
            </w:r>
          </w:p>
        </w:tc>
        <w:tc>
          <w:tcPr>
            <w:tcW w:w="1160" w:type="dxa"/>
            <w:tcBorders>
              <w:top w:val="nil"/>
              <w:left w:val="nil"/>
              <w:bottom w:val="single" w:sz="4" w:space="0" w:color="auto"/>
              <w:right w:val="single" w:sz="4" w:space="0" w:color="auto"/>
            </w:tcBorders>
            <w:shd w:val="clear" w:color="auto" w:fill="auto"/>
            <w:noWrap/>
            <w:vAlign w:val="bottom"/>
            <w:hideMark/>
          </w:tcPr>
          <w:p w14:paraId="5F512FE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3514</w:t>
            </w:r>
          </w:p>
        </w:tc>
        <w:tc>
          <w:tcPr>
            <w:tcW w:w="1256" w:type="dxa"/>
            <w:tcBorders>
              <w:top w:val="nil"/>
              <w:left w:val="nil"/>
              <w:bottom w:val="single" w:sz="4" w:space="0" w:color="auto"/>
              <w:right w:val="single" w:sz="4" w:space="0" w:color="auto"/>
            </w:tcBorders>
            <w:shd w:val="clear" w:color="000000" w:fill="FFFFFF"/>
            <w:vAlign w:val="center"/>
            <w:hideMark/>
          </w:tcPr>
          <w:p w14:paraId="48A742C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4,630</w:t>
            </w:r>
          </w:p>
        </w:tc>
        <w:tc>
          <w:tcPr>
            <w:tcW w:w="1375" w:type="dxa"/>
            <w:tcBorders>
              <w:top w:val="nil"/>
              <w:left w:val="nil"/>
              <w:bottom w:val="single" w:sz="4" w:space="0" w:color="auto"/>
              <w:right w:val="single" w:sz="4" w:space="0" w:color="auto"/>
            </w:tcBorders>
            <w:shd w:val="clear" w:color="auto" w:fill="auto"/>
            <w:noWrap/>
            <w:vAlign w:val="center"/>
            <w:hideMark/>
          </w:tcPr>
          <w:p w14:paraId="53B8A26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917</w:t>
            </w:r>
          </w:p>
        </w:tc>
        <w:tc>
          <w:tcPr>
            <w:tcW w:w="1449" w:type="dxa"/>
            <w:tcBorders>
              <w:top w:val="nil"/>
              <w:left w:val="nil"/>
              <w:bottom w:val="single" w:sz="4" w:space="0" w:color="auto"/>
              <w:right w:val="single" w:sz="4" w:space="0" w:color="auto"/>
            </w:tcBorders>
            <w:shd w:val="clear" w:color="000000" w:fill="FFFFFF"/>
            <w:vAlign w:val="center"/>
            <w:hideMark/>
          </w:tcPr>
          <w:p w14:paraId="6D3C384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3,555</w:t>
            </w:r>
          </w:p>
        </w:tc>
        <w:tc>
          <w:tcPr>
            <w:tcW w:w="1331" w:type="dxa"/>
            <w:tcBorders>
              <w:top w:val="nil"/>
              <w:left w:val="nil"/>
              <w:bottom w:val="single" w:sz="4" w:space="0" w:color="auto"/>
              <w:right w:val="single" w:sz="4" w:space="0" w:color="auto"/>
            </w:tcBorders>
            <w:shd w:val="clear" w:color="000000" w:fill="FFFFFF"/>
            <w:vAlign w:val="center"/>
            <w:hideMark/>
          </w:tcPr>
          <w:p w14:paraId="3A476E8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698</w:t>
            </w:r>
          </w:p>
        </w:tc>
        <w:tc>
          <w:tcPr>
            <w:tcW w:w="1345" w:type="dxa"/>
            <w:tcBorders>
              <w:top w:val="nil"/>
              <w:left w:val="nil"/>
              <w:bottom w:val="single" w:sz="4" w:space="0" w:color="auto"/>
              <w:right w:val="single" w:sz="4" w:space="0" w:color="auto"/>
            </w:tcBorders>
            <w:shd w:val="clear" w:color="000000" w:fill="FFFFFF"/>
            <w:noWrap/>
            <w:vAlign w:val="center"/>
            <w:hideMark/>
          </w:tcPr>
          <w:p w14:paraId="61682B8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1,398</w:t>
            </w:r>
          </w:p>
        </w:tc>
      </w:tr>
      <w:tr w:rsidR="00890CED" w:rsidRPr="00890CED" w14:paraId="23BE5B4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9184AA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33F49A7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July</w:t>
            </w:r>
          </w:p>
        </w:tc>
        <w:tc>
          <w:tcPr>
            <w:tcW w:w="1160" w:type="dxa"/>
            <w:tcBorders>
              <w:top w:val="nil"/>
              <w:left w:val="nil"/>
              <w:bottom w:val="single" w:sz="4" w:space="0" w:color="auto"/>
              <w:right w:val="single" w:sz="4" w:space="0" w:color="auto"/>
            </w:tcBorders>
            <w:shd w:val="clear" w:color="auto" w:fill="auto"/>
            <w:noWrap/>
            <w:vAlign w:val="bottom"/>
            <w:hideMark/>
          </w:tcPr>
          <w:p w14:paraId="49D7CC0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3491</w:t>
            </w:r>
          </w:p>
        </w:tc>
        <w:tc>
          <w:tcPr>
            <w:tcW w:w="1256" w:type="dxa"/>
            <w:tcBorders>
              <w:top w:val="nil"/>
              <w:left w:val="nil"/>
              <w:bottom w:val="single" w:sz="4" w:space="0" w:color="auto"/>
              <w:right w:val="single" w:sz="4" w:space="0" w:color="auto"/>
            </w:tcBorders>
            <w:shd w:val="clear" w:color="000000" w:fill="FFFFFF"/>
            <w:vAlign w:val="center"/>
            <w:hideMark/>
          </w:tcPr>
          <w:p w14:paraId="76BB3D3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4,300</w:t>
            </w:r>
          </w:p>
        </w:tc>
        <w:tc>
          <w:tcPr>
            <w:tcW w:w="1375" w:type="dxa"/>
            <w:tcBorders>
              <w:top w:val="nil"/>
              <w:left w:val="nil"/>
              <w:bottom w:val="single" w:sz="4" w:space="0" w:color="auto"/>
              <w:right w:val="single" w:sz="4" w:space="0" w:color="auto"/>
            </w:tcBorders>
            <w:shd w:val="clear" w:color="auto" w:fill="auto"/>
            <w:noWrap/>
            <w:vAlign w:val="center"/>
            <w:hideMark/>
          </w:tcPr>
          <w:p w14:paraId="0827B5C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930</w:t>
            </w:r>
          </w:p>
        </w:tc>
        <w:tc>
          <w:tcPr>
            <w:tcW w:w="1449" w:type="dxa"/>
            <w:tcBorders>
              <w:top w:val="nil"/>
              <w:left w:val="nil"/>
              <w:bottom w:val="single" w:sz="4" w:space="0" w:color="auto"/>
              <w:right w:val="single" w:sz="4" w:space="0" w:color="auto"/>
            </w:tcBorders>
            <w:shd w:val="clear" w:color="000000" w:fill="FFFFFF"/>
            <w:vAlign w:val="center"/>
            <w:hideMark/>
          </w:tcPr>
          <w:p w14:paraId="76747A1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3,682</w:t>
            </w:r>
          </w:p>
        </w:tc>
        <w:tc>
          <w:tcPr>
            <w:tcW w:w="1331" w:type="dxa"/>
            <w:tcBorders>
              <w:top w:val="nil"/>
              <w:left w:val="nil"/>
              <w:bottom w:val="single" w:sz="4" w:space="0" w:color="auto"/>
              <w:right w:val="single" w:sz="4" w:space="0" w:color="auto"/>
            </w:tcBorders>
            <w:shd w:val="clear" w:color="000000" w:fill="FFFFFF"/>
            <w:vAlign w:val="center"/>
            <w:hideMark/>
          </w:tcPr>
          <w:p w14:paraId="6D7BA68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682</w:t>
            </w:r>
          </w:p>
        </w:tc>
        <w:tc>
          <w:tcPr>
            <w:tcW w:w="1345" w:type="dxa"/>
            <w:tcBorders>
              <w:top w:val="nil"/>
              <w:left w:val="nil"/>
              <w:bottom w:val="single" w:sz="4" w:space="0" w:color="auto"/>
              <w:right w:val="single" w:sz="4" w:space="0" w:color="auto"/>
            </w:tcBorders>
            <w:shd w:val="clear" w:color="000000" w:fill="FFFFFF"/>
            <w:noWrap/>
            <w:vAlign w:val="center"/>
            <w:hideMark/>
          </w:tcPr>
          <w:p w14:paraId="3BB1816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1,498</w:t>
            </w:r>
          </w:p>
        </w:tc>
      </w:tr>
      <w:tr w:rsidR="00890CED" w:rsidRPr="00890CED" w14:paraId="3CE5B37E"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8C1A81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185A2B4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August</w:t>
            </w:r>
          </w:p>
        </w:tc>
        <w:tc>
          <w:tcPr>
            <w:tcW w:w="1160" w:type="dxa"/>
            <w:tcBorders>
              <w:top w:val="nil"/>
              <w:left w:val="nil"/>
              <w:bottom w:val="single" w:sz="4" w:space="0" w:color="auto"/>
              <w:right w:val="single" w:sz="4" w:space="0" w:color="auto"/>
            </w:tcBorders>
            <w:shd w:val="clear" w:color="auto" w:fill="auto"/>
            <w:noWrap/>
            <w:vAlign w:val="bottom"/>
            <w:hideMark/>
          </w:tcPr>
          <w:p w14:paraId="563B5A7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3487</w:t>
            </w:r>
          </w:p>
        </w:tc>
        <w:tc>
          <w:tcPr>
            <w:tcW w:w="1256" w:type="dxa"/>
            <w:tcBorders>
              <w:top w:val="nil"/>
              <w:left w:val="nil"/>
              <w:bottom w:val="single" w:sz="4" w:space="0" w:color="auto"/>
              <w:right w:val="single" w:sz="4" w:space="0" w:color="auto"/>
            </w:tcBorders>
            <w:shd w:val="clear" w:color="000000" w:fill="FFFFFF"/>
            <w:vAlign w:val="center"/>
            <w:hideMark/>
          </w:tcPr>
          <w:p w14:paraId="3E09B9D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4,250</w:t>
            </w:r>
          </w:p>
        </w:tc>
        <w:tc>
          <w:tcPr>
            <w:tcW w:w="1375" w:type="dxa"/>
            <w:tcBorders>
              <w:top w:val="nil"/>
              <w:left w:val="nil"/>
              <w:bottom w:val="single" w:sz="4" w:space="0" w:color="auto"/>
              <w:right w:val="single" w:sz="4" w:space="0" w:color="auto"/>
            </w:tcBorders>
            <w:shd w:val="clear" w:color="auto" w:fill="auto"/>
            <w:noWrap/>
            <w:vAlign w:val="center"/>
            <w:hideMark/>
          </w:tcPr>
          <w:p w14:paraId="162AE1D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950</w:t>
            </w:r>
          </w:p>
        </w:tc>
        <w:tc>
          <w:tcPr>
            <w:tcW w:w="1449" w:type="dxa"/>
            <w:tcBorders>
              <w:top w:val="nil"/>
              <w:left w:val="nil"/>
              <w:bottom w:val="single" w:sz="4" w:space="0" w:color="auto"/>
              <w:right w:val="single" w:sz="4" w:space="0" w:color="auto"/>
            </w:tcBorders>
            <w:shd w:val="clear" w:color="000000" w:fill="FFFFFF"/>
            <w:vAlign w:val="center"/>
            <w:hideMark/>
          </w:tcPr>
          <w:p w14:paraId="0627D20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3,274</w:t>
            </w:r>
          </w:p>
        </w:tc>
        <w:tc>
          <w:tcPr>
            <w:tcW w:w="1331" w:type="dxa"/>
            <w:tcBorders>
              <w:top w:val="nil"/>
              <w:left w:val="nil"/>
              <w:bottom w:val="single" w:sz="4" w:space="0" w:color="auto"/>
              <w:right w:val="single" w:sz="4" w:space="0" w:color="auto"/>
            </w:tcBorders>
            <w:shd w:val="clear" w:color="000000" w:fill="FFFFFF"/>
            <w:vAlign w:val="center"/>
            <w:hideMark/>
          </w:tcPr>
          <w:p w14:paraId="40B1EC6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708</w:t>
            </w:r>
          </w:p>
        </w:tc>
        <w:tc>
          <w:tcPr>
            <w:tcW w:w="1345" w:type="dxa"/>
            <w:tcBorders>
              <w:top w:val="nil"/>
              <w:left w:val="nil"/>
              <w:bottom w:val="single" w:sz="4" w:space="0" w:color="auto"/>
              <w:right w:val="single" w:sz="4" w:space="0" w:color="auto"/>
            </w:tcBorders>
            <w:shd w:val="clear" w:color="000000" w:fill="FFFFFF"/>
            <w:noWrap/>
            <w:vAlign w:val="center"/>
            <w:hideMark/>
          </w:tcPr>
          <w:p w14:paraId="04C60CC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1,537</w:t>
            </w:r>
          </w:p>
        </w:tc>
      </w:tr>
      <w:tr w:rsidR="00890CED" w:rsidRPr="00890CED" w14:paraId="47A180BE"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323CA4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1F13058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September</w:t>
            </w:r>
          </w:p>
        </w:tc>
        <w:tc>
          <w:tcPr>
            <w:tcW w:w="1160" w:type="dxa"/>
            <w:tcBorders>
              <w:top w:val="nil"/>
              <w:left w:val="nil"/>
              <w:bottom w:val="single" w:sz="4" w:space="0" w:color="auto"/>
              <w:right w:val="single" w:sz="4" w:space="0" w:color="auto"/>
            </w:tcBorders>
            <w:shd w:val="clear" w:color="auto" w:fill="auto"/>
            <w:noWrap/>
            <w:vAlign w:val="bottom"/>
            <w:hideMark/>
          </w:tcPr>
          <w:p w14:paraId="37C773F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3213</w:t>
            </w:r>
          </w:p>
        </w:tc>
        <w:tc>
          <w:tcPr>
            <w:tcW w:w="1256" w:type="dxa"/>
            <w:tcBorders>
              <w:top w:val="nil"/>
              <w:left w:val="nil"/>
              <w:bottom w:val="single" w:sz="4" w:space="0" w:color="auto"/>
              <w:right w:val="single" w:sz="4" w:space="0" w:color="auto"/>
            </w:tcBorders>
            <w:shd w:val="clear" w:color="000000" w:fill="FFFFFF"/>
            <w:vAlign w:val="center"/>
            <w:hideMark/>
          </w:tcPr>
          <w:p w14:paraId="79B9A55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4,010</w:t>
            </w:r>
          </w:p>
        </w:tc>
        <w:tc>
          <w:tcPr>
            <w:tcW w:w="1375" w:type="dxa"/>
            <w:tcBorders>
              <w:top w:val="nil"/>
              <w:left w:val="nil"/>
              <w:bottom w:val="single" w:sz="4" w:space="0" w:color="auto"/>
              <w:right w:val="single" w:sz="4" w:space="0" w:color="auto"/>
            </w:tcBorders>
            <w:shd w:val="clear" w:color="auto" w:fill="auto"/>
            <w:noWrap/>
            <w:vAlign w:val="center"/>
            <w:hideMark/>
          </w:tcPr>
          <w:p w14:paraId="62092B8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888</w:t>
            </w:r>
          </w:p>
        </w:tc>
        <w:tc>
          <w:tcPr>
            <w:tcW w:w="1449" w:type="dxa"/>
            <w:tcBorders>
              <w:top w:val="nil"/>
              <w:left w:val="nil"/>
              <w:bottom w:val="single" w:sz="4" w:space="0" w:color="auto"/>
              <w:right w:val="single" w:sz="4" w:space="0" w:color="auto"/>
            </w:tcBorders>
            <w:shd w:val="clear" w:color="000000" w:fill="FFFFFF"/>
            <w:vAlign w:val="center"/>
            <w:hideMark/>
          </w:tcPr>
          <w:p w14:paraId="14D714E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2,921</w:t>
            </w:r>
          </w:p>
        </w:tc>
        <w:tc>
          <w:tcPr>
            <w:tcW w:w="1331" w:type="dxa"/>
            <w:tcBorders>
              <w:top w:val="nil"/>
              <w:left w:val="nil"/>
              <w:bottom w:val="single" w:sz="4" w:space="0" w:color="auto"/>
              <w:right w:val="single" w:sz="4" w:space="0" w:color="auto"/>
            </w:tcBorders>
            <w:shd w:val="clear" w:color="000000" w:fill="FFFFFF"/>
            <w:vAlign w:val="center"/>
            <w:hideMark/>
          </w:tcPr>
          <w:p w14:paraId="1A49093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694</w:t>
            </w:r>
          </w:p>
        </w:tc>
        <w:tc>
          <w:tcPr>
            <w:tcW w:w="1345" w:type="dxa"/>
            <w:tcBorders>
              <w:top w:val="nil"/>
              <w:left w:val="nil"/>
              <w:bottom w:val="single" w:sz="4" w:space="0" w:color="auto"/>
              <w:right w:val="single" w:sz="4" w:space="0" w:color="auto"/>
            </w:tcBorders>
            <w:shd w:val="clear" w:color="000000" w:fill="FFFFFF"/>
            <w:noWrap/>
            <w:vAlign w:val="center"/>
            <w:hideMark/>
          </w:tcPr>
          <w:p w14:paraId="7EF2E75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1,417</w:t>
            </w:r>
          </w:p>
        </w:tc>
      </w:tr>
      <w:tr w:rsidR="00890CED" w:rsidRPr="00890CED" w14:paraId="407854E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19D4E35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17229D8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October</w:t>
            </w:r>
          </w:p>
        </w:tc>
        <w:tc>
          <w:tcPr>
            <w:tcW w:w="1160" w:type="dxa"/>
            <w:tcBorders>
              <w:top w:val="nil"/>
              <w:left w:val="nil"/>
              <w:bottom w:val="single" w:sz="4" w:space="0" w:color="auto"/>
              <w:right w:val="single" w:sz="4" w:space="0" w:color="auto"/>
            </w:tcBorders>
            <w:shd w:val="clear" w:color="auto" w:fill="auto"/>
            <w:noWrap/>
            <w:vAlign w:val="bottom"/>
            <w:hideMark/>
          </w:tcPr>
          <w:p w14:paraId="2601455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3173</w:t>
            </w:r>
          </w:p>
        </w:tc>
        <w:tc>
          <w:tcPr>
            <w:tcW w:w="1256" w:type="dxa"/>
            <w:tcBorders>
              <w:top w:val="nil"/>
              <w:left w:val="nil"/>
              <w:bottom w:val="single" w:sz="4" w:space="0" w:color="auto"/>
              <w:right w:val="single" w:sz="4" w:space="0" w:color="auto"/>
            </w:tcBorders>
            <w:shd w:val="clear" w:color="000000" w:fill="FFFFFF"/>
            <w:vAlign w:val="center"/>
            <w:hideMark/>
          </w:tcPr>
          <w:p w14:paraId="19CDEE8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3,920</w:t>
            </w:r>
          </w:p>
        </w:tc>
        <w:tc>
          <w:tcPr>
            <w:tcW w:w="1375" w:type="dxa"/>
            <w:tcBorders>
              <w:top w:val="nil"/>
              <w:left w:val="nil"/>
              <w:bottom w:val="single" w:sz="4" w:space="0" w:color="auto"/>
              <w:right w:val="single" w:sz="4" w:space="0" w:color="auto"/>
            </w:tcBorders>
            <w:shd w:val="clear" w:color="auto" w:fill="auto"/>
            <w:noWrap/>
            <w:vAlign w:val="center"/>
            <w:hideMark/>
          </w:tcPr>
          <w:p w14:paraId="0C44754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897</w:t>
            </w:r>
          </w:p>
        </w:tc>
        <w:tc>
          <w:tcPr>
            <w:tcW w:w="1449" w:type="dxa"/>
            <w:tcBorders>
              <w:top w:val="nil"/>
              <w:left w:val="nil"/>
              <w:bottom w:val="single" w:sz="4" w:space="0" w:color="auto"/>
              <w:right w:val="single" w:sz="4" w:space="0" w:color="auto"/>
            </w:tcBorders>
            <w:shd w:val="clear" w:color="000000" w:fill="FFFFFF"/>
            <w:vAlign w:val="center"/>
            <w:hideMark/>
          </w:tcPr>
          <w:p w14:paraId="3954F70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2,825</w:t>
            </w:r>
          </w:p>
        </w:tc>
        <w:tc>
          <w:tcPr>
            <w:tcW w:w="1331" w:type="dxa"/>
            <w:tcBorders>
              <w:top w:val="nil"/>
              <w:left w:val="nil"/>
              <w:bottom w:val="single" w:sz="4" w:space="0" w:color="auto"/>
              <w:right w:val="single" w:sz="4" w:space="0" w:color="auto"/>
            </w:tcBorders>
            <w:shd w:val="clear" w:color="000000" w:fill="FFFFFF"/>
            <w:vAlign w:val="center"/>
            <w:hideMark/>
          </w:tcPr>
          <w:p w14:paraId="0B9551D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698</w:t>
            </w:r>
          </w:p>
        </w:tc>
        <w:tc>
          <w:tcPr>
            <w:tcW w:w="1345" w:type="dxa"/>
            <w:tcBorders>
              <w:top w:val="nil"/>
              <w:left w:val="nil"/>
              <w:bottom w:val="single" w:sz="4" w:space="0" w:color="auto"/>
              <w:right w:val="single" w:sz="4" w:space="0" w:color="auto"/>
            </w:tcBorders>
            <w:shd w:val="clear" w:color="000000" w:fill="FFFFFF"/>
            <w:noWrap/>
            <w:vAlign w:val="center"/>
            <w:hideMark/>
          </w:tcPr>
          <w:p w14:paraId="7A70479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1,384</w:t>
            </w:r>
          </w:p>
        </w:tc>
      </w:tr>
      <w:tr w:rsidR="00890CED" w:rsidRPr="00890CED" w14:paraId="0A109787"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35F3B4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5770EBB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November</w:t>
            </w:r>
          </w:p>
        </w:tc>
        <w:tc>
          <w:tcPr>
            <w:tcW w:w="1160" w:type="dxa"/>
            <w:tcBorders>
              <w:top w:val="nil"/>
              <w:left w:val="nil"/>
              <w:bottom w:val="single" w:sz="4" w:space="0" w:color="auto"/>
              <w:right w:val="single" w:sz="4" w:space="0" w:color="auto"/>
            </w:tcBorders>
            <w:shd w:val="clear" w:color="auto" w:fill="auto"/>
            <w:noWrap/>
            <w:vAlign w:val="bottom"/>
            <w:hideMark/>
          </w:tcPr>
          <w:p w14:paraId="220F2FF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3093</w:t>
            </w:r>
          </w:p>
        </w:tc>
        <w:tc>
          <w:tcPr>
            <w:tcW w:w="1256" w:type="dxa"/>
            <w:tcBorders>
              <w:top w:val="nil"/>
              <w:left w:val="nil"/>
              <w:bottom w:val="single" w:sz="4" w:space="0" w:color="auto"/>
              <w:right w:val="single" w:sz="4" w:space="0" w:color="auto"/>
            </w:tcBorders>
            <w:shd w:val="clear" w:color="000000" w:fill="FFFFFF"/>
            <w:vAlign w:val="center"/>
            <w:hideMark/>
          </w:tcPr>
          <w:p w14:paraId="3BB096F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3,950</w:t>
            </w:r>
          </w:p>
        </w:tc>
        <w:tc>
          <w:tcPr>
            <w:tcW w:w="1375" w:type="dxa"/>
            <w:tcBorders>
              <w:top w:val="nil"/>
              <w:left w:val="nil"/>
              <w:bottom w:val="single" w:sz="4" w:space="0" w:color="auto"/>
              <w:right w:val="single" w:sz="4" w:space="0" w:color="auto"/>
            </w:tcBorders>
            <w:shd w:val="clear" w:color="auto" w:fill="auto"/>
            <w:noWrap/>
            <w:vAlign w:val="center"/>
            <w:hideMark/>
          </w:tcPr>
          <w:p w14:paraId="009D237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831</w:t>
            </w:r>
          </w:p>
        </w:tc>
        <w:tc>
          <w:tcPr>
            <w:tcW w:w="1449" w:type="dxa"/>
            <w:tcBorders>
              <w:top w:val="nil"/>
              <w:left w:val="nil"/>
              <w:bottom w:val="single" w:sz="4" w:space="0" w:color="auto"/>
              <w:right w:val="single" w:sz="4" w:space="0" w:color="auto"/>
            </w:tcBorders>
            <w:shd w:val="clear" w:color="000000" w:fill="FFFFFF"/>
            <w:vAlign w:val="center"/>
            <w:hideMark/>
          </w:tcPr>
          <w:p w14:paraId="2766E8A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3,108</w:t>
            </w:r>
          </w:p>
        </w:tc>
        <w:tc>
          <w:tcPr>
            <w:tcW w:w="1331" w:type="dxa"/>
            <w:tcBorders>
              <w:top w:val="nil"/>
              <w:left w:val="nil"/>
              <w:bottom w:val="single" w:sz="4" w:space="0" w:color="auto"/>
              <w:right w:val="single" w:sz="4" w:space="0" w:color="auto"/>
            </w:tcBorders>
            <w:shd w:val="clear" w:color="000000" w:fill="FFFFFF"/>
            <w:vAlign w:val="center"/>
            <w:hideMark/>
          </w:tcPr>
          <w:p w14:paraId="31F8D0C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731</w:t>
            </w:r>
          </w:p>
        </w:tc>
        <w:tc>
          <w:tcPr>
            <w:tcW w:w="1345" w:type="dxa"/>
            <w:tcBorders>
              <w:top w:val="nil"/>
              <w:left w:val="nil"/>
              <w:bottom w:val="single" w:sz="4" w:space="0" w:color="auto"/>
              <w:right w:val="single" w:sz="4" w:space="0" w:color="auto"/>
            </w:tcBorders>
            <w:shd w:val="clear" w:color="000000" w:fill="FFFFFF"/>
            <w:noWrap/>
            <w:vAlign w:val="center"/>
            <w:hideMark/>
          </w:tcPr>
          <w:p w14:paraId="316EFDE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1,349</w:t>
            </w:r>
          </w:p>
        </w:tc>
      </w:tr>
      <w:tr w:rsidR="00890CED" w:rsidRPr="00890CED" w14:paraId="15F3613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991BBC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2018</w:t>
            </w:r>
          </w:p>
        </w:tc>
        <w:tc>
          <w:tcPr>
            <w:tcW w:w="1038" w:type="dxa"/>
            <w:tcBorders>
              <w:top w:val="nil"/>
              <w:left w:val="nil"/>
              <w:bottom w:val="single" w:sz="4" w:space="0" w:color="auto"/>
              <w:right w:val="single" w:sz="4" w:space="0" w:color="auto"/>
            </w:tcBorders>
            <w:shd w:val="clear" w:color="000000" w:fill="FFFFFF"/>
            <w:noWrap/>
            <w:vAlign w:val="center"/>
            <w:hideMark/>
          </w:tcPr>
          <w:p w14:paraId="26DD4CB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December</w:t>
            </w:r>
          </w:p>
        </w:tc>
        <w:tc>
          <w:tcPr>
            <w:tcW w:w="1160" w:type="dxa"/>
            <w:tcBorders>
              <w:top w:val="nil"/>
              <w:left w:val="nil"/>
              <w:bottom w:val="single" w:sz="4" w:space="0" w:color="auto"/>
              <w:right w:val="single" w:sz="4" w:space="0" w:color="auto"/>
            </w:tcBorders>
            <w:shd w:val="clear" w:color="auto" w:fill="auto"/>
            <w:noWrap/>
            <w:vAlign w:val="bottom"/>
            <w:hideMark/>
          </w:tcPr>
          <w:p w14:paraId="12D5106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2972</w:t>
            </w:r>
          </w:p>
        </w:tc>
        <w:tc>
          <w:tcPr>
            <w:tcW w:w="1256" w:type="dxa"/>
            <w:tcBorders>
              <w:top w:val="nil"/>
              <w:left w:val="nil"/>
              <w:bottom w:val="single" w:sz="4" w:space="0" w:color="auto"/>
              <w:right w:val="single" w:sz="4" w:space="0" w:color="auto"/>
            </w:tcBorders>
            <w:shd w:val="clear" w:color="000000" w:fill="FFFFFF"/>
            <w:vAlign w:val="center"/>
            <w:hideMark/>
          </w:tcPr>
          <w:p w14:paraId="12E305E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3,864</w:t>
            </w:r>
          </w:p>
        </w:tc>
        <w:tc>
          <w:tcPr>
            <w:tcW w:w="1375" w:type="dxa"/>
            <w:tcBorders>
              <w:top w:val="nil"/>
              <w:left w:val="nil"/>
              <w:bottom w:val="single" w:sz="4" w:space="0" w:color="auto"/>
              <w:right w:val="single" w:sz="4" w:space="0" w:color="auto"/>
            </w:tcBorders>
            <w:shd w:val="clear" w:color="auto" w:fill="auto"/>
            <w:noWrap/>
            <w:vAlign w:val="center"/>
            <w:hideMark/>
          </w:tcPr>
          <w:p w14:paraId="2A672C0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914</w:t>
            </w:r>
          </w:p>
        </w:tc>
        <w:tc>
          <w:tcPr>
            <w:tcW w:w="1449" w:type="dxa"/>
            <w:tcBorders>
              <w:top w:val="nil"/>
              <w:left w:val="nil"/>
              <w:bottom w:val="single" w:sz="4" w:space="0" w:color="auto"/>
              <w:right w:val="single" w:sz="4" w:space="0" w:color="auto"/>
            </w:tcBorders>
            <w:shd w:val="clear" w:color="000000" w:fill="FFFFFF"/>
            <w:vAlign w:val="center"/>
            <w:hideMark/>
          </w:tcPr>
          <w:p w14:paraId="531063E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3,078</w:t>
            </w:r>
          </w:p>
        </w:tc>
        <w:tc>
          <w:tcPr>
            <w:tcW w:w="1331" w:type="dxa"/>
            <w:tcBorders>
              <w:top w:val="nil"/>
              <w:left w:val="nil"/>
              <w:bottom w:val="single" w:sz="4" w:space="0" w:color="auto"/>
              <w:right w:val="single" w:sz="4" w:space="0" w:color="auto"/>
            </w:tcBorders>
            <w:shd w:val="clear" w:color="000000" w:fill="FFFFFF"/>
            <w:vAlign w:val="center"/>
            <w:hideMark/>
          </w:tcPr>
          <w:p w14:paraId="36D5759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892</w:t>
            </w:r>
          </w:p>
        </w:tc>
        <w:tc>
          <w:tcPr>
            <w:tcW w:w="1345" w:type="dxa"/>
            <w:tcBorders>
              <w:top w:val="nil"/>
              <w:left w:val="nil"/>
              <w:bottom w:val="single" w:sz="4" w:space="0" w:color="auto"/>
              <w:right w:val="single" w:sz="4" w:space="0" w:color="auto"/>
            </w:tcBorders>
            <w:shd w:val="clear" w:color="000000" w:fill="FFFFFF"/>
            <w:noWrap/>
            <w:vAlign w:val="center"/>
            <w:hideMark/>
          </w:tcPr>
          <w:p w14:paraId="360C6E6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1,280</w:t>
            </w:r>
          </w:p>
        </w:tc>
      </w:tr>
      <w:tr w:rsidR="00890CED" w:rsidRPr="00890CED" w14:paraId="3E46C343"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4E677D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089057A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January</w:t>
            </w:r>
          </w:p>
        </w:tc>
        <w:tc>
          <w:tcPr>
            <w:tcW w:w="1160" w:type="dxa"/>
            <w:tcBorders>
              <w:top w:val="nil"/>
              <w:left w:val="nil"/>
              <w:bottom w:val="single" w:sz="4" w:space="0" w:color="auto"/>
              <w:right w:val="single" w:sz="4" w:space="0" w:color="auto"/>
            </w:tcBorders>
            <w:shd w:val="clear" w:color="auto" w:fill="auto"/>
            <w:noWrap/>
            <w:vAlign w:val="bottom"/>
            <w:hideMark/>
          </w:tcPr>
          <w:p w14:paraId="247FBF1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2716</w:t>
            </w:r>
          </w:p>
        </w:tc>
        <w:tc>
          <w:tcPr>
            <w:tcW w:w="1256" w:type="dxa"/>
            <w:tcBorders>
              <w:top w:val="nil"/>
              <w:left w:val="nil"/>
              <w:bottom w:val="single" w:sz="4" w:space="0" w:color="auto"/>
              <w:right w:val="single" w:sz="4" w:space="0" w:color="auto"/>
            </w:tcBorders>
            <w:shd w:val="clear" w:color="000000" w:fill="FFFFFF"/>
            <w:vAlign w:val="center"/>
            <w:hideMark/>
          </w:tcPr>
          <w:p w14:paraId="53D2C73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3,570</w:t>
            </w:r>
          </w:p>
        </w:tc>
        <w:tc>
          <w:tcPr>
            <w:tcW w:w="1375" w:type="dxa"/>
            <w:tcBorders>
              <w:top w:val="nil"/>
              <w:left w:val="nil"/>
              <w:bottom w:val="single" w:sz="4" w:space="0" w:color="auto"/>
              <w:right w:val="single" w:sz="4" w:space="0" w:color="auto"/>
            </w:tcBorders>
            <w:shd w:val="clear" w:color="auto" w:fill="auto"/>
            <w:noWrap/>
            <w:vAlign w:val="bottom"/>
            <w:hideMark/>
          </w:tcPr>
          <w:p w14:paraId="5832995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923</w:t>
            </w:r>
          </w:p>
        </w:tc>
        <w:tc>
          <w:tcPr>
            <w:tcW w:w="1449" w:type="dxa"/>
            <w:tcBorders>
              <w:top w:val="nil"/>
              <w:left w:val="nil"/>
              <w:bottom w:val="single" w:sz="4" w:space="0" w:color="auto"/>
              <w:right w:val="single" w:sz="4" w:space="0" w:color="auto"/>
            </w:tcBorders>
            <w:shd w:val="clear" w:color="000000" w:fill="FFFFFF"/>
            <w:vAlign w:val="center"/>
            <w:hideMark/>
          </w:tcPr>
          <w:p w14:paraId="2830CC0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2,755</w:t>
            </w:r>
          </w:p>
        </w:tc>
        <w:tc>
          <w:tcPr>
            <w:tcW w:w="1331" w:type="dxa"/>
            <w:tcBorders>
              <w:top w:val="nil"/>
              <w:left w:val="nil"/>
              <w:bottom w:val="single" w:sz="4" w:space="0" w:color="auto"/>
              <w:right w:val="single" w:sz="4" w:space="0" w:color="auto"/>
            </w:tcBorders>
            <w:shd w:val="clear" w:color="000000" w:fill="FFFFFF"/>
            <w:vAlign w:val="center"/>
            <w:hideMark/>
          </w:tcPr>
          <w:p w14:paraId="731048A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974</w:t>
            </w:r>
          </w:p>
        </w:tc>
        <w:tc>
          <w:tcPr>
            <w:tcW w:w="1345" w:type="dxa"/>
            <w:tcBorders>
              <w:top w:val="nil"/>
              <w:left w:val="nil"/>
              <w:bottom w:val="single" w:sz="4" w:space="0" w:color="auto"/>
              <w:right w:val="single" w:sz="4" w:space="0" w:color="auto"/>
            </w:tcBorders>
            <w:shd w:val="clear" w:color="000000" w:fill="FFFFFF"/>
            <w:noWrap/>
            <w:vAlign w:val="center"/>
            <w:hideMark/>
          </w:tcPr>
          <w:p w14:paraId="52C081F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1,143</w:t>
            </w:r>
          </w:p>
        </w:tc>
      </w:tr>
      <w:tr w:rsidR="00890CED" w:rsidRPr="00890CED" w14:paraId="4F6D9C7B"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BBDB5B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77F0CED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February</w:t>
            </w:r>
          </w:p>
        </w:tc>
        <w:tc>
          <w:tcPr>
            <w:tcW w:w="1160" w:type="dxa"/>
            <w:tcBorders>
              <w:top w:val="nil"/>
              <w:left w:val="nil"/>
              <w:bottom w:val="single" w:sz="4" w:space="0" w:color="auto"/>
              <w:right w:val="single" w:sz="4" w:space="0" w:color="auto"/>
            </w:tcBorders>
            <w:shd w:val="clear" w:color="auto" w:fill="auto"/>
            <w:noWrap/>
            <w:vAlign w:val="bottom"/>
            <w:hideMark/>
          </w:tcPr>
          <w:p w14:paraId="6C3B47F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2768</w:t>
            </w:r>
          </w:p>
        </w:tc>
        <w:tc>
          <w:tcPr>
            <w:tcW w:w="1256" w:type="dxa"/>
            <w:tcBorders>
              <w:top w:val="nil"/>
              <w:left w:val="nil"/>
              <w:bottom w:val="single" w:sz="4" w:space="0" w:color="auto"/>
              <w:right w:val="single" w:sz="4" w:space="0" w:color="auto"/>
            </w:tcBorders>
            <w:shd w:val="clear" w:color="000000" w:fill="FFFFFF"/>
            <w:vAlign w:val="center"/>
            <w:hideMark/>
          </w:tcPr>
          <w:p w14:paraId="3944F4B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3,500</w:t>
            </w:r>
          </w:p>
        </w:tc>
        <w:tc>
          <w:tcPr>
            <w:tcW w:w="1375" w:type="dxa"/>
            <w:tcBorders>
              <w:top w:val="nil"/>
              <w:left w:val="nil"/>
              <w:bottom w:val="single" w:sz="4" w:space="0" w:color="auto"/>
              <w:right w:val="single" w:sz="4" w:space="0" w:color="auto"/>
            </w:tcBorders>
            <w:shd w:val="clear" w:color="auto" w:fill="auto"/>
            <w:noWrap/>
            <w:vAlign w:val="bottom"/>
            <w:hideMark/>
          </w:tcPr>
          <w:p w14:paraId="256C376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900</w:t>
            </w:r>
          </w:p>
        </w:tc>
        <w:tc>
          <w:tcPr>
            <w:tcW w:w="1449" w:type="dxa"/>
            <w:tcBorders>
              <w:top w:val="nil"/>
              <w:left w:val="nil"/>
              <w:bottom w:val="single" w:sz="4" w:space="0" w:color="auto"/>
              <w:right w:val="single" w:sz="4" w:space="0" w:color="auto"/>
            </w:tcBorders>
            <w:shd w:val="clear" w:color="000000" w:fill="FFFFFF"/>
            <w:vAlign w:val="center"/>
            <w:hideMark/>
          </w:tcPr>
          <w:p w14:paraId="4395D24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2,569</w:t>
            </w:r>
          </w:p>
        </w:tc>
        <w:tc>
          <w:tcPr>
            <w:tcW w:w="1331" w:type="dxa"/>
            <w:tcBorders>
              <w:top w:val="nil"/>
              <w:left w:val="nil"/>
              <w:bottom w:val="single" w:sz="4" w:space="0" w:color="auto"/>
              <w:right w:val="single" w:sz="4" w:space="0" w:color="auto"/>
            </w:tcBorders>
            <w:shd w:val="clear" w:color="000000" w:fill="FFFFFF"/>
            <w:vAlign w:val="center"/>
            <w:hideMark/>
          </w:tcPr>
          <w:p w14:paraId="65B14E5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970</w:t>
            </w:r>
          </w:p>
        </w:tc>
        <w:tc>
          <w:tcPr>
            <w:tcW w:w="1345" w:type="dxa"/>
            <w:tcBorders>
              <w:top w:val="nil"/>
              <w:left w:val="nil"/>
              <w:bottom w:val="single" w:sz="4" w:space="0" w:color="auto"/>
              <w:right w:val="single" w:sz="4" w:space="0" w:color="auto"/>
            </w:tcBorders>
            <w:shd w:val="clear" w:color="000000" w:fill="FFFFFF"/>
            <w:noWrap/>
            <w:vAlign w:val="center"/>
            <w:hideMark/>
          </w:tcPr>
          <w:p w14:paraId="5E17BAF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1,155</w:t>
            </w:r>
          </w:p>
        </w:tc>
      </w:tr>
      <w:tr w:rsidR="00890CED" w:rsidRPr="00890CED" w14:paraId="61C5D49E"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B18FE5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48E2196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March</w:t>
            </w:r>
          </w:p>
        </w:tc>
        <w:tc>
          <w:tcPr>
            <w:tcW w:w="1160" w:type="dxa"/>
            <w:tcBorders>
              <w:top w:val="nil"/>
              <w:left w:val="nil"/>
              <w:bottom w:val="single" w:sz="4" w:space="0" w:color="auto"/>
              <w:right w:val="single" w:sz="4" w:space="0" w:color="auto"/>
            </w:tcBorders>
            <w:shd w:val="clear" w:color="auto" w:fill="auto"/>
            <w:noWrap/>
            <w:vAlign w:val="bottom"/>
            <w:hideMark/>
          </w:tcPr>
          <w:p w14:paraId="24F5A7C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2806</w:t>
            </w:r>
          </w:p>
        </w:tc>
        <w:tc>
          <w:tcPr>
            <w:tcW w:w="1256" w:type="dxa"/>
            <w:tcBorders>
              <w:top w:val="nil"/>
              <w:left w:val="nil"/>
              <w:bottom w:val="single" w:sz="4" w:space="0" w:color="auto"/>
              <w:right w:val="single" w:sz="4" w:space="0" w:color="auto"/>
            </w:tcBorders>
            <w:shd w:val="clear" w:color="000000" w:fill="FFFFFF"/>
            <w:vAlign w:val="center"/>
            <w:hideMark/>
          </w:tcPr>
          <w:p w14:paraId="7F31BCC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3,615</w:t>
            </w:r>
          </w:p>
        </w:tc>
        <w:tc>
          <w:tcPr>
            <w:tcW w:w="1375" w:type="dxa"/>
            <w:tcBorders>
              <w:top w:val="nil"/>
              <w:left w:val="nil"/>
              <w:bottom w:val="single" w:sz="4" w:space="0" w:color="auto"/>
              <w:right w:val="single" w:sz="4" w:space="0" w:color="auto"/>
            </w:tcBorders>
            <w:shd w:val="clear" w:color="auto" w:fill="auto"/>
            <w:noWrap/>
            <w:vAlign w:val="bottom"/>
            <w:hideMark/>
          </w:tcPr>
          <w:p w14:paraId="32240F7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937</w:t>
            </w:r>
          </w:p>
        </w:tc>
        <w:tc>
          <w:tcPr>
            <w:tcW w:w="1449" w:type="dxa"/>
            <w:tcBorders>
              <w:top w:val="nil"/>
              <w:left w:val="nil"/>
              <w:bottom w:val="single" w:sz="4" w:space="0" w:color="auto"/>
              <w:right w:val="single" w:sz="4" w:space="0" w:color="auto"/>
            </w:tcBorders>
            <w:shd w:val="clear" w:color="000000" w:fill="FFFFFF"/>
            <w:vAlign w:val="center"/>
            <w:hideMark/>
          </w:tcPr>
          <w:p w14:paraId="2C70F9F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2,532</w:t>
            </w:r>
          </w:p>
        </w:tc>
        <w:tc>
          <w:tcPr>
            <w:tcW w:w="1331" w:type="dxa"/>
            <w:tcBorders>
              <w:top w:val="nil"/>
              <w:left w:val="nil"/>
              <w:bottom w:val="single" w:sz="4" w:space="0" w:color="auto"/>
              <w:right w:val="single" w:sz="4" w:space="0" w:color="auto"/>
            </w:tcBorders>
            <w:shd w:val="clear" w:color="000000" w:fill="FFFFFF"/>
            <w:vAlign w:val="center"/>
            <w:hideMark/>
          </w:tcPr>
          <w:p w14:paraId="0531DD5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929</w:t>
            </w:r>
          </w:p>
        </w:tc>
        <w:tc>
          <w:tcPr>
            <w:tcW w:w="1345" w:type="dxa"/>
            <w:tcBorders>
              <w:top w:val="nil"/>
              <w:left w:val="nil"/>
              <w:bottom w:val="single" w:sz="4" w:space="0" w:color="auto"/>
              <w:right w:val="single" w:sz="4" w:space="0" w:color="auto"/>
            </w:tcBorders>
            <w:shd w:val="clear" w:color="000000" w:fill="FFFFFF"/>
            <w:noWrap/>
            <w:vAlign w:val="center"/>
            <w:hideMark/>
          </w:tcPr>
          <w:p w14:paraId="6503E71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1,203</w:t>
            </w:r>
          </w:p>
        </w:tc>
      </w:tr>
      <w:tr w:rsidR="00890CED" w:rsidRPr="00890CED" w14:paraId="2BE49B63"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D7A9B1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639DD96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April</w:t>
            </w:r>
          </w:p>
        </w:tc>
        <w:tc>
          <w:tcPr>
            <w:tcW w:w="1160" w:type="dxa"/>
            <w:tcBorders>
              <w:top w:val="nil"/>
              <w:left w:val="nil"/>
              <w:bottom w:val="single" w:sz="4" w:space="0" w:color="auto"/>
              <w:right w:val="single" w:sz="4" w:space="0" w:color="auto"/>
            </w:tcBorders>
            <w:shd w:val="clear" w:color="auto" w:fill="auto"/>
            <w:noWrap/>
            <w:vAlign w:val="bottom"/>
            <w:hideMark/>
          </w:tcPr>
          <w:p w14:paraId="39AA99B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2910</w:t>
            </w:r>
          </w:p>
        </w:tc>
        <w:tc>
          <w:tcPr>
            <w:tcW w:w="1256" w:type="dxa"/>
            <w:tcBorders>
              <w:top w:val="nil"/>
              <w:left w:val="nil"/>
              <w:bottom w:val="single" w:sz="4" w:space="0" w:color="auto"/>
              <w:right w:val="single" w:sz="4" w:space="0" w:color="auto"/>
            </w:tcBorders>
            <w:shd w:val="clear" w:color="000000" w:fill="FFFFFF"/>
            <w:vAlign w:val="center"/>
            <w:hideMark/>
          </w:tcPr>
          <w:p w14:paraId="60D8C68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3,400</w:t>
            </w:r>
          </w:p>
        </w:tc>
        <w:tc>
          <w:tcPr>
            <w:tcW w:w="1375" w:type="dxa"/>
            <w:tcBorders>
              <w:top w:val="nil"/>
              <w:left w:val="nil"/>
              <w:bottom w:val="single" w:sz="4" w:space="0" w:color="auto"/>
              <w:right w:val="single" w:sz="4" w:space="0" w:color="auto"/>
            </w:tcBorders>
            <w:shd w:val="clear" w:color="auto" w:fill="auto"/>
            <w:noWrap/>
            <w:vAlign w:val="bottom"/>
            <w:hideMark/>
          </w:tcPr>
          <w:p w14:paraId="7744B48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953</w:t>
            </w:r>
          </w:p>
        </w:tc>
        <w:tc>
          <w:tcPr>
            <w:tcW w:w="1449" w:type="dxa"/>
            <w:tcBorders>
              <w:top w:val="nil"/>
              <w:left w:val="nil"/>
              <w:bottom w:val="single" w:sz="4" w:space="0" w:color="auto"/>
              <w:right w:val="single" w:sz="4" w:space="0" w:color="auto"/>
            </w:tcBorders>
            <w:shd w:val="clear" w:color="000000" w:fill="FFFFFF"/>
            <w:vAlign w:val="center"/>
            <w:hideMark/>
          </w:tcPr>
          <w:p w14:paraId="21CDB10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2,348</w:t>
            </w:r>
          </w:p>
        </w:tc>
        <w:tc>
          <w:tcPr>
            <w:tcW w:w="1331" w:type="dxa"/>
            <w:tcBorders>
              <w:top w:val="nil"/>
              <w:left w:val="nil"/>
              <w:bottom w:val="single" w:sz="4" w:space="0" w:color="auto"/>
              <w:right w:val="single" w:sz="4" w:space="0" w:color="auto"/>
            </w:tcBorders>
            <w:shd w:val="clear" w:color="000000" w:fill="FFFFFF"/>
            <w:vAlign w:val="center"/>
            <w:hideMark/>
          </w:tcPr>
          <w:p w14:paraId="6B0E00A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946</w:t>
            </w:r>
          </w:p>
        </w:tc>
        <w:tc>
          <w:tcPr>
            <w:tcW w:w="1345" w:type="dxa"/>
            <w:tcBorders>
              <w:top w:val="nil"/>
              <w:left w:val="nil"/>
              <w:bottom w:val="single" w:sz="4" w:space="0" w:color="auto"/>
              <w:right w:val="single" w:sz="4" w:space="0" w:color="auto"/>
            </w:tcBorders>
            <w:shd w:val="clear" w:color="000000" w:fill="FFFFFF"/>
            <w:noWrap/>
            <w:vAlign w:val="center"/>
            <w:hideMark/>
          </w:tcPr>
          <w:p w14:paraId="133D25E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1,213</w:t>
            </w:r>
          </w:p>
        </w:tc>
      </w:tr>
      <w:tr w:rsidR="00890CED" w:rsidRPr="00890CED" w14:paraId="5311C5BB"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C29F7D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7115A28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May</w:t>
            </w:r>
          </w:p>
        </w:tc>
        <w:tc>
          <w:tcPr>
            <w:tcW w:w="1160" w:type="dxa"/>
            <w:tcBorders>
              <w:top w:val="nil"/>
              <w:left w:val="nil"/>
              <w:bottom w:val="single" w:sz="4" w:space="0" w:color="auto"/>
              <w:right w:val="single" w:sz="4" w:space="0" w:color="auto"/>
            </w:tcBorders>
            <w:shd w:val="clear" w:color="auto" w:fill="auto"/>
            <w:noWrap/>
            <w:vAlign w:val="bottom"/>
            <w:hideMark/>
          </w:tcPr>
          <w:p w14:paraId="66093AD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2870</w:t>
            </w:r>
          </w:p>
        </w:tc>
        <w:tc>
          <w:tcPr>
            <w:tcW w:w="1256" w:type="dxa"/>
            <w:tcBorders>
              <w:top w:val="nil"/>
              <w:left w:val="nil"/>
              <w:bottom w:val="single" w:sz="4" w:space="0" w:color="auto"/>
              <w:right w:val="single" w:sz="4" w:space="0" w:color="auto"/>
            </w:tcBorders>
            <w:shd w:val="clear" w:color="000000" w:fill="FFFFFF"/>
            <w:vAlign w:val="center"/>
            <w:hideMark/>
          </w:tcPr>
          <w:p w14:paraId="0B23E2B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3,600</w:t>
            </w:r>
          </w:p>
        </w:tc>
        <w:tc>
          <w:tcPr>
            <w:tcW w:w="1375" w:type="dxa"/>
            <w:tcBorders>
              <w:top w:val="nil"/>
              <w:left w:val="nil"/>
              <w:bottom w:val="single" w:sz="4" w:space="0" w:color="auto"/>
              <w:right w:val="single" w:sz="4" w:space="0" w:color="auto"/>
            </w:tcBorders>
            <w:shd w:val="clear" w:color="auto" w:fill="auto"/>
            <w:noWrap/>
            <w:vAlign w:val="bottom"/>
            <w:hideMark/>
          </w:tcPr>
          <w:p w14:paraId="7ABD435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962</w:t>
            </w:r>
          </w:p>
        </w:tc>
        <w:tc>
          <w:tcPr>
            <w:tcW w:w="1449" w:type="dxa"/>
            <w:tcBorders>
              <w:top w:val="nil"/>
              <w:left w:val="nil"/>
              <w:bottom w:val="single" w:sz="4" w:space="0" w:color="auto"/>
              <w:right w:val="single" w:sz="4" w:space="0" w:color="auto"/>
            </w:tcBorders>
            <w:shd w:val="clear" w:color="000000" w:fill="FFFFFF"/>
            <w:vAlign w:val="center"/>
            <w:hideMark/>
          </w:tcPr>
          <w:p w14:paraId="49CC8D8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2,321</w:t>
            </w:r>
          </w:p>
        </w:tc>
        <w:tc>
          <w:tcPr>
            <w:tcW w:w="1331" w:type="dxa"/>
            <w:tcBorders>
              <w:top w:val="nil"/>
              <w:left w:val="nil"/>
              <w:bottom w:val="single" w:sz="4" w:space="0" w:color="auto"/>
              <w:right w:val="single" w:sz="4" w:space="0" w:color="auto"/>
            </w:tcBorders>
            <w:shd w:val="clear" w:color="000000" w:fill="FFFFFF"/>
            <w:vAlign w:val="center"/>
            <w:hideMark/>
          </w:tcPr>
          <w:p w14:paraId="475DA3A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936</w:t>
            </w:r>
          </w:p>
        </w:tc>
        <w:tc>
          <w:tcPr>
            <w:tcW w:w="1345" w:type="dxa"/>
            <w:tcBorders>
              <w:top w:val="nil"/>
              <w:left w:val="nil"/>
              <w:bottom w:val="single" w:sz="4" w:space="0" w:color="auto"/>
              <w:right w:val="single" w:sz="4" w:space="0" w:color="auto"/>
            </w:tcBorders>
            <w:shd w:val="clear" w:color="000000" w:fill="FFFFFF"/>
            <w:noWrap/>
            <w:vAlign w:val="center"/>
            <w:hideMark/>
          </w:tcPr>
          <w:p w14:paraId="6E5BCE9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1,185</w:t>
            </w:r>
          </w:p>
        </w:tc>
      </w:tr>
      <w:tr w:rsidR="00890CED" w:rsidRPr="00890CED" w14:paraId="0B69402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BDB846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5F734BB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June</w:t>
            </w:r>
          </w:p>
        </w:tc>
        <w:tc>
          <w:tcPr>
            <w:tcW w:w="1160" w:type="dxa"/>
            <w:tcBorders>
              <w:top w:val="nil"/>
              <w:left w:val="nil"/>
              <w:bottom w:val="single" w:sz="4" w:space="0" w:color="auto"/>
              <w:right w:val="single" w:sz="4" w:space="0" w:color="auto"/>
            </w:tcBorders>
            <w:shd w:val="clear" w:color="auto" w:fill="auto"/>
            <w:noWrap/>
            <w:vAlign w:val="bottom"/>
            <w:hideMark/>
          </w:tcPr>
          <w:p w14:paraId="652CA5B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2828</w:t>
            </w:r>
          </w:p>
        </w:tc>
        <w:tc>
          <w:tcPr>
            <w:tcW w:w="1256" w:type="dxa"/>
            <w:tcBorders>
              <w:top w:val="nil"/>
              <w:left w:val="nil"/>
              <w:bottom w:val="single" w:sz="4" w:space="0" w:color="auto"/>
              <w:right w:val="single" w:sz="4" w:space="0" w:color="auto"/>
            </w:tcBorders>
            <w:shd w:val="clear" w:color="000000" w:fill="FFFFFF"/>
            <w:vAlign w:val="center"/>
            <w:hideMark/>
          </w:tcPr>
          <w:p w14:paraId="7CDD349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3,676</w:t>
            </w:r>
          </w:p>
        </w:tc>
        <w:tc>
          <w:tcPr>
            <w:tcW w:w="1375" w:type="dxa"/>
            <w:tcBorders>
              <w:top w:val="nil"/>
              <w:left w:val="nil"/>
              <w:bottom w:val="single" w:sz="4" w:space="0" w:color="auto"/>
              <w:right w:val="single" w:sz="4" w:space="0" w:color="auto"/>
            </w:tcBorders>
            <w:shd w:val="clear" w:color="auto" w:fill="auto"/>
            <w:noWrap/>
            <w:vAlign w:val="bottom"/>
            <w:hideMark/>
          </w:tcPr>
          <w:p w14:paraId="4D37750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942</w:t>
            </w:r>
          </w:p>
        </w:tc>
        <w:tc>
          <w:tcPr>
            <w:tcW w:w="1449" w:type="dxa"/>
            <w:tcBorders>
              <w:top w:val="nil"/>
              <w:left w:val="nil"/>
              <w:bottom w:val="single" w:sz="4" w:space="0" w:color="auto"/>
              <w:right w:val="single" w:sz="4" w:space="0" w:color="auto"/>
            </w:tcBorders>
            <w:shd w:val="clear" w:color="000000" w:fill="FFFFFF"/>
            <w:vAlign w:val="center"/>
            <w:hideMark/>
          </w:tcPr>
          <w:p w14:paraId="63913DD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2,261</w:t>
            </w:r>
          </w:p>
        </w:tc>
        <w:tc>
          <w:tcPr>
            <w:tcW w:w="1331" w:type="dxa"/>
            <w:tcBorders>
              <w:top w:val="nil"/>
              <w:left w:val="nil"/>
              <w:bottom w:val="single" w:sz="4" w:space="0" w:color="auto"/>
              <w:right w:val="single" w:sz="4" w:space="0" w:color="auto"/>
            </w:tcBorders>
            <w:shd w:val="clear" w:color="000000" w:fill="FFFFFF"/>
            <w:vAlign w:val="center"/>
            <w:hideMark/>
          </w:tcPr>
          <w:p w14:paraId="55FF73E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933</w:t>
            </w:r>
          </w:p>
        </w:tc>
        <w:tc>
          <w:tcPr>
            <w:tcW w:w="1345" w:type="dxa"/>
            <w:tcBorders>
              <w:top w:val="nil"/>
              <w:left w:val="nil"/>
              <w:bottom w:val="single" w:sz="4" w:space="0" w:color="auto"/>
              <w:right w:val="single" w:sz="4" w:space="0" w:color="auto"/>
            </w:tcBorders>
            <w:shd w:val="clear" w:color="000000" w:fill="FFFFFF"/>
            <w:noWrap/>
            <w:vAlign w:val="center"/>
            <w:hideMark/>
          </w:tcPr>
          <w:p w14:paraId="440EEB6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1,180</w:t>
            </w:r>
          </w:p>
        </w:tc>
      </w:tr>
      <w:tr w:rsidR="00890CED" w:rsidRPr="00890CED" w14:paraId="189FEB4C"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FD0114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4C33D89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July</w:t>
            </w:r>
          </w:p>
        </w:tc>
        <w:tc>
          <w:tcPr>
            <w:tcW w:w="1160" w:type="dxa"/>
            <w:tcBorders>
              <w:top w:val="nil"/>
              <w:left w:val="nil"/>
              <w:bottom w:val="single" w:sz="4" w:space="0" w:color="auto"/>
              <w:right w:val="single" w:sz="4" w:space="0" w:color="auto"/>
            </w:tcBorders>
            <w:shd w:val="clear" w:color="auto" w:fill="auto"/>
            <w:noWrap/>
            <w:vAlign w:val="bottom"/>
            <w:hideMark/>
          </w:tcPr>
          <w:p w14:paraId="7C07EB3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2876</w:t>
            </w:r>
          </w:p>
        </w:tc>
        <w:tc>
          <w:tcPr>
            <w:tcW w:w="1256" w:type="dxa"/>
            <w:tcBorders>
              <w:top w:val="nil"/>
              <w:left w:val="nil"/>
              <w:bottom w:val="single" w:sz="4" w:space="0" w:color="auto"/>
              <w:right w:val="single" w:sz="4" w:space="0" w:color="auto"/>
            </w:tcBorders>
            <w:shd w:val="clear" w:color="000000" w:fill="FFFFFF"/>
            <w:vAlign w:val="center"/>
            <w:hideMark/>
          </w:tcPr>
          <w:p w14:paraId="56D8AF0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3,630</w:t>
            </w:r>
          </w:p>
        </w:tc>
        <w:tc>
          <w:tcPr>
            <w:tcW w:w="1375" w:type="dxa"/>
            <w:tcBorders>
              <w:top w:val="nil"/>
              <w:left w:val="nil"/>
              <w:bottom w:val="single" w:sz="4" w:space="0" w:color="auto"/>
              <w:right w:val="single" w:sz="4" w:space="0" w:color="auto"/>
            </w:tcBorders>
            <w:shd w:val="clear" w:color="auto" w:fill="auto"/>
            <w:noWrap/>
            <w:vAlign w:val="bottom"/>
            <w:hideMark/>
          </w:tcPr>
          <w:p w14:paraId="51C02D3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966</w:t>
            </w:r>
          </w:p>
        </w:tc>
        <w:tc>
          <w:tcPr>
            <w:tcW w:w="1449" w:type="dxa"/>
            <w:tcBorders>
              <w:top w:val="nil"/>
              <w:left w:val="nil"/>
              <w:bottom w:val="single" w:sz="4" w:space="0" w:color="auto"/>
              <w:right w:val="single" w:sz="4" w:space="0" w:color="auto"/>
            </w:tcBorders>
            <w:shd w:val="clear" w:color="000000" w:fill="FFFFFF"/>
            <w:vAlign w:val="center"/>
            <w:hideMark/>
          </w:tcPr>
          <w:p w14:paraId="54933FE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2,196</w:t>
            </w:r>
          </w:p>
        </w:tc>
        <w:tc>
          <w:tcPr>
            <w:tcW w:w="1331" w:type="dxa"/>
            <w:tcBorders>
              <w:top w:val="nil"/>
              <w:left w:val="nil"/>
              <w:bottom w:val="single" w:sz="4" w:space="0" w:color="auto"/>
              <w:right w:val="single" w:sz="4" w:space="0" w:color="auto"/>
            </w:tcBorders>
            <w:shd w:val="clear" w:color="000000" w:fill="FFFFFF"/>
            <w:vAlign w:val="center"/>
            <w:hideMark/>
          </w:tcPr>
          <w:p w14:paraId="3006EE6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931</w:t>
            </w:r>
          </w:p>
        </w:tc>
        <w:tc>
          <w:tcPr>
            <w:tcW w:w="1345" w:type="dxa"/>
            <w:tcBorders>
              <w:top w:val="nil"/>
              <w:left w:val="nil"/>
              <w:bottom w:val="single" w:sz="4" w:space="0" w:color="auto"/>
              <w:right w:val="single" w:sz="4" w:space="0" w:color="auto"/>
            </w:tcBorders>
            <w:shd w:val="clear" w:color="000000" w:fill="FFFFFF"/>
            <w:noWrap/>
            <w:vAlign w:val="center"/>
            <w:hideMark/>
          </w:tcPr>
          <w:p w14:paraId="14F5112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1,210</w:t>
            </w:r>
          </w:p>
        </w:tc>
      </w:tr>
      <w:tr w:rsidR="00890CED" w:rsidRPr="00890CED" w14:paraId="61FC669E"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4A128C3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4498F58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August</w:t>
            </w:r>
          </w:p>
        </w:tc>
        <w:tc>
          <w:tcPr>
            <w:tcW w:w="1160" w:type="dxa"/>
            <w:tcBorders>
              <w:top w:val="nil"/>
              <w:left w:val="nil"/>
              <w:bottom w:val="single" w:sz="4" w:space="0" w:color="auto"/>
              <w:right w:val="single" w:sz="4" w:space="0" w:color="auto"/>
            </w:tcBorders>
            <w:shd w:val="clear" w:color="auto" w:fill="auto"/>
            <w:noWrap/>
            <w:vAlign w:val="bottom"/>
            <w:hideMark/>
          </w:tcPr>
          <w:p w14:paraId="3B0F87E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2789</w:t>
            </w:r>
          </w:p>
        </w:tc>
        <w:tc>
          <w:tcPr>
            <w:tcW w:w="1256" w:type="dxa"/>
            <w:tcBorders>
              <w:top w:val="nil"/>
              <w:left w:val="nil"/>
              <w:bottom w:val="single" w:sz="4" w:space="0" w:color="auto"/>
              <w:right w:val="single" w:sz="4" w:space="0" w:color="auto"/>
            </w:tcBorders>
            <w:shd w:val="clear" w:color="000000" w:fill="FFFFFF"/>
            <w:vAlign w:val="center"/>
            <w:hideMark/>
          </w:tcPr>
          <w:p w14:paraId="5DDD25D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3,700</w:t>
            </w:r>
          </w:p>
        </w:tc>
        <w:tc>
          <w:tcPr>
            <w:tcW w:w="1375" w:type="dxa"/>
            <w:tcBorders>
              <w:top w:val="nil"/>
              <w:left w:val="nil"/>
              <w:bottom w:val="single" w:sz="4" w:space="0" w:color="auto"/>
              <w:right w:val="single" w:sz="4" w:space="0" w:color="auto"/>
            </w:tcBorders>
            <w:shd w:val="clear" w:color="auto" w:fill="auto"/>
            <w:noWrap/>
            <w:vAlign w:val="bottom"/>
            <w:hideMark/>
          </w:tcPr>
          <w:p w14:paraId="0801BE8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907</w:t>
            </w:r>
          </w:p>
        </w:tc>
        <w:tc>
          <w:tcPr>
            <w:tcW w:w="1449" w:type="dxa"/>
            <w:tcBorders>
              <w:top w:val="nil"/>
              <w:left w:val="nil"/>
              <w:bottom w:val="single" w:sz="4" w:space="0" w:color="auto"/>
              <w:right w:val="single" w:sz="4" w:space="0" w:color="auto"/>
            </w:tcBorders>
            <w:shd w:val="clear" w:color="000000" w:fill="FFFFFF"/>
            <w:vAlign w:val="center"/>
            <w:hideMark/>
          </w:tcPr>
          <w:p w14:paraId="45F688C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2,037</w:t>
            </w:r>
          </w:p>
        </w:tc>
        <w:tc>
          <w:tcPr>
            <w:tcW w:w="1331" w:type="dxa"/>
            <w:tcBorders>
              <w:top w:val="nil"/>
              <w:left w:val="nil"/>
              <w:bottom w:val="single" w:sz="4" w:space="0" w:color="auto"/>
              <w:right w:val="single" w:sz="4" w:space="0" w:color="auto"/>
            </w:tcBorders>
            <w:shd w:val="clear" w:color="000000" w:fill="FFFFFF"/>
            <w:vAlign w:val="center"/>
            <w:hideMark/>
          </w:tcPr>
          <w:p w14:paraId="1DE9DDF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964</w:t>
            </w:r>
          </w:p>
        </w:tc>
        <w:tc>
          <w:tcPr>
            <w:tcW w:w="1345" w:type="dxa"/>
            <w:tcBorders>
              <w:top w:val="nil"/>
              <w:left w:val="nil"/>
              <w:bottom w:val="single" w:sz="4" w:space="0" w:color="auto"/>
              <w:right w:val="single" w:sz="4" w:space="0" w:color="auto"/>
            </w:tcBorders>
            <w:shd w:val="clear" w:color="000000" w:fill="FFFFFF"/>
            <w:noWrap/>
            <w:vAlign w:val="center"/>
            <w:hideMark/>
          </w:tcPr>
          <w:p w14:paraId="2FF4EB8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1,207</w:t>
            </w:r>
          </w:p>
        </w:tc>
      </w:tr>
      <w:tr w:rsidR="00890CED" w:rsidRPr="00890CED" w14:paraId="566EB9E1"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AF9ADA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47882CA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September</w:t>
            </w:r>
          </w:p>
        </w:tc>
        <w:tc>
          <w:tcPr>
            <w:tcW w:w="1160" w:type="dxa"/>
            <w:tcBorders>
              <w:top w:val="nil"/>
              <w:left w:val="nil"/>
              <w:bottom w:val="single" w:sz="4" w:space="0" w:color="auto"/>
              <w:right w:val="single" w:sz="4" w:space="0" w:color="auto"/>
            </w:tcBorders>
            <w:shd w:val="clear" w:color="auto" w:fill="auto"/>
            <w:noWrap/>
            <w:vAlign w:val="bottom"/>
            <w:hideMark/>
          </w:tcPr>
          <w:p w14:paraId="4E269B2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2816</w:t>
            </w:r>
          </w:p>
        </w:tc>
        <w:tc>
          <w:tcPr>
            <w:tcW w:w="1256" w:type="dxa"/>
            <w:tcBorders>
              <w:top w:val="nil"/>
              <w:left w:val="nil"/>
              <w:bottom w:val="single" w:sz="4" w:space="0" w:color="auto"/>
              <w:right w:val="single" w:sz="4" w:space="0" w:color="auto"/>
            </w:tcBorders>
            <w:shd w:val="clear" w:color="000000" w:fill="FFFFFF"/>
            <w:vAlign w:val="center"/>
            <w:hideMark/>
          </w:tcPr>
          <w:p w14:paraId="3A19EFE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3,800</w:t>
            </w:r>
          </w:p>
        </w:tc>
        <w:tc>
          <w:tcPr>
            <w:tcW w:w="1375" w:type="dxa"/>
            <w:tcBorders>
              <w:top w:val="nil"/>
              <w:left w:val="nil"/>
              <w:bottom w:val="single" w:sz="4" w:space="0" w:color="auto"/>
              <w:right w:val="single" w:sz="4" w:space="0" w:color="auto"/>
            </w:tcBorders>
            <w:shd w:val="clear" w:color="auto" w:fill="auto"/>
            <w:noWrap/>
            <w:vAlign w:val="bottom"/>
            <w:hideMark/>
          </w:tcPr>
          <w:p w14:paraId="1014F2C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879</w:t>
            </w:r>
          </w:p>
        </w:tc>
        <w:tc>
          <w:tcPr>
            <w:tcW w:w="1449" w:type="dxa"/>
            <w:tcBorders>
              <w:top w:val="nil"/>
              <w:left w:val="nil"/>
              <w:bottom w:val="single" w:sz="4" w:space="0" w:color="auto"/>
              <w:right w:val="single" w:sz="4" w:space="0" w:color="auto"/>
            </w:tcBorders>
            <w:shd w:val="clear" w:color="000000" w:fill="FFFFFF"/>
            <w:vAlign w:val="center"/>
            <w:hideMark/>
          </w:tcPr>
          <w:p w14:paraId="0EB31DF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1,947</w:t>
            </w:r>
          </w:p>
        </w:tc>
        <w:tc>
          <w:tcPr>
            <w:tcW w:w="1331" w:type="dxa"/>
            <w:tcBorders>
              <w:top w:val="nil"/>
              <w:left w:val="nil"/>
              <w:bottom w:val="single" w:sz="4" w:space="0" w:color="auto"/>
              <w:right w:val="single" w:sz="4" w:space="0" w:color="auto"/>
            </w:tcBorders>
            <w:shd w:val="clear" w:color="000000" w:fill="FFFFFF"/>
            <w:vAlign w:val="center"/>
            <w:hideMark/>
          </w:tcPr>
          <w:p w14:paraId="0891DD8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977</w:t>
            </w:r>
          </w:p>
        </w:tc>
        <w:tc>
          <w:tcPr>
            <w:tcW w:w="1345" w:type="dxa"/>
            <w:tcBorders>
              <w:top w:val="nil"/>
              <w:left w:val="nil"/>
              <w:bottom w:val="single" w:sz="4" w:space="0" w:color="auto"/>
              <w:right w:val="single" w:sz="4" w:space="0" w:color="auto"/>
            </w:tcBorders>
            <w:shd w:val="clear" w:color="000000" w:fill="FFFFFF"/>
            <w:noWrap/>
            <w:vAlign w:val="center"/>
            <w:hideMark/>
          </w:tcPr>
          <w:p w14:paraId="5EED735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1,209</w:t>
            </w:r>
          </w:p>
        </w:tc>
      </w:tr>
      <w:tr w:rsidR="00890CED" w:rsidRPr="00890CED" w14:paraId="04F9170B"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0DDCE7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0845BFD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October</w:t>
            </w:r>
          </w:p>
        </w:tc>
        <w:tc>
          <w:tcPr>
            <w:tcW w:w="1160" w:type="dxa"/>
            <w:tcBorders>
              <w:top w:val="nil"/>
              <w:left w:val="nil"/>
              <w:bottom w:val="single" w:sz="4" w:space="0" w:color="auto"/>
              <w:right w:val="single" w:sz="4" w:space="0" w:color="auto"/>
            </w:tcBorders>
            <w:shd w:val="clear" w:color="auto" w:fill="auto"/>
            <w:noWrap/>
            <w:vAlign w:val="bottom"/>
            <w:hideMark/>
          </w:tcPr>
          <w:p w14:paraId="76DE29A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2796</w:t>
            </w:r>
          </w:p>
        </w:tc>
        <w:tc>
          <w:tcPr>
            <w:tcW w:w="1256" w:type="dxa"/>
            <w:tcBorders>
              <w:top w:val="nil"/>
              <w:left w:val="nil"/>
              <w:bottom w:val="single" w:sz="4" w:space="0" w:color="auto"/>
              <w:right w:val="single" w:sz="4" w:space="0" w:color="auto"/>
            </w:tcBorders>
            <w:shd w:val="clear" w:color="000000" w:fill="FFFFFF"/>
            <w:vAlign w:val="center"/>
            <w:hideMark/>
          </w:tcPr>
          <w:p w14:paraId="43F181A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3,690</w:t>
            </w:r>
          </w:p>
        </w:tc>
        <w:tc>
          <w:tcPr>
            <w:tcW w:w="1375" w:type="dxa"/>
            <w:tcBorders>
              <w:top w:val="nil"/>
              <w:left w:val="nil"/>
              <w:bottom w:val="single" w:sz="4" w:space="0" w:color="auto"/>
              <w:right w:val="single" w:sz="4" w:space="0" w:color="auto"/>
            </w:tcBorders>
            <w:shd w:val="clear" w:color="auto" w:fill="auto"/>
            <w:noWrap/>
            <w:vAlign w:val="bottom"/>
            <w:hideMark/>
          </w:tcPr>
          <w:p w14:paraId="2307B95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898</w:t>
            </w:r>
          </w:p>
        </w:tc>
        <w:tc>
          <w:tcPr>
            <w:tcW w:w="1449" w:type="dxa"/>
            <w:tcBorders>
              <w:top w:val="nil"/>
              <w:left w:val="nil"/>
              <w:bottom w:val="single" w:sz="4" w:space="0" w:color="auto"/>
              <w:right w:val="single" w:sz="4" w:space="0" w:color="auto"/>
            </w:tcBorders>
            <w:shd w:val="clear" w:color="000000" w:fill="FFFFFF"/>
            <w:vAlign w:val="center"/>
            <w:hideMark/>
          </w:tcPr>
          <w:p w14:paraId="7A5CFD2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1,760</w:t>
            </w:r>
          </w:p>
        </w:tc>
        <w:tc>
          <w:tcPr>
            <w:tcW w:w="1331" w:type="dxa"/>
            <w:tcBorders>
              <w:top w:val="nil"/>
              <w:left w:val="nil"/>
              <w:bottom w:val="single" w:sz="4" w:space="0" w:color="auto"/>
              <w:right w:val="single" w:sz="4" w:space="0" w:color="auto"/>
            </w:tcBorders>
            <w:shd w:val="clear" w:color="000000" w:fill="FFFFFF"/>
            <w:vAlign w:val="center"/>
            <w:hideMark/>
          </w:tcPr>
          <w:p w14:paraId="5C68281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964</w:t>
            </w:r>
          </w:p>
        </w:tc>
        <w:tc>
          <w:tcPr>
            <w:tcW w:w="1345" w:type="dxa"/>
            <w:tcBorders>
              <w:top w:val="nil"/>
              <w:left w:val="nil"/>
              <w:bottom w:val="single" w:sz="4" w:space="0" w:color="auto"/>
              <w:right w:val="single" w:sz="4" w:space="0" w:color="auto"/>
            </w:tcBorders>
            <w:shd w:val="clear" w:color="000000" w:fill="FFFFFF"/>
            <w:noWrap/>
            <w:vAlign w:val="center"/>
            <w:hideMark/>
          </w:tcPr>
          <w:p w14:paraId="22D5F3D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1,234</w:t>
            </w:r>
          </w:p>
        </w:tc>
      </w:tr>
      <w:tr w:rsidR="00890CED" w:rsidRPr="00890CED" w14:paraId="5754D4F5"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2F5A57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04DA717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November</w:t>
            </w:r>
          </w:p>
        </w:tc>
        <w:tc>
          <w:tcPr>
            <w:tcW w:w="1160" w:type="dxa"/>
            <w:tcBorders>
              <w:top w:val="nil"/>
              <w:left w:val="nil"/>
              <w:bottom w:val="single" w:sz="4" w:space="0" w:color="auto"/>
              <w:right w:val="single" w:sz="4" w:space="0" w:color="auto"/>
            </w:tcBorders>
            <w:shd w:val="clear" w:color="auto" w:fill="auto"/>
            <w:noWrap/>
            <w:vAlign w:val="bottom"/>
            <w:hideMark/>
          </w:tcPr>
          <w:p w14:paraId="4B40DAB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2769</w:t>
            </w:r>
          </w:p>
        </w:tc>
        <w:tc>
          <w:tcPr>
            <w:tcW w:w="1256" w:type="dxa"/>
            <w:tcBorders>
              <w:top w:val="nil"/>
              <w:left w:val="nil"/>
              <w:bottom w:val="single" w:sz="4" w:space="0" w:color="auto"/>
              <w:right w:val="single" w:sz="4" w:space="0" w:color="auto"/>
            </w:tcBorders>
            <w:shd w:val="clear" w:color="000000" w:fill="FFFFFF"/>
            <w:vAlign w:val="center"/>
            <w:hideMark/>
          </w:tcPr>
          <w:p w14:paraId="1214A16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3,640</w:t>
            </w:r>
          </w:p>
        </w:tc>
        <w:tc>
          <w:tcPr>
            <w:tcW w:w="1375" w:type="dxa"/>
            <w:tcBorders>
              <w:top w:val="nil"/>
              <w:left w:val="nil"/>
              <w:bottom w:val="single" w:sz="4" w:space="0" w:color="auto"/>
              <w:right w:val="single" w:sz="4" w:space="0" w:color="auto"/>
            </w:tcBorders>
            <w:shd w:val="clear" w:color="auto" w:fill="auto"/>
            <w:noWrap/>
            <w:vAlign w:val="bottom"/>
            <w:hideMark/>
          </w:tcPr>
          <w:p w14:paraId="3C8112A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907</w:t>
            </w:r>
          </w:p>
        </w:tc>
        <w:tc>
          <w:tcPr>
            <w:tcW w:w="1449" w:type="dxa"/>
            <w:tcBorders>
              <w:top w:val="nil"/>
              <w:left w:val="nil"/>
              <w:bottom w:val="single" w:sz="4" w:space="0" w:color="auto"/>
              <w:right w:val="single" w:sz="4" w:space="0" w:color="auto"/>
            </w:tcBorders>
            <w:shd w:val="clear" w:color="000000" w:fill="FFFFFF"/>
            <w:vAlign w:val="center"/>
            <w:hideMark/>
          </w:tcPr>
          <w:p w14:paraId="3EB69FB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1,735</w:t>
            </w:r>
          </w:p>
        </w:tc>
        <w:tc>
          <w:tcPr>
            <w:tcW w:w="1331" w:type="dxa"/>
            <w:tcBorders>
              <w:top w:val="nil"/>
              <w:left w:val="nil"/>
              <w:bottom w:val="single" w:sz="4" w:space="0" w:color="auto"/>
              <w:right w:val="single" w:sz="4" w:space="0" w:color="auto"/>
            </w:tcBorders>
            <w:shd w:val="clear" w:color="000000" w:fill="FFFFFF"/>
            <w:vAlign w:val="center"/>
            <w:hideMark/>
          </w:tcPr>
          <w:p w14:paraId="7F1AD92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1,067</w:t>
            </w:r>
          </w:p>
        </w:tc>
        <w:tc>
          <w:tcPr>
            <w:tcW w:w="1345" w:type="dxa"/>
            <w:tcBorders>
              <w:top w:val="nil"/>
              <w:left w:val="nil"/>
              <w:bottom w:val="single" w:sz="4" w:space="0" w:color="auto"/>
              <w:right w:val="single" w:sz="4" w:space="0" w:color="auto"/>
            </w:tcBorders>
            <w:shd w:val="clear" w:color="000000" w:fill="FFFFFF"/>
            <w:noWrap/>
            <w:vAlign w:val="center"/>
            <w:hideMark/>
          </w:tcPr>
          <w:p w14:paraId="440A39B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1,245</w:t>
            </w:r>
          </w:p>
        </w:tc>
      </w:tr>
      <w:tr w:rsidR="00890CED" w:rsidRPr="00890CED" w14:paraId="17579F8A"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C7A8CA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2019</w:t>
            </w:r>
          </w:p>
        </w:tc>
        <w:tc>
          <w:tcPr>
            <w:tcW w:w="1038" w:type="dxa"/>
            <w:tcBorders>
              <w:top w:val="nil"/>
              <w:left w:val="nil"/>
              <w:bottom w:val="single" w:sz="4" w:space="0" w:color="auto"/>
              <w:right w:val="single" w:sz="4" w:space="0" w:color="auto"/>
            </w:tcBorders>
            <w:shd w:val="clear" w:color="000000" w:fill="FFFFFF"/>
            <w:noWrap/>
            <w:vAlign w:val="center"/>
            <w:hideMark/>
          </w:tcPr>
          <w:p w14:paraId="3473A23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December</w:t>
            </w:r>
          </w:p>
        </w:tc>
        <w:tc>
          <w:tcPr>
            <w:tcW w:w="1160" w:type="dxa"/>
            <w:tcBorders>
              <w:top w:val="nil"/>
              <w:left w:val="nil"/>
              <w:bottom w:val="single" w:sz="4" w:space="0" w:color="auto"/>
              <w:right w:val="single" w:sz="4" w:space="0" w:color="auto"/>
            </w:tcBorders>
            <w:shd w:val="clear" w:color="auto" w:fill="auto"/>
            <w:noWrap/>
            <w:vAlign w:val="bottom"/>
            <w:hideMark/>
          </w:tcPr>
          <w:p w14:paraId="5323CC7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2721</w:t>
            </w:r>
          </w:p>
        </w:tc>
        <w:tc>
          <w:tcPr>
            <w:tcW w:w="1256" w:type="dxa"/>
            <w:tcBorders>
              <w:top w:val="nil"/>
              <w:left w:val="nil"/>
              <w:bottom w:val="single" w:sz="4" w:space="0" w:color="auto"/>
              <w:right w:val="single" w:sz="4" w:space="0" w:color="auto"/>
            </w:tcBorders>
            <w:shd w:val="clear" w:color="000000" w:fill="FFFFFF"/>
            <w:vAlign w:val="center"/>
            <w:hideMark/>
          </w:tcPr>
          <w:p w14:paraId="1F679D9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3,510</w:t>
            </w:r>
          </w:p>
        </w:tc>
        <w:tc>
          <w:tcPr>
            <w:tcW w:w="1375" w:type="dxa"/>
            <w:tcBorders>
              <w:top w:val="nil"/>
              <w:left w:val="nil"/>
              <w:bottom w:val="single" w:sz="4" w:space="0" w:color="auto"/>
              <w:right w:val="single" w:sz="4" w:space="0" w:color="auto"/>
            </w:tcBorders>
            <w:shd w:val="clear" w:color="auto" w:fill="auto"/>
            <w:noWrap/>
            <w:vAlign w:val="bottom"/>
            <w:hideMark/>
          </w:tcPr>
          <w:p w14:paraId="651571B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924</w:t>
            </w:r>
          </w:p>
        </w:tc>
        <w:tc>
          <w:tcPr>
            <w:tcW w:w="1449" w:type="dxa"/>
            <w:tcBorders>
              <w:top w:val="nil"/>
              <w:left w:val="nil"/>
              <w:bottom w:val="single" w:sz="4" w:space="0" w:color="auto"/>
              <w:right w:val="single" w:sz="4" w:space="0" w:color="auto"/>
            </w:tcBorders>
            <w:shd w:val="clear" w:color="000000" w:fill="FFFFFF"/>
            <w:vAlign w:val="center"/>
            <w:hideMark/>
          </w:tcPr>
          <w:p w14:paraId="02B8346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1,644</w:t>
            </w:r>
          </w:p>
        </w:tc>
        <w:tc>
          <w:tcPr>
            <w:tcW w:w="1331" w:type="dxa"/>
            <w:tcBorders>
              <w:top w:val="nil"/>
              <w:left w:val="nil"/>
              <w:bottom w:val="single" w:sz="4" w:space="0" w:color="auto"/>
              <w:right w:val="single" w:sz="4" w:space="0" w:color="auto"/>
            </w:tcBorders>
            <w:shd w:val="clear" w:color="000000" w:fill="FFFFFF"/>
            <w:vAlign w:val="center"/>
            <w:hideMark/>
          </w:tcPr>
          <w:p w14:paraId="6FBE17D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1,138</w:t>
            </w:r>
          </w:p>
        </w:tc>
        <w:tc>
          <w:tcPr>
            <w:tcW w:w="1345" w:type="dxa"/>
            <w:tcBorders>
              <w:top w:val="nil"/>
              <w:left w:val="nil"/>
              <w:bottom w:val="single" w:sz="4" w:space="0" w:color="auto"/>
              <w:right w:val="single" w:sz="4" w:space="0" w:color="auto"/>
            </w:tcBorders>
            <w:shd w:val="clear" w:color="000000" w:fill="FFFFFF"/>
            <w:noWrap/>
            <w:vAlign w:val="center"/>
            <w:hideMark/>
          </w:tcPr>
          <w:p w14:paraId="6AA6AD6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1,269</w:t>
            </w:r>
          </w:p>
        </w:tc>
      </w:tr>
      <w:tr w:rsidR="00890CED" w:rsidRPr="00890CED" w14:paraId="5FE6D0CA"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1790376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12AAC5E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January</w:t>
            </w:r>
          </w:p>
        </w:tc>
        <w:tc>
          <w:tcPr>
            <w:tcW w:w="1160" w:type="dxa"/>
            <w:tcBorders>
              <w:top w:val="nil"/>
              <w:left w:val="nil"/>
              <w:bottom w:val="single" w:sz="4" w:space="0" w:color="auto"/>
              <w:right w:val="single" w:sz="4" w:space="0" w:color="auto"/>
            </w:tcBorders>
            <w:shd w:val="clear" w:color="auto" w:fill="auto"/>
            <w:noWrap/>
            <w:vAlign w:val="bottom"/>
            <w:hideMark/>
          </w:tcPr>
          <w:p w14:paraId="3C7649E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2749</w:t>
            </w:r>
          </w:p>
        </w:tc>
        <w:tc>
          <w:tcPr>
            <w:tcW w:w="1256" w:type="dxa"/>
            <w:tcBorders>
              <w:top w:val="nil"/>
              <w:left w:val="nil"/>
              <w:bottom w:val="single" w:sz="4" w:space="0" w:color="auto"/>
              <w:right w:val="single" w:sz="4" w:space="0" w:color="auto"/>
            </w:tcBorders>
            <w:shd w:val="clear" w:color="000000" w:fill="FFFFFF"/>
            <w:vAlign w:val="center"/>
            <w:hideMark/>
          </w:tcPr>
          <w:p w14:paraId="20FE758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3,650</w:t>
            </w:r>
          </w:p>
        </w:tc>
        <w:tc>
          <w:tcPr>
            <w:tcW w:w="1375" w:type="dxa"/>
            <w:tcBorders>
              <w:top w:val="nil"/>
              <w:left w:val="nil"/>
              <w:bottom w:val="single" w:sz="4" w:space="0" w:color="auto"/>
              <w:right w:val="single" w:sz="4" w:space="0" w:color="auto"/>
            </w:tcBorders>
            <w:shd w:val="clear" w:color="auto" w:fill="auto"/>
            <w:noWrap/>
            <w:vAlign w:val="bottom"/>
            <w:hideMark/>
          </w:tcPr>
          <w:p w14:paraId="5CF01FA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937</w:t>
            </w:r>
          </w:p>
        </w:tc>
        <w:tc>
          <w:tcPr>
            <w:tcW w:w="1449" w:type="dxa"/>
            <w:tcBorders>
              <w:top w:val="nil"/>
              <w:left w:val="nil"/>
              <w:bottom w:val="single" w:sz="4" w:space="0" w:color="auto"/>
              <w:right w:val="single" w:sz="4" w:space="0" w:color="auto"/>
            </w:tcBorders>
            <w:shd w:val="clear" w:color="000000" w:fill="FFFFFF"/>
            <w:vAlign w:val="center"/>
            <w:hideMark/>
          </w:tcPr>
          <w:p w14:paraId="02FC02F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1,515</w:t>
            </w:r>
          </w:p>
        </w:tc>
        <w:tc>
          <w:tcPr>
            <w:tcW w:w="1331" w:type="dxa"/>
            <w:tcBorders>
              <w:top w:val="nil"/>
              <w:left w:val="nil"/>
              <w:bottom w:val="single" w:sz="4" w:space="0" w:color="auto"/>
              <w:right w:val="single" w:sz="4" w:space="0" w:color="auto"/>
            </w:tcBorders>
            <w:shd w:val="clear" w:color="000000" w:fill="FFFFFF"/>
            <w:vAlign w:val="center"/>
            <w:hideMark/>
          </w:tcPr>
          <w:p w14:paraId="1909C24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1,140</w:t>
            </w:r>
          </w:p>
        </w:tc>
        <w:tc>
          <w:tcPr>
            <w:tcW w:w="1345" w:type="dxa"/>
            <w:tcBorders>
              <w:top w:val="nil"/>
              <w:left w:val="nil"/>
              <w:bottom w:val="single" w:sz="4" w:space="0" w:color="auto"/>
              <w:right w:val="single" w:sz="4" w:space="0" w:color="auto"/>
            </w:tcBorders>
            <w:shd w:val="clear" w:color="000000" w:fill="FFFFFF"/>
            <w:noWrap/>
            <w:vAlign w:val="center"/>
            <w:hideMark/>
          </w:tcPr>
          <w:p w14:paraId="266DDDE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1,268</w:t>
            </w:r>
          </w:p>
        </w:tc>
      </w:tr>
      <w:tr w:rsidR="00890CED" w:rsidRPr="00890CED" w14:paraId="09D09125"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4E4C87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47EBA3C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February</w:t>
            </w:r>
          </w:p>
        </w:tc>
        <w:tc>
          <w:tcPr>
            <w:tcW w:w="1160" w:type="dxa"/>
            <w:tcBorders>
              <w:top w:val="nil"/>
              <w:left w:val="nil"/>
              <w:bottom w:val="single" w:sz="4" w:space="0" w:color="auto"/>
              <w:right w:val="single" w:sz="4" w:space="0" w:color="auto"/>
            </w:tcBorders>
            <w:shd w:val="clear" w:color="auto" w:fill="auto"/>
            <w:noWrap/>
            <w:vAlign w:val="bottom"/>
            <w:hideMark/>
          </w:tcPr>
          <w:p w14:paraId="35F79AC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2780</w:t>
            </w:r>
          </w:p>
        </w:tc>
        <w:tc>
          <w:tcPr>
            <w:tcW w:w="1256" w:type="dxa"/>
            <w:tcBorders>
              <w:top w:val="nil"/>
              <w:left w:val="nil"/>
              <w:bottom w:val="single" w:sz="4" w:space="0" w:color="auto"/>
              <w:right w:val="single" w:sz="4" w:space="0" w:color="auto"/>
            </w:tcBorders>
            <w:shd w:val="clear" w:color="000000" w:fill="FFFFFF"/>
            <w:vAlign w:val="center"/>
            <w:hideMark/>
          </w:tcPr>
          <w:p w14:paraId="76F9C40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3,726</w:t>
            </w:r>
          </w:p>
        </w:tc>
        <w:tc>
          <w:tcPr>
            <w:tcW w:w="1375" w:type="dxa"/>
            <w:tcBorders>
              <w:top w:val="nil"/>
              <w:left w:val="nil"/>
              <w:bottom w:val="single" w:sz="4" w:space="0" w:color="auto"/>
              <w:right w:val="single" w:sz="4" w:space="0" w:color="auto"/>
            </w:tcBorders>
            <w:shd w:val="clear" w:color="auto" w:fill="auto"/>
            <w:noWrap/>
            <w:vAlign w:val="bottom"/>
            <w:hideMark/>
          </w:tcPr>
          <w:p w14:paraId="66E2CE9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954</w:t>
            </w:r>
          </w:p>
        </w:tc>
        <w:tc>
          <w:tcPr>
            <w:tcW w:w="1449" w:type="dxa"/>
            <w:tcBorders>
              <w:top w:val="nil"/>
              <w:left w:val="nil"/>
              <w:bottom w:val="single" w:sz="4" w:space="0" w:color="auto"/>
              <w:right w:val="single" w:sz="4" w:space="0" w:color="auto"/>
            </w:tcBorders>
            <w:shd w:val="clear" w:color="000000" w:fill="FFFFFF"/>
            <w:vAlign w:val="center"/>
            <w:hideMark/>
          </w:tcPr>
          <w:p w14:paraId="261C1C3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1,580</w:t>
            </w:r>
          </w:p>
        </w:tc>
        <w:tc>
          <w:tcPr>
            <w:tcW w:w="1331" w:type="dxa"/>
            <w:tcBorders>
              <w:top w:val="nil"/>
              <w:left w:val="nil"/>
              <w:bottom w:val="single" w:sz="4" w:space="0" w:color="auto"/>
              <w:right w:val="single" w:sz="4" w:space="0" w:color="auto"/>
            </w:tcBorders>
            <w:shd w:val="clear" w:color="000000" w:fill="FFFFFF"/>
            <w:vAlign w:val="center"/>
            <w:hideMark/>
          </w:tcPr>
          <w:p w14:paraId="1F7468D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1,131</w:t>
            </w:r>
          </w:p>
        </w:tc>
        <w:tc>
          <w:tcPr>
            <w:tcW w:w="1345" w:type="dxa"/>
            <w:tcBorders>
              <w:top w:val="nil"/>
              <w:left w:val="nil"/>
              <w:bottom w:val="single" w:sz="4" w:space="0" w:color="auto"/>
              <w:right w:val="single" w:sz="4" w:space="0" w:color="auto"/>
            </w:tcBorders>
            <w:shd w:val="clear" w:color="000000" w:fill="FFFFFF"/>
            <w:noWrap/>
            <w:vAlign w:val="center"/>
            <w:hideMark/>
          </w:tcPr>
          <w:p w14:paraId="4FE7C72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1,282</w:t>
            </w:r>
          </w:p>
        </w:tc>
      </w:tr>
      <w:tr w:rsidR="00890CED" w:rsidRPr="00890CED" w14:paraId="75EA2689"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15CE7B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04326F4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March</w:t>
            </w:r>
          </w:p>
        </w:tc>
        <w:tc>
          <w:tcPr>
            <w:tcW w:w="1160" w:type="dxa"/>
            <w:tcBorders>
              <w:top w:val="nil"/>
              <w:left w:val="nil"/>
              <w:bottom w:val="single" w:sz="4" w:space="0" w:color="auto"/>
              <w:right w:val="single" w:sz="4" w:space="0" w:color="auto"/>
            </w:tcBorders>
            <w:shd w:val="clear" w:color="auto" w:fill="auto"/>
            <w:noWrap/>
            <w:vAlign w:val="bottom"/>
            <w:hideMark/>
          </w:tcPr>
          <w:p w14:paraId="1DE41D8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2692</w:t>
            </w:r>
          </w:p>
        </w:tc>
        <w:tc>
          <w:tcPr>
            <w:tcW w:w="1256" w:type="dxa"/>
            <w:tcBorders>
              <w:top w:val="nil"/>
              <w:left w:val="nil"/>
              <w:bottom w:val="single" w:sz="4" w:space="0" w:color="auto"/>
              <w:right w:val="single" w:sz="4" w:space="0" w:color="auto"/>
            </w:tcBorders>
            <w:shd w:val="clear" w:color="000000" w:fill="FFFFFF"/>
            <w:vAlign w:val="center"/>
            <w:hideMark/>
          </w:tcPr>
          <w:p w14:paraId="534CE3D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4,110</w:t>
            </w:r>
          </w:p>
        </w:tc>
        <w:tc>
          <w:tcPr>
            <w:tcW w:w="1375" w:type="dxa"/>
            <w:tcBorders>
              <w:top w:val="nil"/>
              <w:left w:val="nil"/>
              <w:bottom w:val="single" w:sz="4" w:space="0" w:color="auto"/>
              <w:right w:val="single" w:sz="4" w:space="0" w:color="auto"/>
            </w:tcBorders>
            <w:shd w:val="clear" w:color="auto" w:fill="auto"/>
            <w:noWrap/>
            <w:vAlign w:val="bottom"/>
            <w:hideMark/>
          </w:tcPr>
          <w:p w14:paraId="47CD59E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882</w:t>
            </w:r>
          </w:p>
        </w:tc>
        <w:tc>
          <w:tcPr>
            <w:tcW w:w="1449" w:type="dxa"/>
            <w:tcBorders>
              <w:top w:val="nil"/>
              <w:left w:val="nil"/>
              <w:bottom w:val="single" w:sz="4" w:space="0" w:color="auto"/>
              <w:right w:val="single" w:sz="4" w:space="0" w:color="auto"/>
            </w:tcBorders>
            <w:shd w:val="clear" w:color="000000" w:fill="FFFFFF"/>
            <w:vAlign w:val="center"/>
            <w:hideMark/>
          </w:tcPr>
          <w:p w14:paraId="2BFE4EC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1,718</w:t>
            </w:r>
          </w:p>
        </w:tc>
        <w:tc>
          <w:tcPr>
            <w:tcW w:w="1331" w:type="dxa"/>
            <w:tcBorders>
              <w:top w:val="nil"/>
              <w:left w:val="nil"/>
              <w:bottom w:val="single" w:sz="4" w:space="0" w:color="auto"/>
              <w:right w:val="single" w:sz="4" w:space="0" w:color="auto"/>
            </w:tcBorders>
            <w:shd w:val="clear" w:color="000000" w:fill="FFFFFF"/>
            <w:vAlign w:val="center"/>
            <w:hideMark/>
          </w:tcPr>
          <w:p w14:paraId="5621F98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1,214</w:t>
            </w:r>
          </w:p>
        </w:tc>
        <w:tc>
          <w:tcPr>
            <w:tcW w:w="1345" w:type="dxa"/>
            <w:tcBorders>
              <w:top w:val="nil"/>
              <w:left w:val="nil"/>
              <w:bottom w:val="single" w:sz="4" w:space="0" w:color="auto"/>
              <w:right w:val="single" w:sz="4" w:space="0" w:color="auto"/>
            </w:tcBorders>
            <w:shd w:val="clear" w:color="000000" w:fill="FFFFFF"/>
            <w:noWrap/>
            <w:vAlign w:val="center"/>
            <w:hideMark/>
          </w:tcPr>
          <w:p w14:paraId="706F38F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1,219</w:t>
            </w:r>
          </w:p>
        </w:tc>
      </w:tr>
      <w:tr w:rsidR="00890CED" w:rsidRPr="00890CED" w14:paraId="1237789C"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2D553E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3CFF86D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April</w:t>
            </w:r>
          </w:p>
        </w:tc>
        <w:tc>
          <w:tcPr>
            <w:tcW w:w="1160" w:type="dxa"/>
            <w:tcBorders>
              <w:top w:val="nil"/>
              <w:left w:val="nil"/>
              <w:bottom w:val="single" w:sz="4" w:space="0" w:color="auto"/>
              <w:right w:val="single" w:sz="4" w:space="0" w:color="auto"/>
            </w:tcBorders>
            <w:shd w:val="clear" w:color="auto" w:fill="auto"/>
            <w:noWrap/>
            <w:vAlign w:val="bottom"/>
            <w:hideMark/>
          </w:tcPr>
          <w:p w14:paraId="31E42D5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3504</w:t>
            </w:r>
          </w:p>
        </w:tc>
        <w:tc>
          <w:tcPr>
            <w:tcW w:w="1256" w:type="dxa"/>
            <w:tcBorders>
              <w:top w:val="nil"/>
              <w:left w:val="nil"/>
              <w:bottom w:val="single" w:sz="4" w:space="0" w:color="auto"/>
              <w:right w:val="single" w:sz="4" w:space="0" w:color="auto"/>
            </w:tcBorders>
            <w:shd w:val="clear" w:color="000000" w:fill="FFFFFF"/>
            <w:vAlign w:val="center"/>
            <w:hideMark/>
          </w:tcPr>
          <w:p w14:paraId="19AB15A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4,050</w:t>
            </w:r>
          </w:p>
        </w:tc>
        <w:tc>
          <w:tcPr>
            <w:tcW w:w="1375" w:type="dxa"/>
            <w:tcBorders>
              <w:top w:val="nil"/>
              <w:left w:val="nil"/>
              <w:bottom w:val="single" w:sz="4" w:space="0" w:color="auto"/>
              <w:right w:val="single" w:sz="4" w:space="0" w:color="auto"/>
            </w:tcBorders>
            <w:shd w:val="clear" w:color="auto" w:fill="auto"/>
            <w:noWrap/>
            <w:vAlign w:val="bottom"/>
            <w:hideMark/>
          </w:tcPr>
          <w:p w14:paraId="536B6FD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840</w:t>
            </w:r>
          </w:p>
        </w:tc>
        <w:tc>
          <w:tcPr>
            <w:tcW w:w="1449" w:type="dxa"/>
            <w:tcBorders>
              <w:top w:val="nil"/>
              <w:left w:val="nil"/>
              <w:bottom w:val="single" w:sz="4" w:space="0" w:color="auto"/>
              <w:right w:val="single" w:sz="4" w:space="0" w:color="auto"/>
            </w:tcBorders>
            <w:shd w:val="clear" w:color="000000" w:fill="FFFFFF"/>
            <w:vAlign w:val="center"/>
            <w:hideMark/>
          </w:tcPr>
          <w:p w14:paraId="5BAEEE8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1,719</w:t>
            </w:r>
          </w:p>
        </w:tc>
        <w:tc>
          <w:tcPr>
            <w:tcW w:w="1331" w:type="dxa"/>
            <w:tcBorders>
              <w:top w:val="nil"/>
              <w:left w:val="nil"/>
              <w:bottom w:val="single" w:sz="4" w:space="0" w:color="auto"/>
              <w:right w:val="single" w:sz="4" w:space="0" w:color="auto"/>
            </w:tcBorders>
            <w:shd w:val="clear" w:color="000000" w:fill="FFFFFF"/>
            <w:vAlign w:val="center"/>
            <w:hideMark/>
          </w:tcPr>
          <w:p w14:paraId="6100FC2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1,304</w:t>
            </w:r>
          </w:p>
        </w:tc>
        <w:tc>
          <w:tcPr>
            <w:tcW w:w="1345" w:type="dxa"/>
            <w:tcBorders>
              <w:top w:val="nil"/>
              <w:left w:val="nil"/>
              <w:bottom w:val="single" w:sz="4" w:space="0" w:color="auto"/>
              <w:right w:val="single" w:sz="4" w:space="0" w:color="auto"/>
            </w:tcBorders>
            <w:shd w:val="clear" w:color="000000" w:fill="FFFFFF"/>
            <w:noWrap/>
            <w:vAlign w:val="center"/>
            <w:hideMark/>
          </w:tcPr>
          <w:p w14:paraId="7DD5E82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1,173</w:t>
            </w:r>
          </w:p>
        </w:tc>
      </w:tr>
      <w:tr w:rsidR="00890CED" w:rsidRPr="00890CED" w14:paraId="0FDBAEEE"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51AAFB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1BD4F94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May</w:t>
            </w:r>
          </w:p>
        </w:tc>
        <w:tc>
          <w:tcPr>
            <w:tcW w:w="1160" w:type="dxa"/>
            <w:tcBorders>
              <w:top w:val="nil"/>
              <w:left w:val="nil"/>
              <w:bottom w:val="single" w:sz="4" w:space="0" w:color="auto"/>
              <w:right w:val="single" w:sz="4" w:space="0" w:color="auto"/>
            </w:tcBorders>
            <w:shd w:val="clear" w:color="auto" w:fill="auto"/>
            <w:noWrap/>
            <w:vAlign w:val="bottom"/>
            <w:hideMark/>
          </w:tcPr>
          <w:p w14:paraId="546B9F9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3565</w:t>
            </w:r>
          </w:p>
        </w:tc>
        <w:tc>
          <w:tcPr>
            <w:tcW w:w="1256" w:type="dxa"/>
            <w:tcBorders>
              <w:top w:val="nil"/>
              <w:left w:val="nil"/>
              <w:bottom w:val="single" w:sz="4" w:space="0" w:color="auto"/>
              <w:right w:val="single" w:sz="4" w:space="0" w:color="auto"/>
            </w:tcBorders>
            <w:shd w:val="clear" w:color="000000" w:fill="FFFFFF"/>
            <w:vAlign w:val="center"/>
            <w:hideMark/>
          </w:tcPr>
          <w:p w14:paraId="3FD711D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4,510</w:t>
            </w:r>
          </w:p>
        </w:tc>
        <w:tc>
          <w:tcPr>
            <w:tcW w:w="1375" w:type="dxa"/>
            <w:tcBorders>
              <w:top w:val="nil"/>
              <w:left w:val="nil"/>
              <w:bottom w:val="single" w:sz="4" w:space="0" w:color="auto"/>
              <w:right w:val="single" w:sz="4" w:space="0" w:color="auto"/>
            </w:tcBorders>
            <w:shd w:val="clear" w:color="auto" w:fill="auto"/>
            <w:noWrap/>
            <w:vAlign w:val="bottom"/>
            <w:hideMark/>
          </w:tcPr>
          <w:p w14:paraId="38D3593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859</w:t>
            </w:r>
          </w:p>
        </w:tc>
        <w:tc>
          <w:tcPr>
            <w:tcW w:w="1449" w:type="dxa"/>
            <w:tcBorders>
              <w:top w:val="nil"/>
              <w:left w:val="nil"/>
              <w:bottom w:val="single" w:sz="4" w:space="0" w:color="auto"/>
              <w:right w:val="single" w:sz="4" w:space="0" w:color="auto"/>
            </w:tcBorders>
            <w:shd w:val="clear" w:color="000000" w:fill="FFFFFF"/>
            <w:vAlign w:val="center"/>
            <w:hideMark/>
          </w:tcPr>
          <w:p w14:paraId="1F12681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1,903</w:t>
            </w:r>
          </w:p>
        </w:tc>
        <w:tc>
          <w:tcPr>
            <w:tcW w:w="1331" w:type="dxa"/>
            <w:tcBorders>
              <w:top w:val="nil"/>
              <w:left w:val="nil"/>
              <w:bottom w:val="single" w:sz="4" w:space="0" w:color="auto"/>
              <w:right w:val="single" w:sz="4" w:space="0" w:color="auto"/>
            </w:tcBorders>
            <w:shd w:val="clear" w:color="000000" w:fill="FFFFFF"/>
            <w:vAlign w:val="center"/>
            <w:hideMark/>
          </w:tcPr>
          <w:p w14:paraId="20306E1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1,507</w:t>
            </w:r>
          </w:p>
        </w:tc>
        <w:tc>
          <w:tcPr>
            <w:tcW w:w="1345" w:type="dxa"/>
            <w:tcBorders>
              <w:top w:val="nil"/>
              <w:left w:val="nil"/>
              <w:bottom w:val="single" w:sz="4" w:space="0" w:color="auto"/>
              <w:right w:val="single" w:sz="4" w:space="0" w:color="auto"/>
            </w:tcBorders>
            <w:shd w:val="clear" w:color="000000" w:fill="FFFFFF"/>
            <w:noWrap/>
            <w:vAlign w:val="center"/>
            <w:hideMark/>
          </w:tcPr>
          <w:p w14:paraId="7CFCF8A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1,211</w:t>
            </w:r>
          </w:p>
        </w:tc>
      </w:tr>
      <w:tr w:rsidR="00890CED" w:rsidRPr="00890CED" w14:paraId="1464671A"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9D2A3F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20E9543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June</w:t>
            </w:r>
          </w:p>
        </w:tc>
        <w:tc>
          <w:tcPr>
            <w:tcW w:w="1160" w:type="dxa"/>
            <w:tcBorders>
              <w:top w:val="nil"/>
              <w:left w:val="nil"/>
              <w:bottom w:val="single" w:sz="4" w:space="0" w:color="auto"/>
              <w:right w:val="single" w:sz="4" w:space="0" w:color="auto"/>
            </w:tcBorders>
            <w:shd w:val="clear" w:color="auto" w:fill="auto"/>
            <w:noWrap/>
            <w:vAlign w:val="bottom"/>
            <w:hideMark/>
          </w:tcPr>
          <w:p w14:paraId="324F68E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3585</w:t>
            </w:r>
          </w:p>
        </w:tc>
        <w:tc>
          <w:tcPr>
            <w:tcW w:w="1256" w:type="dxa"/>
            <w:tcBorders>
              <w:top w:val="nil"/>
              <w:left w:val="nil"/>
              <w:bottom w:val="single" w:sz="4" w:space="0" w:color="auto"/>
              <w:right w:val="single" w:sz="4" w:space="0" w:color="auto"/>
            </w:tcBorders>
            <w:shd w:val="clear" w:color="000000" w:fill="FFFFFF"/>
            <w:vAlign w:val="center"/>
            <w:hideMark/>
          </w:tcPr>
          <w:p w14:paraId="2B78AAA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4,660</w:t>
            </w:r>
          </w:p>
        </w:tc>
        <w:tc>
          <w:tcPr>
            <w:tcW w:w="1375" w:type="dxa"/>
            <w:tcBorders>
              <w:top w:val="nil"/>
              <w:left w:val="nil"/>
              <w:bottom w:val="single" w:sz="4" w:space="0" w:color="auto"/>
              <w:right w:val="single" w:sz="4" w:space="0" w:color="auto"/>
            </w:tcBorders>
            <w:shd w:val="clear" w:color="auto" w:fill="auto"/>
            <w:noWrap/>
            <w:vAlign w:val="bottom"/>
            <w:hideMark/>
          </w:tcPr>
          <w:p w14:paraId="4F38AE9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873</w:t>
            </w:r>
          </w:p>
        </w:tc>
        <w:tc>
          <w:tcPr>
            <w:tcW w:w="1449" w:type="dxa"/>
            <w:tcBorders>
              <w:top w:val="nil"/>
              <w:left w:val="nil"/>
              <w:bottom w:val="single" w:sz="4" w:space="0" w:color="auto"/>
              <w:right w:val="single" w:sz="4" w:space="0" w:color="auto"/>
            </w:tcBorders>
            <w:shd w:val="clear" w:color="000000" w:fill="FFFFFF"/>
            <w:vAlign w:val="center"/>
            <w:hideMark/>
          </w:tcPr>
          <w:p w14:paraId="4C8F182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1,704</w:t>
            </w:r>
          </w:p>
        </w:tc>
        <w:tc>
          <w:tcPr>
            <w:tcW w:w="1331" w:type="dxa"/>
            <w:tcBorders>
              <w:top w:val="nil"/>
              <w:left w:val="nil"/>
              <w:bottom w:val="single" w:sz="4" w:space="0" w:color="auto"/>
              <w:right w:val="single" w:sz="4" w:space="0" w:color="auto"/>
            </w:tcBorders>
            <w:shd w:val="clear" w:color="000000" w:fill="FFFFFF"/>
            <w:vAlign w:val="center"/>
            <w:hideMark/>
          </w:tcPr>
          <w:p w14:paraId="289F1BB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1,396</w:t>
            </w:r>
          </w:p>
        </w:tc>
        <w:tc>
          <w:tcPr>
            <w:tcW w:w="1345" w:type="dxa"/>
            <w:tcBorders>
              <w:top w:val="nil"/>
              <w:left w:val="nil"/>
              <w:bottom w:val="single" w:sz="4" w:space="0" w:color="auto"/>
              <w:right w:val="single" w:sz="4" w:space="0" w:color="auto"/>
            </w:tcBorders>
            <w:shd w:val="clear" w:color="000000" w:fill="FFFFFF"/>
            <w:noWrap/>
            <w:vAlign w:val="center"/>
            <w:hideMark/>
          </w:tcPr>
          <w:p w14:paraId="7AF7EDA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1,236</w:t>
            </w:r>
          </w:p>
        </w:tc>
      </w:tr>
      <w:tr w:rsidR="00890CED" w:rsidRPr="00890CED" w14:paraId="4BA1D633"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AD3FEA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61DE0F7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July</w:t>
            </w:r>
          </w:p>
        </w:tc>
        <w:tc>
          <w:tcPr>
            <w:tcW w:w="1160" w:type="dxa"/>
            <w:tcBorders>
              <w:top w:val="nil"/>
              <w:left w:val="nil"/>
              <w:bottom w:val="single" w:sz="4" w:space="0" w:color="auto"/>
              <w:right w:val="single" w:sz="4" w:space="0" w:color="auto"/>
            </w:tcBorders>
            <w:shd w:val="clear" w:color="auto" w:fill="auto"/>
            <w:noWrap/>
            <w:vAlign w:val="bottom"/>
            <w:hideMark/>
          </w:tcPr>
          <w:p w14:paraId="1F03E8D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3646</w:t>
            </w:r>
          </w:p>
        </w:tc>
        <w:tc>
          <w:tcPr>
            <w:tcW w:w="1256" w:type="dxa"/>
            <w:tcBorders>
              <w:top w:val="nil"/>
              <w:left w:val="nil"/>
              <w:bottom w:val="single" w:sz="4" w:space="0" w:color="auto"/>
              <w:right w:val="single" w:sz="4" w:space="0" w:color="auto"/>
            </w:tcBorders>
            <w:shd w:val="clear" w:color="000000" w:fill="FFFFFF"/>
            <w:vAlign w:val="center"/>
            <w:hideMark/>
          </w:tcPr>
          <w:p w14:paraId="7407C10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4,550</w:t>
            </w:r>
          </w:p>
        </w:tc>
        <w:tc>
          <w:tcPr>
            <w:tcW w:w="1375" w:type="dxa"/>
            <w:tcBorders>
              <w:top w:val="nil"/>
              <w:left w:val="nil"/>
              <w:bottom w:val="single" w:sz="4" w:space="0" w:color="auto"/>
              <w:right w:val="single" w:sz="4" w:space="0" w:color="auto"/>
            </w:tcBorders>
            <w:shd w:val="clear" w:color="auto" w:fill="auto"/>
            <w:noWrap/>
            <w:vAlign w:val="bottom"/>
            <w:hideMark/>
          </w:tcPr>
          <w:p w14:paraId="6884928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906</w:t>
            </w:r>
          </w:p>
        </w:tc>
        <w:tc>
          <w:tcPr>
            <w:tcW w:w="1449" w:type="dxa"/>
            <w:tcBorders>
              <w:top w:val="nil"/>
              <w:left w:val="nil"/>
              <w:bottom w:val="single" w:sz="4" w:space="0" w:color="auto"/>
              <w:right w:val="single" w:sz="4" w:space="0" w:color="auto"/>
            </w:tcBorders>
            <w:shd w:val="clear" w:color="000000" w:fill="FFFFFF"/>
            <w:vAlign w:val="center"/>
            <w:hideMark/>
          </w:tcPr>
          <w:p w14:paraId="40F69B1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1,522</w:t>
            </w:r>
          </w:p>
        </w:tc>
        <w:tc>
          <w:tcPr>
            <w:tcW w:w="1331" w:type="dxa"/>
            <w:tcBorders>
              <w:top w:val="nil"/>
              <w:left w:val="nil"/>
              <w:bottom w:val="single" w:sz="4" w:space="0" w:color="auto"/>
              <w:right w:val="single" w:sz="4" w:space="0" w:color="auto"/>
            </w:tcBorders>
            <w:shd w:val="clear" w:color="000000" w:fill="FFFFFF"/>
            <w:vAlign w:val="center"/>
            <w:hideMark/>
          </w:tcPr>
          <w:p w14:paraId="4FA97F5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1,421</w:t>
            </w:r>
          </w:p>
        </w:tc>
        <w:tc>
          <w:tcPr>
            <w:tcW w:w="1345" w:type="dxa"/>
            <w:tcBorders>
              <w:top w:val="nil"/>
              <w:left w:val="nil"/>
              <w:bottom w:val="single" w:sz="4" w:space="0" w:color="auto"/>
              <w:right w:val="single" w:sz="4" w:space="0" w:color="auto"/>
            </w:tcBorders>
            <w:shd w:val="clear" w:color="000000" w:fill="FFFFFF"/>
            <w:noWrap/>
            <w:vAlign w:val="center"/>
            <w:hideMark/>
          </w:tcPr>
          <w:p w14:paraId="3487750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1,260</w:t>
            </w:r>
          </w:p>
        </w:tc>
      </w:tr>
      <w:tr w:rsidR="00890CED" w:rsidRPr="00890CED" w14:paraId="68E052A8"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1AA34D0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05CDD71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August</w:t>
            </w:r>
          </w:p>
        </w:tc>
        <w:tc>
          <w:tcPr>
            <w:tcW w:w="1160" w:type="dxa"/>
            <w:tcBorders>
              <w:top w:val="nil"/>
              <w:left w:val="nil"/>
              <w:bottom w:val="single" w:sz="4" w:space="0" w:color="auto"/>
              <w:right w:val="single" w:sz="4" w:space="0" w:color="auto"/>
            </w:tcBorders>
            <w:shd w:val="clear" w:color="auto" w:fill="auto"/>
            <w:noWrap/>
            <w:vAlign w:val="bottom"/>
            <w:hideMark/>
          </w:tcPr>
          <w:p w14:paraId="44C22C6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3667</w:t>
            </w:r>
          </w:p>
        </w:tc>
        <w:tc>
          <w:tcPr>
            <w:tcW w:w="1256" w:type="dxa"/>
            <w:tcBorders>
              <w:top w:val="nil"/>
              <w:left w:val="nil"/>
              <w:bottom w:val="single" w:sz="4" w:space="0" w:color="auto"/>
              <w:right w:val="single" w:sz="4" w:space="0" w:color="auto"/>
            </w:tcBorders>
            <w:shd w:val="clear" w:color="000000" w:fill="FFFFFF"/>
            <w:vAlign w:val="center"/>
            <w:hideMark/>
          </w:tcPr>
          <w:p w14:paraId="682E667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4,750</w:t>
            </w:r>
          </w:p>
        </w:tc>
        <w:tc>
          <w:tcPr>
            <w:tcW w:w="1375" w:type="dxa"/>
            <w:tcBorders>
              <w:top w:val="nil"/>
              <w:left w:val="nil"/>
              <w:bottom w:val="single" w:sz="4" w:space="0" w:color="auto"/>
              <w:right w:val="single" w:sz="4" w:space="0" w:color="auto"/>
            </w:tcBorders>
            <w:shd w:val="clear" w:color="auto" w:fill="auto"/>
            <w:noWrap/>
            <w:vAlign w:val="bottom"/>
            <w:hideMark/>
          </w:tcPr>
          <w:p w14:paraId="571D2D5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945</w:t>
            </w:r>
          </w:p>
        </w:tc>
        <w:tc>
          <w:tcPr>
            <w:tcW w:w="1449" w:type="dxa"/>
            <w:tcBorders>
              <w:top w:val="nil"/>
              <w:left w:val="nil"/>
              <w:bottom w:val="single" w:sz="4" w:space="0" w:color="auto"/>
              <w:right w:val="single" w:sz="4" w:space="0" w:color="auto"/>
            </w:tcBorders>
            <w:shd w:val="clear" w:color="000000" w:fill="FFFFFF"/>
            <w:vAlign w:val="center"/>
            <w:hideMark/>
          </w:tcPr>
          <w:p w14:paraId="1561E54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1,488</w:t>
            </w:r>
          </w:p>
        </w:tc>
        <w:tc>
          <w:tcPr>
            <w:tcW w:w="1331" w:type="dxa"/>
            <w:tcBorders>
              <w:top w:val="nil"/>
              <w:left w:val="nil"/>
              <w:bottom w:val="single" w:sz="4" w:space="0" w:color="auto"/>
              <w:right w:val="single" w:sz="4" w:space="0" w:color="auto"/>
            </w:tcBorders>
            <w:shd w:val="clear" w:color="000000" w:fill="FFFFFF"/>
            <w:vAlign w:val="center"/>
            <w:hideMark/>
          </w:tcPr>
          <w:p w14:paraId="67A4EFB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1,497</w:t>
            </w:r>
          </w:p>
        </w:tc>
        <w:tc>
          <w:tcPr>
            <w:tcW w:w="1345" w:type="dxa"/>
            <w:tcBorders>
              <w:top w:val="nil"/>
              <w:left w:val="nil"/>
              <w:bottom w:val="single" w:sz="4" w:space="0" w:color="auto"/>
              <w:right w:val="single" w:sz="4" w:space="0" w:color="auto"/>
            </w:tcBorders>
            <w:shd w:val="clear" w:color="000000" w:fill="FFFFFF"/>
            <w:noWrap/>
            <w:vAlign w:val="center"/>
            <w:hideMark/>
          </w:tcPr>
          <w:p w14:paraId="3D8D180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1,257</w:t>
            </w:r>
          </w:p>
        </w:tc>
      </w:tr>
      <w:tr w:rsidR="00890CED" w:rsidRPr="00890CED" w14:paraId="5BF0970D"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00CFF01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443B76C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September</w:t>
            </w:r>
          </w:p>
        </w:tc>
        <w:tc>
          <w:tcPr>
            <w:tcW w:w="1160" w:type="dxa"/>
            <w:tcBorders>
              <w:top w:val="nil"/>
              <w:left w:val="nil"/>
              <w:bottom w:val="single" w:sz="4" w:space="0" w:color="auto"/>
              <w:right w:val="single" w:sz="4" w:space="0" w:color="auto"/>
            </w:tcBorders>
            <w:shd w:val="clear" w:color="auto" w:fill="auto"/>
            <w:noWrap/>
            <w:vAlign w:val="bottom"/>
            <w:hideMark/>
          </w:tcPr>
          <w:p w14:paraId="3847AB5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3752</w:t>
            </w:r>
          </w:p>
        </w:tc>
        <w:tc>
          <w:tcPr>
            <w:tcW w:w="1256" w:type="dxa"/>
            <w:tcBorders>
              <w:top w:val="nil"/>
              <w:left w:val="nil"/>
              <w:bottom w:val="single" w:sz="4" w:space="0" w:color="auto"/>
              <w:right w:val="single" w:sz="4" w:space="0" w:color="auto"/>
            </w:tcBorders>
            <w:shd w:val="clear" w:color="000000" w:fill="FFFFFF"/>
            <w:vAlign w:val="center"/>
            <w:hideMark/>
          </w:tcPr>
          <w:p w14:paraId="308637F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4,820</w:t>
            </w:r>
          </w:p>
        </w:tc>
        <w:tc>
          <w:tcPr>
            <w:tcW w:w="1375" w:type="dxa"/>
            <w:tcBorders>
              <w:top w:val="nil"/>
              <w:left w:val="nil"/>
              <w:bottom w:val="single" w:sz="4" w:space="0" w:color="auto"/>
              <w:right w:val="single" w:sz="4" w:space="0" w:color="auto"/>
            </w:tcBorders>
            <w:shd w:val="clear" w:color="auto" w:fill="auto"/>
            <w:noWrap/>
            <w:vAlign w:val="bottom"/>
            <w:hideMark/>
          </w:tcPr>
          <w:p w14:paraId="281E2AD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1172</w:t>
            </w:r>
          </w:p>
        </w:tc>
        <w:tc>
          <w:tcPr>
            <w:tcW w:w="1449" w:type="dxa"/>
            <w:tcBorders>
              <w:top w:val="nil"/>
              <w:left w:val="nil"/>
              <w:bottom w:val="single" w:sz="4" w:space="0" w:color="auto"/>
              <w:right w:val="single" w:sz="4" w:space="0" w:color="auto"/>
            </w:tcBorders>
            <w:shd w:val="clear" w:color="000000" w:fill="FFFFFF"/>
            <w:vAlign w:val="center"/>
            <w:hideMark/>
          </w:tcPr>
          <w:p w14:paraId="285E5CB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1,468</w:t>
            </w:r>
          </w:p>
        </w:tc>
        <w:tc>
          <w:tcPr>
            <w:tcW w:w="1331" w:type="dxa"/>
            <w:tcBorders>
              <w:top w:val="nil"/>
              <w:left w:val="nil"/>
              <w:bottom w:val="single" w:sz="4" w:space="0" w:color="auto"/>
              <w:right w:val="single" w:sz="4" w:space="0" w:color="auto"/>
            </w:tcBorders>
            <w:shd w:val="clear" w:color="000000" w:fill="FFFFFF"/>
            <w:vAlign w:val="center"/>
            <w:hideMark/>
          </w:tcPr>
          <w:p w14:paraId="47178D7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1,500</w:t>
            </w:r>
          </w:p>
        </w:tc>
        <w:tc>
          <w:tcPr>
            <w:tcW w:w="1345" w:type="dxa"/>
            <w:tcBorders>
              <w:top w:val="nil"/>
              <w:left w:val="nil"/>
              <w:bottom w:val="single" w:sz="4" w:space="0" w:color="auto"/>
              <w:right w:val="single" w:sz="4" w:space="0" w:color="auto"/>
            </w:tcBorders>
            <w:shd w:val="clear" w:color="000000" w:fill="FFFFFF"/>
            <w:noWrap/>
            <w:vAlign w:val="center"/>
            <w:hideMark/>
          </w:tcPr>
          <w:p w14:paraId="6D9A851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1,285</w:t>
            </w:r>
          </w:p>
        </w:tc>
      </w:tr>
      <w:tr w:rsidR="00890CED" w:rsidRPr="00890CED" w14:paraId="548C2CE7"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7DFA38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1990D7F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October</w:t>
            </w:r>
          </w:p>
        </w:tc>
        <w:tc>
          <w:tcPr>
            <w:tcW w:w="1160" w:type="dxa"/>
            <w:tcBorders>
              <w:top w:val="nil"/>
              <w:left w:val="nil"/>
              <w:bottom w:val="single" w:sz="4" w:space="0" w:color="auto"/>
              <w:right w:val="single" w:sz="4" w:space="0" w:color="auto"/>
            </w:tcBorders>
            <w:shd w:val="clear" w:color="auto" w:fill="auto"/>
            <w:noWrap/>
            <w:vAlign w:val="bottom"/>
            <w:hideMark/>
          </w:tcPr>
          <w:p w14:paraId="64BA16D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3746</w:t>
            </w:r>
          </w:p>
        </w:tc>
        <w:tc>
          <w:tcPr>
            <w:tcW w:w="1256" w:type="dxa"/>
            <w:tcBorders>
              <w:top w:val="nil"/>
              <w:left w:val="nil"/>
              <w:bottom w:val="single" w:sz="4" w:space="0" w:color="auto"/>
              <w:right w:val="single" w:sz="4" w:space="0" w:color="auto"/>
            </w:tcBorders>
            <w:shd w:val="clear" w:color="000000" w:fill="FFFFFF"/>
            <w:vAlign w:val="center"/>
            <w:hideMark/>
          </w:tcPr>
          <w:p w14:paraId="520B167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4,800</w:t>
            </w:r>
          </w:p>
        </w:tc>
        <w:tc>
          <w:tcPr>
            <w:tcW w:w="1375" w:type="dxa"/>
            <w:tcBorders>
              <w:top w:val="nil"/>
              <w:left w:val="nil"/>
              <w:bottom w:val="single" w:sz="4" w:space="0" w:color="auto"/>
              <w:right w:val="single" w:sz="4" w:space="0" w:color="auto"/>
            </w:tcBorders>
            <w:shd w:val="clear" w:color="auto" w:fill="auto"/>
            <w:noWrap/>
            <w:vAlign w:val="bottom"/>
            <w:hideMark/>
          </w:tcPr>
          <w:p w14:paraId="0E699D5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1307</w:t>
            </w:r>
          </w:p>
        </w:tc>
        <w:tc>
          <w:tcPr>
            <w:tcW w:w="1449" w:type="dxa"/>
            <w:tcBorders>
              <w:top w:val="nil"/>
              <w:left w:val="nil"/>
              <w:bottom w:val="single" w:sz="4" w:space="0" w:color="auto"/>
              <w:right w:val="single" w:sz="4" w:space="0" w:color="auto"/>
            </w:tcBorders>
            <w:shd w:val="clear" w:color="000000" w:fill="FFFFFF"/>
            <w:vAlign w:val="center"/>
            <w:hideMark/>
          </w:tcPr>
          <w:p w14:paraId="04C5B86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1,496</w:t>
            </w:r>
          </w:p>
        </w:tc>
        <w:tc>
          <w:tcPr>
            <w:tcW w:w="1331" w:type="dxa"/>
            <w:tcBorders>
              <w:top w:val="nil"/>
              <w:left w:val="nil"/>
              <w:bottom w:val="single" w:sz="4" w:space="0" w:color="auto"/>
              <w:right w:val="single" w:sz="4" w:space="0" w:color="auto"/>
            </w:tcBorders>
            <w:shd w:val="clear" w:color="000000" w:fill="FFFFFF"/>
            <w:vAlign w:val="center"/>
            <w:hideMark/>
          </w:tcPr>
          <w:p w14:paraId="303EDCF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1,440</w:t>
            </w:r>
          </w:p>
        </w:tc>
        <w:tc>
          <w:tcPr>
            <w:tcW w:w="1345" w:type="dxa"/>
            <w:tcBorders>
              <w:top w:val="nil"/>
              <w:left w:val="nil"/>
              <w:bottom w:val="single" w:sz="4" w:space="0" w:color="auto"/>
              <w:right w:val="single" w:sz="4" w:space="0" w:color="auto"/>
            </w:tcBorders>
            <w:shd w:val="clear" w:color="000000" w:fill="FFFFFF"/>
            <w:noWrap/>
            <w:vAlign w:val="center"/>
            <w:hideMark/>
          </w:tcPr>
          <w:p w14:paraId="76AFE25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1,271</w:t>
            </w:r>
          </w:p>
        </w:tc>
      </w:tr>
      <w:tr w:rsidR="00890CED" w:rsidRPr="00890CED" w14:paraId="48C5374A"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0A3846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3C1ACE7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November</w:t>
            </w:r>
          </w:p>
        </w:tc>
        <w:tc>
          <w:tcPr>
            <w:tcW w:w="1160" w:type="dxa"/>
            <w:tcBorders>
              <w:top w:val="nil"/>
              <w:left w:val="nil"/>
              <w:bottom w:val="single" w:sz="4" w:space="0" w:color="auto"/>
              <w:right w:val="single" w:sz="4" w:space="0" w:color="auto"/>
            </w:tcBorders>
            <w:shd w:val="clear" w:color="auto" w:fill="auto"/>
            <w:noWrap/>
            <w:vAlign w:val="bottom"/>
            <w:hideMark/>
          </w:tcPr>
          <w:p w14:paraId="6B6E7DE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3738</w:t>
            </w:r>
          </w:p>
        </w:tc>
        <w:tc>
          <w:tcPr>
            <w:tcW w:w="1256" w:type="dxa"/>
            <w:tcBorders>
              <w:top w:val="nil"/>
              <w:left w:val="nil"/>
              <w:bottom w:val="single" w:sz="4" w:space="0" w:color="auto"/>
              <w:right w:val="single" w:sz="4" w:space="0" w:color="auto"/>
            </w:tcBorders>
            <w:shd w:val="clear" w:color="000000" w:fill="FFFFFF"/>
            <w:vAlign w:val="center"/>
            <w:hideMark/>
          </w:tcPr>
          <w:p w14:paraId="08E19B6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4,915</w:t>
            </w:r>
          </w:p>
        </w:tc>
        <w:tc>
          <w:tcPr>
            <w:tcW w:w="1375" w:type="dxa"/>
            <w:tcBorders>
              <w:top w:val="nil"/>
              <w:left w:val="nil"/>
              <w:bottom w:val="single" w:sz="4" w:space="0" w:color="auto"/>
              <w:right w:val="single" w:sz="4" w:space="0" w:color="auto"/>
            </w:tcBorders>
            <w:shd w:val="clear" w:color="auto" w:fill="auto"/>
            <w:noWrap/>
            <w:vAlign w:val="bottom"/>
            <w:hideMark/>
          </w:tcPr>
          <w:p w14:paraId="5213A22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1378</w:t>
            </w:r>
          </w:p>
        </w:tc>
        <w:tc>
          <w:tcPr>
            <w:tcW w:w="1449" w:type="dxa"/>
            <w:tcBorders>
              <w:top w:val="nil"/>
              <w:left w:val="nil"/>
              <w:bottom w:val="single" w:sz="4" w:space="0" w:color="auto"/>
              <w:right w:val="single" w:sz="4" w:space="0" w:color="auto"/>
            </w:tcBorders>
            <w:shd w:val="clear" w:color="000000" w:fill="FFFFFF"/>
            <w:vAlign w:val="center"/>
            <w:hideMark/>
          </w:tcPr>
          <w:p w14:paraId="56405C9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1,684</w:t>
            </w:r>
          </w:p>
        </w:tc>
        <w:tc>
          <w:tcPr>
            <w:tcW w:w="1331" w:type="dxa"/>
            <w:tcBorders>
              <w:top w:val="nil"/>
              <w:left w:val="nil"/>
              <w:bottom w:val="single" w:sz="4" w:space="0" w:color="auto"/>
              <w:right w:val="single" w:sz="4" w:space="0" w:color="auto"/>
            </w:tcBorders>
            <w:shd w:val="clear" w:color="000000" w:fill="FFFFFF"/>
            <w:vAlign w:val="center"/>
            <w:hideMark/>
          </w:tcPr>
          <w:p w14:paraId="7E2C6C4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1,250</w:t>
            </w:r>
          </w:p>
        </w:tc>
        <w:tc>
          <w:tcPr>
            <w:tcW w:w="1345" w:type="dxa"/>
            <w:tcBorders>
              <w:top w:val="nil"/>
              <w:left w:val="nil"/>
              <w:bottom w:val="single" w:sz="4" w:space="0" w:color="auto"/>
              <w:right w:val="single" w:sz="4" w:space="0" w:color="auto"/>
            </w:tcBorders>
            <w:shd w:val="clear" w:color="000000" w:fill="FFFFFF"/>
            <w:noWrap/>
            <w:vAlign w:val="center"/>
            <w:hideMark/>
          </w:tcPr>
          <w:p w14:paraId="09421FA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1,307</w:t>
            </w:r>
          </w:p>
        </w:tc>
      </w:tr>
      <w:tr w:rsidR="00890CED" w:rsidRPr="00890CED" w14:paraId="5836B8A9"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0E6E1C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038" w:type="dxa"/>
            <w:tcBorders>
              <w:top w:val="nil"/>
              <w:left w:val="nil"/>
              <w:bottom w:val="single" w:sz="4" w:space="0" w:color="auto"/>
              <w:right w:val="single" w:sz="4" w:space="0" w:color="auto"/>
            </w:tcBorders>
            <w:shd w:val="clear" w:color="000000" w:fill="FFFFFF"/>
            <w:noWrap/>
            <w:vAlign w:val="center"/>
            <w:hideMark/>
          </w:tcPr>
          <w:p w14:paraId="446F9B1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December</w:t>
            </w:r>
          </w:p>
        </w:tc>
        <w:tc>
          <w:tcPr>
            <w:tcW w:w="1160" w:type="dxa"/>
            <w:tcBorders>
              <w:top w:val="nil"/>
              <w:left w:val="nil"/>
              <w:bottom w:val="single" w:sz="4" w:space="0" w:color="auto"/>
              <w:right w:val="single" w:sz="4" w:space="0" w:color="auto"/>
            </w:tcBorders>
            <w:shd w:val="clear" w:color="auto" w:fill="auto"/>
            <w:noWrap/>
            <w:vAlign w:val="bottom"/>
            <w:hideMark/>
          </w:tcPr>
          <w:p w14:paraId="089D32A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3823</w:t>
            </w:r>
          </w:p>
        </w:tc>
        <w:tc>
          <w:tcPr>
            <w:tcW w:w="1256" w:type="dxa"/>
            <w:tcBorders>
              <w:top w:val="nil"/>
              <w:left w:val="nil"/>
              <w:bottom w:val="single" w:sz="4" w:space="0" w:color="auto"/>
              <w:right w:val="single" w:sz="4" w:space="0" w:color="auto"/>
            </w:tcBorders>
            <w:shd w:val="clear" w:color="000000" w:fill="FFFFFF"/>
            <w:vAlign w:val="center"/>
            <w:hideMark/>
          </w:tcPr>
          <w:p w14:paraId="11ADB34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5,070</w:t>
            </w:r>
          </w:p>
        </w:tc>
        <w:tc>
          <w:tcPr>
            <w:tcW w:w="1375" w:type="dxa"/>
            <w:tcBorders>
              <w:top w:val="nil"/>
              <w:left w:val="nil"/>
              <w:bottom w:val="single" w:sz="4" w:space="0" w:color="auto"/>
              <w:right w:val="single" w:sz="4" w:space="0" w:color="auto"/>
            </w:tcBorders>
            <w:shd w:val="clear" w:color="auto" w:fill="auto"/>
            <w:noWrap/>
            <w:vAlign w:val="bottom"/>
            <w:hideMark/>
          </w:tcPr>
          <w:p w14:paraId="4FC24BA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1362</w:t>
            </w:r>
          </w:p>
        </w:tc>
        <w:tc>
          <w:tcPr>
            <w:tcW w:w="1449" w:type="dxa"/>
            <w:tcBorders>
              <w:top w:val="nil"/>
              <w:left w:val="nil"/>
              <w:bottom w:val="single" w:sz="4" w:space="0" w:color="auto"/>
              <w:right w:val="single" w:sz="4" w:space="0" w:color="auto"/>
            </w:tcBorders>
            <w:shd w:val="clear" w:color="000000" w:fill="FFFFFF"/>
            <w:vAlign w:val="center"/>
            <w:hideMark/>
          </w:tcPr>
          <w:p w14:paraId="6BDD48B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2,037</w:t>
            </w:r>
          </w:p>
        </w:tc>
        <w:tc>
          <w:tcPr>
            <w:tcW w:w="1331" w:type="dxa"/>
            <w:tcBorders>
              <w:top w:val="nil"/>
              <w:left w:val="nil"/>
              <w:bottom w:val="single" w:sz="4" w:space="0" w:color="auto"/>
              <w:right w:val="single" w:sz="4" w:space="0" w:color="auto"/>
            </w:tcBorders>
            <w:shd w:val="clear" w:color="000000" w:fill="FFFFFF"/>
            <w:vAlign w:val="center"/>
            <w:hideMark/>
          </w:tcPr>
          <w:p w14:paraId="233B88C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967</w:t>
            </w:r>
          </w:p>
        </w:tc>
        <w:tc>
          <w:tcPr>
            <w:tcW w:w="1345" w:type="dxa"/>
            <w:tcBorders>
              <w:top w:val="nil"/>
              <w:left w:val="nil"/>
              <w:bottom w:val="single" w:sz="4" w:space="0" w:color="auto"/>
              <w:right w:val="single" w:sz="4" w:space="0" w:color="auto"/>
            </w:tcBorders>
            <w:shd w:val="clear" w:color="000000" w:fill="FFFFFF"/>
            <w:noWrap/>
            <w:vAlign w:val="center"/>
            <w:hideMark/>
          </w:tcPr>
          <w:p w14:paraId="3DFAC3C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1,351</w:t>
            </w:r>
          </w:p>
        </w:tc>
      </w:tr>
      <w:tr w:rsidR="00890CED" w:rsidRPr="00890CED" w14:paraId="37E61C33"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46570AC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144556E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January</w:t>
            </w:r>
          </w:p>
        </w:tc>
        <w:tc>
          <w:tcPr>
            <w:tcW w:w="1160" w:type="dxa"/>
            <w:tcBorders>
              <w:top w:val="nil"/>
              <w:left w:val="nil"/>
              <w:bottom w:val="single" w:sz="4" w:space="0" w:color="auto"/>
              <w:right w:val="single" w:sz="4" w:space="0" w:color="auto"/>
            </w:tcBorders>
            <w:shd w:val="clear" w:color="auto" w:fill="auto"/>
            <w:noWrap/>
            <w:vAlign w:val="bottom"/>
            <w:hideMark/>
          </w:tcPr>
          <w:p w14:paraId="432390E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4262</w:t>
            </w:r>
          </w:p>
        </w:tc>
        <w:tc>
          <w:tcPr>
            <w:tcW w:w="1256" w:type="dxa"/>
            <w:tcBorders>
              <w:top w:val="nil"/>
              <w:left w:val="nil"/>
              <w:bottom w:val="single" w:sz="4" w:space="0" w:color="auto"/>
              <w:right w:val="single" w:sz="4" w:space="0" w:color="auto"/>
            </w:tcBorders>
            <w:shd w:val="clear" w:color="000000" w:fill="FFFFFF"/>
            <w:vAlign w:val="center"/>
            <w:hideMark/>
          </w:tcPr>
          <w:p w14:paraId="467A64C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5,520</w:t>
            </w:r>
          </w:p>
        </w:tc>
        <w:tc>
          <w:tcPr>
            <w:tcW w:w="1375" w:type="dxa"/>
            <w:tcBorders>
              <w:top w:val="nil"/>
              <w:left w:val="nil"/>
              <w:bottom w:val="single" w:sz="4" w:space="0" w:color="auto"/>
              <w:right w:val="single" w:sz="4" w:space="0" w:color="auto"/>
            </w:tcBorders>
            <w:shd w:val="clear" w:color="auto" w:fill="auto"/>
            <w:noWrap/>
            <w:vAlign w:val="bottom"/>
            <w:hideMark/>
          </w:tcPr>
          <w:p w14:paraId="6078F9F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1507</w:t>
            </w:r>
          </w:p>
        </w:tc>
        <w:tc>
          <w:tcPr>
            <w:tcW w:w="1449" w:type="dxa"/>
            <w:tcBorders>
              <w:top w:val="nil"/>
              <w:left w:val="nil"/>
              <w:bottom w:val="single" w:sz="4" w:space="0" w:color="auto"/>
              <w:right w:val="single" w:sz="4" w:space="0" w:color="auto"/>
            </w:tcBorders>
            <w:shd w:val="clear" w:color="000000" w:fill="FFFFFF"/>
            <w:vAlign w:val="center"/>
            <w:hideMark/>
          </w:tcPr>
          <w:p w14:paraId="1C1B34A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2,161</w:t>
            </w:r>
          </w:p>
        </w:tc>
        <w:tc>
          <w:tcPr>
            <w:tcW w:w="1331" w:type="dxa"/>
            <w:tcBorders>
              <w:top w:val="nil"/>
              <w:left w:val="nil"/>
              <w:bottom w:val="single" w:sz="4" w:space="0" w:color="auto"/>
              <w:right w:val="single" w:sz="4" w:space="0" w:color="auto"/>
            </w:tcBorders>
            <w:shd w:val="clear" w:color="000000" w:fill="FFFFFF"/>
            <w:vAlign w:val="center"/>
            <w:hideMark/>
          </w:tcPr>
          <w:p w14:paraId="5ABED68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993</w:t>
            </w:r>
          </w:p>
        </w:tc>
        <w:tc>
          <w:tcPr>
            <w:tcW w:w="1345" w:type="dxa"/>
            <w:tcBorders>
              <w:top w:val="nil"/>
              <w:left w:val="nil"/>
              <w:bottom w:val="single" w:sz="4" w:space="0" w:color="auto"/>
              <w:right w:val="single" w:sz="4" w:space="0" w:color="auto"/>
            </w:tcBorders>
            <w:shd w:val="clear" w:color="000000" w:fill="FFFFFF"/>
            <w:noWrap/>
            <w:vAlign w:val="center"/>
            <w:hideMark/>
          </w:tcPr>
          <w:p w14:paraId="66391BA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1,602</w:t>
            </w:r>
          </w:p>
        </w:tc>
      </w:tr>
      <w:tr w:rsidR="00890CED" w:rsidRPr="00890CED" w14:paraId="2E10E87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11D49E2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24C41EE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February</w:t>
            </w:r>
          </w:p>
        </w:tc>
        <w:tc>
          <w:tcPr>
            <w:tcW w:w="1160" w:type="dxa"/>
            <w:tcBorders>
              <w:top w:val="nil"/>
              <w:left w:val="nil"/>
              <w:bottom w:val="single" w:sz="4" w:space="0" w:color="auto"/>
              <w:right w:val="single" w:sz="4" w:space="0" w:color="auto"/>
            </w:tcBorders>
            <w:shd w:val="clear" w:color="auto" w:fill="auto"/>
            <w:noWrap/>
            <w:vAlign w:val="bottom"/>
            <w:hideMark/>
          </w:tcPr>
          <w:p w14:paraId="12E24A8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4896</w:t>
            </w:r>
          </w:p>
        </w:tc>
        <w:tc>
          <w:tcPr>
            <w:tcW w:w="1256" w:type="dxa"/>
            <w:tcBorders>
              <w:top w:val="nil"/>
              <w:left w:val="nil"/>
              <w:bottom w:val="single" w:sz="4" w:space="0" w:color="auto"/>
              <w:right w:val="single" w:sz="4" w:space="0" w:color="auto"/>
            </w:tcBorders>
            <w:shd w:val="clear" w:color="000000" w:fill="FFFFFF"/>
            <w:vAlign w:val="center"/>
            <w:hideMark/>
          </w:tcPr>
          <w:p w14:paraId="0E50EE6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5,900</w:t>
            </w:r>
          </w:p>
        </w:tc>
        <w:tc>
          <w:tcPr>
            <w:tcW w:w="1375" w:type="dxa"/>
            <w:tcBorders>
              <w:top w:val="nil"/>
              <w:left w:val="nil"/>
              <w:bottom w:val="single" w:sz="4" w:space="0" w:color="auto"/>
              <w:right w:val="single" w:sz="4" w:space="0" w:color="auto"/>
            </w:tcBorders>
            <w:shd w:val="clear" w:color="auto" w:fill="auto"/>
            <w:noWrap/>
            <w:vAlign w:val="bottom"/>
            <w:hideMark/>
          </w:tcPr>
          <w:p w14:paraId="51D6164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1540</w:t>
            </w:r>
          </w:p>
        </w:tc>
        <w:tc>
          <w:tcPr>
            <w:tcW w:w="1449" w:type="dxa"/>
            <w:tcBorders>
              <w:top w:val="nil"/>
              <w:left w:val="nil"/>
              <w:bottom w:val="single" w:sz="4" w:space="0" w:color="auto"/>
              <w:right w:val="single" w:sz="4" w:space="0" w:color="auto"/>
            </w:tcBorders>
            <w:shd w:val="clear" w:color="000000" w:fill="FFFFFF"/>
            <w:vAlign w:val="center"/>
            <w:hideMark/>
          </w:tcPr>
          <w:p w14:paraId="1D221C4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2,349</w:t>
            </w:r>
          </w:p>
        </w:tc>
        <w:tc>
          <w:tcPr>
            <w:tcW w:w="1331" w:type="dxa"/>
            <w:tcBorders>
              <w:top w:val="nil"/>
              <w:left w:val="nil"/>
              <w:bottom w:val="single" w:sz="4" w:space="0" w:color="auto"/>
              <w:right w:val="single" w:sz="4" w:space="0" w:color="auto"/>
            </w:tcBorders>
            <w:shd w:val="clear" w:color="000000" w:fill="FFFFFF"/>
            <w:vAlign w:val="center"/>
            <w:hideMark/>
          </w:tcPr>
          <w:p w14:paraId="40A3B24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1,072</w:t>
            </w:r>
          </w:p>
        </w:tc>
        <w:tc>
          <w:tcPr>
            <w:tcW w:w="1345" w:type="dxa"/>
            <w:tcBorders>
              <w:top w:val="nil"/>
              <w:left w:val="nil"/>
              <w:bottom w:val="single" w:sz="4" w:space="0" w:color="auto"/>
              <w:right w:val="single" w:sz="4" w:space="0" w:color="auto"/>
            </w:tcBorders>
            <w:shd w:val="clear" w:color="000000" w:fill="FFFFFF"/>
            <w:noWrap/>
            <w:vAlign w:val="center"/>
            <w:hideMark/>
          </w:tcPr>
          <w:p w14:paraId="62FA0EA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1,875</w:t>
            </w:r>
          </w:p>
        </w:tc>
      </w:tr>
      <w:tr w:rsidR="00890CED" w:rsidRPr="00890CED" w14:paraId="40B1C828"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9B4231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6EB2B96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March</w:t>
            </w:r>
          </w:p>
        </w:tc>
        <w:tc>
          <w:tcPr>
            <w:tcW w:w="1160" w:type="dxa"/>
            <w:tcBorders>
              <w:top w:val="nil"/>
              <w:left w:val="nil"/>
              <w:bottom w:val="single" w:sz="4" w:space="0" w:color="auto"/>
              <w:right w:val="single" w:sz="4" w:space="0" w:color="auto"/>
            </w:tcBorders>
            <w:shd w:val="clear" w:color="auto" w:fill="auto"/>
            <w:noWrap/>
            <w:vAlign w:val="bottom"/>
            <w:hideMark/>
          </w:tcPr>
          <w:p w14:paraId="597F063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5443</w:t>
            </w:r>
          </w:p>
        </w:tc>
        <w:tc>
          <w:tcPr>
            <w:tcW w:w="1256" w:type="dxa"/>
            <w:tcBorders>
              <w:top w:val="nil"/>
              <w:left w:val="nil"/>
              <w:bottom w:val="single" w:sz="4" w:space="0" w:color="auto"/>
              <w:right w:val="single" w:sz="4" w:space="0" w:color="auto"/>
            </w:tcBorders>
            <w:shd w:val="clear" w:color="000000" w:fill="FFFFFF"/>
            <w:vAlign w:val="center"/>
            <w:hideMark/>
          </w:tcPr>
          <w:p w14:paraId="791E8AE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6,060</w:t>
            </w:r>
          </w:p>
        </w:tc>
        <w:tc>
          <w:tcPr>
            <w:tcW w:w="1375" w:type="dxa"/>
            <w:tcBorders>
              <w:top w:val="nil"/>
              <w:left w:val="nil"/>
              <w:bottom w:val="single" w:sz="4" w:space="0" w:color="auto"/>
              <w:right w:val="single" w:sz="4" w:space="0" w:color="auto"/>
            </w:tcBorders>
            <w:shd w:val="clear" w:color="auto" w:fill="auto"/>
            <w:noWrap/>
            <w:vAlign w:val="bottom"/>
            <w:hideMark/>
          </w:tcPr>
          <w:p w14:paraId="23C3A3B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1699</w:t>
            </w:r>
          </w:p>
        </w:tc>
        <w:tc>
          <w:tcPr>
            <w:tcW w:w="1449" w:type="dxa"/>
            <w:tcBorders>
              <w:top w:val="nil"/>
              <w:left w:val="nil"/>
              <w:bottom w:val="single" w:sz="4" w:space="0" w:color="auto"/>
              <w:right w:val="single" w:sz="4" w:space="0" w:color="auto"/>
            </w:tcBorders>
            <w:shd w:val="clear" w:color="000000" w:fill="FFFFFF"/>
            <w:vAlign w:val="center"/>
            <w:hideMark/>
          </w:tcPr>
          <w:p w14:paraId="236CC7F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2,307</w:t>
            </w:r>
          </w:p>
        </w:tc>
        <w:tc>
          <w:tcPr>
            <w:tcW w:w="1331" w:type="dxa"/>
            <w:tcBorders>
              <w:top w:val="nil"/>
              <w:left w:val="nil"/>
              <w:bottom w:val="single" w:sz="4" w:space="0" w:color="auto"/>
              <w:right w:val="single" w:sz="4" w:space="0" w:color="auto"/>
            </w:tcBorders>
            <w:shd w:val="clear" w:color="000000" w:fill="FFFFFF"/>
            <w:vAlign w:val="center"/>
            <w:hideMark/>
          </w:tcPr>
          <w:p w14:paraId="1F3F83A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931</w:t>
            </w:r>
          </w:p>
        </w:tc>
        <w:tc>
          <w:tcPr>
            <w:tcW w:w="1345" w:type="dxa"/>
            <w:tcBorders>
              <w:top w:val="nil"/>
              <w:left w:val="nil"/>
              <w:bottom w:val="single" w:sz="4" w:space="0" w:color="auto"/>
              <w:right w:val="single" w:sz="4" w:space="0" w:color="auto"/>
            </w:tcBorders>
            <w:shd w:val="clear" w:color="000000" w:fill="FFFFFF"/>
            <w:noWrap/>
            <w:vAlign w:val="center"/>
            <w:hideMark/>
          </w:tcPr>
          <w:p w14:paraId="62AA775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2,241</w:t>
            </w:r>
          </w:p>
        </w:tc>
      </w:tr>
      <w:tr w:rsidR="00890CED" w:rsidRPr="00890CED" w14:paraId="21D3C9BD"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F58882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lastRenderedPageBreak/>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026C80B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April</w:t>
            </w:r>
          </w:p>
        </w:tc>
        <w:tc>
          <w:tcPr>
            <w:tcW w:w="1160" w:type="dxa"/>
            <w:tcBorders>
              <w:top w:val="nil"/>
              <w:left w:val="nil"/>
              <w:bottom w:val="single" w:sz="4" w:space="0" w:color="auto"/>
              <w:right w:val="single" w:sz="4" w:space="0" w:color="auto"/>
            </w:tcBorders>
            <w:shd w:val="clear" w:color="auto" w:fill="auto"/>
            <w:noWrap/>
            <w:vAlign w:val="bottom"/>
            <w:hideMark/>
          </w:tcPr>
          <w:p w14:paraId="17937F3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3240</w:t>
            </w:r>
          </w:p>
        </w:tc>
        <w:tc>
          <w:tcPr>
            <w:tcW w:w="1256" w:type="dxa"/>
            <w:tcBorders>
              <w:top w:val="nil"/>
              <w:left w:val="nil"/>
              <w:bottom w:val="single" w:sz="4" w:space="0" w:color="auto"/>
              <w:right w:val="single" w:sz="4" w:space="0" w:color="auto"/>
            </w:tcBorders>
            <w:shd w:val="clear" w:color="000000" w:fill="FFFFFF"/>
            <w:vAlign w:val="center"/>
            <w:hideMark/>
          </w:tcPr>
          <w:p w14:paraId="10854A4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3,531</w:t>
            </w:r>
          </w:p>
        </w:tc>
        <w:tc>
          <w:tcPr>
            <w:tcW w:w="1375" w:type="dxa"/>
            <w:tcBorders>
              <w:top w:val="nil"/>
              <w:left w:val="nil"/>
              <w:bottom w:val="single" w:sz="4" w:space="0" w:color="auto"/>
              <w:right w:val="single" w:sz="4" w:space="0" w:color="auto"/>
            </w:tcBorders>
            <w:shd w:val="clear" w:color="auto" w:fill="auto"/>
            <w:noWrap/>
            <w:vAlign w:val="bottom"/>
            <w:hideMark/>
          </w:tcPr>
          <w:p w14:paraId="647FBE6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1707</w:t>
            </w:r>
          </w:p>
        </w:tc>
        <w:tc>
          <w:tcPr>
            <w:tcW w:w="1449" w:type="dxa"/>
            <w:tcBorders>
              <w:top w:val="nil"/>
              <w:left w:val="nil"/>
              <w:bottom w:val="single" w:sz="4" w:space="0" w:color="auto"/>
              <w:right w:val="single" w:sz="4" w:space="0" w:color="auto"/>
            </w:tcBorders>
            <w:shd w:val="clear" w:color="000000" w:fill="FFFFFF"/>
            <w:vAlign w:val="center"/>
            <w:hideMark/>
          </w:tcPr>
          <w:p w14:paraId="13B8D7E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2,666</w:t>
            </w:r>
          </w:p>
        </w:tc>
        <w:tc>
          <w:tcPr>
            <w:tcW w:w="1331" w:type="dxa"/>
            <w:tcBorders>
              <w:top w:val="nil"/>
              <w:left w:val="nil"/>
              <w:bottom w:val="single" w:sz="4" w:space="0" w:color="auto"/>
              <w:right w:val="single" w:sz="4" w:space="0" w:color="auto"/>
            </w:tcBorders>
            <w:shd w:val="clear" w:color="000000" w:fill="FFFFFF"/>
            <w:vAlign w:val="center"/>
            <w:hideMark/>
          </w:tcPr>
          <w:p w14:paraId="35407CC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691</w:t>
            </w:r>
          </w:p>
        </w:tc>
        <w:tc>
          <w:tcPr>
            <w:tcW w:w="1345" w:type="dxa"/>
            <w:tcBorders>
              <w:top w:val="nil"/>
              <w:left w:val="nil"/>
              <w:bottom w:val="single" w:sz="4" w:space="0" w:color="auto"/>
              <w:right w:val="single" w:sz="4" w:space="0" w:color="auto"/>
            </w:tcBorders>
            <w:shd w:val="clear" w:color="000000" w:fill="FFFFFF"/>
            <w:noWrap/>
            <w:vAlign w:val="center"/>
            <w:hideMark/>
          </w:tcPr>
          <w:p w14:paraId="05FEFA4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2,447</w:t>
            </w:r>
          </w:p>
        </w:tc>
      </w:tr>
      <w:tr w:rsidR="00890CED" w:rsidRPr="00890CED" w14:paraId="60E7BE2A"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4EF12A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72AA827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May</w:t>
            </w:r>
          </w:p>
        </w:tc>
        <w:tc>
          <w:tcPr>
            <w:tcW w:w="1160" w:type="dxa"/>
            <w:tcBorders>
              <w:top w:val="nil"/>
              <w:left w:val="nil"/>
              <w:bottom w:val="single" w:sz="4" w:space="0" w:color="auto"/>
              <w:right w:val="single" w:sz="4" w:space="0" w:color="auto"/>
            </w:tcBorders>
            <w:shd w:val="clear" w:color="auto" w:fill="auto"/>
            <w:noWrap/>
            <w:vAlign w:val="bottom"/>
            <w:hideMark/>
          </w:tcPr>
          <w:p w14:paraId="125B7F6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3528</w:t>
            </w:r>
          </w:p>
        </w:tc>
        <w:tc>
          <w:tcPr>
            <w:tcW w:w="1256" w:type="dxa"/>
            <w:tcBorders>
              <w:top w:val="nil"/>
              <w:left w:val="nil"/>
              <w:bottom w:val="single" w:sz="4" w:space="0" w:color="auto"/>
              <w:right w:val="single" w:sz="4" w:space="0" w:color="auto"/>
            </w:tcBorders>
            <w:shd w:val="clear" w:color="000000" w:fill="FFFFFF"/>
            <w:vAlign w:val="center"/>
            <w:hideMark/>
          </w:tcPr>
          <w:p w14:paraId="5B341FA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3,881</w:t>
            </w:r>
          </w:p>
        </w:tc>
        <w:tc>
          <w:tcPr>
            <w:tcW w:w="1375" w:type="dxa"/>
            <w:tcBorders>
              <w:top w:val="nil"/>
              <w:left w:val="nil"/>
              <w:bottom w:val="single" w:sz="4" w:space="0" w:color="auto"/>
              <w:right w:val="single" w:sz="4" w:space="0" w:color="auto"/>
            </w:tcBorders>
            <w:shd w:val="clear" w:color="auto" w:fill="auto"/>
            <w:noWrap/>
            <w:vAlign w:val="bottom"/>
            <w:hideMark/>
          </w:tcPr>
          <w:p w14:paraId="79AE7C0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1631</w:t>
            </w:r>
          </w:p>
        </w:tc>
        <w:tc>
          <w:tcPr>
            <w:tcW w:w="1449" w:type="dxa"/>
            <w:tcBorders>
              <w:top w:val="nil"/>
              <w:left w:val="nil"/>
              <w:bottom w:val="single" w:sz="4" w:space="0" w:color="auto"/>
              <w:right w:val="single" w:sz="4" w:space="0" w:color="auto"/>
            </w:tcBorders>
            <w:shd w:val="clear" w:color="000000" w:fill="FFFFFF"/>
            <w:vAlign w:val="center"/>
            <w:hideMark/>
          </w:tcPr>
          <w:p w14:paraId="35D984F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3,114</w:t>
            </w:r>
          </w:p>
        </w:tc>
        <w:tc>
          <w:tcPr>
            <w:tcW w:w="1331" w:type="dxa"/>
            <w:tcBorders>
              <w:top w:val="nil"/>
              <w:left w:val="nil"/>
              <w:bottom w:val="single" w:sz="4" w:space="0" w:color="auto"/>
              <w:right w:val="single" w:sz="4" w:space="0" w:color="auto"/>
            </w:tcBorders>
            <w:shd w:val="clear" w:color="000000" w:fill="FFFFFF"/>
            <w:vAlign w:val="center"/>
            <w:hideMark/>
          </w:tcPr>
          <w:p w14:paraId="74CDEE6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767</w:t>
            </w:r>
          </w:p>
        </w:tc>
        <w:tc>
          <w:tcPr>
            <w:tcW w:w="1345" w:type="dxa"/>
            <w:tcBorders>
              <w:top w:val="nil"/>
              <w:left w:val="nil"/>
              <w:bottom w:val="single" w:sz="4" w:space="0" w:color="auto"/>
              <w:right w:val="single" w:sz="4" w:space="0" w:color="auto"/>
            </w:tcBorders>
            <w:shd w:val="clear" w:color="000000" w:fill="FFFFFF"/>
            <w:noWrap/>
            <w:vAlign w:val="center"/>
            <w:hideMark/>
          </w:tcPr>
          <w:p w14:paraId="1B3F27D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2,535</w:t>
            </w:r>
          </w:p>
        </w:tc>
      </w:tr>
      <w:tr w:rsidR="00890CED" w:rsidRPr="00890CED" w14:paraId="7C0BFD98"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35773C6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3A5531E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June</w:t>
            </w:r>
          </w:p>
        </w:tc>
        <w:tc>
          <w:tcPr>
            <w:tcW w:w="1160" w:type="dxa"/>
            <w:tcBorders>
              <w:top w:val="nil"/>
              <w:left w:val="nil"/>
              <w:bottom w:val="single" w:sz="4" w:space="0" w:color="auto"/>
              <w:right w:val="single" w:sz="4" w:space="0" w:color="auto"/>
            </w:tcBorders>
            <w:shd w:val="clear" w:color="auto" w:fill="auto"/>
            <w:noWrap/>
            <w:vAlign w:val="bottom"/>
            <w:hideMark/>
          </w:tcPr>
          <w:p w14:paraId="7167653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3574</w:t>
            </w:r>
          </w:p>
        </w:tc>
        <w:tc>
          <w:tcPr>
            <w:tcW w:w="1256" w:type="dxa"/>
            <w:tcBorders>
              <w:top w:val="nil"/>
              <w:left w:val="nil"/>
              <w:bottom w:val="single" w:sz="4" w:space="0" w:color="auto"/>
              <w:right w:val="single" w:sz="4" w:space="0" w:color="auto"/>
            </w:tcBorders>
            <w:shd w:val="clear" w:color="000000" w:fill="FFFFFF"/>
            <w:vAlign w:val="center"/>
            <w:hideMark/>
          </w:tcPr>
          <w:p w14:paraId="26A3F9E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4,074</w:t>
            </w:r>
          </w:p>
        </w:tc>
        <w:tc>
          <w:tcPr>
            <w:tcW w:w="1375" w:type="dxa"/>
            <w:tcBorders>
              <w:top w:val="nil"/>
              <w:left w:val="nil"/>
              <w:bottom w:val="single" w:sz="4" w:space="0" w:color="auto"/>
              <w:right w:val="single" w:sz="4" w:space="0" w:color="auto"/>
            </w:tcBorders>
            <w:shd w:val="clear" w:color="auto" w:fill="auto"/>
            <w:noWrap/>
            <w:vAlign w:val="bottom"/>
            <w:hideMark/>
          </w:tcPr>
          <w:p w14:paraId="7BB7E36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1605</w:t>
            </w:r>
          </w:p>
        </w:tc>
        <w:tc>
          <w:tcPr>
            <w:tcW w:w="1449" w:type="dxa"/>
            <w:tcBorders>
              <w:top w:val="nil"/>
              <w:left w:val="nil"/>
              <w:bottom w:val="single" w:sz="4" w:space="0" w:color="auto"/>
              <w:right w:val="single" w:sz="4" w:space="0" w:color="auto"/>
            </w:tcBorders>
            <w:shd w:val="clear" w:color="000000" w:fill="FFFFFF"/>
            <w:vAlign w:val="center"/>
            <w:hideMark/>
          </w:tcPr>
          <w:p w14:paraId="589C766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3,112</w:t>
            </w:r>
          </w:p>
        </w:tc>
        <w:tc>
          <w:tcPr>
            <w:tcW w:w="1331" w:type="dxa"/>
            <w:tcBorders>
              <w:top w:val="nil"/>
              <w:left w:val="nil"/>
              <w:bottom w:val="single" w:sz="4" w:space="0" w:color="auto"/>
              <w:right w:val="single" w:sz="4" w:space="0" w:color="auto"/>
            </w:tcBorders>
            <w:shd w:val="clear" w:color="000000" w:fill="FFFFFF"/>
            <w:vAlign w:val="center"/>
            <w:hideMark/>
          </w:tcPr>
          <w:p w14:paraId="05775B6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780</w:t>
            </w:r>
          </w:p>
        </w:tc>
        <w:tc>
          <w:tcPr>
            <w:tcW w:w="1345" w:type="dxa"/>
            <w:tcBorders>
              <w:top w:val="nil"/>
              <w:left w:val="nil"/>
              <w:bottom w:val="single" w:sz="4" w:space="0" w:color="auto"/>
              <w:right w:val="single" w:sz="4" w:space="0" w:color="auto"/>
            </w:tcBorders>
            <w:shd w:val="clear" w:color="000000" w:fill="FFFFFF"/>
            <w:noWrap/>
            <w:vAlign w:val="center"/>
            <w:hideMark/>
          </w:tcPr>
          <w:p w14:paraId="4EFA86A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2,580</w:t>
            </w:r>
          </w:p>
        </w:tc>
      </w:tr>
      <w:tr w:rsidR="00890CED" w:rsidRPr="00890CED" w14:paraId="3C851B03"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30C9D0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45F0726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July</w:t>
            </w:r>
          </w:p>
        </w:tc>
        <w:tc>
          <w:tcPr>
            <w:tcW w:w="1160" w:type="dxa"/>
            <w:tcBorders>
              <w:top w:val="nil"/>
              <w:left w:val="nil"/>
              <w:bottom w:val="single" w:sz="4" w:space="0" w:color="auto"/>
              <w:right w:val="single" w:sz="4" w:space="0" w:color="auto"/>
            </w:tcBorders>
            <w:shd w:val="clear" w:color="auto" w:fill="auto"/>
            <w:noWrap/>
            <w:vAlign w:val="bottom"/>
            <w:hideMark/>
          </w:tcPr>
          <w:p w14:paraId="3461AC1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3708</w:t>
            </w:r>
          </w:p>
        </w:tc>
        <w:tc>
          <w:tcPr>
            <w:tcW w:w="1256" w:type="dxa"/>
            <w:tcBorders>
              <w:top w:val="nil"/>
              <w:left w:val="nil"/>
              <w:bottom w:val="single" w:sz="4" w:space="0" w:color="auto"/>
              <w:right w:val="single" w:sz="4" w:space="0" w:color="auto"/>
            </w:tcBorders>
            <w:shd w:val="clear" w:color="000000" w:fill="FFFFFF"/>
            <w:vAlign w:val="center"/>
            <w:hideMark/>
          </w:tcPr>
          <w:p w14:paraId="2212C91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4,227</w:t>
            </w:r>
          </w:p>
        </w:tc>
        <w:tc>
          <w:tcPr>
            <w:tcW w:w="1375" w:type="dxa"/>
            <w:tcBorders>
              <w:top w:val="nil"/>
              <w:left w:val="nil"/>
              <w:bottom w:val="single" w:sz="4" w:space="0" w:color="auto"/>
              <w:right w:val="single" w:sz="4" w:space="0" w:color="auto"/>
            </w:tcBorders>
            <w:shd w:val="clear" w:color="auto" w:fill="auto"/>
            <w:noWrap/>
            <w:vAlign w:val="bottom"/>
            <w:hideMark/>
          </w:tcPr>
          <w:p w14:paraId="45B8503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1680</w:t>
            </w:r>
          </w:p>
        </w:tc>
        <w:tc>
          <w:tcPr>
            <w:tcW w:w="1449" w:type="dxa"/>
            <w:tcBorders>
              <w:top w:val="nil"/>
              <w:left w:val="nil"/>
              <w:bottom w:val="single" w:sz="4" w:space="0" w:color="auto"/>
              <w:right w:val="single" w:sz="4" w:space="0" w:color="auto"/>
            </w:tcBorders>
            <w:shd w:val="clear" w:color="000000" w:fill="FFFFFF"/>
            <w:vAlign w:val="center"/>
            <w:hideMark/>
          </w:tcPr>
          <w:p w14:paraId="4AE9386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3,153</w:t>
            </w:r>
          </w:p>
        </w:tc>
        <w:tc>
          <w:tcPr>
            <w:tcW w:w="1331" w:type="dxa"/>
            <w:tcBorders>
              <w:top w:val="nil"/>
              <w:left w:val="nil"/>
              <w:bottom w:val="single" w:sz="4" w:space="0" w:color="auto"/>
              <w:right w:val="single" w:sz="4" w:space="0" w:color="auto"/>
            </w:tcBorders>
            <w:shd w:val="clear" w:color="000000" w:fill="FFFFFF"/>
            <w:vAlign w:val="center"/>
            <w:hideMark/>
          </w:tcPr>
          <w:p w14:paraId="7026722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812</w:t>
            </w:r>
          </w:p>
        </w:tc>
        <w:tc>
          <w:tcPr>
            <w:tcW w:w="1345" w:type="dxa"/>
            <w:tcBorders>
              <w:top w:val="nil"/>
              <w:left w:val="nil"/>
              <w:bottom w:val="single" w:sz="4" w:space="0" w:color="auto"/>
              <w:right w:val="single" w:sz="4" w:space="0" w:color="auto"/>
            </w:tcBorders>
            <w:shd w:val="clear" w:color="000000" w:fill="FFFFFF"/>
            <w:noWrap/>
            <w:vAlign w:val="center"/>
            <w:hideMark/>
          </w:tcPr>
          <w:p w14:paraId="0DF64A1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2,698</w:t>
            </w:r>
          </w:p>
        </w:tc>
      </w:tr>
      <w:tr w:rsidR="00890CED" w:rsidRPr="00890CED" w14:paraId="366D1976"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96A26F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5864D81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August</w:t>
            </w:r>
          </w:p>
        </w:tc>
        <w:tc>
          <w:tcPr>
            <w:tcW w:w="1160" w:type="dxa"/>
            <w:tcBorders>
              <w:top w:val="nil"/>
              <w:left w:val="nil"/>
              <w:bottom w:val="single" w:sz="4" w:space="0" w:color="auto"/>
              <w:right w:val="single" w:sz="4" w:space="0" w:color="auto"/>
            </w:tcBorders>
            <w:shd w:val="clear" w:color="auto" w:fill="auto"/>
            <w:noWrap/>
            <w:vAlign w:val="bottom"/>
            <w:hideMark/>
          </w:tcPr>
          <w:p w14:paraId="2FC3FEA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4394</w:t>
            </w:r>
          </w:p>
        </w:tc>
        <w:tc>
          <w:tcPr>
            <w:tcW w:w="1256" w:type="dxa"/>
            <w:tcBorders>
              <w:top w:val="nil"/>
              <w:left w:val="nil"/>
              <w:bottom w:val="single" w:sz="4" w:space="0" w:color="auto"/>
              <w:right w:val="single" w:sz="4" w:space="0" w:color="auto"/>
            </w:tcBorders>
            <w:shd w:val="clear" w:color="000000" w:fill="FFFFFF"/>
            <w:vAlign w:val="center"/>
            <w:hideMark/>
          </w:tcPr>
          <w:p w14:paraId="0D0DC50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4,921</w:t>
            </w:r>
          </w:p>
        </w:tc>
        <w:tc>
          <w:tcPr>
            <w:tcW w:w="1375" w:type="dxa"/>
            <w:tcBorders>
              <w:top w:val="nil"/>
              <w:left w:val="nil"/>
              <w:bottom w:val="single" w:sz="4" w:space="0" w:color="auto"/>
              <w:right w:val="single" w:sz="4" w:space="0" w:color="auto"/>
            </w:tcBorders>
            <w:shd w:val="clear" w:color="auto" w:fill="auto"/>
            <w:noWrap/>
            <w:vAlign w:val="bottom"/>
            <w:hideMark/>
          </w:tcPr>
          <w:p w14:paraId="644D893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1777</w:t>
            </w:r>
          </w:p>
        </w:tc>
        <w:tc>
          <w:tcPr>
            <w:tcW w:w="1449" w:type="dxa"/>
            <w:tcBorders>
              <w:top w:val="nil"/>
              <w:left w:val="nil"/>
              <w:bottom w:val="single" w:sz="4" w:space="0" w:color="auto"/>
              <w:right w:val="single" w:sz="4" w:space="0" w:color="auto"/>
            </w:tcBorders>
            <w:shd w:val="clear" w:color="000000" w:fill="FFFFFF"/>
            <w:vAlign w:val="center"/>
            <w:hideMark/>
          </w:tcPr>
          <w:p w14:paraId="0D97039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3,062</w:t>
            </w:r>
          </w:p>
        </w:tc>
        <w:tc>
          <w:tcPr>
            <w:tcW w:w="1331" w:type="dxa"/>
            <w:tcBorders>
              <w:top w:val="nil"/>
              <w:left w:val="nil"/>
              <w:bottom w:val="single" w:sz="4" w:space="0" w:color="auto"/>
              <w:right w:val="single" w:sz="4" w:space="0" w:color="auto"/>
            </w:tcBorders>
            <w:shd w:val="clear" w:color="000000" w:fill="FFFFFF"/>
            <w:vAlign w:val="center"/>
            <w:hideMark/>
          </w:tcPr>
          <w:p w14:paraId="7571793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815</w:t>
            </w:r>
          </w:p>
        </w:tc>
        <w:tc>
          <w:tcPr>
            <w:tcW w:w="1345" w:type="dxa"/>
            <w:tcBorders>
              <w:top w:val="nil"/>
              <w:left w:val="nil"/>
              <w:bottom w:val="single" w:sz="4" w:space="0" w:color="auto"/>
              <w:right w:val="single" w:sz="4" w:space="0" w:color="auto"/>
            </w:tcBorders>
            <w:shd w:val="clear" w:color="000000" w:fill="FFFFFF"/>
            <w:noWrap/>
            <w:vAlign w:val="center"/>
            <w:hideMark/>
          </w:tcPr>
          <w:p w14:paraId="1D4335A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3,202</w:t>
            </w:r>
          </w:p>
        </w:tc>
      </w:tr>
      <w:tr w:rsidR="00890CED" w:rsidRPr="00890CED" w14:paraId="0C3525CF"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127691A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69BE2F3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September</w:t>
            </w:r>
          </w:p>
        </w:tc>
        <w:tc>
          <w:tcPr>
            <w:tcW w:w="1160" w:type="dxa"/>
            <w:tcBorders>
              <w:top w:val="nil"/>
              <w:left w:val="nil"/>
              <w:bottom w:val="single" w:sz="4" w:space="0" w:color="auto"/>
              <w:right w:val="single" w:sz="4" w:space="0" w:color="auto"/>
            </w:tcBorders>
            <w:shd w:val="clear" w:color="auto" w:fill="auto"/>
            <w:noWrap/>
            <w:vAlign w:val="bottom"/>
            <w:hideMark/>
          </w:tcPr>
          <w:p w14:paraId="4027689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4834</w:t>
            </w:r>
          </w:p>
        </w:tc>
        <w:tc>
          <w:tcPr>
            <w:tcW w:w="1256" w:type="dxa"/>
            <w:tcBorders>
              <w:top w:val="nil"/>
              <w:left w:val="nil"/>
              <w:bottom w:val="single" w:sz="4" w:space="0" w:color="auto"/>
              <w:right w:val="single" w:sz="4" w:space="0" w:color="auto"/>
            </w:tcBorders>
            <w:shd w:val="clear" w:color="000000" w:fill="FFFFFF"/>
            <w:vAlign w:val="center"/>
            <w:hideMark/>
          </w:tcPr>
          <w:p w14:paraId="42E4477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5,317</w:t>
            </w:r>
          </w:p>
        </w:tc>
        <w:tc>
          <w:tcPr>
            <w:tcW w:w="1375" w:type="dxa"/>
            <w:tcBorders>
              <w:top w:val="nil"/>
              <w:left w:val="nil"/>
              <w:bottom w:val="single" w:sz="4" w:space="0" w:color="auto"/>
              <w:right w:val="single" w:sz="4" w:space="0" w:color="auto"/>
            </w:tcBorders>
            <w:shd w:val="clear" w:color="auto" w:fill="auto"/>
            <w:noWrap/>
            <w:vAlign w:val="bottom"/>
            <w:hideMark/>
          </w:tcPr>
          <w:p w14:paraId="4A97700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1805</w:t>
            </w:r>
          </w:p>
        </w:tc>
        <w:tc>
          <w:tcPr>
            <w:tcW w:w="1449" w:type="dxa"/>
            <w:tcBorders>
              <w:top w:val="nil"/>
              <w:left w:val="nil"/>
              <w:bottom w:val="single" w:sz="4" w:space="0" w:color="auto"/>
              <w:right w:val="single" w:sz="4" w:space="0" w:color="auto"/>
            </w:tcBorders>
            <w:shd w:val="clear" w:color="000000" w:fill="FFFFFF"/>
            <w:vAlign w:val="center"/>
            <w:hideMark/>
          </w:tcPr>
          <w:p w14:paraId="2EB2CDA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3,138</w:t>
            </w:r>
          </w:p>
        </w:tc>
        <w:tc>
          <w:tcPr>
            <w:tcW w:w="1331" w:type="dxa"/>
            <w:tcBorders>
              <w:top w:val="nil"/>
              <w:left w:val="nil"/>
              <w:bottom w:val="single" w:sz="4" w:space="0" w:color="auto"/>
              <w:right w:val="single" w:sz="4" w:space="0" w:color="auto"/>
            </w:tcBorders>
            <w:shd w:val="clear" w:color="000000" w:fill="FFFFFF"/>
            <w:vAlign w:val="center"/>
            <w:hideMark/>
          </w:tcPr>
          <w:p w14:paraId="1C87A60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828</w:t>
            </w:r>
          </w:p>
        </w:tc>
        <w:tc>
          <w:tcPr>
            <w:tcW w:w="1345" w:type="dxa"/>
            <w:tcBorders>
              <w:top w:val="nil"/>
              <w:left w:val="nil"/>
              <w:bottom w:val="single" w:sz="4" w:space="0" w:color="auto"/>
              <w:right w:val="single" w:sz="4" w:space="0" w:color="auto"/>
            </w:tcBorders>
            <w:shd w:val="clear" w:color="000000" w:fill="FFFFFF"/>
            <w:noWrap/>
            <w:vAlign w:val="center"/>
            <w:hideMark/>
          </w:tcPr>
          <w:p w14:paraId="1AFA37A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3,740</w:t>
            </w:r>
          </w:p>
        </w:tc>
      </w:tr>
      <w:tr w:rsidR="00890CED" w:rsidRPr="00890CED" w14:paraId="01037506"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DF8358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6629CF1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October</w:t>
            </w:r>
          </w:p>
        </w:tc>
        <w:tc>
          <w:tcPr>
            <w:tcW w:w="1160" w:type="dxa"/>
            <w:tcBorders>
              <w:top w:val="nil"/>
              <w:left w:val="nil"/>
              <w:bottom w:val="single" w:sz="4" w:space="0" w:color="auto"/>
              <w:right w:val="single" w:sz="4" w:space="0" w:color="auto"/>
            </w:tcBorders>
            <w:shd w:val="clear" w:color="auto" w:fill="auto"/>
            <w:noWrap/>
            <w:vAlign w:val="bottom"/>
            <w:hideMark/>
          </w:tcPr>
          <w:p w14:paraId="6CFA596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5030</w:t>
            </w:r>
          </w:p>
        </w:tc>
        <w:tc>
          <w:tcPr>
            <w:tcW w:w="1256" w:type="dxa"/>
            <w:tcBorders>
              <w:top w:val="nil"/>
              <w:left w:val="nil"/>
              <w:bottom w:val="single" w:sz="4" w:space="0" w:color="auto"/>
              <w:right w:val="single" w:sz="4" w:space="0" w:color="auto"/>
            </w:tcBorders>
            <w:shd w:val="clear" w:color="000000" w:fill="FFFFFF"/>
            <w:vAlign w:val="center"/>
            <w:hideMark/>
          </w:tcPr>
          <w:p w14:paraId="5B45B40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5,734</w:t>
            </w:r>
          </w:p>
        </w:tc>
        <w:tc>
          <w:tcPr>
            <w:tcW w:w="1375" w:type="dxa"/>
            <w:tcBorders>
              <w:top w:val="nil"/>
              <w:left w:val="nil"/>
              <w:bottom w:val="single" w:sz="4" w:space="0" w:color="auto"/>
              <w:right w:val="single" w:sz="4" w:space="0" w:color="auto"/>
            </w:tcBorders>
            <w:shd w:val="clear" w:color="auto" w:fill="auto"/>
            <w:noWrap/>
            <w:vAlign w:val="bottom"/>
            <w:hideMark/>
          </w:tcPr>
          <w:p w14:paraId="1C17DC6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1953</w:t>
            </w:r>
          </w:p>
        </w:tc>
        <w:tc>
          <w:tcPr>
            <w:tcW w:w="1449" w:type="dxa"/>
            <w:tcBorders>
              <w:top w:val="nil"/>
              <w:left w:val="nil"/>
              <w:bottom w:val="single" w:sz="4" w:space="0" w:color="auto"/>
              <w:right w:val="single" w:sz="4" w:space="0" w:color="auto"/>
            </w:tcBorders>
            <w:shd w:val="clear" w:color="000000" w:fill="FFFFFF"/>
            <w:vAlign w:val="center"/>
            <w:hideMark/>
          </w:tcPr>
          <w:p w14:paraId="5A6EA11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3,215</w:t>
            </w:r>
          </w:p>
        </w:tc>
        <w:tc>
          <w:tcPr>
            <w:tcW w:w="1331" w:type="dxa"/>
            <w:tcBorders>
              <w:top w:val="nil"/>
              <w:left w:val="nil"/>
              <w:bottom w:val="single" w:sz="4" w:space="0" w:color="auto"/>
              <w:right w:val="single" w:sz="4" w:space="0" w:color="auto"/>
            </w:tcBorders>
            <w:shd w:val="clear" w:color="000000" w:fill="FFFFFF"/>
            <w:vAlign w:val="center"/>
            <w:hideMark/>
          </w:tcPr>
          <w:p w14:paraId="6128165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833</w:t>
            </w:r>
          </w:p>
        </w:tc>
        <w:tc>
          <w:tcPr>
            <w:tcW w:w="1345" w:type="dxa"/>
            <w:tcBorders>
              <w:top w:val="nil"/>
              <w:left w:val="nil"/>
              <w:bottom w:val="single" w:sz="4" w:space="0" w:color="auto"/>
              <w:right w:val="single" w:sz="4" w:space="0" w:color="auto"/>
            </w:tcBorders>
            <w:shd w:val="clear" w:color="000000" w:fill="FFFFFF"/>
            <w:noWrap/>
            <w:vAlign w:val="center"/>
            <w:hideMark/>
          </w:tcPr>
          <w:p w14:paraId="59ED55D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3,762</w:t>
            </w:r>
          </w:p>
        </w:tc>
      </w:tr>
      <w:tr w:rsidR="00890CED" w:rsidRPr="00890CED" w14:paraId="24C79618"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7CAD1F1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188E091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November</w:t>
            </w:r>
          </w:p>
        </w:tc>
        <w:tc>
          <w:tcPr>
            <w:tcW w:w="1160" w:type="dxa"/>
            <w:tcBorders>
              <w:top w:val="nil"/>
              <w:left w:val="nil"/>
              <w:bottom w:val="single" w:sz="4" w:space="0" w:color="auto"/>
              <w:right w:val="single" w:sz="4" w:space="0" w:color="auto"/>
            </w:tcBorders>
            <w:shd w:val="clear" w:color="auto" w:fill="auto"/>
            <w:noWrap/>
            <w:vAlign w:val="bottom"/>
            <w:hideMark/>
          </w:tcPr>
          <w:p w14:paraId="1BFEF5F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5542</w:t>
            </w:r>
          </w:p>
        </w:tc>
        <w:tc>
          <w:tcPr>
            <w:tcW w:w="1256" w:type="dxa"/>
            <w:tcBorders>
              <w:top w:val="nil"/>
              <w:left w:val="nil"/>
              <w:bottom w:val="single" w:sz="4" w:space="0" w:color="auto"/>
              <w:right w:val="single" w:sz="4" w:space="0" w:color="auto"/>
            </w:tcBorders>
            <w:shd w:val="clear" w:color="000000" w:fill="FFFFFF"/>
            <w:vAlign w:val="center"/>
            <w:hideMark/>
          </w:tcPr>
          <w:p w14:paraId="1F2E08C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6,151</w:t>
            </w:r>
          </w:p>
        </w:tc>
        <w:tc>
          <w:tcPr>
            <w:tcW w:w="1375" w:type="dxa"/>
            <w:tcBorders>
              <w:top w:val="nil"/>
              <w:left w:val="nil"/>
              <w:bottom w:val="single" w:sz="4" w:space="0" w:color="auto"/>
              <w:right w:val="single" w:sz="4" w:space="0" w:color="auto"/>
            </w:tcBorders>
            <w:shd w:val="clear" w:color="auto" w:fill="auto"/>
            <w:noWrap/>
            <w:vAlign w:val="bottom"/>
            <w:hideMark/>
          </w:tcPr>
          <w:p w14:paraId="441469A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2070</w:t>
            </w:r>
          </w:p>
        </w:tc>
        <w:tc>
          <w:tcPr>
            <w:tcW w:w="1449" w:type="dxa"/>
            <w:tcBorders>
              <w:top w:val="nil"/>
              <w:left w:val="nil"/>
              <w:bottom w:val="single" w:sz="4" w:space="0" w:color="auto"/>
              <w:right w:val="single" w:sz="4" w:space="0" w:color="auto"/>
            </w:tcBorders>
            <w:shd w:val="clear" w:color="000000" w:fill="FFFFFF"/>
            <w:vAlign w:val="center"/>
            <w:hideMark/>
          </w:tcPr>
          <w:p w14:paraId="5E26FD7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3,100</w:t>
            </w:r>
          </w:p>
        </w:tc>
        <w:tc>
          <w:tcPr>
            <w:tcW w:w="1331" w:type="dxa"/>
            <w:tcBorders>
              <w:top w:val="nil"/>
              <w:left w:val="nil"/>
              <w:bottom w:val="single" w:sz="4" w:space="0" w:color="auto"/>
              <w:right w:val="single" w:sz="4" w:space="0" w:color="auto"/>
            </w:tcBorders>
            <w:shd w:val="clear" w:color="000000" w:fill="FFFFFF"/>
            <w:vAlign w:val="center"/>
            <w:hideMark/>
          </w:tcPr>
          <w:p w14:paraId="18D5D1F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850</w:t>
            </w:r>
          </w:p>
        </w:tc>
        <w:tc>
          <w:tcPr>
            <w:tcW w:w="1345" w:type="dxa"/>
            <w:tcBorders>
              <w:top w:val="nil"/>
              <w:left w:val="nil"/>
              <w:bottom w:val="single" w:sz="4" w:space="0" w:color="auto"/>
              <w:right w:val="single" w:sz="4" w:space="0" w:color="auto"/>
            </w:tcBorders>
            <w:shd w:val="clear" w:color="000000" w:fill="FFFFFF"/>
            <w:noWrap/>
            <w:vAlign w:val="center"/>
            <w:hideMark/>
          </w:tcPr>
          <w:p w14:paraId="5DE4922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3,820</w:t>
            </w:r>
          </w:p>
        </w:tc>
      </w:tr>
      <w:tr w:rsidR="00890CED" w:rsidRPr="00890CED" w14:paraId="626A292B"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17D5EBD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2021</w:t>
            </w:r>
          </w:p>
        </w:tc>
        <w:tc>
          <w:tcPr>
            <w:tcW w:w="1038" w:type="dxa"/>
            <w:tcBorders>
              <w:top w:val="nil"/>
              <w:left w:val="nil"/>
              <w:bottom w:val="single" w:sz="4" w:space="0" w:color="auto"/>
              <w:right w:val="single" w:sz="4" w:space="0" w:color="auto"/>
            </w:tcBorders>
            <w:shd w:val="clear" w:color="000000" w:fill="FFFFFF"/>
            <w:noWrap/>
            <w:vAlign w:val="center"/>
            <w:hideMark/>
          </w:tcPr>
          <w:p w14:paraId="04C557C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December</w:t>
            </w:r>
          </w:p>
        </w:tc>
        <w:tc>
          <w:tcPr>
            <w:tcW w:w="1160" w:type="dxa"/>
            <w:tcBorders>
              <w:top w:val="nil"/>
              <w:left w:val="nil"/>
              <w:bottom w:val="single" w:sz="4" w:space="0" w:color="auto"/>
              <w:right w:val="single" w:sz="4" w:space="0" w:color="auto"/>
            </w:tcBorders>
            <w:shd w:val="clear" w:color="auto" w:fill="auto"/>
            <w:noWrap/>
            <w:vAlign w:val="bottom"/>
            <w:hideMark/>
          </w:tcPr>
          <w:p w14:paraId="21C4F10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5029</w:t>
            </w:r>
          </w:p>
        </w:tc>
        <w:tc>
          <w:tcPr>
            <w:tcW w:w="1256" w:type="dxa"/>
            <w:tcBorders>
              <w:top w:val="nil"/>
              <w:left w:val="nil"/>
              <w:bottom w:val="single" w:sz="4" w:space="0" w:color="auto"/>
              <w:right w:val="single" w:sz="4" w:space="0" w:color="auto"/>
            </w:tcBorders>
            <w:shd w:val="clear" w:color="000000" w:fill="FFFFFF"/>
            <w:vAlign w:val="center"/>
            <w:hideMark/>
          </w:tcPr>
          <w:p w14:paraId="1B5FE99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5,884</w:t>
            </w:r>
          </w:p>
        </w:tc>
        <w:tc>
          <w:tcPr>
            <w:tcW w:w="1375" w:type="dxa"/>
            <w:tcBorders>
              <w:top w:val="nil"/>
              <w:left w:val="nil"/>
              <w:bottom w:val="single" w:sz="4" w:space="0" w:color="auto"/>
              <w:right w:val="single" w:sz="4" w:space="0" w:color="auto"/>
            </w:tcBorders>
            <w:shd w:val="clear" w:color="auto" w:fill="auto"/>
            <w:noWrap/>
            <w:vAlign w:val="bottom"/>
            <w:hideMark/>
          </w:tcPr>
          <w:p w14:paraId="49923C3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1950</w:t>
            </w:r>
          </w:p>
        </w:tc>
        <w:tc>
          <w:tcPr>
            <w:tcW w:w="1449" w:type="dxa"/>
            <w:tcBorders>
              <w:top w:val="nil"/>
              <w:left w:val="nil"/>
              <w:bottom w:val="single" w:sz="4" w:space="0" w:color="auto"/>
              <w:right w:val="single" w:sz="4" w:space="0" w:color="auto"/>
            </w:tcBorders>
            <w:shd w:val="clear" w:color="000000" w:fill="FFFFFF"/>
            <w:vAlign w:val="center"/>
            <w:hideMark/>
          </w:tcPr>
          <w:p w14:paraId="0A1C364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3,070</w:t>
            </w:r>
          </w:p>
        </w:tc>
        <w:tc>
          <w:tcPr>
            <w:tcW w:w="1331" w:type="dxa"/>
            <w:tcBorders>
              <w:top w:val="nil"/>
              <w:left w:val="nil"/>
              <w:bottom w:val="single" w:sz="4" w:space="0" w:color="auto"/>
              <w:right w:val="single" w:sz="4" w:space="0" w:color="auto"/>
            </w:tcBorders>
            <w:shd w:val="clear" w:color="auto" w:fill="auto"/>
            <w:noWrap/>
            <w:vAlign w:val="bottom"/>
            <w:hideMark/>
          </w:tcPr>
          <w:p w14:paraId="775B6C7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860</w:t>
            </w:r>
          </w:p>
        </w:tc>
        <w:tc>
          <w:tcPr>
            <w:tcW w:w="1345" w:type="dxa"/>
            <w:tcBorders>
              <w:top w:val="nil"/>
              <w:left w:val="nil"/>
              <w:bottom w:val="single" w:sz="4" w:space="0" w:color="auto"/>
              <w:right w:val="single" w:sz="4" w:space="0" w:color="auto"/>
            </w:tcBorders>
            <w:shd w:val="clear" w:color="000000" w:fill="FFFFFF"/>
            <w:noWrap/>
            <w:vAlign w:val="center"/>
            <w:hideMark/>
          </w:tcPr>
          <w:p w14:paraId="095D7BF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3,450</w:t>
            </w:r>
          </w:p>
        </w:tc>
      </w:tr>
      <w:tr w:rsidR="00890CED" w:rsidRPr="00890CED" w14:paraId="215801A6"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1DBA406C"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Q4 FY2022</w:t>
            </w:r>
          </w:p>
        </w:tc>
        <w:tc>
          <w:tcPr>
            <w:tcW w:w="1038" w:type="dxa"/>
            <w:tcBorders>
              <w:top w:val="nil"/>
              <w:left w:val="nil"/>
              <w:bottom w:val="single" w:sz="4" w:space="0" w:color="auto"/>
              <w:right w:val="single" w:sz="4" w:space="0" w:color="auto"/>
            </w:tcBorders>
            <w:shd w:val="clear" w:color="auto" w:fill="auto"/>
            <w:noWrap/>
            <w:vAlign w:val="bottom"/>
            <w:hideMark/>
          </w:tcPr>
          <w:p w14:paraId="0D4634FF" w14:textId="77777777" w:rsidR="00890CED" w:rsidRPr="00890CED" w:rsidRDefault="00890CED" w:rsidP="00890CED">
            <w:pPr>
              <w:spacing w:after="0" w:line="240" w:lineRule="auto"/>
              <w:rPr>
                <w:rFonts w:ascii="Arial" w:eastAsia="Times New Roman" w:hAnsi="Arial" w:cs="Arial"/>
                <w:sz w:val="18"/>
                <w:szCs w:val="18"/>
                <w:lang w:eastAsia="en-IN"/>
              </w:rPr>
            </w:pPr>
            <w:r w:rsidRPr="00890CED">
              <w:rPr>
                <w:rFonts w:ascii="Arial" w:eastAsia="Times New Roman" w:hAnsi="Arial" w:cs="Arial"/>
                <w:sz w:val="18"/>
                <w:szCs w:val="18"/>
                <w:lang w:eastAsia="en-IN"/>
              </w:rPr>
              <w:t> </w:t>
            </w:r>
          </w:p>
        </w:tc>
        <w:tc>
          <w:tcPr>
            <w:tcW w:w="1160" w:type="dxa"/>
            <w:tcBorders>
              <w:top w:val="nil"/>
              <w:left w:val="nil"/>
              <w:bottom w:val="single" w:sz="4" w:space="0" w:color="auto"/>
              <w:right w:val="single" w:sz="4" w:space="0" w:color="auto"/>
            </w:tcBorders>
            <w:shd w:val="clear" w:color="auto" w:fill="auto"/>
            <w:noWrap/>
            <w:vAlign w:val="bottom"/>
            <w:hideMark/>
          </w:tcPr>
          <w:p w14:paraId="596BD23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4525</w:t>
            </w:r>
          </w:p>
        </w:tc>
        <w:tc>
          <w:tcPr>
            <w:tcW w:w="1256" w:type="dxa"/>
            <w:tcBorders>
              <w:top w:val="nil"/>
              <w:left w:val="nil"/>
              <w:bottom w:val="single" w:sz="4" w:space="0" w:color="auto"/>
              <w:right w:val="single" w:sz="4" w:space="0" w:color="auto"/>
            </w:tcBorders>
            <w:shd w:val="clear" w:color="000000" w:fill="FFFFFF"/>
            <w:vAlign w:val="center"/>
            <w:hideMark/>
          </w:tcPr>
          <w:p w14:paraId="186D1919"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5,068</w:t>
            </w:r>
          </w:p>
        </w:tc>
        <w:tc>
          <w:tcPr>
            <w:tcW w:w="1375" w:type="dxa"/>
            <w:tcBorders>
              <w:top w:val="nil"/>
              <w:left w:val="nil"/>
              <w:bottom w:val="single" w:sz="4" w:space="0" w:color="auto"/>
              <w:right w:val="single" w:sz="4" w:space="0" w:color="auto"/>
            </w:tcBorders>
            <w:shd w:val="clear" w:color="auto" w:fill="auto"/>
            <w:noWrap/>
            <w:vAlign w:val="bottom"/>
            <w:hideMark/>
          </w:tcPr>
          <w:p w14:paraId="2C688AA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2020</w:t>
            </w:r>
          </w:p>
        </w:tc>
        <w:tc>
          <w:tcPr>
            <w:tcW w:w="1449" w:type="dxa"/>
            <w:tcBorders>
              <w:top w:val="nil"/>
              <w:left w:val="nil"/>
              <w:bottom w:val="single" w:sz="4" w:space="0" w:color="auto"/>
              <w:right w:val="single" w:sz="4" w:space="0" w:color="auto"/>
            </w:tcBorders>
            <w:shd w:val="clear" w:color="000000" w:fill="FFFFFF"/>
            <w:vAlign w:val="center"/>
            <w:hideMark/>
          </w:tcPr>
          <w:p w14:paraId="419B255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2,920</w:t>
            </w:r>
          </w:p>
        </w:tc>
        <w:tc>
          <w:tcPr>
            <w:tcW w:w="1331" w:type="dxa"/>
            <w:tcBorders>
              <w:top w:val="nil"/>
              <w:left w:val="nil"/>
              <w:bottom w:val="single" w:sz="4" w:space="0" w:color="auto"/>
              <w:right w:val="single" w:sz="4" w:space="0" w:color="auto"/>
            </w:tcBorders>
            <w:shd w:val="clear" w:color="auto" w:fill="auto"/>
            <w:noWrap/>
            <w:vAlign w:val="bottom"/>
            <w:hideMark/>
          </w:tcPr>
          <w:p w14:paraId="77F384A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840</w:t>
            </w:r>
          </w:p>
        </w:tc>
        <w:tc>
          <w:tcPr>
            <w:tcW w:w="1345" w:type="dxa"/>
            <w:tcBorders>
              <w:top w:val="nil"/>
              <w:left w:val="nil"/>
              <w:bottom w:val="single" w:sz="4" w:space="0" w:color="auto"/>
              <w:right w:val="single" w:sz="4" w:space="0" w:color="auto"/>
            </w:tcBorders>
            <w:shd w:val="clear" w:color="000000" w:fill="FFFFFF"/>
            <w:noWrap/>
            <w:vAlign w:val="center"/>
            <w:hideMark/>
          </w:tcPr>
          <w:p w14:paraId="543571B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3,120</w:t>
            </w:r>
          </w:p>
        </w:tc>
      </w:tr>
      <w:tr w:rsidR="00890CED" w:rsidRPr="00890CED" w14:paraId="289AC2FB"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48440F6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Q1 FY2023</w:t>
            </w:r>
          </w:p>
        </w:tc>
        <w:tc>
          <w:tcPr>
            <w:tcW w:w="1038" w:type="dxa"/>
            <w:tcBorders>
              <w:top w:val="nil"/>
              <w:left w:val="nil"/>
              <w:bottom w:val="single" w:sz="4" w:space="0" w:color="auto"/>
              <w:right w:val="single" w:sz="4" w:space="0" w:color="auto"/>
            </w:tcBorders>
            <w:shd w:val="clear" w:color="auto" w:fill="auto"/>
            <w:noWrap/>
            <w:vAlign w:val="bottom"/>
            <w:hideMark/>
          </w:tcPr>
          <w:p w14:paraId="7610A56E" w14:textId="77777777" w:rsidR="00890CED" w:rsidRPr="00890CED" w:rsidRDefault="00890CED" w:rsidP="00890CED">
            <w:pPr>
              <w:spacing w:after="0" w:line="240" w:lineRule="auto"/>
              <w:rPr>
                <w:rFonts w:ascii="Arial" w:eastAsia="Times New Roman" w:hAnsi="Arial" w:cs="Arial"/>
                <w:sz w:val="18"/>
                <w:szCs w:val="18"/>
                <w:lang w:eastAsia="en-IN"/>
              </w:rPr>
            </w:pPr>
            <w:r w:rsidRPr="00890CED">
              <w:rPr>
                <w:rFonts w:ascii="Arial" w:eastAsia="Times New Roman" w:hAnsi="Arial" w:cs="Arial"/>
                <w:sz w:val="18"/>
                <w:szCs w:val="18"/>
                <w:lang w:eastAsia="en-IN"/>
              </w:rPr>
              <w:t> </w:t>
            </w:r>
          </w:p>
        </w:tc>
        <w:tc>
          <w:tcPr>
            <w:tcW w:w="1160" w:type="dxa"/>
            <w:tcBorders>
              <w:top w:val="nil"/>
              <w:left w:val="nil"/>
              <w:bottom w:val="single" w:sz="4" w:space="0" w:color="auto"/>
              <w:right w:val="single" w:sz="4" w:space="0" w:color="auto"/>
            </w:tcBorders>
            <w:shd w:val="clear" w:color="auto" w:fill="auto"/>
            <w:noWrap/>
            <w:vAlign w:val="bottom"/>
            <w:hideMark/>
          </w:tcPr>
          <w:p w14:paraId="77A76F2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4200</w:t>
            </w:r>
          </w:p>
        </w:tc>
        <w:tc>
          <w:tcPr>
            <w:tcW w:w="1256" w:type="dxa"/>
            <w:tcBorders>
              <w:top w:val="nil"/>
              <w:left w:val="nil"/>
              <w:bottom w:val="single" w:sz="4" w:space="0" w:color="auto"/>
              <w:right w:val="single" w:sz="4" w:space="0" w:color="auto"/>
            </w:tcBorders>
            <w:shd w:val="clear" w:color="000000" w:fill="FFFFFF"/>
            <w:vAlign w:val="center"/>
            <w:hideMark/>
          </w:tcPr>
          <w:p w14:paraId="6D61529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4,830</w:t>
            </w:r>
          </w:p>
        </w:tc>
        <w:tc>
          <w:tcPr>
            <w:tcW w:w="1375" w:type="dxa"/>
            <w:tcBorders>
              <w:top w:val="nil"/>
              <w:left w:val="nil"/>
              <w:bottom w:val="single" w:sz="4" w:space="0" w:color="auto"/>
              <w:right w:val="single" w:sz="4" w:space="0" w:color="auto"/>
            </w:tcBorders>
            <w:shd w:val="clear" w:color="auto" w:fill="auto"/>
            <w:noWrap/>
            <w:vAlign w:val="bottom"/>
            <w:hideMark/>
          </w:tcPr>
          <w:p w14:paraId="49AA2FB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1910</w:t>
            </w:r>
          </w:p>
        </w:tc>
        <w:tc>
          <w:tcPr>
            <w:tcW w:w="1449" w:type="dxa"/>
            <w:tcBorders>
              <w:top w:val="nil"/>
              <w:left w:val="nil"/>
              <w:bottom w:val="single" w:sz="4" w:space="0" w:color="auto"/>
              <w:right w:val="single" w:sz="4" w:space="0" w:color="auto"/>
            </w:tcBorders>
            <w:shd w:val="clear" w:color="000000" w:fill="FFFFFF"/>
            <w:vAlign w:val="center"/>
            <w:hideMark/>
          </w:tcPr>
          <w:p w14:paraId="20F556A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2,700</w:t>
            </w:r>
          </w:p>
        </w:tc>
        <w:tc>
          <w:tcPr>
            <w:tcW w:w="1331" w:type="dxa"/>
            <w:tcBorders>
              <w:top w:val="nil"/>
              <w:left w:val="nil"/>
              <w:bottom w:val="single" w:sz="4" w:space="0" w:color="auto"/>
              <w:right w:val="single" w:sz="4" w:space="0" w:color="auto"/>
            </w:tcBorders>
            <w:shd w:val="clear" w:color="auto" w:fill="auto"/>
            <w:noWrap/>
            <w:vAlign w:val="bottom"/>
            <w:hideMark/>
          </w:tcPr>
          <w:p w14:paraId="7F08F51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870</w:t>
            </w:r>
          </w:p>
        </w:tc>
        <w:tc>
          <w:tcPr>
            <w:tcW w:w="1345" w:type="dxa"/>
            <w:tcBorders>
              <w:top w:val="nil"/>
              <w:left w:val="nil"/>
              <w:bottom w:val="single" w:sz="4" w:space="0" w:color="auto"/>
              <w:right w:val="single" w:sz="4" w:space="0" w:color="auto"/>
            </w:tcBorders>
            <w:shd w:val="clear" w:color="000000" w:fill="FFFFFF"/>
            <w:noWrap/>
            <w:vAlign w:val="center"/>
            <w:hideMark/>
          </w:tcPr>
          <w:p w14:paraId="15B0543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2840</w:t>
            </w:r>
          </w:p>
        </w:tc>
      </w:tr>
      <w:tr w:rsidR="00890CED" w:rsidRPr="00890CED" w14:paraId="5CD7EA8B"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5436CF3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Q2 FY2023</w:t>
            </w:r>
          </w:p>
        </w:tc>
        <w:tc>
          <w:tcPr>
            <w:tcW w:w="1038" w:type="dxa"/>
            <w:tcBorders>
              <w:top w:val="nil"/>
              <w:left w:val="nil"/>
              <w:bottom w:val="single" w:sz="4" w:space="0" w:color="auto"/>
              <w:right w:val="single" w:sz="4" w:space="0" w:color="auto"/>
            </w:tcBorders>
            <w:shd w:val="clear" w:color="auto" w:fill="auto"/>
            <w:noWrap/>
            <w:vAlign w:val="bottom"/>
            <w:hideMark/>
          </w:tcPr>
          <w:p w14:paraId="55B8DF2D" w14:textId="77777777" w:rsidR="00890CED" w:rsidRPr="00890CED" w:rsidRDefault="00890CED" w:rsidP="00890CED">
            <w:pPr>
              <w:spacing w:after="0" w:line="240" w:lineRule="auto"/>
              <w:rPr>
                <w:rFonts w:ascii="Arial" w:eastAsia="Times New Roman" w:hAnsi="Arial" w:cs="Arial"/>
                <w:sz w:val="18"/>
                <w:szCs w:val="18"/>
                <w:lang w:eastAsia="en-IN"/>
              </w:rPr>
            </w:pPr>
            <w:r w:rsidRPr="00890CED">
              <w:rPr>
                <w:rFonts w:ascii="Arial" w:eastAsia="Times New Roman" w:hAnsi="Arial" w:cs="Arial"/>
                <w:sz w:val="18"/>
                <w:szCs w:val="18"/>
                <w:lang w:eastAsia="en-IN"/>
              </w:rPr>
              <w:t> </w:t>
            </w:r>
          </w:p>
        </w:tc>
        <w:tc>
          <w:tcPr>
            <w:tcW w:w="1160" w:type="dxa"/>
            <w:tcBorders>
              <w:top w:val="nil"/>
              <w:left w:val="nil"/>
              <w:bottom w:val="single" w:sz="4" w:space="0" w:color="auto"/>
              <w:right w:val="single" w:sz="4" w:space="0" w:color="auto"/>
            </w:tcBorders>
            <w:shd w:val="clear" w:color="auto" w:fill="auto"/>
            <w:noWrap/>
            <w:vAlign w:val="bottom"/>
            <w:hideMark/>
          </w:tcPr>
          <w:p w14:paraId="3056ABE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4400</w:t>
            </w:r>
          </w:p>
        </w:tc>
        <w:tc>
          <w:tcPr>
            <w:tcW w:w="1256" w:type="dxa"/>
            <w:tcBorders>
              <w:top w:val="nil"/>
              <w:left w:val="nil"/>
              <w:bottom w:val="single" w:sz="4" w:space="0" w:color="auto"/>
              <w:right w:val="single" w:sz="4" w:space="0" w:color="auto"/>
            </w:tcBorders>
            <w:shd w:val="clear" w:color="000000" w:fill="FFFFFF"/>
            <w:vAlign w:val="center"/>
            <w:hideMark/>
          </w:tcPr>
          <w:p w14:paraId="080D5546"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5,250</w:t>
            </w:r>
          </w:p>
        </w:tc>
        <w:tc>
          <w:tcPr>
            <w:tcW w:w="1375" w:type="dxa"/>
            <w:tcBorders>
              <w:top w:val="nil"/>
              <w:left w:val="nil"/>
              <w:bottom w:val="single" w:sz="4" w:space="0" w:color="auto"/>
              <w:right w:val="single" w:sz="4" w:space="0" w:color="auto"/>
            </w:tcBorders>
            <w:shd w:val="clear" w:color="auto" w:fill="auto"/>
            <w:noWrap/>
            <w:vAlign w:val="bottom"/>
            <w:hideMark/>
          </w:tcPr>
          <w:p w14:paraId="028D132F"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1950</w:t>
            </w:r>
          </w:p>
        </w:tc>
        <w:tc>
          <w:tcPr>
            <w:tcW w:w="1449" w:type="dxa"/>
            <w:tcBorders>
              <w:top w:val="nil"/>
              <w:left w:val="nil"/>
              <w:bottom w:val="single" w:sz="4" w:space="0" w:color="auto"/>
              <w:right w:val="single" w:sz="4" w:space="0" w:color="auto"/>
            </w:tcBorders>
            <w:shd w:val="clear" w:color="000000" w:fill="FFFFFF"/>
            <w:vAlign w:val="center"/>
            <w:hideMark/>
          </w:tcPr>
          <w:p w14:paraId="7925A0C0"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2,850</w:t>
            </w:r>
          </w:p>
        </w:tc>
        <w:tc>
          <w:tcPr>
            <w:tcW w:w="1331" w:type="dxa"/>
            <w:tcBorders>
              <w:top w:val="nil"/>
              <w:left w:val="nil"/>
              <w:bottom w:val="single" w:sz="4" w:space="0" w:color="auto"/>
              <w:right w:val="single" w:sz="4" w:space="0" w:color="auto"/>
            </w:tcBorders>
            <w:shd w:val="clear" w:color="auto" w:fill="auto"/>
            <w:noWrap/>
            <w:vAlign w:val="bottom"/>
            <w:hideMark/>
          </w:tcPr>
          <w:p w14:paraId="3394EC2D"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880</w:t>
            </w:r>
          </w:p>
        </w:tc>
        <w:tc>
          <w:tcPr>
            <w:tcW w:w="1345" w:type="dxa"/>
            <w:tcBorders>
              <w:top w:val="nil"/>
              <w:left w:val="nil"/>
              <w:bottom w:val="single" w:sz="4" w:space="0" w:color="auto"/>
              <w:right w:val="single" w:sz="4" w:space="0" w:color="auto"/>
            </w:tcBorders>
            <w:shd w:val="clear" w:color="000000" w:fill="FFFFFF"/>
            <w:noWrap/>
            <w:vAlign w:val="center"/>
            <w:hideMark/>
          </w:tcPr>
          <w:p w14:paraId="73353FA7"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2975</w:t>
            </w:r>
          </w:p>
        </w:tc>
      </w:tr>
      <w:tr w:rsidR="00890CED" w:rsidRPr="00890CED" w14:paraId="15B05AF5"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624DC085"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Q3 FY2023</w:t>
            </w:r>
          </w:p>
        </w:tc>
        <w:tc>
          <w:tcPr>
            <w:tcW w:w="1038" w:type="dxa"/>
            <w:tcBorders>
              <w:top w:val="nil"/>
              <w:left w:val="nil"/>
              <w:bottom w:val="single" w:sz="4" w:space="0" w:color="auto"/>
              <w:right w:val="single" w:sz="4" w:space="0" w:color="auto"/>
            </w:tcBorders>
            <w:shd w:val="clear" w:color="auto" w:fill="auto"/>
            <w:noWrap/>
            <w:vAlign w:val="bottom"/>
            <w:hideMark/>
          </w:tcPr>
          <w:p w14:paraId="5BDF88FA" w14:textId="77777777" w:rsidR="00890CED" w:rsidRPr="00890CED" w:rsidRDefault="00890CED" w:rsidP="00890CED">
            <w:pPr>
              <w:spacing w:after="0" w:line="240" w:lineRule="auto"/>
              <w:rPr>
                <w:rFonts w:ascii="Arial" w:eastAsia="Times New Roman" w:hAnsi="Arial" w:cs="Arial"/>
                <w:sz w:val="18"/>
                <w:szCs w:val="18"/>
                <w:lang w:eastAsia="en-IN"/>
              </w:rPr>
            </w:pPr>
            <w:r w:rsidRPr="00890CED">
              <w:rPr>
                <w:rFonts w:ascii="Arial" w:eastAsia="Times New Roman" w:hAnsi="Arial" w:cs="Arial"/>
                <w:sz w:val="18"/>
                <w:szCs w:val="18"/>
                <w:lang w:eastAsia="en-IN"/>
              </w:rPr>
              <w:t> </w:t>
            </w:r>
          </w:p>
        </w:tc>
        <w:tc>
          <w:tcPr>
            <w:tcW w:w="1160" w:type="dxa"/>
            <w:tcBorders>
              <w:top w:val="nil"/>
              <w:left w:val="nil"/>
              <w:bottom w:val="single" w:sz="4" w:space="0" w:color="auto"/>
              <w:right w:val="single" w:sz="4" w:space="0" w:color="auto"/>
            </w:tcBorders>
            <w:shd w:val="clear" w:color="auto" w:fill="auto"/>
            <w:noWrap/>
            <w:vAlign w:val="bottom"/>
            <w:hideMark/>
          </w:tcPr>
          <w:p w14:paraId="2996D6C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4949</w:t>
            </w:r>
          </w:p>
        </w:tc>
        <w:tc>
          <w:tcPr>
            <w:tcW w:w="1256" w:type="dxa"/>
            <w:tcBorders>
              <w:top w:val="nil"/>
              <w:left w:val="nil"/>
              <w:bottom w:val="single" w:sz="4" w:space="0" w:color="auto"/>
              <w:right w:val="single" w:sz="4" w:space="0" w:color="auto"/>
            </w:tcBorders>
            <w:shd w:val="clear" w:color="000000" w:fill="FFFFFF"/>
            <w:vAlign w:val="center"/>
            <w:hideMark/>
          </w:tcPr>
          <w:p w14:paraId="1ABA891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5,650</w:t>
            </w:r>
          </w:p>
        </w:tc>
        <w:tc>
          <w:tcPr>
            <w:tcW w:w="1375" w:type="dxa"/>
            <w:tcBorders>
              <w:top w:val="nil"/>
              <w:left w:val="nil"/>
              <w:bottom w:val="single" w:sz="4" w:space="0" w:color="auto"/>
              <w:right w:val="single" w:sz="4" w:space="0" w:color="auto"/>
            </w:tcBorders>
            <w:shd w:val="clear" w:color="auto" w:fill="auto"/>
            <w:noWrap/>
            <w:vAlign w:val="bottom"/>
            <w:hideMark/>
          </w:tcPr>
          <w:p w14:paraId="0129969E"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2070</w:t>
            </w:r>
          </w:p>
        </w:tc>
        <w:tc>
          <w:tcPr>
            <w:tcW w:w="1449" w:type="dxa"/>
            <w:tcBorders>
              <w:top w:val="nil"/>
              <w:left w:val="nil"/>
              <w:bottom w:val="single" w:sz="4" w:space="0" w:color="auto"/>
              <w:right w:val="single" w:sz="4" w:space="0" w:color="auto"/>
            </w:tcBorders>
            <w:shd w:val="clear" w:color="000000" w:fill="FFFFFF"/>
            <w:vAlign w:val="center"/>
            <w:hideMark/>
          </w:tcPr>
          <w:p w14:paraId="3383D06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2,910</w:t>
            </w:r>
          </w:p>
        </w:tc>
        <w:tc>
          <w:tcPr>
            <w:tcW w:w="1331" w:type="dxa"/>
            <w:tcBorders>
              <w:top w:val="nil"/>
              <w:left w:val="nil"/>
              <w:bottom w:val="single" w:sz="4" w:space="0" w:color="auto"/>
              <w:right w:val="single" w:sz="4" w:space="0" w:color="auto"/>
            </w:tcBorders>
            <w:shd w:val="clear" w:color="auto" w:fill="auto"/>
            <w:noWrap/>
            <w:vAlign w:val="bottom"/>
            <w:hideMark/>
          </w:tcPr>
          <w:p w14:paraId="62DF420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860</w:t>
            </w:r>
          </w:p>
        </w:tc>
        <w:tc>
          <w:tcPr>
            <w:tcW w:w="1345" w:type="dxa"/>
            <w:tcBorders>
              <w:top w:val="nil"/>
              <w:left w:val="nil"/>
              <w:bottom w:val="single" w:sz="4" w:space="0" w:color="auto"/>
              <w:right w:val="single" w:sz="4" w:space="0" w:color="auto"/>
            </w:tcBorders>
            <w:shd w:val="clear" w:color="000000" w:fill="FFFFFF"/>
            <w:noWrap/>
            <w:vAlign w:val="center"/>
            <w:hideMark/>
          </w:tcPr>
          <w:p w14:paraId="29F4215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3340</w:t>
            </w:r>
          </w:p>
        </w:tc>
      </w:tr>
      <w:tr w:rsidR="00890CED" w:rsidRPr="00890CED" w14:paraId="137389A4" w14:textId="77777777" w:rsidTr="00890CED">
        <w:trPr>
          <w:trHeight w:val="300"/>
        </w:trPr>
        <w:tc>
          <w:tcPr>
            <w:tcW w:w="1153" w:type="dxa"/>
            <w:tcBorders>
              <w:top w:val="nil"/>
              <w:left w:val="single" w:sz="4" w:space="0" w:color="auto"/>
              <w:bottom w:val="single" w:sz="4" w:space="0" w:color="auto"/>
              <w:right w:val="single" w:sz="4" w:space="0" w:color="auto"/>
            </w:tcBorders>
            <w:shd w:val="clear" w:color="000000" w:fill="FFFFFF"/>
            <w:noWrap/>
            <w:vAlign w:val="center"/>
            <w:hideMark/>
          </w:tcPr>
          <w:p w14:paraId="299E13A4"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Q4 FY2023</w:t>
            </w:r>
          </w:p>
        </w:tc>
        <w:tc>
          <w:tcPr>
            <w:tcW w:w="1038" w:type="dxa"/>
            <w:tcBorders>
              <w:top w:val="nil"/>
              <w:left w:val="nil"/>
              <w:bottom w:val="single" w:sz="4" w:space="0" w:color="auto"/>
              <w:right w:val="single" w:sz="4" w:space="0" w:color="auto"/>
            </w:tcBorders>
            <w:shd w:val="clear" w:color="auto" w:fill="auto"/>
            <w:noWrap/>
            <w:vAlign w:val="bottom"/>
            <w:hideMark/>
          </w:tcPr>
          <w:p w14:paraId="30643B9E" w14:textId="77777777" w:rsidR="00890CED" w:rsidRPr="00890CED" w:rsidRDefault="00890CED" w:rsidP="00890CED">
            <w:pPr>
              <w:spacing w:after="0" w:line="240" w:lineRule="auto"/>
              <w:rPr>
                <w:rFonts w:ascii="Arial" w:eastAsia="Times New Roman" w:hAnsi="Arial" w:cs="Arial"/>
                <w:sz w:val="18"/>
                <w:szCs w:val="18"/>
                <w:lang w:eastAsia="en-IN"/>
              </w:rPr>
            </w:pPr>
            <w:r w:rsidRPr="00890CED">
              <w:rPr>
                <w:rFonts w:ascii="Arial" w:eastAsia="Times New Roman" w:hAnsi="Arial" w:cs="Arial"/>
                <w:sz w:val="18"/>
                <w:szCs w:val="18"/>
                <w:lang w:eastAsia="en-IN"/>
              </w:rPr>
              <w:t> </w:t>
            </w:r>
          </w:p>
        </w:tc>
        <w:tc>
          <w:tcPr>
            <w:tcW w:w="1160" w:type="dxa"/>
            <w:tcBorders>
              <w:top w:val="nil"/>
              <w:left w:val="nil"/>
              <w:bottom w:val="single" w:sz="4" w:space="0" w:color="auto"/>
              <w:right w:val="single" w:sz="4" w:space="0" w:color="auto"/>
            </w:tcBorders>
            <w:shd w:val="clear" w:color="auto" w:fill="auto"/>
            <w:noWrap/>
            <w:vAlign w:val="bottom"/>
            <w:hideMark/>
          </w:tcPr>
          <w:p w14:paraId="104FE95A"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4059</w:t>
            </w:r>
          </w:p>
        </w:tc>
        <w:tc>
          <w:tcPr>
            <w:tcW w:w="1256" w:type="dxa"/>
            <w:tcBorders>
              <w:top w:val="nil"/>
              <w:left w:val="nil"/>
              <w:bottom w:val="single" w:sz="4" w:space="0" w:color="auto"/>
              <w:right w:val="single" w:sz="4" w:space="0" w:color="auto"/>
            </w:tcBorders>
            <w:shd w:val="clear" w:color="000000" w:fill="FFFFFF"/>
            <w:vAlign w:val="center"/>
            <w:hideMark/>
          </w:tcPr>
          <w:p w14:paraId="64B7EA13"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4,900</w:t>
            </w:r>
          </w:p>
        </w:tc>
        <w:tc>
          <w:tcPr>
            <w:tcW w:w="1375" w:type="dxa"/>
            <w:tcBorders>
              <w:top w:val="nil"/>
              <w:left w:val="nil"/>
              <w:bottom w:val="single" w:sz="4" w:space="0" w:color="auto"/>
              <w:right w:val="single" w:sz="4" w:space="0" w:color="auto"/>
            </w:tcBorders>
            <w:shd w:val="clear" w:color="auto" w:fill="auto"/>
            <w:noWrap/>
            <w:vAlign w:val="bottom"/>
            <w:hideMark/>
          </w:tcPr>
          <w:p w14:paraId="7E9BC692"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1980</w:t>
            </w:r>
          </w:p>
        </w:tc>
        <w:tc>
          <w:tcPr>
            <w:tcW w:w="1449" w:type="dxa"/>
            <w:tcBorders>
              <w:top w:val="nil"/>
              <w:left w:val="nil"/>
              <w:bottom w:val="single" w:sz="4" w:space="0" w:color="auto"/>
              <w:right w:val="single" w:sz="4" w:space="0" w:color="auto"/>
            </w:tcBorders>
            <w:shd w:val="clear" w:color="000000" w:fill="FFFFFF"/>
            <w:vAlign w:val="center"/>
            <w:hideMark/>
          </w:tcPr>
          <w:p w14:paraId="391DCFEB"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2,700</w:t>
            </w:r>
          </w:p>
        </w:tc>
        <w:tc>
          <w:tcPr>
            <w:tcW w:w="1331" w:type="dxa"/>
            <w:tcBorders>
              <w:top w:val="nil"/>
              <w:left w:val="nil"/>
              <w:bottom w:val="single" w:sz="4" w:space="0" w:color="auto"/>
              <w:right w:val="single" w:sz="4" w:space="0" w:color="auto"/>
            </w:tcBorders>
            <w:shd w:val="clear" w:color="auto" w:fill="auto"/>
            <w:noWrap/>
            <w:vAlign w:val="bottom"/>
            <w:hideMark/>
          </w:tcPr>
          <w:p w14:paraId="47BE2E08"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830</w:t>
            </w:r>
          </w:p>
        </w:tc>
        <w:tc>
          <w:tcPr>
            <w:tcW w:w="1345" w:type="dxa"/>
            <w:tcBorders>
              <w:top w:val="nil"/>
              <w:left w:val="nil"/>
              <w:bottom w:val="single" w:sz="4" w:space="0" w:color="auto"/>
              <w:right w:val="single" w:sz="4" w:space="0" w:color="auto"/>
            </w:tcBorders>
            <w:shd w:val="clear" w:color="000000" w:fill="FFFFFF"/>
            <w:noWrap/>
            <w:vAlign w:val="center"/>
            <w:hideMark/>
          </w:tcPr>
          <w:p w14:paraId="65F8C391" w14:textId="77777777" w:rsidR="00890CED" w:rsidRPr="00890CED" w:rsidRDefault="00890CED" w:rsidP="00890CED">
            <w:pPr>
              <w:spacing w:after="0" w:line="240" w:lineRule="auto"/>
              <w:jc w:val="center"/>
              <w:rPr>
                <w:rFonts w:ascii="Arial" w:eastAsia="Times New Roman" w:hAnsi="Arial" w:cs="Arial"/>
                <w:sz w:val="18"/>
                <w:szCs w:val="18"/>
                <w:lang w:eastAsia="en-IN"/>
              </w:rPr>
            </w:pPr>
            <w:r w:rsidRPr="00890CED">
              <w:rPr>
                <w:rFonts w:ascii="Arial" w:eastAsia="Times New Roman" w:hAnsi="Arial" w:cs="Arial"/>
                <w:sz w:val="18"/>
                <w:szCs w:val="18"/>
                <w:lang w:eastAsia="en-IN"/>
              </w:rPr>
              <w:t>2740</w:t>
            </w:r>
          </w:p>
        </w:tc>
      </w:tr>
    </w:tbl>
    <w:p w14:paraId="1B2A25F4" w14:textId="77777777" w:rsidR="005A3A9E" w:rsidRPr="005A3A9E" w:rsidRDefault="005A3A9E" w:rsidP="00996FDB">
      <w:pPr>
        <w:tabs>
          <w:tab w:val="left" w:pos="1365"/>
        </w:tabs>
        <w:spacing w:line="360" w:lineRule="auto"/>
        <w:jc w:val="both"/>
        <w:rPr>
          <w:rFonts w:ascii="Arial" w:hAnsi="Arial" w:cs="Arial"/>
          <w:sz w:val="24"/>
          <w:szCs w:val="24"/>
        </w:rPr>
      </w:pPr>
    </w:p>
    <w:sectPr w:rsidR="005A3A9E" w:rsidRPr="005A3A9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Ashok S Pathak" w:date="2021-12-13T13:18:00Z" w:initials="ASP">
    <w:p w14:paraId="105FF918" w14:textId="6674C87E" w:rsidR="004D08D3" w:rsidRDefault="004D08D3">
      <w:pPr>
        <w:pStyle w:val="CommentText"/>
      </w:pPr>
      <w:r>
        <w:rPr>
          <w:rStyle w:val="CommentReference"/>
        </w:rPr>
        <w:annotationRef/>
      </w:r>
      <w:r>
        <w:t>Such as??</w:t>
      </w:r>
    </w:p>
  </w:comment>
  <w:comment w:id="20" w:author="Ashok S Pathak" w:date="2021-12-13T13:21:00Z" w:initials="ASP">
    <w:p w14:paraId="2E18A811" w14:textId="39A23DF9" w:rsidR="004D08D3" w:rsidRDefault="004D08D3">
      <w:pPr>
        <w:pStyle w:val="CommentText"/>
      </w:pPr>
      <w:r>
        <w:rPr>
          <w:rStyle w:val="CommentReference"/>
        </w:rPr>
        <w:annotationRef/>
      </w:r>
      <w:r>
        <w:t>shelf</w:t>
      </w:r>
    </w:p>
  </w:comment>
  <w:comment w:id="21" w:author="Ashok S Pathak" w:date="2021-12-13T13:20:00Z" w:initials="ASP">
    <w:p w14:paraId="6703B485" w14:textId="0E31F88B" w:rsidR="004D08D3" w:rsidRDefault="004D08D3">
      <w:pPr>
        <w:pStyle w:val="CommentText"/>
      </w:pPr>
      <w:r>
        <w:rPr>
          <w:rStyle w:val="CommentReference"/>
        </w:rPr>
        <w:annotationRef/>
      </w:r>
      <w:r>
        <w:t>One of the drawbacks for VER is lower shelf life, as low as 3 months, plz check &amp; include</w:t>
      </w:r>
    </w:p>
  </w:comment>
  <w:comment w:id="22" w:author="Ashok S Pathak" w:date="2021-12-13T13:22:00Z" w:initials="ASP">
    <w:p w14:paraId="04390CAB" w14:textId="4D5BC8A5" w:rsidR="004D08D3" w:rsidRDefault="004D08D3">
      <w:pPr>
        <w:pStyle w:val="CommentText"/>
      </w:pPr>
      <w:r>
        <w:rPr>
          <w:rStyle w:val="CommentReference"/>
        </w:rPr>
        <w:annotationRef/>
      </w:r>
      <w:r>
        <w:t>Significance?</w:t>
      </w:r>
    </w:p>
  </w:comment>
  <w:comment w:id="23" w:author="Ashok S Pathak" w:date="2021-12-13T13:23:00Z" w:initials="ASP">
    <w:p w14:paraId="552D36AF" w14:textId="5E845564" w:rsidR="004D08D3" w:rsidRDefault="004D08D3">
      <w:pPr>
        <w:pStyle w:val="CommentText"/>
      </w:pPr>
      <w:r>
        <w:rPr>
          <w:rStyle w:val="CommentReference"/>
        </w:rPr>
        <w:annotationRef/>
      </w:r>
      <w:r>
        <w:t>What is EE?</w:t>
      </w:r>
    </w:p>
  </w:comment>
  <w:comment w:id="37" w:author="Ashok S Pathak" w:date="2021-12-13T13:24:00Z" w:initials="ASP">
    <w:p w14:paraId="15CCBB4B" w14:textId="66BA4259" w:rsidR="004D08D3" w:rsidRDefault="004D08D3">
      <w:pPr>
        <w:pStyle w:val="CommentText"/>
      </w:pPr>
      <w:r>
        <w:rPr>
          <w:rStyle w:val="CommentReference"/>
        </w:rPr>
        <w:annotationRef/>
      </w:r>
      <w:r>
        <w:t>Value is looking very high, plz check, google check indicates less than 1 billion</w:t>
      </w:r>
    </w:p>
  </w:comment>
  <w:comment w:id="97" w:author="Ashok S Pathak" w:date="2021-12-13T13:31:00Z" w:initials="ASP">
    <w:p w14:paraId="2D1A93B6" w14:textId="3C84BF12" w:rsidR="004D08D3" w:rsidRDefault="004D08D3">
      <w:pPr>
        <w:pStyle w:val="CommentText"/>
      </w:pPr>
      <w:r>
        <w:rPr>
          <w:rStyle w:val="CommentReference"/>
        </w:rPr>
        <w:annotationRef/>
      </w:r>
      <w:r>
        <w:rPr>
          <w:rFonts w:ascii="Tahoma" w:hAnsi="Tahoma" w:cs="Tahoma"/>
          <w:color w:val="000000"/>
          <w:lang w:val="en-US"/>
        </w:rPr>
        <w:t>Wrong CAGR, please check, I think it has been calculated for 5 years instead of 10 years</w:t>
      </w:r>
    </w:p>
  </w:comment>
  <w:comment w:id="98" w:author="Ashok S Pathak" w:date="2021-12-13T13:31:00Z" w:initials="ASP">
    <w:p w14:paraId="03E21E35" w14:textId="7CCBA414" w:rsidR="004D08D3" w:rsidRDefault="004D08D3">
      <w:pPr>
        <w:pStyle w:val="CommentText"/>
      </w:pPr>
      <w:r>
        <w:rPr>
          <w:rStyle w:val="CommentReference"/>
        </w:rPr>
        <w:annotationRef/>
      </w:r>
      <w:r>
        <w:t>Plz check &amp; correct</w:t>
      </w:r>
    </w:p>
  </w:comment>
  <w:comment w:id="99" w:author="Ashok S Pathak" w:date="2021-12-13T13:31:00Z" w:initials="ASP">
    <w:p w14:paraId="64968565" w14:textId="3649BFF8" w:rsidR="004D08D3" w:rsidRDefault="004D08D3">
      <w:pPr>
        <w:pStyle w:val="CommentText"/>
      </w:pPr>
      <w:r>
        <w:rPr>
          <w:rStyle w:val="CommentReference"/>
        </w:rPr>
        <w:annotationRef/>
      </w:r>
      <w:r>
        <w:t>Plz check &amp; correct</w:t>
      </w:r>
    </w:p>
  </w:comment>
  <w:comment w:id="100" w:author="Ashok S Pathak" w:date="2021-12-13T13:32:00Z" w:initials="ASP">
    <w:p w14:paraId="6A9EA040" w14:textId="34A4E264" w:rsidR="004D08D3" w:rsidRDefault="004D08D3">
      <w:pPr>
        <w:pStyle w:val="CommentText"/>
      </w:pPr>
      <w:r>
        <w:rPr>
          <w:rStyle w:val="CommentReference"/>
        </w:rPr>
        <w:annotationRef/>
      </w:r>
      <w:r>
        <w:t>Plz check &amp; correct</w:t>
      </w:r>
    </w:p>
  </w:comment>
  <w:comment w:id="101" w:author="Ashok S Pathak" w:date="2021-12-13T13:32:00Z" w:initials="ASP">
    <w:p w14:paraId="2B628708" w14:textId="09FC241E" w:rsidR="004D08D3" w:rsidRDefault="004D08D3">
      <w:pPr>
        <w:pStyle w:val="CommentText"/>
      </w:pPr>
      <w:r>
        <w:rPr>
          <w:rStyle w:val="CommentReference"/>
        </w:rPr>
        <w:annotationRef/>
      </w:r>
      <w:r>
        <w:t>Plz check &amp; correct</w:t>
      </w:r>
    </w:p>
  </w:comment>
  <w:comment w:id="114" w:author="Ashok S Pathak" w:date="2021-12-13T14:30:00Z" w:initials="ASP">
    <w:p w14:paraId="26DAB37D" w14:textId="2714D78B" w:rsidR="004D08D3" w:rsidRDefault="004D08D3">
      <w:pPr>
        <w:pStyle w:val="CommentText"/>
      </w:pPr>
      <w:r>
        <w:t>“</w:t>
      </w:r>
      <w:r>
        <w:rPr>
          <w:rStyle w:val="CommentReference"/>
        </w:rPr>
        <w:annotationRef/>
      </w:r>
      <w:r>
        <w:t>Har Ghar”.. above highlighted line</w:t>
      </w:r>
    </w:p>
  </w:comment>
  <w:comment w:id="168" w:author="Ashok S Pathak" w:date="2021-12-13T14:42:00Z" w:initials="ASP">
    <w:p w14:paraId="300A0AD2" w14:textId="6DB99586" w:rsidR="004D08D3" w:rsidRDefault="004D08D3">
      <w:pPr>
        <w:pStyle w:val="CommentText"/>
      </w:pPr>
      <w:r>
        <w:rPr>
          <w:rStyle w:val="CommentReference"/>
        </w:rPr>
        <w:annotationRef/>
      </w:r>
      <w:r>
        <w:rPr>
          <w:rFonts w:ascii="Tahoma" w:hAnsi="Tahoma" w:cs="Tahoma"/>
          <w:color w:val="0A0A0A"/>
          <w:sz w:val="3276"/>
          <w:szCs w:val="3276"/>
          <w:lang w:val="en-US"/>
        </w:rPr>
        <w:t>Please provide some explanation on import export dynamics. Whether current export quantity is produced in India</w:t>
      </w:r>
    </w:p>
  </w:comment>
  <w:comment w:id="175" w:author="Ashok S Pathak" w:date="2021-12-13T14:45:00Z" w:initials="ASP">
    <w:p w14:paraId="37F904EC" w14:textId="546E60F8" w:rsidR="004D08D3" w:rsidRDefault="004D08D3">
      <w:pPr>
        <w:pStyle w:val="CommentText"/>
      </w:pPr>
      <w:r>
        <w:rPr>
          <w:rStyle w:val="CommentReference"/>
        </w:rPr>
        <w:annotationRef/>
      </w:r>
      <w:r>
        <w:t>Epoxy?</w:t>
      </w:r>
    </w:p>
  </w:comment>
  <w:comment w:id="176" w:author="Ashok S Pathak" w:date="2021-12-14T12:06:00Z" w:initials="ASP">
    <w:p w14:paraId="51A63909" w14:textId="7C0099DF" w:rsidR="00A930A2" w:rsidRDefault="00A930A2">
      <w:pPr>
        <w:pStyle w:val="CommentText"/>
      </w:pPr>
      <w:r>
        <w:rPr>
          <w:rStyle w:val="CommentReference"/>
        </w:rPr>
        <w:annotationRef/>
      </w:r>
      <w:r w:rsidR="0022623B">
        <w:t>Price t</w:t>
      </w:r>
      <w:r>
        <w:t>rend is not matching with the prices shown in annexure</w:t>
      </w:r>
    </w:p>
  </w:comment>
  <w:comment w:id="180" w:author="Ashok S Pathak" w:date="2021-12-13T14:48:00Z" w:initials="ASP">
    <w:p w14:paraId="298AE37C" w14:textId="19BC234A" w:rsidR="004D08D3" w:rsidRDefault="004D08D3">
      <w:pPr>
        <w:pStyle w:val="CommentText"/>
      </w:pPr>
      <w:r>
        <w:rPr>
          <w:rStyle w:val="CommentReference"/>
        </w:rPr>
        <w:annotationRef/>
      </w:r>
      <w:r>
        <w:t>Novolac grade should have higher price compared to epoxy, it is reverse in below graph, plz check &amp; correct</w:t>
      </w:r>
    </w:p>
  </w:comment>
  <w:comment w:id="181" w:author="Ashok S Pathak" w:date="2021-12-13T14:49:00Z" w:initials="ASP">
    <w:p w14:paraId="61A29450" w14:textId="1AAE13A6" w:rsidR="004D08D3" w:rsidRDefault="004D08D3">
      <w:pPr>
        <w:pStyle w:val="CommentText"/>
      </w:pPr>
      <w:r>
        <w:rPr>
          <w:rStyle w:val="CommentReference"/>
        </w:rPr>
        <w:annotationRef/>
      </w:r>
      <w:r>
        <w:rPr>
          <w:rFonts w:ascii="Tahoma" w:hAnsi="Tahoma" w:cs="Tahoma"/>
          <w:color w:val="000000"/>
          <w:lang w:val="en-US"/>
        </w:rPr>
        <w:t>Price in India has been decreasing from 2016 to 2020 why?</w:t>
      </w:r>
    </w:p>
  </w:comment>
  <w:comment w:id="183" w:author="Ashok S Pathak" w:date="2021-12-13T14:52:00Z" w:initials="ASP">
    <w:p w14:paraId="2C65572D" w14:textId="19272D7E" w:rsidR="004D08D3" w:rsidRDefault="004D08D3">
      <w:pPr>
        <w:pStyle w:val="CommentText"/>
      </w:pPr>
      <w:r>
        <w:rPr>
          <w:rStyle w:val="CommentReference"/>
        </w:rPr>
        <w:annotationRef/>
      </w:r>
      <w:r>
        <w:t>In earlier reports, epoxy resin price was lower, what changed?</w:t>
      </w:r>
    </w:p>
  </w:comment>
  <w:comment w:id="185" w:author="Ashok S Pathak" w:date="2021-12-13T14:56:00Z" w:initials="ASP">
    <w:p w14:paraId="0F08EB41" w14:textId="7B56028C" w:rsidR="004D08D3" w:rsidRDefault="004D08D3">
      <w:pPr>
        <w:pStyle w:val="CommentText"/>
      </w:pPr>
      <w:r>
        <w:rPr>
          <w:rStyle w:val="CommentReference"/>
        </w:rPr>
        <w:annotationRef/>
      </w:r>
      <w:r>
        <w:t>Why selling price is higher in non-captive??</w:t>
      </w:r>
    </w:p>
  </w:comment>
  <w:comment w:id="186" w:author="Ashok S Pathak" w:date="2021-12-13T15:02:00Z" w:initials="ASP">
    <w:p w14:paraId="383C7D1C" w14:textId="136F77EB" w:rsidR="004D08D3" w:rsidRDefault="004D08D3">
      <w:pPr>
        <w:pStyle w:val="CommentText"/>
      </w:pPr>
      <w:r>
        <w:rPr>
          <w:rStyle w:val="CommentReference"/>
        </w:rPr>
        <w:annotationRef/>
      </w:r>
      <w:r>
        <w:t>Cost of production table removed??</w:t>
      </w:r>
    </w:p>
  </w:comment>
  <w:comment w:id="190" w:author="Ashok S Pathak" w:date="2021-12-13T15:04:00Z" w:initials="ASP">
    <w:p w14:paraId="77828227" w14:textId="16BB2BE6" w:rsidR="004D08D3" w:rsidRDefault="004D08D3">
      <w:pPr>
        <w:pStyle w:val="CommentText"/>
      </w:pPr>
      <w:r>
        <w:rPr>
          <w:rStyle w:val="CommentReference"/>
        </w:rPr>
        <w:annotationRef/>
      </w:r>
      <w:r>
        <w:t>Your recommendation??</w:t>
      </w:r>
    </w:p>
  </w:comment>
  <w:comment w:id="191" w:author="Ashok S Pathak" w:date="2021-12-13T15:27:00Z" w:initials="ASP">
    <w:p w14:paraId="03382DC1" w14:textId="2AB656A6" w:rsidR="004D08D3" w:rsidRDefault="004D08D3">
      <w:pPr>
        <w:pStyle w:val="CommentText"/>
      </w:pPr>
      <w:r>
        <w:rPr>
          <w:rStyle w:val="CommentReference"/>
        </w:rPr>
        <w:annotationRef/>
      </w:r>
      <w:r>
        <w:t>Why such low value??</w:t>
      </w:r>
    </w:p>
  </w:comment>
  <w:comment w:id="218" w:author="Ashok S Pathak" w:date="2021-12-13T15:16:00Z" w:initials="ASP">
    <w:p w14:paraId="37117F61" w14:textId="7383C8AF" w:rsidR="004D08D3" w:rsidRDefault="004D08D3">
      <w:pPr>
        <w:pStyle w:val="CommentText"/>
      </w:pPr>
      <w:r>
        <w:rPr>
          <w:rStyle w:val="CommentReference"/>
        </w:rPr>
        <w:annotationRef/>
      </w:r>
      <w:r>
        <w:t>India or RIL?</w:t>
      </w:r>
    </w:p>
  </w:comment>
  <w:comment w:id="236" w:author="Ashok S Pathak" w:date="2021-12-13T15:16:00Z" w:initials="ASP">
    <w:p w14:paraId="21B6E90C" w14:textId="4D9D102F" w:rsidR="004D08D3" w:rsidRDefault="004D08D3">
      <w:pPr>
        <w:pStyle w:val="CommentText"/>
      </w:pPr>
      <w:r>
        <w:rPr>
          <w:rStyle w:val="CommentReference"/>
        </w:rPr>
        <w:annotationRef/>
      </w:r>
      <w:r>
        <w:t>India or RIL?</w:t>
      </w:r>
    </w:p>
  </w:comment>
  <w:comment w:id="256" w:author="Ashok S Pathak" w:date="2021-12-13T15:16:00Z" w:initials="ASP">
    <w:p w14:paraId="25968968" w14:textId="32E5DB0E" w:rsidR="004D08D3" w:rsidRDefault="004D08D3">
      <w:pPr>
        <w:pStyle w:val="CommentText"/>
      </w:pPr>
      <w:r>
        <w:rPr>
          <w:rStyle w:val="CommentReference"/>
        </w:rPr>
        <w:annotationRef/>
      </w:r>
      <w:r>
        <w:t>For?</w:t>
      </w:r>
    </w:p>
  </w:comment>
  <w:comment w:id="332" w:author="Ashok S Pathak" w:date="2021-12-13T15:28:00Z" w:initials="ASP">
    <w:p w14:paraId="3026DDB2" w14:textId="0F2F1663" w:rsidR="004D08D3" w:rsidRDefault="004D08D3">
      <w:pPr>
        <w:pStyle w:val="CommentText"/>
      </w:pPr>
      <w:r>
        <w:rPr>
          <w:rStyle w:val="CommentReference"/>
        </w:rPr>
        <w:annotationRef/>
      </w:r>
      <w:bookmarkStart w:id="333" w:name="_Hlk91508448"/>
      <w:r>
        <w:rPr>
          <w:rFonts w:ascii="Tahoma" w:hAnsi="Tahoma" w:cs="Tahoma"/>
          <w:color w:val="000000"/>
          <w:lang w:val="en-US"/>
        </w:rPr>
        <w:t>what %age of VER is used in Carbon Fibre application currently &amp; what are predictions for future, why it is being used in CF, there are other resins available for CF use</w:t>
      </w:r>
    </w:p>
    <w:bookmarkEnd w:id="333"/>
  </w:comment>
  <w:comment w:id="334" w:author="Ashok S Pathak" w:date="2021-12-13T15:31:00Z" w:initials="ASP">
    <w:p w14:paraId="1C7A8E56" w14:textId="3BF1FB76" w:rsidR="004D08D3" w:rsidRDefault="004D08D3">
      <w:pPr>
        <w:pStyle w:val="CommentText"/>
      </w:pPr>
      <w:r>
        <w:rPr>
          <w:rStyle w:val="CommentReference"/>
        </w:rPr>
        <w:annotationRef/>
      </w:r>
      <w:r>
        <w:rPr>
          <w:rFonts w:ascii="Tahoma" w:hAnsi="Tahoma" w:cs="Tahoma"/>
          <w:color w:val="000000"/>
          <w:lang w:val="en-US"/>
        </w:rPr>
        <w:t>On page 11 it is mentioned as 2-4 hr</w:t>
      </w:r>
    </w:p>
  </w:comment>
  <w:comment w:id="339" w:author="Ashok S Pathak" w:date="2021-12-13T15:34:00Z" w:initials="ASP">
    <w:p w14:paraId="02E63465" w14:textId="44D0F9A5" w:rsidR="004D08D3" w:rsidRDefault="004D08D3">
      <w:pPr>
        <w:pStyle w:val="CommentText"/>
      </w:pPr>
      <w:r>
        <w:rPr>
          <w:rStyle w:val="CommentReference"/>
        </w:rPr>
        <w:annotationRef/>
      </w:r>
      <w:r>
        <w:rPr>
          <w:rFonts w:ascii="Tahoma" w:hAnsi="Tahoma" w:cs="Tahoma"/>
          <w:color w:val="000000"/>
          <w:lang w:val="en-US"/>
        </w:rPr>
        <w:t>but atul is not producing , reasons?</w:t>
      </w:r>
    </w:p>
  </w:comment>
  <w:comment w:id="341" w:author="Ashok S Pathak" w:date="2021-12-13T15:38:00Z" w:initials="ASP">
    <w:p w14:paraId="2F0E47A6" w14:textId="437402F3" w:rsidR="004D08D3" w:rsidRDefault="004D08D3">
      <w:pPr>
        <w:pStyle w:val="CommentText"/>
      </w:pPr>
      <w:r>
        <w:rPr>
          <w:rStyle w:val="CommentReference"/>
        </w:rPr>
        <w:annotationRef/>
      </w:r>
      <w:r>
        <w:t>Plz explain</w:t>
      </w:r>
    </w:p>
  </w:comment>
  <w:comment w:id="342" w:author="Ashok S Pathak" w:date="2021-12-13T17:04:00Z" w:initials="ASP">
    <w:p w14:paraId="1D30D0EB" w14:textId="25C9D6DB" w:rsidR="004D08D3" w:rsidRDefault="004D08D3">
      <w:pPr>
        <w:pStyle w:val="CommentText"/>
      </w:pPr>
      <w:r>
        <w:rPr>
          <w:rStyle w:val="CommentReference"/>
        </w:rPr>
        <w:annotationRef/>
      </w:r>
      <w:r>
        <w:t>Which grade?</w:t>
      </w:r>
    </w:p>
  </w:comment>
  <w:comment w:id="343" w:author="Ashok S Pathak" w:date="2021-12-14T12:11:00Z" w:initials="ASP">
    <w:p w14:paraId="6E86044C" w14:textId="0DEDE326" w:rsidR="00F76732" w:rsidRDefault="00F76732">
      <w:pPr>
        <w:pStyle w:val="CommentText"/>
      </w:pPr>
      <w:r>
        <w:rPr>
          <w:rStyle w:val="CommentReference"/>
        </w:rPr>
        <w:annotationRef/>
      </w:r>
      <w:r>
        <w:t>Sum is not correct</w:t>
      </w:r>
    </w:p>
  </w:comment>
  <w:comment w:id="344" w:author="Ashok S Pathak" w:date="2021-12-14T12:20:00Z" w:initials="ASP">
    <w:p w14:paraId="093E5CD7" w14:textId="400ADA0D" w:rsidR="008A5DCB" w:rsidRDefault="008A5DCB">
      <w:pPr>
        <w:pStyle w:val="CommentText"/>
      </w:pPr>
      <w:r>
        <w:rPr>
          <w:rStyle w:val="CommentReference"/>
        </w:rPr>
        <w:annotationRef/>
      </w:r>
      <w:r>
        <w:t>Not correct</w:t>
      </w:r>
    </w:p>
  </w:comment>
  <w:comment w:id="345" w:author="Ashok S Pathak" w:date="2021-12-14T12:20:00Z" w:initials="ASP">
    <w:p w14:paraId="7B5BFE2F" w14:textId="4848CAC3" w:rsidR="008A5DCB" w:rsidRDefault="008A5DCB">
      <w:pPr>
        <w:pStyle w:val="CommentText"/>
      </w:pPr>
      <w:r>
        <w:rPr>
          <w:rStyle w:val="CommentReference"/>
        </w:rPr>
        <w:annotationRef/>
      </w:r>
      <w:r>
        <w:t>Not correct</w:t>
      </w:r>
    </w:p>
  </w:comment>
  <w:comment w:id="346" w:author="Ashok S Pathak" w:date="2021-12-14T12:15:00Z" w:initials="ASP">
    <w:p w14:paraId="3CF33BD3" w14:textId="044A1C74" w:rsidR="00F76732" w:rsidRDefault="00F76732">
      <w:pPr>
        <w:pStyle w:val="CommentText"/>
      </w:pPr>
      <w:r>
        <w:rPr>
          <w:rStyle w:val="CommentReference"/>
        </w:rPr>
        <w:annotationRef/>
      </w:r>
      <w:r>
        <w:t>Wrong value..sum is not correct</w:t>
      </w:r>
    </w:p>
  </w:comment>
  <w:comment w:id="347" w:author="Ashok S Pathak" w:date="2021-12-13T17:08:00Z" w:initials="ASP">
    <w:p w14:paraId="158B942F" w14:textId="1477F0BD" w:rsidR="004D08D3" w:rsidRDefault="004D08D3">
      <w:pPr>
        <w:pStyle w:val="CommentText"/>
      </w:pPr>
      <w:r>
        <w:rPr>
          <w:rStyle w:val="CommentReference"/>
        </w:rPr>
        <w:annotationRef/>
      </w:r>
      <w:r>
        <w:rPr>
          <w:rFonts w:ascii="Tahoma" w:hAnsi="Tahoma" w:cs="Tahoma"/>
          <w:color w:val="000000"/>
          <w:lang w:val="en-US"/>
        </w:rPr>
        <w:t>detailed engineering 1 month only?</w:t>
      </w:r>
    </w:p>
  </w:comment>
  <w:comment w:id="348" w:author="Ashok S Pathak" w:date="2021-12-13T17:07:00Z" w:initials="ASP">
    <w:p w14:paraId="4B444DE6" w14:textId="5FB09D33" w:rsidR="004D08D3" w:rsidRDefault="004D08D3">
      <w:pPr>
        <w:pStyle w:val="CommentText"/>
      </w:pPr>
      <w:r>
        <w:rPr>
          <w:rStyle w:val="CommentReference"/>
        </w:rPr>
        <w:annotationRef/>
      </w:r>
      <w:r>
        <w:t>2??</w:t>
      </w:r>
    </w:p>
  </w:comment>
  <w:comment w:id="349" w:author="Ashok S Pathak" w:date="2021-12-13T17:09:00Z" w:initials="ASP">
    <w:p w14:paraId="700ECF37" w14:textId="1CD90485" w:rsidR="004D08D3" w:rsidRDefault="004D08D3">
      <w:pPr>
        <w:pStyle w:val="CommentText"/>
      </w:pPr>
      <w:r>
        <w:rPr>
          <w:rStyle w:val="CommentReference"/>
        </w:rPr>
        <w:annotationRef/>
      </w:r>
      <w:r>
        <w:rPr>
          <w:rFonts w:ascii="Tahoma" w:hAnsi="Tahoma" w:cs="Tahoma"/>
          <w:color w:val="000000"/>
          <w:lang w:val="en-US"/>
        </w:rPr>
        <w:t>70%?... forecasted efficiency trend is in 90% range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5FF918" w15:done="0"/>
  <w15:commentEx w15:paraId="2E18A811" w15:done="0"/>
  <w15:commentEx w15:paraId="6703B485" w15:done="0"/>
  <w15:commentEx w15:paraId="04390CAB" w15:done="0"/>
  <w15:commentEx w15:paraId="552D36AF" w15:done="0"/>
  <w15:commentEx w15:paraId="15CCBB4B" w15:done="0"/>
  <w15:commentEx w15:paraId="2D1A93B6" w15:done="0"/>
  <w15:commentEx w15:paraId="03E21E35" w15:done="0"/>
  <w15:commentEx w15:paraId="64968565" w15:done="0"/>
  <w15:commentEx w15:paraId="6A9EA040" w15:done="0"/>
  <w15:commentEx w15:paraId="2B628708" w15:done="0"/>
  <w15:commentEx w15:paraId="26DAB37D" w15:done="0"/>
  <w15:commentEx w15:paraId="300A0AD2" w15:done="0"/>
  <w15:commentEx w15:paraId="37F904EC" w15:done="0"/>
  <w15:commentEx w15:paraId="51A63909" w15:done="0"/>
  <w15:commentEx w15:paraId="298AE37C" w15:done="0"/>
  <w15:commentEx w15:paraId="61A29450" w15:done="0"/>
  <w15:commentEx w15:paraId="2C65572D" w15:done="0"/>
  <w15:commentEx w15:paraId="0F08EB41" w15:done="0"/>
  <w15:commentEx w15:paraId="383C7D1C" w15:done="0"/>
  <w15:commentEx w15:paraId="77828227" w15:done="0"/>
  <w15:commentEx w15:paraId="03382DC1" w15:done="0"/>
  <w15:commentEx w15:paraId="37117F61" w15:done="0"/>
  <w15:commentEx w15:paraId="21B6E90C" w15:done="0"/>
  <w15:commentEx w15:paraId="25968968" w15:done="0"/>
  <w15:commentEx w15:paraId="3026DDB2" w15:done="0"/>
  <w15:commentEx w15:paraId="1C7A8E56" w15:done="0"/>
  <w15:commentEx w15:paraId="02E63465" w15:done="0"/>
  <w15:commentEx w15:paraId="2F0E47A6" w15:done="0"/>
  <w15:commentEx w15:paraId="1D30D0EB" w15:done="0"/>
  <w15:commentEx w15:paraId="6E86044C" w15:done="0"/>
  <w15:commentEx w15:paraId="093E5CD7" w15:done="0"/>
  <w15:commentEx w15:paraId="7B5BFE2F" w15:done="0"/>
  <w15:commentEx w15:paraId="3CF33BD3" w15:done="0"/>
  <w15:commentEx w15:paraId="158B942F" w15:done="0"/>
  <w15:commentEx w15:paraId="4B444DE6" w15:done="0"/>
  <w15:commentEx w15:paraId="700ECF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1C690" w16cex:dateUtc="2021-12-13T07:48:00Z"/>
  <w16cex:commentExtensible w16cex:durableId="2561C763" w16cex:dateUtc="2021-12-13T07:51:00Z"/>
  <w16cex:commentExtensible w16cex:durableId="2561C71A" w16cex:dateUtc="2021-12-13T07:50:00Z"/>
  <w16cex:commentExtensible w16cex:durableId="2561C79B" w16cex:dateUtc="2021-12-13T07:52:00Z"/>
  <w16cex:commentExtensible w16cex:durableId="2561C7C4" w16cex:dateUtc="2021-12-13T07:53:00Z"/>
  <w16cex:commentExtensible w16cex:durableId="2561C80F" w16cex:dateUtc="2021-12-13T07:54:00Z"/>
  <w16cex:commentExtensible w16cex:durableId="2561C9A9" w16cex:dateUtc="2021-12-13T08:01:00Z"/>
  <w16cex:commentExtensible w16cex:durableId="2561C9B0" w16cex:dateUtc="2021-12-13T08:01:00Z"/>
  <w16cex:commentExtensible w16cex:durableId="2561C9BE" w16cex:dateUtc="2021-12-13T08:01:00Z"/>
  <w16cex:commentExtensible w16cex:durableId="2561C9D0" w16cex:dateUtc="2021-12-13T08:02:00Z"/>
  <w16cex:commentExtensible w16cex:durableId="2561C9E7" w16cex:dateUtc="2021-12-13T08:02:00Z"/>
  <w16cex:commentExtensible w16cex:durableId="2561D79D" w16cex:dateUtc="2021-12-13T09:00:00Z"/>
  <w16cex:commentExtensible w16cex:durableId="2561DA6B" w16cex:dateUtc="2021-12-13T09:12:00Z"/>
  <w16cex:commentExtensible w16cex:durableId="2561DB25" w16cex:dateUtc="2021-12-13T09:15:00Z"/>
  <w16cex:commentExtensible w16cex:durableId="2563075D" w16cex:dateUtc="2021-12-14T06:36:00Z"/>
  <w16cex:commentExtensible w16cex:durableId="2561DBA0" w16cex:dateUtc="2021-12-13T09:18:00Z"/>
  <w16cex:commentExtensible w16cex:durableId="2561DBF9" w16cex:dateUtc="2021-12-13T09:19:00Z"/>
  <w16cex:commentExtensible w16cex:durableId="2561DC9E" w16cex:dateUtc="2021-12-13T09:22:00Z"/>
  <w16cex:commentExtensible w16cex:durableId="2561DD9D" w16cex:dateUtc="2021-12-13T09:26:00Z"/>
  <w16cex:commentExtensible w16cex:durableId="2561DEF9" w16cex:dateUtc="2021-12-13T09:32:00Z"/>
  <w16cex:commentExtensible w16cex:durableId="2561DF90" w16cex:dateUtc="2021-12-13T09:34:00Z"/>
  <w16cex:commentExtensible w16cex:durableId="2561E4D7" w16cex:dateUtc="2021-12-13T09:57:00Z"/>
  <w16cex:commentExtensible w16cex:durableId="2561E24A" w16cex:dateUtc="2021-12-13T09:46:00Z"/>
  <w16cex:commentExtensible w16cex:durableId="2561E258" w16cex:dateUtc="2021-12-13T09:46:00Z"/>
  <w16cex:commentExtensible w16cex:durableId="2561E237" w16cex:dateUtc="2021-12-13T09:46:00Z"/>
  <w16cex:commentExtensible w16cex:durableId="2561E517" w16cex:dateUtc="2021-12-13T09:58:00Z"/>
  <w16cex:commentExtensible w16cex:durableId="2561E5BF" w16cex:dateUtc="2021-12-13T10:01:00Z"/>
  <w16cex:commentExtensible w16cex:durableId="2561E68E" w16cex:dateUtc="2021-12-13T10:04:00Z"/>
  <w16cex:commentExtensible w16cex:durableId="2561E761" w16cex:dateUtc="2021-12-13T10:08:00Z"/>
  <w16cex:commentExtensible w16cex:durableId="2561FBAF" w16cex:dateUtc="2021-12-13T11:34:00Z"/>
  <w16cex:commentExtensible w16cex:durableId="25630871" w16cex:dateUtc="2021-12-14T06:41:00Z"/>
  <w16cex:commentExtensible w16cex:durableId="25630A8D" w16cex:dateUtc="2021-12-14T06:50:00Z"/>
  <w16cex:commentExtensible w16cex:durableId="25630A97" w16cex:dateUtc="2021-12-14T06:50:00Z"/>
  <w16cex:commentExtensible w16cex:durableId="25630951" w16cex:dateUtc="2021-12-14T06:45:00Z"/>
  <w16cex:commentExtensible w16cex:durableId="2561FC7E" w16cex:dateUtc="2021-12-13T11:38:00Z"/>
  <w16cex:commentExtensible w16cex:durableId="2561FC67" w16cex:dateUtc="2021-12-13T11:37:00Z"/>
  <w16cex:commentExtensible w16cex:durableId="2561FCC0" w16cex:dateUtc="2021-12-13T11: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5FF918" w16cid:durableId="2561C690"/>
  <w16cid:commentId w16cid:paraId="2E18A811" w16cid:durableId="2561C763"/>
  <w16cid:commentId w16cid:paraId="6703B485" w16cid:durableId="2561C71A"/>
  <w16cid:commentId w16cid:paraId="04390CAB" w16cid:durableId="2561C79B"/>
  <w16cid:commentId w16cid:paraId="552D36AF" w16cid:durableId="2561C7C4"/>
  <w16cid:commentId w16cid:paraId="15CCBB4B" w16cid:durableId="2561C80F"/>
  <w16cid:commentId w16cid:paraId="2D1A93B6" w16cid:durableId="2561C9A9"/>
  <w16cid:commentId w16cid:paraId="03E21E35" w16cid:durableId="2561C9B0"/>
  <w16cid:commentId w16cid:paraId="64968565" w16cid:durableId="2561C9BE"/>
  <w16cid:commentId w16cid:paraId="6A9EA040" w16cid:durableId="2561C9D0"/>
  <w16cid:commentId w16cid:paraId="2B628708" w16cid:durableId="2561C9E7"/>
  <w16cid:commentId w16cid:paraId="26DAB37D" w16cid:durableId="2561D79D"/>
  <w16cid:commentId w16cid:paraId="300A0AD2" w16cid:durableId="2561DA6B"/>
  <w16cid:commentId w16cid:paraId="37F904EC" w16cid:durableId="2561DB25"/>
  <w16cid:commentId w16cid:paraId="51A63909" w16cid:durableId="2563075D"/>
  <w16cid:commentId w16cid:paraId="298AE37C" w16cid:durableId="2561DBA0"/>
  <w16cid:commentId w16cid:paraId="61A29450" w16cid:durableId="2561DBF9"/>
  <w16cid:commentId w16cid:paraId="2C65572D" w16cid:durableId="2561DC9E"/>
  <w16cid:commentId w16cid:paraId="0F08EB41" w16cid:durableId="2561DD9D"/>
  <w16cid:commentId w16cid:paraId="383C7D1C" w16cid:durableId="2561DEF9"/>
  <w16cid:commentId w16cid:paraId="77828227" w16cid:durableId="2561DF90"/>
  <w16cid:commentId w16cid:paraId="03382DC1" w16cid:durableId="2561E4D7"/>
  <w16cid:commentId w16cid:paraId="37117F61" w16cid:durableId="2561E24A"/>
  <w16cid:commentId w16cid:paraId="21B6E90C" w16cid:durableId="2561E258"/>
  <w16cid:commentId w16cid:paraId="25968968" w16cid:durableId="2561E237"/>
  <w16cid:commentId w16cid:paraId="3026DDB2" w16cid:durableId="2561E517"/>
  <w16cid:commentId w16cid:paraId="1C7A8E56" w16cid:durableId="2561E5BF"/>
  <w16cid:commentId w16cid:paraId="02E63465" w16cid:durableId="2561E68E"/>
  <w16cid:commentId w16cid:paraId="2F0E47A6" w16cid:durableId="2561E761"/>
  <w16cid:commentId w16cid:paraId="1D30D0EB" w16cid:durableId="2561FBAF"/>
  <w16cid:commentId w16cid:paraId="6E86044C" w16cid:durableId="25630871"/>
  <w16cid:commentId w16cid:paraId="093E5CD7" w16cid:durableId="25630A8D"/>
  <w16cid:commentId w16cid:paraId="7B5BFE2F" w16cid:durableId="25630A97"/>
  <w16cid:commentId w16cid:paraId="3CF33BD3" w16cid:durableId="25630951"/>
  <w16cid:commentId w16cid:paraId="158B942F" w16cid:durableId="2561FC7E"/>
  <w16cid:commentId w16cid:paraId="4B444DE6" w16cid:durableId="2561FC67"/>
  <w16cid:commentId w16cid:paraId="700ECF37" w16cid:durableId="2561FC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ABD93" w14:textId="77777777" w:rsidR="00E61027" w:rsidRDefault="00E61027" w:rsidP="008D05CC">
      <w:pPr>
        <w:spacing w:after="0" w:line="240" w:lineRule="auto"/>
      </w:pPr>
      <w:r>
        <w:separator/>
      </w:r>
    </w:p>
  </w:endnote>
  <w:endnote w:type="continuationSeparator" w:id="0">
    <w:p w14:paraId="50039334" w14:textId="77777777" w:rsidR="00E61027" w:rsidRDefault="00E61027"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alladio Uralic">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853288"/>
      <w:docPartObj>
        <w:docPartGallery w:val="Page Numbers (Bottom of Page)"/>
        <w:docPartUnique/>
      </w:docPartObj>
    </w:sdtPr>
    <w:sdtEndPr>
      <w:rPr>
        <w:noProof/>
      </w:rPr>
    </w:sdtEndPr>
    <w:sdtContent>
      <w:p w14:paraId="20A951D3" w14:textId="26765FBC" w:rsidR="004D08D3" w:rsidRDefault="004D08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D0E329" w14:textId="77777777" w:rsidR="004D08D3" w:rsidRDefault="004D08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8D8B0" w14:textId="77777777" w:rsidR="00E61027" w:rsidRDefault="00E61027" w:rsidP="008D05CC">
      <w:pPr>
        <w:spacing w:after="0" w:line="240" w:lineRule="auto"/>
      </w:pPr>
      <w:r>
        <w:separator/>
      </w:r>
    </w:p>
  </w:footnote>
  <w:footnote w:type="continuationSeparator" w:id="0">
    <w:p w14:paraId="5BF4A773" w14:textId="77777777" w:rsidR="00E61027" w:rsidRDefault="00E61027"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4D08D3" w:rsidRDefault="004D08D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BFA"/>
    <w:multiLevelType w:val="hybridMultilevel"/>
    <w:tmpl w:val="0AF6C8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9A23DA"/>
    <w:multiLevelType w:val="hybridMultilevel"/>
    <w:tmpl w:val="59768CD6"/>
    <w:lvl w:ilvl="0" w:tplc="A41AE538">
      <w:start w:val="1"/>
      <w:numFmt w:val="decimal"/>
      <w:lvlText w:val="%1"/>
      <w:lvlJc w:val="left"/>
      <w:pPr>
        <w:ind w:left="1440" w:hanging="72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15:restartNumberingAfterBreak="0">
    <w:nsid w:val="0D287690"/>
    <w:multiLevelType w:val="hybridMultilevel"/>
    <w:tmpl w:val="AD16D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04E92"/>
    <w:multiLevelType w:val="hybridMultilevel"/>
    <w:tmpl w:val="7CB480E0"/>
    <w:lvl w:ilvl="0" w:tplc="11B497EA">
      <w:start w:val="10"/>
      <w:numFmt w:val="bullet"/>
      <w:lvlText w:val=""/>
      <w:lvlJc w:val="left"/>
      <w:pPr>
        <w:ind w:left="1080" w:hanging="360"/>
      </w:pPr>
      <w:rPr>
        <w:rFonts w:ascii="Symbol" w:eastAsia="Verdana" w:hAnsi="Symbol" w:cs="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C36EF1"/>
    <w:multiLevelType w:val="hybridMultilevel"/>
    <w:tmpl w:val="D35E3E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3773B"/>
    <w:multiLevelType w:val="hybridMultilevel"/>
    <w:tmpl w:val="5D948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357A5D"/>
    <w:multiLevelType w:val="hybridMultilevel"/>
    <w:tmpl w:val="24EA97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5F62E8E"/>
    <w:multiLevelType w:val="hybridMultilevel"/>
    <w:tmpl w:val="8D242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16F5A"/>
    <w:multiLevelType w:val="hybridMultilevel"/>
    <w:tmpl w:val="279294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57B6B"/>
    <w:multiLevelType w:val="hybridMultilevel"/>
    <w:tmpl w:val="E214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0189F"/>
    <w:multiLevelType w:val="hybridMultilevel"/>
    <w:tmpl w:val="9F8C5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F74B40"/>
    <w:multiLevelType w:val="hybridMultilevel"/>
    <w:tmpl w:val="3898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85206E"/>
    <w:multiLevelType w:val="hybridMultilevel"/>
    <w:tmpl w:val="5C246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0D40F3"/>
    <w:multiLevelType w:val="hybridMultilevel"/>
    <w:tmpl w:val="AAE6C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265504"/>
    <w:multiLevelType w:val="hybridMultilevel"/>
    <w:tmpl w:val="63B20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0A2D0E"/>
    <w:multiLevelType w:val="hybridMultilevel"/>
    <w:tmpl w:val="70A84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8055F5"/>
    <w:multiLevelType w:val="hybridMultilevel"/>
    <w:tmpl w:val="C8505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F75E5D"/>
    <w:multiLevelType w:val="multilevel"/>
    <w:tmpl w:val="A96AD5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2E34876"/>
    <w:multiLevelType w:val="hybridMultilevel"/>
    <w:tmpl w:val="1BB2F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D5414"/>
    <w:multiLevelType w:val="hybridMultilevel"/>
    <w:tmpl w:val="46129166"/>
    <w:lvl w:ilvl="0" w:tplc="510C9FEA">
      <w:start w:val="4"/>
      <w:numFmt w:val="bullet"/>
      <w:lvlText w:val=""/>
      <w:lvlJc w:val="left"/>
      <w:pPr>
        <w:tabs>
          <w:tab w:val="num" w:pos="1800"/>
        </w:tabs>
        <w:ind w:left="1800" w:hanging="360"/>
      </w:pPr>
      <w:rPr>
        <w:rFonts w:ascii="Symbol" w:eastAsia="Batang" w:hAnsi="Symbol"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20" w15:restartNumberingAfterBreak="0">
    <w:nsid w:val="46543D15"/>
    <w:multiLevelType w:val="hybridMultilevel"/>
    <w:tmpl w:val="1352A484"/>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1" w15:restartNumberingAfterBreak="0">
    <w:nsid w:val="49C37EE5"/>
    <w:multiLevelType w:val="hybridMultilevel"/>
    <w:tmpl w:val="CD1E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773F3"/>
    <w:multiLevelType w:val="hybridMultilevel"/>
    <w:tmpl w:val="E0C80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B15CDD"/>
    <w:multiLevelType w:val="hybridMultilevel"/>
    <w:tmpl w:val="906C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10C7FD1"/>
    <w:multiLevelType w:val="hybridMultilevel"/>
    <w:tmpl w:val="8EF034E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434E47"/>
    <w:multiLevelType w:val="hybridMultilevel"/>
    <w:tmpl w:val="98404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B93633B"/>
    <w:multiLevelType w:val="hybridMultilevel"/>
    <w:tmpl w:val="204C44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C271535"/>
    <w:multiLevelType w:val="hybridMultilevel"/>
    <w:tmpl w:val="7F486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29" w15:restartNumberingAfterBreak="0">
    <w:nsid w:val="67F03C7E"/>
    <w:multiLevelType w:val="hybridMultilevel"/>
    <w:tmpl w:val="2F10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DD7EE5"/>
    <w:multiLevelType w:val="hybridMultilevel"/>
    <w:tmpl w:val="E5360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6E87753C"/>
    <w:multiLevelType w:val="hybridMultilevel"/>
    <w:tmpl w:val="8E18A370"/>
    <w:lvl w:ilvl="0" w:tplc="0E9CBE64">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1B03790"/>
    <w:multiLevelType w:val="hybridMultilevel"/>
    <w:tmpl w:val="A5AC6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984CFB"/>
    <w:multiLevelType w:val="hybridMultilevel"/>
    <w:tmpl w:val="0EB0E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047415"/>
    <w:multiLevelType w:val="hybridMultilevel"/>
    <w:tmpl w:val="3BF45296"/>
    <w:lvl w:ilvl="0" w:tplc="0409000B">
      <w:start w:val="1"/>
      <w:numFmt w:val="bullet"/>
      <w:lvlText w:val=""/>
      <w:lvlJc w:val="left"/>
      <w:pPr>
        <w:tabs>
          <w:tab w:val="num" w:pos="720"/>
        </w:tabs>
        <w:ind w:left="720" w:hanging="360"/>
      </w:pPr>
      <w:rPr>
        <w:rFonts w:ascii="Wingdings" w:hAnsi="Wingdings" w:hint="default"/>
      </w:rPr>
    </w:lvl>
    <w:lvl w:ilvl="1" w:tplc="38E2A574" w:tentative="1">
      <w:start w:val="1"/>
      <w:numFmt w:val="bullet"/>
      <w:lvlText w:val=""/>
      <w:lvlJc w:val="left"/>
      <w:pPr>
        <w:tabs>
          <w:tab w:val="num" w:pos="1440"/>
        </w:tabs>
        <w:ind w:left="1440" w:hanging="360"/>
      </w:pPr>
      <w:rPr>
        <w:rFonts w:ascii="Wingdings" w:hAnsi="Wingdings" w:hint="default"/>
      </w:rPr>
    </w:lvl>
    <w:lvl w:ilvl="2" w:tplc="ED823E72" w:tentative="1">
      <w:start w:val="1"/>
      <w:numFmt w:val="bullet"/>
      <w:lvlText w:val=""/>
      <w:lvlJc w:val="left"/>
      <w:pPr>
        <w:tabs>
          <w:tab w:val="num" w:pos="2160"/>
        </w:tabs>
        <w:ind w:left="2160" w:hanging="360"/>
      </w:pPr>
      <w:rPr>
        <w:rFonts w:ascii="Wingdings" w:hAnsi="Wingdings" w:hint="default"/>
      </w:rPr>
    </w:lvl>
    <w:lvl w:ilvl="3" w:tplc="F42CDACE" w:tentative="1">
      <w:start w:val="1"/>
      <w:numFmt w:val="bullet"/>
      <w:lvlText w:val=""/>
      <w:lvlJc w:val="left"/>
      <w:pPr>
        <w:tabs>
          <w:tab w:val="num" w:pos="2880"/>
        </w:tabs>
        <w:ind w:left="2880" w:hanging="360"/>
      </w:pPr>
      <w:rPr>
        <w:rFonts w:ascii="Wingdings" w:hAnsi="Wingdings" w:hint="default"/>
      </w:rPr>
    </w:lvl>
    <w:lvl w:ilvl="4" w:tplc="A634B6DE" w:tentative="1">
      <w:start w:val="1"/>
      <w:numFmt w:val="bullet"/>
      <w:lvlText w:val=""/>
      <w:lvlJc w:val="left"/>
      <w:pPr>
        <w:tabs>
          <w:tab w:val="num" w:pos="3600"/>
        </w:tabs>
        <w:ind w:left="3600" w:hanging="360"/>
      </w:pPr>
      <w:rPr>
        <w:rFonts w:ascii="Wingdings" w:hAnsi="Wingdings" w:hint="default"/>
      </w:rPr>
    </w:lvl>
    <w:lvl w:ilvl="5" w:tplc="0B0404EC" w:tentative="1">
      <w:start w:val="1"/>
      <w:numFmt w:val="bullet"/>
      <w:lvlText w:val=""/>
      <w:lvlJc w:val="left"/>
      <w:pPr>
        <w:tabs>
          <w:tab w:val="num" w:pos="4320"/>
        </w:tabs>
        <w:ind w:left="4320" w:hanging="360"/>
      </w:pPr>
      <w:rPr>
        <w:rFonts w:ascii="Wingdings" w:hAnsi="Wingdings" w:hint="default"/>
      </w:rPr>
    </w:lvl>
    <w:lvl w:ilvl="6" w:tplc="1012DD2A" w:tentative="1">
      <w:start w:val="1"/>
      <w:numFmt w:val="bullet"/>
      <w:lvlText w:val=""/>
      <w:lvlJc w:val="left"/>
      <w:pPr>
        <w:tabs>
          <w:tab w:val="num" w:pos="5040"/>
        </w:tabs>
        <w:ind w:left="5040" w:hanging="360"/>
      </w:pPr>
      <w:rPr>
        <w:rFonts w:ascii="Wingdings" w:hAnsi="Wingdings" w:hint="default"/>
      </w:rPr>
    </w:lvl>
    <w:lvl w:ilvl="7" w:tplc="3AE8640C" w:tentative="1">
      <w:start w:val="1"/>
      <w:numFmt w:val="bullet"/>
      <w:lvlText w:val=""/>
      <w:lvlJc w:val="left"/>
      <w:pPr>
        <w:tabs>
          <w:tab w:val="num" w:pos="5760"/>
        </w:tabs>
        <w:ind w:left="5760" w:hanging="360"/>
      </w:pPr>
      <w:rPr>
        <w:rFonts w:ascii="Wingdings" w:hAnsi="Wingdings" w:hint="default"/>
      </w:rPr>
    </w:lvl>
    <w:lvl w:ilvl="8" w:tplc="9722774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C20285A"/>
    <w:multiLevelType w:val="hybridMultilevel"/>
    <w:tmpl w:val="6C0C7E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9434F"/>
    <w:multiLevelType w:val="hybridMultilevel"/>
    <w:tmpl w:val="CE705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050C76"/>
    <w:multiLevelType w:val="hybridMultilevel"/>
    <w:tmpl w:val="97E835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2A157B"/>
    <w:multiLevelType w:val="hybridMultilevel"/>
    <w:tmpl w:val="7BF4A66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0" w15:restartNumberingAfterBreak="0">
    <w:nsid w:val="7E3215A8"/>
    <w:multiLevelType w:val="hybridMultilevel"/>
    <w:tmpl w:val="1152EF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num w:numId="1">
    <w:abstractNumId w:val="28"/>
  </w:num>
  <w:num w:numId="2">
    <w:abstractNumId w:val="39"/>
  </w:num>
  <w:num w:numId="3">
    <w:abstractNumId w:val="2"/>
  </w:num>
  <w:num w:numId="4">
    <w:abstractNumId w:val="33"/>
  </w:num>
  <w:num w:numId="5">
    <w:abstractNumId w:val="18"/>
  </w:num>
  <w:num w:numId="6">
    <w:abstractNumId w:val="7"/>
  </w:num>
  <w:num w:numId="7">
    <w:abstractNumId w:val="6"/>
  </w:num>
  <w:num w:numId="8">
    <w:abstractNumId w:val="8"/>
  </w:num>
  <w:num w:numId="9">
    <w:abstractNumId w:val="4"/>
  </w:num>
  <w:num w:numId="10">
    <w:abstractNumId w:val="37"/>
  </w:num>
  <w:num w:numId="11">
    <w:abstractNumId w:val="9"/>
  </w:num>
  <w:num w:numId="12">
    <w:abstractNumId w:val="14"/>
  </w:num>
  <w:num w:numId="13">
    <w:abstractNumId w:val="30"/>
  </w:num>
  <w:num w:numId="14">
    <w:abstractNumId w:val="34"/>
  </w:num>
  <w:num w:numId="15">
    <w:abstractNumId w:val="36"/>
  </w:num>
  <w:num w:numId="16">
    <w:abstractNumId w:val="35"/>
  </w:num>
  <w:num w:numId="17">
    <w:abstractNumId w:val="16"/>
  </w:num>
  <w:num w:numId="18">
    <w:abstractNumId w:val="32"/>
  </w:num>
  <w:num w:numId="19">
    <w:abstractNumId w:val="41"/>
  </w:num>
  <w:num w:numId="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8"/>
  </w:num>
  <w:num w:numId="22">
    <w:abstractNumId w:val="21"/>
  </w:num>
  <w:num w:numId="23">
    <w:abstractNumId w:val="12"/>
  </w:num>
  <w:num w:numId="24">
    <w:abstractNumId w:val="29"/>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11"/>
  </w:num>
  <w:num w:numId="28">
    <w:abstractNumId w:val="3"/>
  </w:num>
  <w:num w:numId="29">
    <w:abstractNumId w:val="25"/>
  </w:num>
  <w:num w:numId="30">
    <w:abstractNumId w:val="1"/>
  </w:num>
  <w:num w:numId="31">
    <w:abstractNumId w:val="20"/>
  </w:num>
  <w:num w:numId="32">
    <w:abstractNumId w:val="19"/>
  </w:num>
  <w:num w:numId="33">
    <w:abstractNumId w:val="10"/>
  </w:num>
  <w:num w:numId="34">
    <w:abstractNumId w:val="15"/>
  </w:num>
  <w:num w:numId="35">
    <w:abstractNumId w:val="26"/>
  </w:num>
  <w:num w:numId="36">
    <w:abstractNumId w:val="5"/>
  </w:num>
  <w:num w:numId="37">
    <w:abstractNumId w:val="23"/>
  </w:num>
  <w:num w:numId="38">
    <w:abstractNumId w:val="40"/>
  </w:num>
  <w:num w:numId="39">
    <w:abstractNumId w:val="0"/>
  </w:num>
  <w:num w:numId="40">
    <w:abstractNumId w:val="13"/>
  </w:num>
  <w:num w:numId="41">
    <w:abstractNumId w:val="24"/>
  </w:num>
  <w:num w:numId="42">
    <w:abstractNumId w:val="22"/>
  </w:num>
  <w:num w:numId="43">
    <w:abstractNumId w:val="17"/>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hok S Pathak">
    <w15:presenceInfo w15:providerId="AD" w15:userId="S::Ashok.S.Pathak@ril.com::6ff78ade-e258-42a7-acd0-32d91f3006f1"/>
  </w15:person>
  <w15:person w15:author="Hardik Malhotra">
    <w15:presenceInfo w15:providerId="AD" w15:userId="S-1-5-21-1964979238-429942662-834490965-1604"/>
  </w15:person>
  <w15:person w15:author="Jaideep Kumar">
    <w15:presenceInfo w15:providerId="AD" w15:userId="S-1-5-21-1964979238-429942662-834490965-1152"/>
  </w15:person>
  <w15:person w15:author="Neeshu Bhadauriya">
    <w15:presenceInfo w15:providerId="AD" w15:userId="S-1-5-21-1964979238-429942662-834490965-1587"/>
  </w15:person>
  <w15:person w15:author="Ritu Kamra">
    <w15:presenceInfo w15:providerId="AD" w15:userId="S-1-5-21-1964979238-429942662-834490965-1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174C"/>
    <w:rsid w:val="0000268C"/>
    <w:rsid w:val="00003B6A"/>
    <w:rsid w:val="000048DF"/>
    <w:rsid w:val="00005343"/>
    <w:rsid w:val="00006856"/>
    <w:rsid w:val="00006986"/>
    <w:rsid w:val="00011781"/>
    <w:rsid w:val="00011DDF"/>
    <w:rsid w:val="00013772"/>
    <w:rsid w:val="00013A57"/>
    <w:rsid w:val="00013D6E"/>
    <w:rsid w:val="000142E0"/>
    <w:rsid w:val="00014CE6"/>
    <w:rsid w:val="00017784"/>
    <w:rsid w:val="00020022"/>
    <w:rsid w:val="00023038"/>
    <w:rsid w:val="00025469"/>
    <w:rsid w:val="00026D43"/>
    <w:rsid w:val="0003030A"/>
    <w:rsid w:val="000304B9"/>
    <w:rsid w:val="000308B3"/>
    <w:rsid w:val="000308F6"/>
    <w:rsid w:val="000322CD"/>
    <w:rsid w:val="00033723"/>
    <w:rsid w:val="00033934"/>
    <w:rsid w:val="00033B33"/>
    <w:rsid w:val="00034F3C"/>
    <w:rsid w:val="00035944"/>
    <w:rsid w:val="000361D4"/>
    <w:rsid w:val="000361EF"/>
    <w:rsid w:val="0003629E"/>
    <w:rsid w:val="000376C4"/>
    <w:rsid w:val="00040724"/>
    <w:rsid w:val="0004459A"/>
    <w:rsid w:val="00050359"/>
    <w:rsid w:val="000513DF"/>
    <w:rsid w:val="00051677"/>
    <w:rsid w:val="00051A2F"/>
    <w:rsid w:val="000530C9"/>
    <w:rsid w:val="00055EEA"/>
    <w:rsid w:val="00056727"/>
    <w:rsid w:val="000611AD"/>
    <w:rsid w:val="000627CD"/>
    <w:rsid w:val="00063D24"/>
    <w:rsid w:val="00064CBC"/>
    <w:rsid w:val="00066D13"/>
    <w:rsid w:val="000678C3"/>
    <w:rsid w:val="00073A05"/>
    <w:rsid w:val="00073AC3"/>
    <w:rsid w:val="00073ECE"/>
    <w:rsid w:val="00075068"/>
    <w:rsid w:val="00077181"/>
    <w:rsid w:val="000810D4"/>
    <w:rsid w:val="000810D5"/>
    <w:rsid w:val="000821CD"/>
    <w:rsid w:val="0008641D"/>
    <w:rsid w:val="000867E6"/>
    <w:rsid w:val="0009066D"/>
    <w:rsid w:val="000926C4"/>
    <w:rsid w:val="00095264"/>
    <w:rsid w:val="00095F47"/>
    <w:rsid w:val="000A0B5F"/>
    <w:rsid w:val="000A14D1"/>
    <w:rsid w:val="000A1623"/>
    <w:rsid w:val="000A2081"/>
    <w:rsid w:val="000A2A66"/>
    <w:rsid w:val="000A4D93"/>
    <w:rsid w:val="000B1C4D"/>
    <w:rsid w:val="000B2D47"/>
    <w:rsid w:val="000B2D97"/>
    <w:rsid w:val="000B3091"/>
    <w:rsid w:val="000B49B1"/>
    <w:rsid w:val="000B49EB"/>
    <w:rsid w:val="000B58BF"/>
    <w:rsid w:val="000B6683"/>
    <w:rsid w:val="000B6B32"/>
    <w:rsid w:val="000B79CA"/>
    <w:rsid w:val="000B7D58"/>
    <w:rsid w:val="000C07D2"/>
    <w:rsid w:val="000C0CB4"/>
    <w:rsid w:val="000C17B5"/>
    <w:rsid w:val="000C2F23"/>
    <w:rsid w:val="000C43F2"/>
    <w:rsid w:val="000D1A88"/>
    <w:rsid w:val="000D5CE6"/>
    <w:rsid w:val="000D7441"/>
    <w:rsid w:val="000E0C76"/>
    <w:rsid w:val="000E1358"/>
    <w:rsid w:val="000E17ED"/>
    <w:rsid w:val="000E1F6F"/>
    <w:rsid w:val="000E593E"/>
    <w:rsid w:val="000F47A0"/>
    <w:rsid w:val="000F51D6"/>
    <w:rsid w:val="000F635C"/>
    <w:rsid w:val="000F7639"/>
    <w:rsid w:val="001000E3"/>
    <w:rsid w:val="00101246"/>
    <w:rsid w:val="00102ED0"/>
    <w:rsid w:val="00103896"/>
    <w:rsid w:val="001039EA"/>
    <w:rsid w:val="0010555F"/>
    <w:rsid w:val="00106F9C"/>
    <w:rsid w:val="001104D9"/>
    <w:rsid w:val="00110D27"/>
    <w:rsid w:val="00110D4F"/>
    <w:rsid w:val="00112845"/>
    <w:rsid w:val="00112D7C"/>
    <w:rsid w:val="00113454"/>
    <w:rsid w:val="00113835"/>
    <w:rsid w:val="00113DAD"/>
    <w:rsid w:val="0011489A"/>
    <w:rsid w:val="00115B2E"/>
    <w:rsid w:val="00117792"/>
    <w:rsid w:val="001211F4"/>
    <w:rsid w:val="00122401"/>
    <w:rsid w:val="00126361"/>
    <w:rsid w:val="00130FFB"/>
    <w:rsid w:val="00132F25"/>
    <w:rsid w:val="001332E1"/>
    <w:rsid w:val="0013455C"/>
    <w:rsid w:val="001363CA"/>
    <w:rsid w:val="0013644D"/>
    <w:rsid w:val="00137284"/>
    <w:rsid w:val="00140705"/>
    <w:rsid w:val="00140B3B"/>
    <w:rsid w:val="00142412"/>
    <w:rsid w:val="00143C36"/>
    <w:rsid w:val="00144CB1"/>
    <w:rsid w:val="001452BB"/>
    <w:rsid w:val="001503A6"/>
    <w:rsid w:val="001520D8"/>
    <w:rsid w:val="00153617"/>
    <w:rsid w:val="0015365E"/>
    <w:rsid w:val="001541CD"/>
    <w:rsid w:val="0015661D"/>
    <w:rsid w:val="0015666C"/>
    <w:rsid w:val="0016073A"/>
    <w:rsid w:val="00160783"/>
    <w:rsid w:val="0016085E"/>
    <w:rsid w:val="001644A2"/>
    <w:rsid w:val="0016779F"/>
    <w:rsid w:val="001704DC"/>
    <w:rsid w:val="001711D5"/>
    <w:rsid w:val="00172598"/>
    <w:rsid w:val="00173B90"/>
    <w:rsid w:val="00173DB8"/>
    <w:rsid w:val="00177150"/>
    <w:rsid w:val="00180344"/>
    <w:rsid w:val="00182A72"/>
    <w:rsid w:val="0018497E"/>
    <w:rsid w:val="00191273"/>
    <w:rsid w:val="001912FF"/>
    <w:rsid w:val="00191481"/>
    <w:rsid w:val="00192F97"/>
    <w:rsid w:val="001941A4"/>
    <w:rsid w:val="00195BC7"/>
    <w:rsid w:val="00195C31"/>
    <w:rsid w:val="001A0EB6"/>
    <w:rsid w:val="001A371C"/>
    <w:rsid w:val="001A39CB"/>
    <w:rsid w:val="001A52E4"/>
    <w:rsid w:val="001B02CD"/>
    <w:rsid w:val="001B0748"/>
    <w:rsid w:val="001B0BD3"/>
    <w:rsid w:val="001B1A66"/>
    <w:rsid w:val="001B2EAE"/>
    <w:rsid w:val="001B3AE7"/>
    <w:rsid w:val="001B6E29"/>
    <w:rsid w:val="001B754E"/>
    <w:rsid w:val="001C16C1"/>
    <w:rsid w:val="001C1BF9"/>
    <w:rsid w:val="001C2535"/>
    <w:rsid w:val="001C48AF"/>
    <w:rsid w:val="001C5C69"/>
    <w:rsid w:val="001C74F9"/>
    <w:rsid w:val="001D1DD8"/>
    <w:rsid w:val="001D2CE0"/>
    <w:rsid w:val="001D5CC2"/>
    <w:rsid w:val="001D619B"/>
    <w:rsid w:val="001D62DB"/>
    <w:rsid w:val="001D658E"/>
    <w:rsid w:val="001D6E1B"/>
    <w:rsid w:val="001D7446"/>
    <w:rsid w:val="001E04BE"/>
    <w:rsid w:val="001E0939"/>
    <w:rsid w:val="001E0F3F"/>
    <w:rsid w:val="001E2B6C"/>
    <w:rsid w:val="001E434A"/>
    <w:rsid w:val="001F0937"/>
    <w:rsid w:val="001F26D3"/>
    <w:rsid w:val="001F2DC3"/>
    <w:rsid w:val="001F31CB"/>
    <w:rsid w:val="001F4365"/>
    <w:rsid w:val="001F77E8"/>
    <w:rsid w:val="002007FC"/>
    <w:rsid w:val="002014E8"/>
    <w:rsid w:val="00201F2A"/>
    <w:rsid w:val="00202D42"/>
    <w:rsid w:val="00203DE5"/>
    <w:rsid w:val="002064A9"/>
    <w:rsid w:val="00207EE0"/>
    <w:rsid w:val="002107B2"/>
    <w:rsid w:val="00211FC6"/>
    <w:rsid w:val="00212600"/>
    <w:rsid w:val="00214A75"/>
    <w:rsid w:val="00214D2B"/>
    <w:rsid w:val="00215282"/>
    <w:rsid w:val="002163E7"/>
    <w:rsid w:val="0021697F"/>
    <w:rsid w:val="0022004C"/>
    <w:rsid w:val="0022370D"/>
    <w:rsid w:val="002244DD"/>
    <w:rsid w:val="0022576D"/>
    <w:rsid w:val="0022623B"/>
    <w:rsid w:val="0022743F"/>
    <w:rsid w:val="00231F71"/>
    <w:rsid w:val="00240B53"/>
    <w:rsid w:val="00243E52"/>
    <w:rsid w:val="00250604"/>
    <w:rsid w:val="00250F12"/>
    <w:rsid w:val="002524A3"/>
    <w:rsid w:val="00253506"/>
    <w:rsid w:val="00254206"/>
    <w:rsid w:val="00254BD8"/>
    <w:rsid w:val="00257384"/>
    <w:rsid w:val="00260328"/>
    <w:rsid w:val="0026043C"/>
    <w:rsid w:val="00260A83"/>
    <w:rsid w:val="00260AC8"/>
    <w:rsid w:val="0026260F"/>
    <w:rsid w:val="00262A94"/>
    <w:rsid w:val="00262FD4"/>
    <w:rsid w:val="002656A0"/>
    <w:rsid w:val="002659CE"/>
    <w:rsid w:val="0026738B"/>
    <w:rsid w:val="002679BF"/>
    <w:rsid w:val="00270086"/>
    <w:rsid w:val="00271700"/>
    <w:rsid w:val="002717E8"/>
    <w:rsid w:val="002721FD"/>
    <w:rsid w:val="002729FD"/>
    <w:rsid w:val="002733A0"/>
    <w:rsid w:val="00273BEB"/>
    <w:rsid w:val="00273D75"/>
    <w:rsid w:val="00274195"/>
    <w:rsid w:val="002741D6"/>
    <w:rsid w:val="00274F09"/>
    <w:rsid w:val="002758F0"/>
    <w:rsid w:val="00275FDE"/>
    <w:rsid w:val="00276685"/>
    <w:rsid w:val="00280B0E"/>
    <w:rsid w:val="00282464"/>
    <w:rsid w:val="00282F0B"/>
    <w:rsid w:val="0028476D"/>
    <w:rsid w:val="002854AF"/>
    <w:rsid w:val="0028688C"/>
    <w:rsid w:val="0028716E"/>
    <w:rsid w:val="002A0D03"/>
    <w:rsid w:val="002A1B7D"/>
    <w:rsid w:val="002A3B4A"/>
    <w:rsid w:val="002A5D60"/>
    <w:rsid w:val="002A6E87"/>
    <w:rsid w:val="002B1111"/>
    <w:rsid w:val="002B1115"/>
    <w:rsid w:val="002B30BC"/>
    <w:rsid w:val="002B3EE0"/>
    <w:rsid w:val="002B5226"/>
    <w:rsid w:val="002B5730"/>
    <w:rsid w:val="002B5C26"/>
    <w:rsid w:val="002B5F3D"/>
    <w:rsid w:val="002B6ED5"/>
    <w:rsid w:val="002C00DE"/>
    <w:rsid w:val="002C1239"/>
    <w:rsid w:val="002C3C4F"/>
    <w:rsid w:val="002C4802"/>
    <w:rsid w:val="002C67EF"/>
    <w:rsid w:val="002D0234"/>
    <w:rsid w:val="002D2A76"/>
    <w:rsid w:val="002D3DFE"/>
    <w:rsid w:val="002D45F5"/>
    <w:rsid w:val="002D4881"/>
    <w:rsid w:val="002D61D2"/>
    <w:rsid w:val="002E02DE"/>
    <w:rsid w:val="002E2D35"/>
    <w:rsid w:val="002E58BF"/>
    <w:rsid w:val="002E600D"/>
    <w:rsid w:val="002E63D5"/>
    <w:rsid w:val="002E71B5"/>
    <w:rsid w:val="002E71F6"/>
    <w:rsid w:val="002F031F"/>
    <w:rsid w:val="002F1794"/>
    <w:rsid w:val="002F3659"/>
    <w:rsid w:val="002F41BC"/>
    <w:rsid w:val="002F55F5"/>
    <w:rsid w:val="00300302"/>
    <w:rsid w:val="003008F2"/>
    <w:rsid w:val="0030317B"/>
    <w:rsid w:val="00306C8D"/>
    <w:rsid w:val="003070F6"/>
    <w:rsid w:val="0031035C"/>
    <w:rsid w:val="003108A6"/>
    <w:rsid w:val="00310C85"/>
    <w:rsid w:val="003115EC"/>
    <w:rsid w:val="00312343"/>
    <w:rsid w:val="00320BDD"/>
    <w:rsid w:val="003221BA"/>
    <w:rsid w:val="00326B72"/>
    <w:rsid w:val="00327180"/>
    <w:rsid w:val="00332989"/>
    <w:rsid w:val="003348F6"/>
    <w:rsid w:val="003353D1"/>
    <w:rsid w:val="00335B5D"/>
    <w:rsid w:val="0033724A"/>
    <w:rsid w:val="00340D03"/>
    <w:rsid w:val="0034106F"/>
    <w:rsid w:val="00341154"/>
    <w:rsid w:val="00341873"/>
    <w:rsid w:val="00342D7F"/>
    <w:rsid w:val="00344EB8"/>
    <w:rsid w:val="003457B2"/>
    <w:rsid w:val="00345D9C"/>
    <w:rsid w:val="0034703B"/>
    <w:rsid w:val="00353654"/>
    <w:rsid w:val="00360EFB"/>
    <w:rsid w:val="0036107B"/>
    <w:rsid w:val="003633BE"/>
    <w:rsid w:val="00371309"/>
    <w:rsid w:val="003723C4"/>
    <w:rsid w:val="0037280E"/>
    <w:rsid w:val="00373149"/>
    <w:rsid w:val="003757E0"/>
    <w:rsid w:val="00376389"/>
    <w:rsid w:val="00376E0F"/>
    <w:rsid w:val="00377516"/>
    <w:rsid w:val="0038083D"/>
    <w:rsid w:val="00380E89"/>
    <w:rsid w:val="00381897"/>
    <w:rsid w:val="003832D4"/>
    <w:rsid w:val="00385CB4"/>
    <w:rsid w:val="00386584"/>
    <w:rsid w:val="003868E2"/>
    <w:rsid w:val="003877F8"/>
    <w:rsid w:val="00391905"/>
    <w:rsid w:val="00395063"/>
    <w:rsid w:val="00395309"/>
    <w:rsid w:val="00396CE7"/>
    <w:rsid w:val="0039737B"/>
    <w:rsid w:val="003A073B"/>
    <w:rsid w:val="003A09DE"/>
    <w:rsid w:val="003A22C7"/>
    <w:rsid w:val="003A525D"/>
    <w:rsid w:val="003A572C"/>
    <w:rsid w:val="003A5802"/>
    <w:rsid w:val="003A5DE6"/>
    <w:rsid w:val="003A664E"/>
    <w:rsid w:val="003B1BF5"/>
    <w:rsid w:val="003B264E"/>
    <w:rsid w:val="003B4B95"/>
    <w:rsid w:val="003B6E86"/>
    <w:rsid w:val="003C1E00"/>
    <w:rsid w:val="003C3DA7"/>
    <w:rsid w:val="003C4453"/>
    <w:rsid w:val="003C5EBA"/>
    <w:rsid w:val="003C5FBA"/>
    <w:rsid w:val="003C6DF1"/>
    <w:rsid w:val="003D084E"/>
    <w:rsid w:val="003D08D6"/>
    <w:rsid w:val="003D0E53"/>
    <w:rsid w:val="003D0FEE"/>
    <w:rsid w:val="003D3AD1"/>
    <w:rsid w:val="003D4F29"/>
    <w:rsid w:val="003D57F0"/>
    <w:rsid w:val="003D69B1"/>
    <w:rsid w:val="003D6C91"/>
    <w:rsid w:val="003E0428"/>
    <w:rsid w:val="003E1879"/>
    <w:rsid w:val="003E25D8"/>
    <w:rsid w:val="003E35D5"/>
    <w:rsid w:val="003E487E"/>
    <w:rsid w:val="003E56A7"/>
    <w:rsid w:val="003E7320"/>
    <w:rsid w:val="003F0814"/>
    <w:rsid w:val="003F1B4C"/>
    <w:rsid w:val="003F5DC8"/>
    <w:rsid w:val="003F6723"/>
    <w:rsid w:val="004001C6"/>
    <w:rsid w:val="00400E6B"/>
    <w:rsid w:val="00401A44"/>
    <w:rsid w:val="004041BE"/>
    <w:rsid w:val="004046A9"/>
    <w:rsid w:val="00404BB7"/>
    <w:rsid w:val="00404D50"/>
    <w:rsid w:val="004057FA"/>
    <w:rsid w:val="00406FAD"/>
    <w:rsid w:val="00410F69"/>
    <w:rsid w:val="00410F8C"/>
    <w:rsid w:val="00412782"/>
    <w:rsid w:val="00414A15"/>
    <w:rsid w:val="00415705"/>
    <w:rsid w:val="00420375"/>
    <w:rsid w:val="004208B1"/>
    <w:rsid w:val="0042190E"/>
    <w:rsid w:val="00422A17"/>
    <w:rsid w:val="0042562F"/>
    <w:rsid w:val="00425BF5"/>
    <w:rsid w:val="00425C5B"/>
    <w:rsid w:val="00430014"/>
    <w:rsid w:val="00433AE1"/>
    <w:rsid w:val="00434420"/>
    <w:rsid w:val="004357B7"/>
    <w:rsid w:val="00436950"/>
    <w:rsid w:val="0044140B"/>
    <w:rsid w:val="00442B21"/>
    <w:rsid w:val="0044631B"/>
    <w:rsid w:val="00447C32"/>
    <w:rsid w:val="00447DD2"/>
    <w:rsid w:val="00451AB0"/>
    <w:rsid w:val="00452F81"/>
    <w:rsid w:val="004532CD"/>
    <w:rsid w:val="00453783"/>
    <w:rsid w:val="00455D6D"/>
    <w:rsid w:val="004565D8"/>
    <w:rsid w:val="00457808"/>
    <w:rsid w:val="00460753"/>
    <w:rsid w:val="004644A7"/>
    <w:rsid w:val="0046512F"/>
    <w:rsid w:val="00467D8A"/>
    <w:rsid w:val="00470857"/>
    <w:rsid w:val="00471D9E"/>
    <w:rsid w:val="00472725"/>
    <w:rsid w:val="0047275D"/>
    <w:rsid w:val="004730EF"/>
    <w:rsid w:val="00473435"/>
    <w:rsid w:val="00473C99"/>
    <w:rsid w:val="004742D1"/>
    <w:rsid w:val="00474607"/>
    <w:rsid w:val="0047652D"/>
    <w:rsid w:val="00477A6D"/>
    <w:rsid w:val="00477C5A"/>
    <w:rsid w:val="0048203E"/>
    <w:rsid w:val="0048315B"/>
    <w:rsid w:val="004831A7"/>
    <w:rsid w:val="004835F4"/>
    <w:rsid w:val="00485633"/>
    <w:rsid w:val="00490F7E"/>
    <w:rsid w:val="00494982"/>
    <w:rsid w:val="00495E6D"/>
    <w:rsid w:val="0049760F"/>
    <w:rsid w:val="00497D57"/>
    <w:rsid w:val="004A33EF"/>
    <w:rsid w:val="004A6096"/>
    <w:rsid w:val="004A7989"/>
    <w:rsid w:val="004B0F37"/>
    <w:rsid w:val="004B3126"/>
    <w:rsid w:val="004B37C4"/>
    <w:rsid w:val="004B3816"/>
    <w:rsid w:val="004B3EB4"/>
    <w:rsid w:val="004B55BB"/>
    <w:rsid w:val="004B573B"/>
    <w:rsid w:val="004B57A6"/>
    <w:rsid w:val="004B6025"/>
    <w:rsid w:val="004C0566"/>
    <w:rsid w:val="004C0FF1"/>
    <w:rsid w:val="004C1492"/>
    <w:rsid w:val="004C15F1"/>
    <w:rsid w:val="004C1B69"/>
    <w:rsid w:val="004C3B4B"/>
    <w:rsid w:val="004C40D2"/>
    <w:rsid w:val="004C5239"/>
    <w:rsid w:val="004C5356"/>
    <w:rsid w:val="004C7FEF"/>
    <w:rsid w:val="004D08D3"/>
    <w:rsid w:val="004D1280"/>
    <w:rsid w:val="004D184B"/>
    <w:rsid w:val="004D4B16"/>
    <w:rsid w:val="004E04C6"/>
    <w:rsid w:val="004E279D"/>
    <w:rsid w:val="004E288D"/>
    <w:rsid w:val="004E4AE3"/>
    <w:rsid w:val="004E793B"/>
    <w:rsid w:val="004E7D07"/>
    <w:rsid w:val="004F0E69"/>
    <w:rsid w:val="004F2F72"/>
    <w:rsid w:val="004F3C32"/>
    <w:rsid w:val="004F4F10"/>
    <w:rsid w:val="004F5800"/>
    <w:rsid w:val="004F6A8B"/>
    <w:rsid w:val="004F6C61"/>
    <w:rsid w:val="005024CD"/>
    <w:rsid w:val="00504278"/>
    <w:rsid w:val="00504354"/>
    <w:rsid w:val="00506B9C"/>
    <w:rsid w:val="005139EA"/>
    <w:rsid w:val="00516229"/>
    <w:rsid w:val="00517E12"/>
    <w:rsid w:val="00520FFA"/>
    <w:rsid w:val="005227FA"/>
    <w:rsid w:val="00522867"/>
    <w:rsid w:val="00523848"/>
    <w:rsid w:val="00524229"/>
    <w:rsid w:val="00524A3E"/>
    <w:rsid w:val="0053102A"/>
    <w:rsid w:val="00531524"/>
    <w:rsid w:val="0053262B"/>
    <w:rsid w:val="00532E31"/>
    <w:rsid w:val="00532F51"/>
    <w:rsid w:val="00533036"/>
    <w:rsid w:val="00534D1E"/>
    <w:rsid w:val="005360C4"/>
    <w:rsid w:val="00536871"/>
    <w:rsid w:val="00537D4F"/>
    <w:rsid w:val="0054043B"/>
    <w:rsid w:val="00540F53"/>
    <w:rsid w:val="00542947"/>
    <w:rsid w:val="0054335A"/>
    <w:rsid w:val="0054390A"/>
    <w:rsid w:val="005443B1"/>
    <w:rsid w:val="00545715"/>
    <w:rsid w:val="00547E79"/>
    <w:rsid w:val="005513AA"/>
    <w:rsid w:val="00554D7E"/>
    <w:rsid w:val="00555BDB"/>
    <w:rsid w:val="00556419"/>
    <w:rsid w:val="00560A96"/>
    <w:rsid w:val="00561428"/>
    <w:rsid w:val="0056585A"/>
    <w:rsid w:val="00566275"/>
    <w:rsid w:val="005664BA"/>
    <w:rsid w:val="00567621"/>
    <w:rsid w:val="0057035E"/>
    <w:rsid w:val="00570FF1"/>
    <w:rsid w:val="00572AE1"/>
    <w:rsid w:val="005739CD"/>
    <w:rsid w:val="0057640A"/>
    <w:rsid w:val="00576D09"/>
    <w:rsid w:val="00576E31"/>
    <w:rsid w:val="00577755"/>
    <w:rsid w:val="005807B3"/>
    <w:rsid w:val="00583EFC"/>
    <w:rsid w:val="00585995"/>
    <w:rsid w:val="00585AF3"/>
    <w:rsid w:val="00587B7E"/>
    <w:rsid w:val="005922FB"/>
    <w:rsid w:val="005923B3"/>
    <w:rsid w:val="00592E14"/>
    <w:rsid w:val="00593FF4"/>
    <w:rsid w:val="005943F6"/>
    <w:rsid w:val="00597A96"/>
    <w:rsid w:val="005A2ABC"/>
    <w:rsid w:val="005A3002"/>
    <w:rsid w:val="005A3846"/>
    <w:rsid w:val="005A3A9E"/>
    <w:rsid w:val="005A421B"/>
    <w:rsid w:val="005A543F"/>
    <w:rsid w:val="005A65C8"/>
    <w:rsid w:val="005A6B39"/>
    <w:rsid w:val="005B086A"/>
    <w:rsid w:val="005B0E7E"/>
    <w:rsid w:val="005B2B5E"/>
    <w:rsid w:val="005B3A39"/>
    <w:rsid w:val="005B3E2E"/>
    <w:rsid w:val="005B4C86"/>
    <w:rsid w:val="005B4E93"/>
    <w:rsid w:val="005B76D3"/>
    <w:rsid w:val="005C125A"/>
    <w:rsid w:val="005C1BF1"/>
    <w:rsid w:val="005C51CA"/>
    <w:rsid w:val="005C62B5"/>
    <w:rsid w:val="005C7951"/>
    <w:rsid w:val="005C7CD6"/>
    <w:rsid w:val="005D037B"/>
    <w:rsid w:val="005D1814"/>
    <w:rsid w:val="005D2A6A"/>
    <w:rsid w:val="005D6C39"/>
    <w:rsid w:val="005D7DD5"/>
    <w:rsid w:val="005E0302"/>
    <w:rsid w:val="005E1007"/>
    <w:rsid w:val="005E1EB5"/>
    <w:rsid w:val="005E36C5"/>
    <w:rsid w:val="005E717D"/>
    <w:rsid w:val="005F14DC"/>
    <w:rsid w:val="005F220B"/>
    <w:rsid w:val="005F2F9F"/>
    <w:rsid w:val="005F3050"/>
    <w:rsid w:val="005F32CA"/>
    <w:rsid w:val="005F33B4"/>
    <w:rsid w:val="005F3916"/>
    <w:rsid w:val="005F5C58"/>
    <w:rsid w:val="005F6285"/>
    <w:rsid w:val="005F64F7"/>
    <w:rsid w:val="005F7076"/>
    <w:rsid w:val="00600A5E"/>
    <w:rsid w:val="0060224E"/>
    <w:rsid w:val="0060300B"/>
    <w:rsid w:val="00605356"/>
    <w:rsid w:val="006054B6"/>
    <w:rsid w:val="00607804"/>
    <w:rsid w:val="00610647"/>
    <w:rsid w:val="00611154"/>
    <w:rsid w:val="006111A4"/>
    <w:rsid w:val="00612500"/>
    <w:rsid w:val="00613AE6"/>
    <w:rsid w:val="00613F0D"/>
    <w:rsid w:val="0061645E"/>
    <w:rsid w:val="0062149D"/>
    <w:rsid w:val="00621E3E"/>
    <w:rsid w:val="006229D1"/>
    <w:rsid w:val="00623980"/>
    <w:rsid w:val="006240FD"/>
    <w:rsid w:val="00624766"/>
    <w:rsid w:val="0062593B"/>
    <w:rsid w:val="0062641B"/>
    <w:rsid w:val="00630018"/>
    <w:rsid w:val="00630962"/>
    <w:rsid w:val="00633453"/>
    <w:rsid w:val="00633590"/>
    <w:rsid w:val="0063432B"/>
    <w:rsid w:val="00635D8F"/>
    <w:rsid w:val="006363BB"/>
    <w:rsid w:val="00636524"/>
    <w:rsid w:val="00636A27"/>
    <w:rsid w:val="00637D98"/>
    <w:rsid w:val="006439A1"/>
    <w:rsid w:val="00644FAA"/>
    <w:rsid w:val="00647C16"/>
    <w:rsid w:val="00650D00"/>
    <w:rsid w:val="00653B9A"/>
    <w:rsid w:val="00654A4E"/>
    <w:rsid w:val="00654B40"/>
    <w:rsid w:val="00657CB7"/>
    <w:rsid w:val="006601A8"/>
    <w:rsid w:val="00661514"/>
    <w:rsid w:val="006650B0"/>
    <w:rsid w:val="006674A2"/>
    <w:rsid w:val="00671F78"/>
    <w:rsid w:val="006721C8"/>
    <w:rsid w:val="00672393"/>
    <w:rsid w:val="00672544"/>
    <w:rsid w:val="00673CFE"/>
    <w:rsid w:val="00674114"/>
    <w:rsid w:val="00676954"/>
    <w:rsid w:val="00676DE5"/>
    <w:rsid w:val="00676FC6"/>
    <w:rsid w:val="006771F8"/>
    <w:rsid w:val="006774BD"/>
    <w:rsid w:val="00680B61"/>
    <w:rsid w:val="00681F3A"/>
    <w:rsid w:val="006821B8"/>
    <w:rsid w:val="00682C42"/>
    <w:rsid w:val="00683029"/>
    <w:rsid w:val="0068383C"/>
    <w:rsid w:val="00684347"/>
    <w:rsid w:val="0068477D"/>
    <w:rsid w:val="00687E98"/>
    <w:rsid w:val="006903B5"/>
    <w:rsid w:val="00690962"/>
    <w:rsid w:val="0069198A"/>
    <w:rsid w:val="00693833"/>
    <w:rsid w:val="006951DB"/>
    <w:rsid w:val="0069572C"/>
    <w:rsid w:val="00695ED4"/>
    <w:rsid w:val="006A0E58"/>
    <w:rsid w:val="006A37C3"/>
    <w:rsid w:val="006A4909"/>
    <w:rsid w:val="006A5316"/>
    <w:rsid w:val="006A5A76"/>
    <w:rsid w:val="006A5AAF"/>
    <w:rsid w:val="006B0F8E"/>
    <w:rsid w:val="006B261A"/>
    <w:rsid w:val="006B748E"/>
    <w:rsid w:val="006C1C96"/>
    <w:rsid w:val="006C46AD"/>
    <w:rsid w:val="006C5305"/>
    <w:rsid w:val="006C64FF"/>
    <w:rsid w:val="006D0D46"/>
    <w:rsid w:val="006D0FD0"/>
    <w:rsid w:val="006D1674"/>
    <w:rsid w:val="006D3267"/>
    <w:rsid w:val="006D3F31"/>
    <w:rsid w:val="006D4425"/>
    <w:rsid w:val="006D6C42"/>
    <w:rsid w:val="006E24DF"/>
    <w:rsid w:val="006E5D16"/>
    <w:rsid w:val="006E64C2"/>
    <w:rsid w:val="006E66C6"/>
    <w:rsid w:val="006F00DD"/>
    <w:rsid w:val="006F0A18"/>
    <w:rsid w:val="006F1463"/>
    <w:rsid w:val="006F31E7"/>
    <w:rsid w:val="006F32F3"/>
    <w:rsid w:val="006F382A"/>
    <w:rsid w:val="006F5566"/>
    <w:rsid w:val="006F6D2F"/>
    <w:rsid w:val="007040EB"/>
    <w:rsid w:val="00705138"/>
    <w:rsid w:val="00705161"/>
    <w:rsid w:val="007127FF"/>
    <w:rsid w:val="007131CD"/>
    <w:rsid w:val="00713327"/>
    <w:rsid w:val="00714564"/>
    <w:rsid w:val="0072000B"/>
    <w:rsid w:val="00720768"/>
    <w:rsid w:val="0072688E"/>
    <w:rsid w:val="00726D91"/>
    <w:rsid w:val="00730CCA"/>
    <w:rsid w:val="0073325C"/>
    <w:rsid w:val="00734486"/>
    <w:rsid w:val="00736D20"/>
    <w:rsid w:val="007373F9"/>
    <w:rsid w:val="00737A75"/>
    <w:rsid w:val="00741D3D"/>
    <w:rsid w:val="0074313D"/>
    <w:rsid w:val="00745A65"/>
    <w:rsid w:val="00750C0E"/>
    <w:rsid w:val="00751D1F"/>
    <w:rsid w:val="00754200"/>
    <w:rsid w:val="00755C67"/>
    <w:rsid w:val="00755D0C"/>
    <w:rsid w:val="00756FA1"/>
    <w:rsid w:val="00757242"/>
    <w:rsid w:val="00760FFB"/>
    <w:rsid w:val="007614CA"/>
    <w:rsid w:val="00761A1F"/>
    <w:rsid w:val="00763FC8"/>
    <w:rsid w:val="007659F1"/>
    <w:rsid w:val="00767071"/>
    <w:rsid w:val="0077196C"/>
    <w:rsid w:val="00776190"/>
    <w:rsid w:val="00776D57"/>
    <w:rsid w:val="00777686"/>
    <w:rsid w:val="00782AB8"/>
    <w:rsid w:val="00782F97"/>
    <w:rsid w:val="00783B10"/>
    <w:rsid w:val="00787385"/>
    <w:rsid w:val="007878E5"/>
    <w:rsid w:val="007922EB"/>
    <w:rsid w:val="00792B2F"/>
    <w:rsid w:val="007937F6"/>
    <w:rsid w:val="00793CDD"/>
    <w:rsid w:val="00794B26"/>
    <w:rsid w:val="0079510F"/>
    <w:rsid w:val="00795374"/>
    <w:rsid w:val="007A1707"/>
    <w:rsid w:val="007A223E"/>
    <w:rsid w:val="007A3424"/>
    <w:rsid w:val="007A359D"/>
    <w:rsid w:val="007A41B5"/>
    <w:rsid w:val="007A61BF"/>
    <w:rsid w:val="007A7901"/>
    <w:rsid w:val="007B1798"/>
    <w:rsid w:val="007B1F49"/>
    <w:rsid w:val="007B275C"/>
    <w:rsid w:val="007B2784"/>
    <w:rsid w:val="007B2CA7"/>
    <w:rsid w:val="007B461A"/>
    <w:rsid w:val="007B6490"/>
    <w:rsid w:val="007B79AE"/>
    <w:rsid w:val="007C02DB"/>
    <w:rsid w:val="007C1ABD"/>
    <w:rsid w:val="007C1CD8"/>
    <w:rsid w:val="007C3E62"/>
    <w:rsid w:val="007C40BA"/>
    <w:rsid w:val="007C5B32"/>
    <w:rsid w:val="007C7013"/>
    <w:rsid w:val="007C7DF2"/>
    <w:rsid w:val="007D14B0"/>
    <w:rsid w:val="007D2A0A"/>
    <w:rsid w:val="007D30E7"/>
    <w:rsid w:val="007D3596"/>
    <w:rsid w:val="007D6637"/>
    <w:rsid w:val="007D6BEA"/>
    <w:rsid w:val="007E06F4"/>
    <w:rsid w:val="007E1CA0"/>
    <w:rsid w:val="007E23D4"/>
    <w:rsid w:val="007E26B0"/>
    <w:rsid w:val="007E5542"/>
    <w:rsid w:val="007E5877"/>
    <w:rsid w:val="007E5AAD"/>
    <w:rsid w:val="007E6AFF"/>
    <w:rsid w:val="007E7092"/>
    <w:rsid w:val="007E73F7"/>
    <w:rsid w:val="007F0449"/>
    <w:rsid w:val="007F2D45"/>
    <w:rsid w:val="007F31F5"/>
    <w:rsid w:val="007F3910"/>
    <w:rsid w:val="008008F9"/>
    <w:rsid w:val="00800F6A"/>
    <w:rsid w:val="0080147B"/>
    <w:rsid w:val="00802582"/>
    <w:rsid w:val="00804B01"/>
    <w:rsid w:val="00806677"/>
    <w:rsid w:val="00807892"/>
    <w:rsid w:val="008129E4"/>
    <w:rsid w:val="00812BE4"/>
    <w:rsid w:val="00812E3E"/>
    <w:rsid w:val="00813664"/>
    <w:rsid w:val="0081433A"/>
    <w:rsid w:val="008159BE"/>
    <w:rsid w:val="008178B0"/>
    <w:rsid w:val="00820CA1"/>
    <w:rsid w:val="008218A0"/>
    <w:rsid w:val="00823F0E"/>
    <w:rsid w:val="00824362"/>
    <w:rsid w:val="008304CE"/>
    <w:rsid w:val="00831834"/>
    <w:rsid w:val="00833605"/>
    <w:rsid w:val="0083383D"/>
    <w:rsid w:val="0084129E"/>
    <w:rsid w:val="008421FD"/>
    <w:rsid w:val="008434C2"/>
    <w:rsid w:val="00843E83"/>
    <w:rsid w:val="008441AB"/>
    <w:rsid w:val="008444C6"/>
    <w:rsid w:val="00845DA8"/>
    <w:rsid w:val="00846D5B"/>
    <w:rsid w:val="00846E30"/>
    <w:rsid w:val="00851D83"/>
    <w:rsid w:val="00851DFB"/>
    <w:rsid w:val="00852969"/>
    <w:rsid w:val="0085544B"/>
    <w:rsid w:val="008558BA"/>
    <w:rsid w:val="00855E27"/>
    <w:rsid w:val="00857223"/>
    <w:rsid w:val="00863CA8"/>
    <w:rsid w:val="008664DB"/>
    <w:rsid w:val="00870FD9"/>
    <w:rsid w:val="00871383"/>
    <w:rsid w:val="00873DB0"/>
    <w:rsid w:val="0087593C"/>
    <w:rsid w:val="00876BCE"/>
    <w:rsid w:val="00877B95"/>
    <w:rsid w:val="008807FB"/>
    <w:rsid w:val="00881A72"/>
    <w:rsid w:val="00881AF5"/>
    <w:rsid w:val="00882C2E"/>
    <w:rsid w:val="00884E69"/>
    <w:rsid w:val="00887CB9"/>
    <w:rsid w:val="0089031F"/>
    <w:rsid w:val="00890CED"/>
    <w:rsid w:val="00891982"/>
    <w:rsid w:val="008954E5"/>
    <w:rsid w:val="00895648"/>
    <w:rsid w:val="008A09AD"/>
    <w:rsid w:val="008A26A6"/>
    <w:rsid w:val="008A2EA8"/>
    <w:rsid w:val="008A5DCB"/>
    <w:rsid w:val="008A783A"/>
    <w:rsid w:val="008B0D63"/>
    <w:rsid w:val="008B1A2B"/>
    <w:rsid w:val="008B478A"/>
    <w:rsid w:val="008C5BBD"/>
    <w:rsid w:val="008C5DB0"/>
    <w:rsid w:val="008C76AE"/>
    <w:rsid w:val="008D001D"/>
    <w:rsid w:val="008D05CC"/>
    <w:rsid w:val="008D064F"/>
    <w:rsid w:val="008D1421"/>
    <w:rsid w:val="008D2E5D"/>
    <w:rsid w:val="008D3909"/>
    <w:rsid w:val="008D4784"/>
    <w:rsid w:val="008D4A61"/>
    <w:rsid w:val="008D6034"/>
    <w:rsid w:val="008D6F84"/>
    <w:rsid w:val="008D6F90"/>
    <w:rsid w:val="008D7616"/>
    <w:rsid w:val="008E2D80"/>
    <w:rsid w:val="008E351C"/>
    <w:rsid w:val="008E3A24"/>
    <w:rsid w:val="008E5E5B"/>
    <w:rsid w:val="008E652C"/>
    <w:rsid w:val="008E77D7"/>
    <w:rsid w:val="008F0CA7"/>
    <w:rsid w:val="008F19F8"/>
    <w:rsid w:val="008F1ADA"/>
    <w:rsid w:val="008F2C22"/>
    <w:rsid w:val="008F6745"/>
    <w:rsid w:val="008F79CD"/>
    <w:rsid w:val="009006A2"/>
    <w:rsid w:val="009011DB"/>
    <w:rsid w:val="009014E6"/>
    <w:rsid w:val="00901918"/>
    <w:rsid w:val="00902C17"/>
    <w:rsid w:val="00904C80"/>
    <w:rsid w:val="00905DCB"/>
    <w:rsid w:val="0090657B"/>
    <w:rsid w:val="00910CB5"/>
    <w:rsid w:val="009121C6"/>
    <w:rsid w:val="00912B14"/>
    <w:rsid w:val="00913ABB"/>
    <w:rsid w:val="009154B9"/>
    <w:rsid w:val="009207A5"/>
    <w:rsid w:val="00920C8F"/>
    <w:rsid w:val="0092156D"/>
    <w:rsid w:val="00921D1A"/>
    <w:rsid w:val="00922187"/>
    <w:rsid w:val="00923038"/>
    <w:rsid w:val="009230A7"/>
    <w:rsid w:val="00924CE7"/>
    <w:rsid w:val="00925089"/>
    <w:rsid w:val="00926EBC"/>
    <w:rsid w:val="00927B06"/>
    <w:rsid w:val="00927B78"/>
    <w:rsid w:val="00927F9E"/>
    <w:rsid w:val="009306AD"/>
    <w:rsid w:val="00932517"/>
    <w:rsid w:val="0093326E"/>
    <w:rsid w:val="00934485"/>
    <w:rsid w:val="00934B72"/>
    <w:rsid w:val="00937D40"/>
    <w:rsid w:val="009417AD"/>
    <w:rsid w:val="00942B7D"/>
    <w:rsid w:val="00946CA0"/>
    <w:rsid w:val="009531BD"/>
    <w:rsid w:val="00954ADE"/>
    <w:rsid w:val="009574BA"/>
    <w:rsid w:val="00957CCA"/>
    <w:rsid w:val="0096362C"/>
    <w:rsid w:val="00964856"/>
    <w:rsid w:val="00965A02"/>
    <w:rsid w:val="00967807"/>
    <w:rsid w:val="0097059C"/>
    <w:rsid w:val="00971028"/>
    <w:rsid w:val="00971210"/>
    <w:rsid w:val="0097142A"/>
    <w:rsid w:val="00972406"/>
    <w:rsid w:val="00973B12"/>
    <w:rsid w:val="00974A90"/>
    <w:rsid w:val="009755DF"/>
    <w:rsid w:val="009760D5"/>
    <w:rsid w:val="00976256"/>
    <w:rsid w:val="009775FA"/>
    <w:rsid w:val="009779AC"/>
    <w:rsid w:val="00981C62"/>
    <w:rsid w:val="00981DF2"/>
    <w:rsid w:val="00984D26"/>
    <w:rsid w:val="0098764C"/>
    <w:rsid w:val="009878FF"/>
    <w:rsid w:val="00990C86"/>
    <w:rsid w:val="00991017"/>
    <w:rsid w:val="00991C7E"/>
    <w:rsid w:val="00991F87"/>
    <w:rsid w:val="0099214A"/>
    <w:rsid w:val="0099232B"/>
    <w:rsid w:val="009923D2"/>
    <w:rsid w:val="00993983"/>
    <w:rsid w:val="00996FDB"/>
    <w:rsid w:val="009971A7"/>
    <w:rsid w:val="009A19E3"/>
    <w:rsid w:val="009A269E"/>
    <w:rsid w:val="009A433D"/>
    <w:rsid w:val="009A663C"/>
    <w:rsid w:val="009B289C"/>
    <w:rsid w:val="009B2A94"/>
    <w:rsid w:val="009B2E78"/>
    <w:rsid w:val="009B3664"/>
    <w:rsid w:val="009B431C"/>
    <w:rsid w:val="009B4AFF"/>
    <w:rsid w:val="009B4D35"/>
    <w:rsid w:val="009B5E8F"/>
    <w:rsid w:val="009B6B01"/>
    <w:rsid w:val="009B6BDA"/>
    <w:rsid w:val="009C0E98"/>
    <w:rsid w:val="009C12B0"/>
    <w:rsid w:val="009C13CA"/>
    <w:rsid w:val="009C41AE"/>
    <w:rsid w:val="009C4E6A"/>
    <w:rsid w:val="009C7781"/>
    <w:rsid w:val="009D01A4"/>
    <w:rsid w:val="009D1165"/>
    <w:rsid w:val="009D1168"/>
    <w:rsid w:val="009D1AF1"/>
    <w:rsid w:val="009D21A1"/>
    <w:rsid w:val="009D2626"/>
    <w:rsid w:val="009D5865"/>
    <w:rsid w:val="009D64F1"/>
    <w:rsid w:val="009D7B5D"/>
    <w:rsid w:val="009E0698"/>
    <w:rsid w:val="009E10C0"/>
    <w:rsid w:val="009E126D"/>
    <w:rsid w:val="009E2A18"/>
    <w:rsid w:val="009E2ACE"/>
    <w:rsid w:val="009E39D2"/>
    <w:rsid w:val="009E4278"/>
    <w:rsid w:val="009E634A"/>
    <w:rsid w:val="009E6AF2"/>
    <w:rsid w:val="009E6FDD"/>
    <w:rsid w:val="009F1143"/>
    <w:rsid w:val="009F2529"/>
    <w:rsid w:val="009F4C84"/>
    <w:rsid w:val="009F5B91"/>
    <w:rsid w:val="009F5EE3"/>
    <w:rsid w:val="00A03ADD"/>
    <w:rsid w:val="00A044AA"/>
    <w:rsid w:val="00A05810"/>
    <w:rsid w:val="00A05C8F"/>
    <w:rsid w:val="00A10B97"/>
    <w:rsid w:val="00A10C41"/>
    <w:rsid w:val="00A118A8"/>
    <w:rsid w:val="00A120A3"/>
    <w:rsid w:val="00A14586"/>
    <w:rsid w:val="00A176A2"/>
    <w:rsid w:val="00A212FD"/>
    <w:rsid w:val="00A234C7"/>
    <w:rsid w:val="00A2687E"/>
    <w:rsid w:val="00A27E11"/>
    <w:rsid w:val="00A33042"/>
    <w:rsid w:val="00A3309C"/>
    <w:rsid w:val="00A34501"/>
    <w:rsid w:val="00A34917"/>
    <w:rsid w:val="00A35066"/>
    <w:rsid w:val="00A35DA9"/>
    <w:rsid w:val="00A37795"/>
    <w:rsid w:val="00A41706"/>
    <w:rsid w:val="00A425CB"/>
    <w:rsid w:val="00A42B03"/>
    <w:rsid w:val="00A42F2F"/>
    <w:rsid w:val="00A46582"/>
    <w:rsid w:val="00A4773C"/>
    <w:rsid w:val="00A47E7A"/>
    <w:rsid w:val="00A52274"/>
    <w:rsid w:val="00A5253A"/>
    <w:rsid w:val="00A530E2"/>
    <w:rsid w:val="00A562D7"/>
    <w:rsid w:val="00A566E5"/>
    <w:rsid w:val="00A5682A"/>
    <w:rsid w:val="00A63DF1"/>
    <w:rsid w:val="00A67ACD"/>
    <w:rsid w:val="00A67E99"/>
    <w:rsid w:val="00A7002D"/>
    <w:rsid w:val="00A70070"/>
    <w:rsid w:val="00A701C8"/>
    <w:rsid w:val="00A72FE3"/>
    <w:rsid w:val="00A733BB"/>
    <w:rsid w:val="00A73525"/>
    <w:rsid w:val="00A73944"/>
    <w:rsid w:val="00A75AB8"/>
    <w:rsid w:val="00A77B11"/>
    <w:rsid w:val="00A812E2"/>
    <w:rsid w:val="00A82BAF"/>
    <w:rsid w:val="00A8305B"/>
    <w:rsid w:val="00A83FEB"/>
    <w:rsid w:val="00A85AA2"/>
    <w:rsid w:val="00A85FDA"/>
    <w:rsid w:val="00A869E3"/>
    <w:rsid w:val="00A930A2"/>
    <w:rsid w:val="00A93F5E"/>
    <w:rsid w:val="00AA49F1"/>
    <w:rsid w:val="00AA4CCC"/>
    <w:rsid w:val="00AA5794"/>
    <w:rsid w:val="00AA6D01"/>
    <w:rsid w:val="00AA7B1B"/>
    <w:rsid w:val="00AB03C0"/>
    <w:rsid w:val="00AB11CA"/>
    <w:rsid w:val="00AB2271"/>
    <w:rsid w:val="00AB2712"/>
    <w:rsid w:val="00AB3C62"/>
    <w:rsid w:val="00AB3E23"/>
    <w:rsid w:val="00AB624B"/>
    <w:rsid w:val="00AB7B64"/>
    <w:rsid w:val="00AC0A8A"/>
    <w:rsid w:val="00AC32F1"/>
    <w:rsid w:val="00AC3C2D"/>
    <w:rsid w:val="00AC3EEF"/>
    <w:rsid w:val="00AC40D7"/>
    <w:rsid w:val="00AC430F"/>
    <w:rsid w:val="00AC531E"/>
    <w:rsid w:val="00AC64CB"/>
    <w:rsid w:val="00AD561E"/>
    <w:rsid w:val="00AD70CB"/>
    <w:rsid w:val="00AE05DC"/>
    <w:rsid w:val="00AE235A"/>
    <w:rsid w:val="00AE237F"/>
    <w:rsid w:val="00AE2605"/>
    <w:rsid w:val="00AE3F27"/>
    <w:rsid w:val="00AE4C63"/>
    <w:rsid w:val="00AF04C3"/>
    <w:rsid w:val="00AF0610"/>
    <w:rsid w:val="00AF0679"/>
    <w:rsid w:val="00AF13FC"/>
    <w:rsid w:val="00AF20A2"/>
    <w:rsid w:val="00AF5190"/>
    <w:rsid w:val="00AF644B"/>
    <w:rsid w:val="00AF70FD"/>
    <w:rsid w:val="00B0208F"/>
    <w:rsid w:val="00B02181"/>
    <w:rsid w:val="00B02DA9"/>
    <w:rsid w:val="00B02DE3"/>
    <w:rsid w:val="00B03E75"/>
    <w:rsid w:val="00B04B17"/>
    <w:rsid w:val="00B05718"/>
    <w:rsid w:val="00B058B8"/>
    <w:rsid w:val="00B074E7"/>
    <w:rsid w:val="00B07577"/>
    <w:rsid w:val="00B10C42"/>
    <w:rsid w:val="00B1149E"/>
    <w:rsid w:val="00B12947"/>
    <w:rsid w:val="00B13F8D"/>
    <w:rsid w:val="00B17DAD"/>
    <w:rsid w:val="00B20C6E"/>
    <w:rsid w:val="00B20FFC"/>
    <w:rsid w:val="00B21209"/>
    <w:rsid w:val="00B2593C"/>
    <w:rsid w:val="00B304B2"/>
    <w:rsid w:val="00B3141C"/>
    <w:rsid w:val="00B31AB9"/>
    <w:rsid w:val="00B332DE"/>
    <w:rsid w:val="00B338F6"/>
    <w:rsid w:val="00B34B47"/>
    <w:rsid w:val="00B360A2"/>
    <w:rsid w:val="00B36DA0"/>
    <w:rsid w:val="00B373C3"/>
    <w:rsid w:val="00B40595"/>
    <w:rsid w:val="00B40829"/>
    <w:rsid w:val="00B41941"/>
    <w:rsid w:val="00B42407"/>
    <w:rsid w:val="00B45009"/>
    <w:rsid w:val="00B45234"/>
    <w:rsid w:val="00B45899"/>
    <w:rsid w:val="00B46732"/>
    <w:rsid w:val="00B46B4C"/>
    <w:rsid w:val="00B46C11"/>
    <w:rsid w:val="00B52155"/>
    <w:rsid w:val="00B52178"/>
    <w:rsid w:val="00B5218A"/>
    <w:rsid w:val="00B524C4"/>
    <w:rsid w:val="00B5444A"/>
    <w:rsid w:val="00B567F2"/>
    <w:rsid w:val="00B56AE1"/>
    <w:rsid w:val="00B57048"/>
    <w:rsid w:val="00B57793"/>
    <w:rsid w:val="00B57E9B"/>
    <w:rsid w:val="00B60EF0"/>
    <w:rsid w:val="00B62817"/>
    <w:rsid w:val="00B62D18"/>
    <w:rsid w:val="00B64B86"/>
    <w:rsid w:val="00B64BC9"/>
    <w:rsid w:val="00B67897"/>
    <w:rsid w:val="00B71A30"/>
    <w:rsid w:val="00B75573"/>
    <w:rsid w:val="00B80BD6"/>
    <w:rsid w:val="00B8558D"/>
    <w:rsid w:val="00B912CD"/>
    <w:rsid w:val="00B91FFE"/>
    <w:rsid w:val="00B9392B"/>
    <w:rsid w:val="00B9691D"/>
    <w:rsid w:val="00B96BC7"/>
    <w:rsid w:val="00BA0EE1"/>
    <w:rsid w:val="00BA1709"/>
    <w:rsid w:val="00BA2998"/>
    <w:rsid w:val="00BA38F3"/>
    <w:rsid w:val="00BA50D4"/>
    <w:rsid w:val="00BB226B"/>
    <w:rsid w:val="00BB22ED"/>
    <w:rsid w:val="00BB2DD7"/>
    <w:rsid w:val="00BB31D2"/>
    <w:rsid w:val="00BB3259"/>
    <w:rsid w:val="00BB3C6A"/>
    <w:rsid w:val="00BB69B9"/>
    <w:rsid w:val="00BC0708"/>
    <w:rsid w:val="00BC081C"/>
    <w:rsid w:val="00BC25DF"/>
    <w:rsid w:val="00BC462E"/>
    <w:rsid w:val="00BC56C3"/>
    <w:rsid w:val="00BC5C96"/>
    <w:rsid w:val="00BC6ABB"/>
    <w:rsid w:val="00BC7DE4"/>
    <w:rsid w:val="00BD1A4A"/>
    <w:rsid w:val="00BD21DA"/>
    <w:rsid w:val="00BD5150"/>
    <w:rsid w:val="00BD6D70"/>
    <w:rsid w:val="00BE0DAB"/>
    <w:rsid w:val="00BE0EB2"/>
    <w:rsid w:val="00BE331C"/>
    <w:rsid w:val="00BE3577"/>
    <w:rsid w:val="00BE396A"/>
    <w:rsid w:val="00BE4C06"/>
    <w:rsid w:val="00BE5605"/>
    <w:rsid w:val="00BE67A7"/>
    <w:rsid w:val="00BE6BBA"/>
    <w:rsid w:val="00BE75FA"/>
    <w:rsid w:val="00BF1726"/>
    <w:rsid w:val="00BF5D32"/>
    <w:rsid w:val="00BF7CF2"/>
    <w:rsid w:val="00BF7D58"/>
    <w:rsid w:val="00C005DB"/>
    <w:rsid w:val="00C029D6"/>
    <w:rsid w:val="00C0308C"/>
    <w:rsid w:val="00C04F5A"/>
    <w:rsid w:val="00C07E16"/>
    <w:rsid w:val="00C12C88"/>
    <w:rsid w:val="00C12F00"/>
    <w:rsid w:val="00C14303"/>
    <w:rsid w:val="00C16E46"/>
    <w:rsid w:val="00C17449"/>
    <w:rsid w:val="00C1766E"/>
    <w:rsid w:val="00C221CF"/>
    <w:rsid w:val="00C22CE3"/>
    <w:rsid w:val="00C22FCF"/>
    <w:rsid w:val="00C25995"/>
    <w:rsid w:val="00C317E6"/>
    <w:rsid w:val="00C31ECD"/>
    <w:rsid w:val="00C34205"/>
    <w:rsid w:val="00C34663"/>
    <w:rsid w:val="00C34E60"/>
    <w:rsid w:val="00C363DD"/>
    <w:rsid w:val="00C36D5B"/>
    <w:rsid w:val="00C36D81"/>
    <w:rsid w:val="00C427F6"/>
    <w:rsid w:val="00C4357C"/>
    <w:rsid w:val="00C45C7D"/>
    <w:rsid w:val="00C46EA7"/>
    <w:rsid w:val="00C50B3F"/>
    <w:rsid w:val="00C52EDF"/>
    <w:rsid w:val="00C52F8D"/>
    <w:rsid w:val="00C538BF"/>
    <w:rsid w:val="00C556F0"/>
    <w:rsid w:val="00C55DE8"/>
    <w:rsid w:val="00C56711"/>
    <w:rsid w:val="00C57F9F"/>
    <w:rsid w:val="00C601EB"/>
    <w:rsid w:val="00C62BA4"/>
    <w:rsid w:val="00C63952"/>
    <w:rsid w:val="00C64C55"/>
    <w:rsid w:val="00C6654F"/>
    <w:rsid w:val="00C72C79"/>
    <w:rsid w:val="00C739E7"/>
    <w:rsid w:val="00C75366"/>
    <w:rsid w:val="00C75EB9"/>
    <w:rsid w:val="00C77616"/>
    <w:rsid w:val="00C81EDB"/>
    <w:rsid w:val="00C82F61"/>
    <w:rsid w:val="00C83772"/>
    <w:rsid w:val="00C84C5C"/>
    <w:rsid w:val="00C8794A"/>
    <w:rsid w:val="00C9427C"/>
    <w:rsid w:val="00C9505C"/>
    <w:rsid w:val="00C97403"/>
    <w:rsid w:val="00CA3653"/>
    <w:rsid w:val="00CA5DDE"/>
    <w:rsid w:val="00CA66BF"/>
    <w:rsid w:val="00CB0FBC"/>
    <w:rsid w:val="00CB12E3"/>
    <w:rsid w:val="00CB1994"/>
    <w:rsid w:val="00CB1A69"/>
    <w:rsid w:val="00CB399B"/>
    <w:rsid w:val="00CB55FA"/>
    <w:rsid w:val="00CB5690"/>
    <w:rsid w:val="00CB5732"/>
    <w:rsid w:val="00CB66D6"/>
    <w:rsid w:val="00CB6C8F"/>
    <w:rsid w:val="00CB763B"/>
    <w:rsid w:val="00CB7FC4"/>
    <w:rsid w:val="00CC0286"/>
    <w:rsid w:val="00CC0BB9"/>
    <w:rsid w:val="00CC2453"/>
    <w:rsid w:val="00CC48BA"/>
    <w:rsid w:val="00CC6E76"/>
    <w:rsid w:val="00CC7F0F"/>
    <w:rsid w:val="00CD0007"/>
    <w:rsid w:val="00CD072A"/>
    <w:rsid w:val="00CD321F"/>
    <w:rsid w:val="00CD5A67"/>
    <w:rsid w:val="00CD6836"/>
    <w:rsid w:val="00CD684E"/>
    <w:rsid w:val="00CE0E1C"/>
    <w:rsid w:val="00CE21BE"/>
    <w:rsid w:val="00CE35EB"/>
    <w:rsid w:val="00CE49FE"/>
    <w:rsid w:val="00CE5DDF"/>
    <w:rsid w:val="00CE6237"/>
    <w:rsid w:val="00CE6E4D"/>
    <w:rsid w:val="00CF274D"/>
    <w:rsid w:val="00CF60F6"/>
    <w:rsid w:val="00CF7EA4"/>
    <w:rsid w:val="00D01021"/>
    <w:rsid w:val="00D01A04"/>
    <w:rsid w:val="00D020B8"/>
    <w:rsid w:val="00D023D4"/>
    <w:rsid w:val="00D02841"/>
    <w:rsid w:val="00D02FC0"/>
    <w:rsid w:val="00D03E35"/>
    <w:rsid w:val="00D0516D"/>
    <w:rsid w:val="00D05FD1"/>
    <w:rsid w:val="00D07E63"/>
    <w:rsid w:val="00D1017D"/>
    <w:rsid w:val="00D11984"/>
    <w:rsid w:val="00D16404"/>
    <w:rsid w:val="00D16AB7"/>
    <w:rsid w:val="00D179B7"/>
    <w:rsid w:val="00D17F3B"/>
    <w:rsid w:val="00D2017D"/>
    <w:rsid w:val="00D21B54"/>
    <w:rsid w:val="00D229AA"/>
    <w:rsid w:val="00D22F7A"/>
    <w:rsid w:val="00D2413C"/>
    <w:rsid w:val="00D27228"/>
    <w:rsid w:val="00D301C6"/>
    <w:rsid w:val="00D30B6C"/>
    <w:rsid w:val="00D339E5"/>
    <w:rsid w:val="00D33AA9"/>
    <w:rsid w:val="00D34477"/>
    <w:rsid w:val="00D34863"/>
    <w:rsid w:val="00D35023"/>
    <w:rsid w:val="00D35B4E"/>
    <w:rsid w:val="00D36E76"/>
    <w:rsid w:val="00D36FE7"/>
    <w:rsid w:val="00D439E8"/>
    <w:rsid w:val="00D4440C"/>
    <w:rsid w:val="00D47A79"/>
    <w:rsid w:val="00D5017D"/>
    <w:rsid w:val="00D5063A"/>
    <w:rsid w:val="00D507AE"/>
    <w:rsid w:val="00D50A8A"/>
    <w:rsid w:val="00D50BB5"/>
    <w:rsid w:val="00D51608"/>
    <w:rsid w:val="00D532F5"/>
    <w:rsid w:val="00D53C24"/>
    <w:rsid w:val="00D5446C"/>
    <w:rsid w:val="00D55339"/>
    <w:rsid w:val="00D56631"/>
    <w:rsid w:val="00D5774F"/>
    <w:rsid w:val="00D612DA"/>
    <w:rsid w:val="00D61BEB"/>
    <w:rsid w:val="00D64931"/>
    <w:rsid w:val="00D722C9"/>
    <w:rsid w:val="00D73C02"/>
    <w:rsid w:val="00D75A10"/>
    <w:rsid w:val="00D8123B"/>
    <w:rsid w:val="00D81746"/>
    <w:rsid w:val="00D81B09"/>
    <w:rsid w:val="00D820E2"/>
    <w:rsid w:val="00D829B7"/>
    <w:rsid w:val="00D82C74"/>
    <w:rsid w:val="00D8329D"/>
    <w:rsid w:val="00D86615"/>
    <w:rsid w:val="00D86732"/>
    <w:rsid w:val="00D86735"/>
    <w:rsid w:val="00D87BF7"/>
    <w:rsid w:val="00D907FC"/>
    <w:rsid w:val="00D916CF"/>
    <w:rsid w:val="00D925E4"/>
    <w:rsid w:val="00D92F63"/>
    <w:rsid w:val="00D9326E"/>
    <w:rsid w:val="00D941A9"/>
    <w:rsid w:val="00D956FD"/>
    <w:rsid w:val="00DA27D1"/>
    <w:rsid w:val="00DA2C15"/>
    <w:rsid w:val="00DA5DFB"/>
    <w:rsid w:val="00DA79BC"/>
    <w:rsid w:val="00DB016C"/>
    <w:rsid w:val="00DB283B"/>
    <w:rsid w:val="00DB326C"/>
    <w:rsid w:val="00DB41C2"/>
    <w:rsid w:val="00DB46FC"/>
    <w:rsid w:val="00DB5307"/>
    <w:rsid w:val="00DB743C"/>
    <w:rsid w:val="00DC0FD2"/>
    <w:rsid w:val="00DC18DC"/>
    <w:rsid w:val="00DC29DC"/>
    <w:rsid w:val="00DC2CBD"/>
    <w:rsid w:val="00DD017A"/>
    <w:rsid w:val="00DD0A9F"/>
    <w:rsid w:val="00DD3E3D"/>
    <w:rsid w:val="00DD45E0"/>
    <w:rsid w:val="00DD54E0"/>
    <w:rsid w:val="00DD60F0"/>
    <w:rsid w:val="00DD678C"/>
    <w:rsid w:val="00DD688B"/>
    <w:rsid w:val="00DD708E"/>
    <w:rsid w:val="00DD75C7"/>
    <w:rsid w:val="00DE1E8C"/>
    <w:rsid w:val="00DE31A8"/>
    <w:rsid w:val="00DE4FD0"/>
    <w:rsid w:val="00DE5285"/>
    <w:rsid w:val="00DE5FFC"/>
    <w:rsid w:val="00DE6FBA"/>
    <w:rsid w:val="00DF0A68"/>
    <w:rsid w:val="00DF0C76"/>
    <w:rsid w:val="00DF0E95"/>
    <w:rsid w:val="00DF1D63"/>
    <w:rsid w:val="00DF49E0"/>
    <w:rsid w:val="00DF53D3"/>
    <w:rsid w:val="00DF53F2"/>
    <w:rsid w:val="00DF5E31"/>
    <w:rsid w:val="00DF6A2C"/>
    <w:rsid w:val="00DF72B5"/>
    <w:rsid w:val="00DF7A10"/>
    <w:rsid w:val="00E011AE"/>
    <w:rsid w:val="00E03735"/>
    <w:rsid w:val="00E03D54"/>
    <w:rsid w:val="00E04951"/>
    <w:rsid w:val="00E04E77"/>
    <w:rsid w:val="00E05556"/>
    <w:rsid w:val="00E062C4"/>
    <w:rsid w:val="00E07307"/>
    <w:rsid w:val="00E07721"/>
    <w:rsid w:val="00E077DA"/>
    <w:rsid w:val="00E1022E"/>
    <w:rsid w:val="00E133D4"/>
    <w:rsid w:val="00E1562E"/>
    <w:rsid w:val="00E17330"/>
    <w:rsid w:val="00E20B48"/>
    <w:rsid w:val="00E23A37"/>
    <w:rsid w:val="00E23B7C"/>
    <w:rsid w:val="00E248D4"/>
    <w:rsid w:val="00E24CB8"/>
    <w:rsid w:val="00E2530D"/>
    <w:rsid w:val="00E25B32"/>
    <w:rsid w:val="00E25F8F"/>
    <w:rsid w:val="00E2790D"/>
    <w:rsid w:val="00E30398"/>
    <w:rsid w:val="00E309C4"/>
    <w:rsid w:val="00E3120D"/>
    <w:rsid w:val="00E32EDF"/>
    <w:rsid w:val="00E33129"/>
    <w:rsid w:val="00E33B0C"/>
    <w:rsid w:val="00E40A88"/>
    <w:rsid w:val="00E42DA9"/>
    <w:rsid w:val="00E433FC"/>
    <w:rsid w:val="00E45E28"/>
    <w:rsid w:val="00E45E92"/>
    <w:rsid w:val="00E46286"/>
    <w:rsid w:val="00E46A4A"/>
    <w:rsid w:val="00E5040D"/>
    <w:rsid w:val="00E544BF"/>
    <w:rsid w:val="00E560EE"/>
    <w:rsid w:val="00E561A5"/>
    <w:rsid w:val="00E56BA1"/>
    <w:rsid w:val="00E6073A"/>
    <w:rsid w:val="00E61027"/>
    <w:rsid w:val="00E623F8"/>
    <w:rsid w:val="00E63464"/>
    <w:rsid w:val="00E66BA4"/>
    <w:rsid w:val="00E72579"/>
    <w:rsid w:val="00E755A4"/>
    <w:rsid w:val="00E76080"/>
    <w:rsid w:val="00E772FA"/>
    <w:rsid w:val="00E77961"/>
    <w:rsid w:val="00E80F8C"/>
    <w:rsid w:val="00E830EE"/>
    <w:rsid w:val="00E83C61"/>
    <w:rsid w:val="00E84733"/>
    <w:rsid w:val="00E860C0"/>
    <w:rsid w:val="00E877E1"/>
    <w:rsid w:val="00E90FAE"/>
    <w:rsid w:val="00E913AE"/>
    <w:rsid w:val="00E928E3"/>
    <w:rsid w:val="00E92D9E"/>
    <w:rsid w:val="00E946DB"/>
    <w:rsid w:val="00E9548B"/>
    <w:rsid w:val="00E9582F"/>
    <w:rsid w:val="00E97C7D"/>
    <w:rsid w:val="00EA1388"/>
    <w:rsid w:val="00EA5994"/>
    <w:rsid w:val="00EA61E7"/>
    <w:rsid w:val="00EA7D69"/>
    <w:rsid w:val="00EB1967"/>
    <w:rsid w:val="00EB1E2D"/>
    <w:rsid w:val="00EB2651"/>
    <w:rsid w:val="00EB2CC0"/>
    <w:rsid w:val="00EB2D44"/>
    <w:rsid w:val="00EB381E"/>
    <w:rsid w:val="00EB6A78"/>
    <w:rsid w:val="00EC0757"/>
    <w:rsid w:val="00EC330F"/>
    <w:rsid w:val="00EC338D"/>
    <w:rsid w:val="00EC6B81"/>
    <w:rsid w:val="00EC6FF0"/>
    <w:rsid w:val="00ED3745"/>
    <w:rsid w:val="00ED3BD7"/>
    <w:rsid w:val="00ED6669"/>
    <w:rsid w:val="00ED7D30"/>
    <w:rsid w:val="00ED7DD8"/>
    <w:rsid w:val="00EE0950"/>
    <w:rsid w:val="00EE267B"/>
    <w:rsid w:val="00EE26FC"/>
    <w:rsid w:val="00EE280F"/>
    <w:rsid w:val="00EE2C3D"/>
    <w:rsid w:val="00EE32EE"/>
    <w:rsid w:val="00EE4063"/>
    <w:rsid w:val="00EE7359"/>
    <w:rsid w:val="00EE74F9"/>
    <w:rsid w:val="00EE785C"/>
    <w:rsid w:val="00EF0061"/>
    <w:rsid w:val="00EF09E0"/>
    <w:rsid w:val="00EF635A"/>
    <w:rsid w:val="00EF7DDA"/>
    <w:rsid w:val="00F00943"/>
    <w:rsid w:val="00F0592F"/>
    <w:rsid w:val="00F067DA"/>
    <w:rsid w:val="00F07638"/>
    <w:rsid w:val="00F07DE6"/>
    <w:rsid w:val="00F112AA"/>
    <w:rsid w:val="00F14E20"/>
    <w:rsid w:val="00F15D68"/>
    <w:rsid w:val="00F15E2C"/>
    <w:rsid w:val="00F16695"/>
    <w:rsid w:val="00F16CBC"/>
    <w:rsid w:val="00F20C11"/>
    <w:rsid w:val="00F21B11"/>
    <w:rsid w:val="00F24D83"/>
    <w:rsid w:val="00F25B3D"/>
    <w:rsid w:val="00F266E3"/>
    <w:rsid w:val="00F27D0D"/>
    <w:rsid w:val="00F30339"/>
    <w:rsid w:val="00F310FA"/>
    <w:rsid w:val="00F32CBC"/>
    <w:rsid w:val="00F33054"/>
    <w:rsid w:val="00F3599D"/>
    <w:rsid w:val="00F379AF"/>
    <w:rsid w:val="00F40C84"/>
    <w:rsid w:val="00F42DBE"/>
    <w:rsid w:val="00F47C0A"/>
    <w:rsid w:val="00F513DA"/>
    <w:rsid w:val="00F51AA5"/>
    <w:rsid w:val="00F523EC"/>
    <w:rsid w:val="00F56807"/>
    <w:rsid w:val="00F56843"/>
    <w:rsid w:val="00F6018B"/>
    <w:rsid w:val="00F62FF5"/>
    <w:rsid w:val="00F6403D"/>
    <w:rsid w:val="00F64B30"/>
    <w:rsid w:val="00F651EB"/>
    <w:rsid w:val="00F65635"/>
    <w:rsid w:val="00F70BDA"/>
    <w:rsid w:val="00F710B8"/>
    <w:rsid w:val="00F722F7"/>
    <w:rsid w:val="00F72716"/>
    <w:rsid w:val="00F7544A"/>
    <w:rsid w:val="00F76285"/>
    <w:rsid w:val="00F76732"/>
    <w:rsid w:val="00F76DA0"/>
    <w:rsid w:val="00F806CE"/>
    <w:rsid w:val="00F81BEE"/>
    <w:rsid w:val="00F81E3C"/>
    <w:rsid w:val="00F83479"/>
    <w:rsid w:val="00F8430B"/>
    <w:rsid w:val="00F86264"/>
    <w:rsid w:val="00F867EA"/>
    <w:rsid w:val="00F878DA"/>
    <w:rsid w:val="00F87930"/>
    <w:rsid w:val="00F9062E"/>
    <w:rsid w:val="00F91590"/>
    <w:rsid w:val="00F91C91"/>
    <w:rsid w:val="00F942B9"/>
    <w:rsid w:val="00F96281"/>
    <w:rsid w:val="00F96927"/>
    <w:rsid w:val="00FA304B"/>
    <w:rsid w:val="00FB10D8"/>
    <w:rsid w:val="00FB1BE9"/>
    <w:rsid w:val="00FB4AAE"/>
    <w:rsid w:val="00FB55CD"/>
    <w:rsid w:val="00FB7540"/>
    <w:rsid w:val="00FB7C5A"/>
    <w:rsid w:val="00FC0117"/>
    <w:rsid w:val="00FC24ED"/>
    <w:rsid w:val="00FC68EF"/>
    <w:rsid w:val="00FD0C1D"/>
    <w:rsid w:val="00FD25B6"/>
    <w:rsid w:val="00FD46C6"/>
    <w:rsid w:val="00FD4CCD"/>
    <w:rsid w:val="00FD7DD8"/>
    <w:rsid w:val="00FE5E83"/>
    <w:rsid w:val="00FE7172"/>
    <w:rsid w:val="00FF01E4"/>
    <w:rsid w:val="00FF2061"/>
    <w:rsid w:val="00FF25DD"/>
    <w:rsid w:val="00FF28D8"/>
    <w:rsid w:val="00FF3249"/>
    <w:rsid w:val="00FF55A8"/>
    <w:rsid w:val="00FF56B1"/>
    <w:rsid w:val="00FF5BD6"/>
    <w:rsid w:val="00FF65A1"/>
    <w:rsid w:val="00FF76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7B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121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CF60F6"/>
    <w:pPr>
      <w:widowControl w:val="0"/>
      <w:autoSpaceDE w:val="0"/>
      <w:autoSpaceDN w:val="0"/>
      <w:spacing w:after="0" w:line="240" w:lineRule="auto"/>
      <w:jc w:val="center"/>
    </w:pPr>
    <w:rPr>
      <w:rFonts w:ascii="Arial" w:eastAsia="Arial" w:hAnsi="Arial" w:cs="Arial"/>
      <w:lang w:val="en-US"/>
    </w:rPr>
  </w:style>
  <w:style w:type="character" w:customStyle="1" w:styleId="Heading1Char">
    <w:name w:val="Heading 1 Char"/>
    <w:basedOn w:val="DefaultParagraphFont"/>
    <w:link w:val="Heading1"/>
    <w:uiPriority w:val="9"/>
    <w:rsid w:val="00927B78"/>
    <w:rPr>
      <w:rFonts w:ascii="Times New Roman" w:eastAsia="Times New Roman" w:hAnsi="Times New Roman" w:cs="Times New Roman"/>
      <w:b/>
      <w:bCs/>
      <w:kern w:val="36"/>
      <w:sz w:val="48"/>
      <w:szCs w:val="48"/>
      <w:lang w:eastAsia="en-IN"/>
    </w:rPr>
  </w:style>
  <w:style w:type="paragraph" w:customStyle="1" w:styleId="Default">
    <w:name w:val="Default"/>
    <w:rsid w:val="00B03E75"/>
    <w:pPr>
      <w:autoSpaceDE w:val="0"/>
      <w:autoSpaceDN w:val="0"/>
      <w:adjustRightInd w:val="0"/>
      <w:spacing w:after="0" w:line="240" w:lineRule="auto"/>
    </w:pPr>
    <w:rPr>
      <w:rFonts w:ascii="CNDBJG+TimesNewRoman" w:eastAsia="Times New Roman" w:hAnsi="CNDBJG+TimesNewRoman" w:cs="CNDBJG+TimesNewRoman"/>
      <w:color w:val="000000"/>
      <w:sz w:val="24"/>
      <w:szCs w:val="24"/>
      <w:lang w:val="en-US"/>
    </w:rPr>
  </w:style>
  <w:style w:type="paragraph" w:styleId="PlainText">
    <w:name w:val="Plain Text"/>
    <w:basedOn w:val="Normal"/>
    <w:link w:val="PlainTextChar"/>
    <w:uiPriority w:val="99"/>
    <w:unhideWhenUsed/>
    <w:rsid w:val="00425BF5"/>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425BF5"/>
    <w:rPr>
      <w:rFonts w:ascii="Consolas" w:hAnsi="Consolas" w:cs="Consolas"/>
      <w:color w:val="5A5A5A"/>
      <w:sz w:val="21"/>
      <w:szCs w:val="21"/>
      <w:lang w:val="en-US"/>
    </w:rPr>
  </w:style>
  <w:style w:type="character" w:customStyle="1" w:styleId="Heading2Char">
    <w:name w:val="Heading 2 Char"/>
    <w:basedOn w:val="DefaultParagraphFont"/>
    <w:link w:val="Heading2"/>
    <w:uiPriority w:val="9"/>
    <w:semiHidden/>
    <w:rsid w:val="009121C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A3A9E"/>
    <w:rPr>
      <w:color w:val="0563C1" w:themeColor="hyperlink"/>
      <w:u w:val="single"/>
    </w:rPr>
  </w:style>
  <w:style w:type="character" w:styleId="UnresolvedMention">
    <w:name w:val="Unresolved Mention"/>
    <w:basedOn w:val="DefaultParagraphFont"/>
    <w:uiPriority w:val="99"/>
    <w:semiHidden/>
    <w:unhideWhenUsed/>
    <w:rsid w:val="005A3A9E"/>
    <w:rPr>
      <w:color w:val="605E5C"/>
      <w:shd w:val="clear" w:color="auto" w:fill="E1DFDD"/>
    </w:rPr>
  </w:style>
  <w:style w:type="character" w:styleId="FollowedHyperlink">
    <w:name w:val="FollowedHyperlink"/>
    <w:basedOn w:val="DefaultParagraphFont"/>
    <w:uiPriority w:val="99"/>
    <w:semiHidden/>
    <w:unhideWhenUsed/>
    <w:rsid w:val="000308B3"/>
    <w:rPr>
      <w:color w:val="954F72" w:themeColor="followedHyperlink"/>
      <w:u w:val="single"/>
    </w:rPr>
  </w:style>
  <w:style w:type="paragraph" w:styleId="Title">
    <w:name w:val="Title"/>
    <w:basedOn w:val="Normal"/>
    <w:link w:val="TitleChar"/>
    <w:uiPriority w:val="10"/>
    <w:qFormat/>
    <w:rsid w:val="00EE785C"/>
    <w:pPr>
      <w:widowControl w:val="0"/>
      <w:autoSpaceDE w:val="0"/>
      <w:autoSpaceDN w:val="0"/>
      <w:spacing w:before="23" w:after="0" w:line="240" w:lineRule="auto"/>
      <w:ind w:left="110"/>
    </w:pPr>
    <w:rPr>
      <w:rFonts w:ascii="Arial" w:eastAsia="Arial" w:hAnsi="Arial" w:cs="Arial"/>
      <w:sz w:val="47"/>
      <w:szCs w:val="47"/>
      <w:lang w:val="en-US"/>
    </w:rPr>
  </w:style>
  <w:style w:type="character" w:customStyle="1" w:styleId="TitleChar">
    <w:name w:val="Title Char"/>
    <w:basedOn w:val="DefaultParagraphFont"/>
    <w:link w:val="Title"/>
    <w:uiPriority w:val="10"/>
    <w:rsid w:val="00EE785C"/>
    <w:rPr>
      <w:rFonts w:ascii="Arial" w:eastAsia="Arial" w:hAnsi="Arial" w:cs="Arial"/>
      <w:sz w:val="47"/>
      <w:szCs w:val="47"/>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8679975">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3863279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6173668">
      <w:bodyDiv w:val="1"/>
      <w:marLeft w:val="0"/>
      <w:marRight w:val="0"/>
      <w:marTop w:val="0"/>
      <w:marBottom w:val="0"/>
      <w:divBdr>
        <w:top w:val="none" w:sz="0" w:space="0" w:color="auto"/>
        <w:left w:val="none" w:sz="0" w:space="0" w:color="auto"/>
        <w:bottom w:val="none" w:sz="0" w:space="0" w:color="auto"/>
        <w:right w:val="none" w:sz="0" w:space="0" w:color="auto"/>
      </w:divBdr>
    </w:div>
    <w:div w:id="78798350">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80807285">
      <w:bodyDiv w:val="1"/>
      <w:marLeft w:val="0"/>
      <w:marRight w:val="0"/>
      <w:marTop w:val="0"/>
      <w:marBottom w:val="0"/>
      <w:divBdr>
        <w:top w:val="none" w:sz="0" w:space="0" w:color="auto"/>
        <w:left w:val="none" w:sz="0" w:space="0" w:color="auto"/>
        <w:bottom w:val="none" w:sz="0" w:space="0" w:color="auto"/>
        <w:right w:val="none" w:sz="0" w:space="0" w:color="auto"/>
      </w:divBdr>
    </w:div>
    <w:div w:id="84113029">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90975077">
      <w:bodyDiv w:val="1"/>
      <w:marLeft w:val="0"/>
      <w:marRight w:val="0"/>
      <w:marTop w:val="0"/>
      <w:marBottom w:val="0"/>
      <w:divBdr>
        <w:top w:val="none" w:sz="0" w:space="0" w:color="auto"/>
        <w:left w:val="none" w:sz="0" w:space="0" w:color="auto"/>
        <w:bottom w:val="none" w:sz="0" w:space="0" w:color="auto"/>
        <w:right w:val="none" w:sz="0" w:space="0" w:color="auto"/>
      </w:divBdr>
    </w:div>
    <w:div w:id="98792745">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28327523">
      <w:bodyDiv w:val="1"/>
      <w:marLeft w:val="0"/>
      <w:marRight w:val="0"/>
      <w:marTop w:val="0"/>
      <w:marBottom w:val="0"/>
      <w:divBdr>
        <w:top w:val="none" w:sz="0" w:space="0" w:color="auto"/>
        <w:left w:val="none" w:sz="0" w:space="0" w:color="auto"/>
        <w:bottom w:val="none" w:sz="0" w:space="0" w:color="auto"/>
        <w:right w:val="none" w:sz="0" w:space="0" w:color="auto"/>
      </w:divBdr>
    </w:div>
    <w:div w:id="152378330">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68181821">
      <w:bodyDiv w:val="1"/>
      <w:marLeft w:val="0"/>
      <w:marRight w:val="0"/>
      <w:marTop w:val="0"/>
      <w:marBottom w:val="0"/>
      <w:divBdr>
        <w:top w:val="none" w:sz="0" w:space="0" w:color="auto"/>
        <w:left w:val="none" w:sz="0" w:space="0" w:color="auto"/>
        <w:bottom w:val="none" w:sz="0" w:space="0" w:color="auto"/>
        <w:right w:val="none" w:sz="0" w:space="0" w:color="auto"/>
      </w:divBdr>
    </w:div>
    <w:div w:id="169224873">
      <w:bodyDiv w:val="1"/>
      <w:marLeft w:val="0"/>
      <w:marRight w:val="0"/>
      <w:marTop w:val="0"/>
      <w:marBottom w:val="0"/>
      <w:divBdr>
        <w:top w:val="none" w:sz="0" w:space="0" w:color="auto"/>
        <w:left w:val="none" w:sz="0" w:space="0" w:color="auto"/>
        <w:bottom w:val="none" w:sz="0" w:space="0" w:color="auto"/>
        <w:right w:val="none" w:sz="0" w:space="0" w:color="auto"/>
      </w:divBdr>
    </w:div>
    <w:div w:id="170879593">
      <w:bodyDiv w:val="1"/>
      <w:marLeft w:val="0"/>
      <w:marRight w:val="0"/>
      <w:marTop w:val="0"/>
      <w:marBottom w:val="0"/>
      <w:divBdr>
        <w:top w:val="none" w:sz="0" w:space="0" w:color="auto"/>
        <w:left w:val="none" w:sz="0" w:space="0" w:color="auto"/>
        <w:bottom w:val="none" w:sz="0" w:space="0" w:color="auto"/>
        <w:right w:val="none" w:sz="0" w:space="0" w:color="auto"/>
      </w:divBdr>
    </w:div>
    <w:div w:id="176387733">
      <w:bodyDiv w:val="1"/>
      <w:marLeft w:val="0"/>
      <w:marRight w:val="0"/>
      <w:marTop w:val="0"/>
      <w:marBottom w:val="0"/>
      <w:divBdr>
        <w:top w:val="none" w:sz="0" w:space="0" w:color="auto"/>
        <w:left w:val="none" w:sz="0" w:space="0" w:color="auto"/>
        <w:bottom w:val="none" w:sz="0" w:space="0" w:color="auto"/>
        <w:right w:val="none" w:sz="0" w:space="0" w:color="auto"/>
      </w:divBdr>
    </w:div>
    <w:div w:id="186649868">
      <w:bodyDiv w:val="1"/>
      <w:marLeft w:val="0"/>
      <w:marRight w:val="0"/>
      <w:marTop w:val="0"/>
      <w:marBottom w:val="0"/>
      <w:divBdr>
        <w:top w:val="none" w:sz="0" w:space="0" w:color="auto"/>
        <w:left w:val="none" w:sz="0" w:space="0" w:color="auto"/>
        <w:bottom w:val="none" w:sz="0" w:space="0" w:color="auto"/>
        <w:right w:val="none" w:sz="0" w:space="0" w:color="auto"/>
      </w:divBdr>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192236114">
      <w:bodyDiv w:val="1"/>
      <w:marLeft w:val="0"/>
      <w:marRight w:val="0"/>
      <w:marTop w:val="0"/>
      <w:marBottom w:val="0"/>
      <w:divBdr>
        <w:top w:val="none" w:sz="0" w:space="0" w:color="auto"/>
        <w:left w:val="none" w:sz="0" w:space="0" w:color="auto"/>
        <w:bottom w:val="none" w:sz="0" w:space="0" w:color="auto"/>
        <w:right w:val="none" w:sz="0" w:space="0" w:color="auto"/>
      </w:divBdr>
    </w:div>
    <w:div w:id="192966000">
      <w:bodyDiv w:val="1"/>
      <w:marLeft w:val="0"/>
      <w:marRight w:val="0"/>
      <w:marTop w:val="0"/>
      <w:marBottom w:val="0"/>
      <w:divBdr>
        <w:top w:val="none" w:sz="0" w:space="0" w:color="auto"/>
        <w:left w:val="none" w:sz="0" w:space="0" w:color="auto"/>
        <w:bottom w:val="none" w:sz="0" w:space="0" w:color="auto"/>
        <w:right w:val="none" w:sz="0" w:space="0" w:color="auto"/>
      </w:divBdr>
    </w:div>
    <w:div w:id="1968985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11118665">
      <w:bodyDiv w:val="1"/>
      <w:marLeft w:val="0"/>
      <w:marRight w:val="0"/>
      <w:marTop w:val="0"/>
      <w:marBottom w:val="0"/>
      <w:divBdr>
        <w:top w:val="none" w:sz="0" w:space="0" w:color="auto"/>
        <w:left w:val="none" w:sz="0" w:space="0" w:color="auto"/>
        <w:bottom w:val="none" w:sz="0" w:space="0" w:color="auto"/>
        <w:right w:val="none" w:sz="0" w:space="0" w:color="auto"/>
      </w:divBdr>
    </w:div>
    <w:div w:id="216432207">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38249404">
      <w:bodyDiv w:val="1"/>
      <w:marLeft w:val="0"/>
      <w:marRight w:val="0"/>
      <w:marTop w:val="0"/>
      <w:marBottom w:val="0"/>
      <w:divBdr>
        <w:top w:val="none" w:sz="0" w:space="0" w:color="auto"/>
        <w:left w:val="none" w:sz="0" w:space="0" w:color="auto"/>
        <w:bottom w:val="none" w:sz="0" w:space="0" w:color="auto"/>
        <w:right w:val="none" w:sz="0" w:space="0" w:color="auto"/>
      </w:divBdr>
    </w:div>
    <w:div w:id="242692051">
      <w:bodyDiv w:val="1"/>
      <w:marLeft w:val="0"/>
      <w:marRight w:val="0"/>
      <w:marTop w:val="0"/>
      <w:marBottom w:val="0"/>
      <w:divBdr>
        <w:top w:val="none" w:sz="0" w:space="0" w:color="auto"/>
        <w:left w:val="none" w:sz="0" w:space="0" w:color="auto"/>
        <w:bottom w:val="none" w:sz="0" w:space="0" w:color="auto"/>
        <w:right w:val="none" w:sz="0" w:space="0" w:color="auto"/>
      </w:divBdr>
    </w:div>
    <w:div w:id="245695355">
      <w:bodyDiv w:val="1"/>
      <w:marLeft w:val="0"/>
      <w:marRight w:val="0"/>
      <w:marTop w:val="0"/>
      <w:marBottom w:val="0"/>
      <w:divBdr>
        <w:top w:val="none" w:sz="0" w:space="0" w:color="auto"/>
        <w:left w:val="none" w:sz="0" w:space="0" w:color="auto"/>
        <w:bottom w:val="none" w:sz="0" w:space="0" w:color="auto"/>
        <w:right w:val="none" w:sz="0" w:space="0" w:color="auto"/>
      </w:divBdr>
    </w:div>
    <w:div w:id="266086012">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28935836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3608391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73892712">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397560006">
      <w:bodyDiv w:val="1"/>
      <w:marLeft w:val="0"/>
      <w:marRight w:val="0"/>
      <w:marTop w:val="0"/>
      <w:marBottom w:val="0"/>
      <w:divBdr>
        <w:top w:val="none" w:sz="0" w:space="0" w:color="auto"/>
        <w:left w:val="none" w:sz="0" w:space="0" w:color="auto"/>
        <w:bottom w:val="none" w:sz="0" w:space="0" w:color="auto"/>
        <w:right w:val="none" w:sz="0" w:space="0" w:color="auto"/>
      </w:divBdr>
    </w:div>
    <w:div w:id="402988645">
      <w:bodyDiv w:val="1"/>
      <w:marLeft w:val="0"/>
      <w:marRight w:val="0"/>
      <w:marTop w:val="0"/>
      <w:marBottom w:val="0"/>
      <w:divBdr>
        <w:top w:val="none" w:sz="0" w:space="0" w:color="auto"/>
        <w:left w:val="none" w:sz="0" w:space="0" w:color="auto"/>
        <w:bottom w:val="none" w:sz="0" w:space="0" w:color="auto"/>
        <w:right w:val="none" w:sz="0" w:space="0" w:color="auto"/>
      </w:divBdr>
    </w:div>
    <w:div w:id="405152765">
      <w:bodyDiv w:val="1"/>
      <w:marLeft w:val="0"/>
      <w:marRight w:val="0"/>
      <w:marTop w:val="0"/>
      <w:marBottom w:val="0"/>
      <w:divBdr>
        <w:top w:val="none" w:sz="0" w:space="0" w:color="auto"/>
        <w:left w:val="none" w:sz="0" w:space="0" w:color="auto"/>
        <w:bottom w:val="none" w:sz="0" w:space="0" w:color="auto"/>
        <w:right w:val="none" w:sz="0" w:space="0" w:color="auto"/>
      </w:divBdr>
    </w:div>
    <w:div w:id="417406790">
      <w:bodyDiv w:val="1"/>
      <w:marLeft w:val="0"/>
      <w:marRight w:val="0"/>
      <w:marTop w:val="0"/>
      <w:marBottom w:val="0"/>
      <w:divBdr>
        <w:top w:val="none" w:sz="0" w:space="0" w:color="auto"/>
        <w:left w:val="none" w:sz="0" w:space="0" w:color="auto"/>
        <w:bottom w:val="none" w:sz="0" w:space="0" w:color="auto"/>
        <w:right w:val="none" w:sz="0" w:space="0" w:color="auto"/>
      </w:divBdr>
    </w:div>
    <w:div w:id="417798274">
      <w:bodyDiv w:val="1"/>
      <w:marLeft w:val="0"/>
      <w:marRight w:val="0"/>
      <w:marTop w:val="0"/>
      <w:marBottom w:val="0"/>
      <w:divBdr>
        <w:top w:val="none" w:sz="0" w:space="0" w:color="auto"/>
        <w:left w:val="none" w:sz="0" w:space="0" w:color="auto"/>
        <w:bottom w:val="none" w:sz="0" w:space="0" w:color="auto"/>
        <w:right w:val="none" w:sz="0" w:space="0" w:color="auto"/>
      </w:divBdr>
    </w:div>
    <w:div w:id="420806918">
      <w:bodyDiv w:val="1"/>
      <w:marLeft w:val="0"/>
      <w:marRight w:val="0"/>
      <w:marTop w:val="0"/>
      <w:marBottom w:val="0"/>
      <w:divBdr>
        <w:top w:val="none" w:sz="0" w:space="0" w:color="auto"/>
        <w:left w:val="none" w:sz="0" w:space="0" w:color="auto"/>
        <w:bottom w:val="none" w:sz="0" w:space="0" w:color="auto"/>
        <w:right w:val="none" w:sz="0" w:space="0" w:color="auto"/>
      </w:divBdr>
    </w:div>
    <w:div w:id="440759425">
      <w:bodyDiv w:val="1"/>
      <w:marLeft w:val="0"/>
      <w:marRight w:val="0"/>
      <w:marTop w:val="0"/>
      <w:marBottom w:val="0"/>
      <w:divBdr>
        <w:top w:val="none" w:sz="0" w:space="0" w:color="auto"/>
        <w:left w:val="none" w:sz="0" w:space="0" w:color="auto"/>
        <w:bottom w:val="none" w:sz="0" w:space="0" w:color="auto"/>
        <w:right w:val="none" w:sz="0" w:space="0" w:color="auto"/>
      </w:divBdr>
    </w:div>
    <w:div w:id="457333786">
      <w:bodyDiv w:val="1"/>
      <w:marLeft w:val="0"/>
      <w:marRight w:val="0"/>
      <w:marTop w:val="0"/>
      <w:marBottom w:val="0"/>
      <w:divBdr>
        <w:top w:val="none" w:sz="0" w:space="0" w:color="auto"/>
        <w:left w:val="none" w:sz="0" w:space="0" w:color="auto"/>
        <w:bottom w:val="none" w:sz="0" w:space="0" w:color="auto"/>
        <w:right w:val="none" w:sz="0" w:space="0" w:color="auto"/>
      </w:divBdr>
    </w:div>
    <w:div w:id="489030414">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496726134">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12039047">
      <w:bodyDiv w:val="1"/>
      <w:marLeft w:val="0"/>
      <w:marRight w:val="0"/>
      <w:marTop w:val="0"/>
      <w:marBottom w:val="0"/>
      <w:divBdr>
        <w:top w:val="none" w:sz="0" w:space="0" w:color="auto"/>
        <w:left w:val="none" w:sz="0" w:space="0" w:color="auto"/>
        <w:bottom w:val="none" w:sz="0" w:space="0" w:color="auto"/>
        <w:right w:val="none" w:sz="0" w:space="0" w:color="auto"/>
      </w:divBdr>
    </w:div>
    <w:div w:id="521669192">
      <w:bodyDiv w:val="1"/>
      <w:marLeft w:val="0"/>
      <w:marRight w:val="0"/>
      <w:marTop w:val="0"/>
      <w:marBottom w:val="0"/>
      <w:divBdr>
        <w:top w:val="none" w:sz="0" w:space="0" w:color="auto"/>
        <w:left w:val="none" w:sz="0" w:space="0" w:color="auto"/>
        <w:bottom w:val="none" w:sz="0" w:space="0" w:color="auto"/>
        <w:right w:val="none" w:sz="0" w:space="0" w:color="auto"/>
      </w:divBdr>
    </w:div>
    <w:div w:id="525682157">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575021362">
      <w:bodyDiv w:val="1"/>
      <w:marLeft w:val="0"/>
      <w:marRight w:val="0"/>
      <w:marTop w:val="0"/>
      <w:marBottom w:val="0"/>
      <w:divBdr>
        <w:top w:val="none" w:sz="0" w:space="0" w:color="auto"/>
        <w:left w:val="none" w:sz="0" w:space="0" w:color="auto"/>
        <w:bottom w:val="none" w:sz="0" w:space="0" w:color="auto"/>
        <w:right w:val="none" w:sz="0" w:space="0" w:color="auto"/>
      </w:divBdr>
    </w:div>
    <w:div w:id="617833556">
      <w:bodyDiv w:val="1"/>
      <w:marLeft w:val="0"/>
      <w:marRight w:val="0"/>
      <w:marTop w:val="0"/>
      <w:marBottom w:val="0"/>
      <w:divBdr>
        <w:top w:val="none" w:sz="0" w:space="0" w:color="auto"/>
        <w:left w:val="none" w:sz="0" w:space="0" w:color="auto"/>
        <w:bottom w:val="none" w:sz="0" w:space="0" w:color="auto"/>
        <w:right w:val="none" w:sz="0" w:space="0" w:color="auto"/>
      </w:divBdr>
    </w:div>
    <w:div w:id="622926993">
      <w:bodyDiv w:val="1"/>
      <w:marLeft w:val="0"/>
      <w:marRight w:val="0"/>
      <w:marTop w:val="0"/>
      <w:marBottom w:val="0"/>
      <w:divBdr>
        <w:top w:val="none" w:sz="0" w:space="0" w:color="auto"/>
        <w:left w:val="none" w:sz="0" w:space="0" w:color="auto"/>
        <w:bottom w:val="none" w:sz="0" w:space="0" w:color="auto"/>
        <w:right w:val="none" w:sz="0" w:space="0" w:color="auto"/>
      </w:divBdr>
    </w:div>
    <w:div w:id="623390544">
      <w:bodyDiv w:val="1"/>
      <w:marLeft w:val="0"/>
      <w:marRight w:val="0"/>
      <w:marTop w:val="0"/>
      <w:marBottom w:val="0"/>
      <w:divBdr>
        <w:top w:val="none" w:sz="0" w:space="0" w:color="auto"/>
        <w:left w:val="none" w:sz="0" w:space="0" w:color="auto"/>
        <w:bottom w:val="none" w:sz="0" w:space="0" w:color="auto"/>
        <w:right w:val="none" w:sz="0" w:space="0" w:color="auto"/>
      </w:divBdr>
    </w:div>
    <w:div w:id="625934373">
      <w:bodyDiv w:val="1"/>
      <w:marLeft w:val="0"/>
      <w:marRight w:val="0"/>
      <w:marTop w:val="0"/>
      <w:marBottom w:val="0"/>
      <w:divBdr>
        <w:top w:val="none" w:sz="0" w:space="0" w:color="auto"/>
        <w:left w:val="none" w:sz="0" w:space="0" w:color="auto"/>
        <w:bottom w:val="none" w:sz="0" w:space="0" w:color="auto"/>
        <w:right w:val="none" w:sz="0" w:space="0" w:color="auto"/>
      </w:divBdr>
    </w:div>
    <w:div w:id="635331829">
      <w:bodyDiv w:val="1"/>
      <w:marLeft w:val="0"/>
      <w:marRight w:val="0"/>
      <w:marTop w:val="0"/>
      <w:marBottom w:val="0"/>
      <w:divBdr>
        <w:top w:val="none" w:sz="0" w:space="0" w:color="auto"/>
        <w:left w:val="none" w:sz="0" w:space="0" w:color="auto"/>
        <w:bottom w:val="none" w:sz="0" w:space="0" w:color="auto"/>
        <w:right w:val="none" w:sz="0" w:space="0" w:color="auto"/>
      </w:divBdr>
    </w:div>
    <w:div w:id="654067842">
      <w:bodyDiv w:val="1"/>
      <w:marLeft w:val="0"/>
      <w:marRight w:val="0"/>
      <w:marTop w:val="0"/>
      <w:marBottom w:val="0"/>
      <w:divBdr>
        <w:top w:val="none" w:sz="0" w:space="0" w:color="auto"/>
        <w:left w:val="none" w:sz="0" w:space="0" w:color="auto"/>
        <w:bottom w:val="none" w:sz="0" w:space="0" w:color="auto"/>
        <w:right w:val="none" w:sz="0" w:space="0" w:color="auto"/>
      </w:divBdr>
    </w:div>
    <w:div w:id="659231107">
      <w:bodyDiv w:val="1"/>
      <w:marLeft w:val="0"/>
      <w:marRight w:val="0"/>
      <w:marTop w:val="0"/>
      <w:marBottom w:val="0"/>
      <w:divBdr>
        <w:top w:val="none" w:sz="0" w:space="0" w:color="auto"/>
        <w:left w:val="none" w:sz="0" w:space="0" w:color="auto"/>
        <w:bottom w:val="none" w:sz="0" w:space="0" w:color="auto"/>
        <w:right w:val="none" w:sz="0" w:space="0" w:color="auto"/>
      </w:divBdr>
    </w:div>
    <w:div w:id="687173826">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745615903">
      <w:bodyDiv w:val="1"/>
      <w:marLeft w:val="0"/>
      <w:marRight w:val="0"/>
      <w:marTop w:val="0"/>
      <w:marBottom w:val="0"/>
      <w:divBdr>
        <w:top w:val="none" w:sz="0" w:space="0" w:color="auto"/>
        <w:left w:val="none" w:sz="0" w:space="0" w:color="auto"/>
        <w:bottom w:val="none" w:sz="0" w:space="0" w:color="auto"/>
        <w:right w:val="none" w:sz="0" w:space="0" w:color="auto"/>
      </w:divBdr>
    </w:div>
    <w:div w:id="748622334">
      <w:bodyDiv w:val="1"/>
      <w:marLeft w:val="0"/>
      <w:marRight w:val="0"/>
      <w:marTop w:val="0"/>
      <w:marBottom w:val="0"/>
      <w:divBdr>
        <w:top w:val="none" w:sz="0" w:space="0" w:color="auto"/>
        <w:left w:val="none" w:sz="0" w:space="0" w:color="auto"/>
        <w:bottom w:val="none" w:sz="0" w:space="0" w:color="auto"/>
        <w:right w:val="none" w:sz="0" w:space="0" w:color="auto"/>
      </w:divBdr>
    </w:div>
    <w:div w:id="793788373">
      <w:bodyDiv w:val="1"/>
      <w:marLeft w:val="0"/>
      <w:marRight w:val="0"/>
      <w:marTop w:val="0"/>
      <w:marBottom w:val="0"/>
      <w:divBdr>
        <w:top w:val="none" w:sz="0" w:space="0" w:color="auto"/>
        <w:left w:val="none" w:sz="0" w:space="0" w:color="auto"/>
        <w:bottom w:val="none" w:sz="0" w:space="0" w:color="auto"/>
        <w:right w:val="none" w:sz="0" w:space="0" w:color="auto"/>
      </w:divBdr>
    </w:div>
    <w:div w:id="797726447">
      <w:bodyDiv w:val="1"/>
      <w:marLeft w:val="0"/>
      <w:marRight w:val="0"/>
      <w:marTop w:val="0"/>
      <w:marBottom w:val="0"/>
      <w:divBdr>
        <w:top w:val="none" w:sz="0" w:space="0" w:color="auto"/>
        <w:left w:val="none" w:sz="0" w:space="0" w:color="auto"/>
        <w:bottom w:val="none" w:sz="0" w:space="0" w:color="auto"/>
        <w:right w:val="none" w:sz="0" w:space="0" w:color="auto"/>
      </w:divBdr>
    </w:div>
    <w:div w:id="805123184">
      <w:bodyDiv w:val="1"/>
      <w:marLeft w:val="0"/>
      <w:marRight w:val="0"/>
      <w:marTop w:val="0"/>
      <w:marBottom w:val="0"/>
      <w:divBdr>
        <w:top w:val="none" w:sz="0" w:space="0" w:color="auto"/>
        <w:left w:val="none" w:sz="0" w:space="0" w:color="auto"/>
        <w:bottom w:val="none" w:sz="0" w:space="0" w:color="auto"/>
        <w:right w:val="none" w:sz="0" w:space="0" w:color="auto"/>
      </w:divBdr>
    </w:div>
    <w:div w:id="808791671">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49560743">
      <w:bodyDiv w:val="1"/>
      <w:marLeft w:val="0"/>
      <w:marRight w:val="0"/>
      <w:marTop w:val="0"/>
      <w:marBottom w:val="0"/>
      <w:divBdr>
        <w:top w:val="none" w:sz="0" w:space="0" w:color="auto"/>
        <w:left w:val="none" w:sz="0" w:space="0" w:color="auto"/>
        <w:bottom w:val="none" w:sz="0" w:space="0" w:color="auto"/>
        <w:right w:val="none" w:sz="0" w:space="0" w:color="auto"/>
      </w:divBdr>
    </w:div>
    <w:div w:id="862981839">
      <w:bodyDiv w:val="1"/>
      <w:marLeft w:val="0"/>
      <w:marRight w:val="0"/>
      <w:marTop w:val="0"/>
      <w:marBottom w:val="0"/>
      <w:divBdr>
        <w:top w:val="none" w:sz="0" w:space="0" w:color="auto"/>
        <w:left w:val="none" w:sz="0" w:space="0" w:color="auto"/>
        <w:bottom w:val="none" w:sz="0" w:space="0" w:color="auto"/>
        <w:right w:val="none" w:sz="0" w:space="0" w:color="auto"/>
      </w:divBdr>
    </w:div>
    <w:div w:id="866716570">
      <w:bodyDiv w:val="1"/>
      <w:marLeft w:val="0"/>
      <w:marRight w:val="0"/>
      <w:marTop w:val="0"/>
      <w:marBottom w:val="0"/>
      <w:divBdr>
        <w:top w:val="none" w:sz="0" w:space="0" w:color="auto"/>
        <w:left w:val="none" w:sz="0" w:space="0" w:color="auto"/>
        <w:bottom w:val="none" w:sz="0" w:space="0" w:color="auto"/>
        <w:right w:val="none" w:sz="0" w:space="0" w:color="auto"/>
      </w:divBdr>
    </w:div>
    <w:div w:id="867762662">
      <w:bodyDiv w:val="1"/>
      <w:marLeft w:val="0"/>
      <w:marRight w:val="0"/>
      <w:marTop w:val="0"/>
      <w:marBottom w:val="0"/>
      <w:divBdr>
        <w:top w:val="none" w:sz="0" w:space="0" w:color="auto"/>
        <w:left w:val="none" w:sz="0" w:space="0" w:color="auto"/>
        <w:bottom w:val="none" w:sz="0" w:space="0" w:color="auto"/>
        <w:right w:val="none" w:sz="0" w:space="0" w:color="auto"/>
      </w:divBdr>
    </w:div>
    <w:div w:id="877009355">
      <w:bodyDiv w:val="1"/>
      <w:marLeft w:val="0"/>
      <w:marRight w:val="0"/>
      <w:marTop w:val="0"/>
      <w:marBottom w:val="0"/>
      <w:divBdr>
        <w:top w:val="none" w:sz="0" w:space="0" w:color="auto"/>
        <w:left w:val="none" w:sz="0" w:space="0" w:color="auto"/>
        <w:bottom w:val="none" w:sz="0" w:space="0" w:color="auto"/>
        <w:right w:val="none" w:sz="0" w:space="0" w:color="auto"/>
      </w:divBdr>
    </w:div>
    <w:div w:id="882330406">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06576294">
      <w:bodyDiv w:val="1"/>
      <w:marLeft w:val="0"/>
      <w:marRight w:val="0"/>
      <w:marTop w:val="0"/>
      <w:marBottom w:val="0"/>
      <w:divBdr>
        <w:top w:val="none" w:sz="0" w:space="0" w:color="auto"/>
        <w:left w:val="none" w:sz="0" w:space="0" w:color="auto"/>
        <w:bottom w:val="none" w:sz="0" w:space="0" w:color="auto"/>
        <w:right w:val="none" w:sz="0" w:space="0" w:color="auto"/>
      </w:divBdr>
    </w:div>
    <w:div w:id="907346114">
      <w:bodyDiv w:val="1"/>
      <w:marLeft w:val="0"/>
      <w:marRight w:val="0"/>
      <w:marTop w:val="0"/>
      <w:marBottom w:val="0"/>
      <w:divBdr>
        <w:top w:val="none" w:sz="0" w:space="0" w:color="auto"/>
        <w:left w:val="none" w:sz="0" w:space="0" w:color="auto"/>
        <w:bottom w:val="none" w:sz="0" w:space="0" w:color="auto"/>
        <w:right w:val="none" w:sz="0" w:space="0" w:color="auto"/>
      </w:divBdr>
    </w:div>
    <w:div w:id="925656115">
      <w:bodyDiv w:val="1"/>
      <w:marLeft w:val="0"/>
      <w:marRight w:val="0"/>
      <w:marTop w:val="0"/>
      <w:marBottom w:val="0"/>
      <w:divBdr>
        <w:top w:val="none" w:sz="0" w:space="0" w:color="auto"/>
        <w:left w:val="none" w:sz="0" w:space="0" w:color="auto"/>
        <w:bottom w:val="none" w:sz="0" w:space="0" w:color="auto"/>
        <w:right w:val="none" w:sz="0" w:space="0" w:color="auto"/>
      </w:divBdr>
    </w:div>
    <w:div w:id="937054913">
      <w:bodyDiv w:val="1"/>
      <w:marLeft w:val="0"/>
      <w:marRight w:val="0"/>
      <w:marTop w:val="0"/>
      <w:marBottom w:val="0"/>
      <w:divBdr>
        <w:top w:val="none" w:sz="0" w:space="0" w:color="auto"/>
        <w:left w:val="none" w:sz="0" w:space="0" w:color="auto"/>
        <w:bottom w:val="none" w:sz="0" w:space="0" w:color="auto"/>
        <w:right w:val="none" w:sz="0" w:space="0" w:color="auto"/>
      </w:divBdr>
    </w:div>
    <w:div w:id="945042915">
      <w:bodyDiv w:val="1"/>
      <w:marLeft w:val="0"/>
      <w:marRight w:val="0"/>
      <w:marTop w:val="0"/>
      <w:marBottom w:val="0"/>
      <w:divBdr>
        <w:top w:val="none" w:sz="0" w:space="0" w:color="auto"/>
        <w:left w:val="none" w:sz="0" w:space="0" w:color="auto"/>
        <w:bottom w:val="none" w:sz="0" w:space="0" w:color="auto"/>
        <w:right w:val="none" w:sz="0" w:space="0" w:color="auto"/>
      </w:divBdr>
    </w:div>
    <w:div w:id="949167211">
      <w:bodyDiv w:val="1"/>
      <w:marLeft w:val="0"/>
      <w:marRight w:val="0"/>
      <w:marTop w:val="0"/>
      <w:marBottom w:val="0"/>
      <w:divBdr>
        <w:top w:val="none" w:sz="0" w:space="0" w:color="auto"/>
        <w:left w:val="none" w:sz="0" w:space="0" w:color="auto"/>
        <w:bottom w:val="none" w:sz="0" w:space="0" w:color="auto"/>
        <w:right w:val="none" w:sz="0" w:space="0" w:color="auto"/>
      </w:divBdr>
    </w:div>
    <w:div w:id="962997384">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994987439">
      <w:bodyDiv w:val="1"/>
      <w:marLeft w:val="0"/>
      <w:marRight w:val="0"/>
      <w:marTop w:val="0"/>
      <w:marBottom w:val="0"/>
      <w:divBdr>
        <w:top w:val="none" w:sz="0" w:space="0" w:color="auto"/>
        <w:left w:val="none" w:sz="0" w:space="0" w:color="auto"/>
        <w:bottom w:val="none" w:sz="0" w:space="0" w:color="auto"/>
        <w:right w:val="none" w:sz="0" w:space="0" w:color="auto"/>
      </w:divBdr>
    </w:div>
    <w:div w:id="998844634">
      <w:bodyDiv w:val="1"/>
      <w:marLeft w:val="0"/>
      <w:marRight w:val="0"/>
      <w:marTop w:val="0"/>
      <w:marBottom w:val="0"/>
      <w:divBdr>
        <w:top w:val="none" w:sz="0" w:space="0" w:color="auto"/>
        <w:left w:val="none" w:sz="0" w:space="0" w:color="auto"/>
        <w:bottom w:val="none" w:sz="0" w:space="0" w:color="auto"/>
        <w:right w:val="none" w:sz="0" w:space="0" w:color="auto"/>
      </w:divBdr>
    </w:div>
    <w:div w:id="1010065546">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78213180">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115439571">
      <w:bodyDiv w:val="1"/>
      <w:marLeft w:val="0"/>
      <w:marRight w:val="0"/>
      <w:marTop w:val="0"/>
      <w:marBottom w:val="0"/>
      <w:divBdr>
        <w:top w:val="none" w:sz="0" w:space="0" w:color="auto"/>
        <w:left w:val="none" w:sz="0" w:space="0" w:color="auto"/>
        <w:bottom w:val="none" w:sz="0" w:space="0" w:color="auto"/>
        <w:right w:val="none" w:sz="0" w:space="0" w:color="auto"/>
      </w:divBdr>
    </w:div>
    <w:div w:id="1116484082">
      <w:bodyDiv w:val="1"/>
      <w:marLeft w:val="0"/>
      <w:marRight w:val="0"/>
      <w:marTop w:val="0"/>
      <w:marBottom w:val="0"/>
      <w:divBdr>
        <w:top w:val="none" w:sz="0" w:space="0" w:color="auto"/>
        <w:left w:val="none" w:sz="0" w:space="0" w:color="auto"/>
        <w:bottom w:val="none" w:sz="0" w:space="0" w:color="auto"/>
        <w:right w:val="none" w:sz="0" w:space="0" w:color="auto"/>
      </w:divBdr>
    </w:div>
    <w:div w:id="1119684926">
      <w:bodyDiv w:val="1"/>
      <w:marLeft w:val="0"/>
      <w:marRight w:val="0"/>
      <w:marTop w:val="0"/>
      <w:marBottom w:val="0"/>
      <w:divBdr>
        <w:top w:val="none" w:sz="0" w:space="0" w:color="auto"/>
        <w:left w:val="none" w:sz="0" w:space="0" w:color="auto"/>
        <w:bottom w:val="none" w:sz="0" w:space="0" w:color="auto"/>
        <w:right w:val="none" w:sz="0" w:space="0" w:color="auto"/>
      </w:divBdr>
    </w:div>
    <w:div w:id="1122768247">
      <w:bodyDiv w:val="1"/>
      <w:marLeft w:val="0"/>
      <w:marRight w:val="0"/>
      <w:marTop w:val="0"/>
      <w:marBottom w:val="0"/>
      <w:divBdr>
        <w:top w:val="none" w:sz="0" w:space="0" w:color="auto"/>
        <w:left w:val="none" w:sz="0" w:space="0" w:color="auto"/>
        <w:bottom w:val="none" w:sz="0" w:space="0" w:color="auto"/>
        <w:right w:val="none" w:sz="0" w:space="0" w:color="auto"/>
      </w:divBdr>
    </w:div>
    <w:div w:id="1122843822">
      <w:bodyDiv w:val="1"/>
      <w:marLeft w:val="0"/>
      <w:marRight w:val="0"/>
      <w:marTop w:val="0"/>
      <w:marBottom w:val="0"/>
      <w:divBdr>
        <w:top w:val="none" w:sz="0" w:space="0" w:color="auto"/>
        <w:left w:val="none" w:sz="0" w:space="0" w:color="auto"/>
        <w:bottom w:val="none" w:sz="0" w:space="0" w:color="auto"/>
        <w:right w:val="none" w:sz="0" w:space="0" w:color="auto"/>
      </w:divBdr>
    </w:div>
    <w:div w:id="1142499176">
      <w:bodyDiv w:val="1"/>
      <w:marLeft w:val="0"/>
      <w:marRight w:val="0"/>
      <w:marTop w:val="0"/>
      <w:marBottom w:val="0"/>
      <w:divBdr>
        <w:top w:val="none" w:sz="0" w:space="0" w:color="auto"/>
        <w:left w:val="none" w:sz="0" w:space="0" w:color="auto"/>
        <w:bottom w:val="none" w:sz="0" w:space="0" w:color="auto"/>
        <w:right w:val="none" w:sz="0" w:space="0" w:color="auto"/>
      </w:divBdr>
    </w:div>
    <w:div w:id="1147625398">
      <w:bodyDiv w:val="1"/>
      <w:marLeft w:val="0"/>
      <w:marRight w:val="0"/>
      <w:marTop w:val="0"/>
      <w:marBottom w:val="0"/>
      <w:divBdr>
        <w:top w:val="none" w:sz="0" w:space="0" w:color="auto"/>
        <w:left w:val="none" w:sz="0" w:space="0" w:color="auto"/>
        <w:bottom w:val="none" w:sz="0" w:space="0" w:color="auto"/>
        <w:right w:val="none" w:sz="0" w:space="0" w:color="auto"/>
      </w:divBdr>
    </w:div>
    <w:div w:id="1156921006">
      <w:bodyDiv w:val="1"/>
      <w:marLeft w:val="0"/>
      <w:marRight w:val="0"/>
      <w:marTop w:val="0"/>
      <w:marBottom w:val="0"/>
      <w:divBdr>
        <w:top w:val="none" w:sz="0" w:space="0" w:color="auto"/>
        <w:left w:val="none" w:sz="0" w:space="0" w:color="auto"/>
        <w:bottom w:val="none" w:sz="0" w:space="0" w:color="auto"/>
        <w:right w:val="none" w:sz="0" w:space="0" w:color="auto"/>
      </w:divBdr>
    </w:div>
    <w:div w:id="1160199771">
      <w:bodyDiv w:val="1"/>
      <w:marLeft w:val="0"/>
      <w:marRight w:val="0"/>
      <w:marTop w:val="0"/>
      <w:marBottom w:val="0"/>
      <w:divBdr>
        <w:top w:val="none" w:sz="0" w:space="0" w:color="auto"/>
        <w:left w:val="none" w:sz="0" w:space="0" w:color="auto"/>
        <w:bottom w:val="none" w:sz="0" w:space="0" w:color="auto"/>
        <w:right w:val="none" w:sz="0" w:space="0" w:color="auto"/>
      </w:divBdr>
    </w:div>
    <w:div w:id="1175270859">
      <w:bodyDiv w:val="1"/>
      <w:marLeft w:val="0"/>
      <w:marRight w:val="0"/>
      <w:marTop w:val="0"/>
      <w:marBottom w:val="0"/>
      <w:divBdr>
        <w:top w:val="none" w:sz="0" w:space="0" w:color="auto"/>
        <w:left w:val="none" w:sz="0" w:space="0" w:color="auto"/>
        <w:bottom w:val="none" w:sz="0" w:space="0" w:color="auto"/>
        <w:right w:val="none" w:sz="0" w:space="0" w:color="auto"/>
      </w:divBdr>
    </w:div>
    <w:div w:id="1182010362">
      <w:bodyDiv w:val="1"/>
      <w:marLeft w:val="0"/>
      <w:marRight w:val="0"/>
      <w:marTop w:val="0"/>
      <w:marBottom w:val="0"/>
      <w:divBdr>
        <w:top w:val="none" w:sz="0" w:space="0" w:color="auto"/>
        <w:left w:val="none" w:sz="0" w:space="0" w:color="auto"/>
        <w:bottom w:val="none" w:sz="0" w:space="0" w:color="auto"/>
        <w:right w:val="none" w:sz="0" w:space="0" w:color="auto"/>
      </w:divBdr>
    </w:div>
    <w:div w:id="1183863125">
      <w:bodyDiv w:val="1"/>
      <w:marLeft w:val="0"/>
      <w:marRight w:val="0"/>
      <w:marTop w:val="0"/>
      <w:marBottom w:val="0"/>
      <w:divBdr>
        <w:top w:val="none" w:sz="0" w:space="0" w:color="auto"/>
        <w:left w:val="none" w:sz="0" w:space="0" w:color="auto"/>
        <w:bottom w:val="none" w:sz="0" w:space="0" w:color="auto"/>
        <w:right w:val="none" w:sz="0" w:space="0" w:color="auto"/>
      </w:divBdr>
    </w:div>
    <w:div w:id="1186864200">
      <w:bodyDiv w:val="1"/>
      <w:marLeft w:val="0"/>
      <w:marRight w:val="0"/>
      <w:marTop w:val="0"/>
      <w:marBottom w:val="0"/>
      <w:divBdr>
        <w:top w:val="none" w:sz="0" w:space="0" w:color="auto"/>
        <w:left w:val="none" w:sz="0" w:space="0" w:color="auto"/>
        <w:bottom w:val="none" w:sz="0" w:space="0" w:color="auto"/>
        <w:right w:val="none" w:sz="0" w:space="0" w:color="auto"/>
      </w:divBdr>
      <w:divsChild>
        <w:div w:id="250436539">
          <w:marLeft w:val="0"/>
          <w:marRight w:val="0"/>
          <w:marTop w:val="0"/>
          <w:marBottom w:val="0"/>
          <w:divBdr>
            <w:top w:val="none" w:sz="0" w:space="0" w:color="auto"/>
            <w:left w:val="none" w:sz="0" w:space="0" w:color="auto"/>
            <w:bottom w:val="none" w:sz="0" w:space="0" w:color="auto"/>
            <w:right w:val="none" w:sz="0" w:space="0" w:color="auto"/>
          </w:divBdr>
          <w:divsChild>
            <w:div w:id="91883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4143">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01631848">
      <w:bodyDiv w:val="1"/>
      <w:marLeft w:val="0"/>
      <w:marRight w:val="0"/>
      <w:marTop w:val="0"/>
      <w:marBottom w:val="0"/>
      <w:divBdr>
        <w:top w:val="none" w:sz="0" w:space="0" w:color="auto"/>
        <w:left w:val="none" w:sz="0" w:space="0" w:color="auto"/>
        <w:bottom w:val="none" w:sz="0" w:space="0" w:color="auto"/>
        <w:right w:val="none" w:sz="0" w:space="0" w:color="auto"/>
      </w:divBdr>
    </w:div>
    <w:div w:id="1210920642">
      <w:bodyDiv w:val="1"/>
      <w:marLeft w:val="0"/>
      <w:marRight w:val="0"/>
      <w:marTop w:val="0"/>
      <w:marBottom w:val="0"/>
      <w:divBdr>
        <w:top w:val="none" w:sz="0" w:space="0" w:color="auto"/>
        <w:left w:val="none" w:sz="0" w:space="0" w:color="auto"/>
        <w:bottom w:val="none" w:sz="0" w:space="0" w:color="auto"/>
        <w:right w:val="none" w:sz="0" w:space="0" w:color="auto"/>
      </w:divBdr>
    </w:div>
    <w:div w:id="1224294784">
      <w:bodyDiv w:val="1"/>
      <w:marLeft w:val="0"/>
      <w:marRight w:val="0"/>
      <w:marTop w:val="0"/>
      <w:marBottom w:val="0"/>
      <w:divBdr>
        <w:top w:val="none" w:sz="0" w:space="0" w:color="auto"/>
        <w:left w:val="none" w:sz="0" w:space="0" w:color="auto"/>
        <w:bottom w:val="none" w:sz="0" w:space="0" w:color="auto"/>
        <w:right w:val="none" w:sz="0" w:space="0" w:color="auto"/>
      </w:divBdr>
    </w:div>
    <w:div w:id="1232275297">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54240771">
      <w:bodyDiv w:val="1"/>
      <w:marLeft w:val="0"/>
      <w:marRight w:val="0"/>
      <w:marTop w:val="0"/>
      <w:marBottom w:val="0"/>
      <w:divBdr>
        <w:top w:val="none" w:sz="0" w:space="0" w:color="auto"/>
        <w:left w:val="none" w:sz="0" w:space="0" w:color="auto"/>
        <w:bottom w:val="none" w:sz="0" w:space="0" w:color="auto"/>
        <w:right w:val="none" w:sz="0" w:space="0" w:color="auto"/>
      </w:divBdr>
    </w:div>
    <w:div w:id="1259630736">
      <w:bodyDiv w:val="1"/>
      <w:marLeft w:val="0"/>
      <w:marRight w:val="0"/>
      <w:marTop w:val="0"/>
      <w:marBottom w:val="0"/>
      <w:divBdr>
        <w:top w:val="none" w:sz="0" w:space="0" w:color="auto"/>
        <w:left w:val="none" w:sz="0" w:space="0" w:color="auto"/>
        <w:bottom w:val="none" w:sz="0" w:space="0" w:color="auto"/>
        <w:right w:val="none" w:sz="0" w:space="0" w:color="auto"/>
      </w:divBdr>
    </w:div>
    <w:div w:id="1264024392">
      <w:bodyDiv w:val="1"/>
      <w:marLeft w:val="0"/>
      <w:marRight w:val="0"/>
      <w:marTop w:val="0"/>
      <w:marBottom w:val="0"/>
      <w:divBdr>
        <w:top w:val="none" w:sz="0" w:space="0" w:color="auto"/>
        <w:left w:val="none" w:sz="0" w:space="0" w:color="auto"/>
        <w:bottom w:val="none" w:sz="0" w:space="0" w:color="auto"/>
        <w:right w:val="none" w:sz="0" w:space="0" w:color="auto"/>
      </w:divBdr>
    </w:div>
    <w:div w:id="1264803593">
      <w:bodyDiv w:val="1"/>
      <w:marLeft w:val="0"/>
      <w:marRight w:val="0"/>
      <w:marTop w:val="0"/>
      <w:marBottom w:val="0"/>
      <w:divBdr>
        <w:top w:val="none" w:sz="0" w:space="0" w:color="auto"/>
        <w:left w:val="none" w:sz="0" w:space="0" w:color="auto"/>
        <w:bottom w:val="none" w:sz="0" w:space="0" w:color="auto"/>
        <w:right w:val="none" w:sz="0" w:space="0" w:color="auto"/>
      </w:divBdr>
    </w:div>
    <w:div w:id="1271475668">
      <w:bodyDiv w:val="1"/>
      <w:marLeft w:val="0"/>
      <w:marRight w:val="0"/>
      <w:marTop w:val="0"/>
      <w:marBottom w:val="0"/>
      <w:divBdr>
        <w:top w:val="none" w:sz="0" w:space="0" w:color="auto"/>
        <w:left w:val="none" w:sz="0" w:space="0" w:color="auto"/>
        <w:bottom w:val="none" w:sz="0" w:space="0" w:color="auto"/>
        <w:right w:val="none" w:sz="0" w:space="0" w:color="auto"/>
      </w:divBdr>
    </w:div>
    <w:div w:id="1271746104">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284574213">
      <w:bodyDiv w:val="1"/>
      <w:marLeft w:val="0"/>
      <w:marRight w:val="0"/>
      <w:marTop w:val="0"/>
      <w:marBottom w:val="0"/>
      <w:divBdr>
        <w:top w:val="none" w:sz="0" w:space="0" w:color="auto"/>
        <w:left w:val="none" w:sz="0" w:space="0" w:color="auto"/>
        <w:bottom w:val="none" w:sz="0" w:space="0" w:color="auto"/>
        <w:right w:val="none" w:sz="0" w:space="0" w:color="auto"/>
      </w:divBdr>
    </w:div>
    <w:div w:id="1286692612">
      <w:bodyDiv w:val="1"/>
      <w:marLeft w:val="0"/>
      <w:marRight w:val="0"/>
      <w:marTop w:val="0"/>
      <w:marBottom w:val="0"/>
      <w:divBdr>
        <w:top w:val="none" w:sz="0" w:space="0" w:color="auto"/>
        <w:left w:val="none" w:sz="0" w:space="0" w:color="auto"/>
        <w:bottom w:val="none" w:sz="0" w:space="0" w:color="auto"/>
        <w:right w:val="none" w:sz="0" w:space="0" w:color="auto"/>
      </w:divBdr>
    </w:div>
    <w:div w:id="1300955524">
      <w:bodyDiv w:val="1"/>
      <w:marLeft w:val="0"/>
      <w:marRight w:val="0"/>
      <w:marTop w:val="0"/>
      <w:marBottom w:val="0"/>
      <w:divBdr>
        <w:top w:val="none" w:sz="0" w:space="0" w:color="auto"/>
        <w:left w:val="none" w:sz="0" w:space="0" w:color="auto"/>
        <w:bottom w:val="none" w:sz="0" w:space="0" w:color="auto"/>
        <w:right w:val="none" w:sz="0" w:space="0" w:color="auto"/>
      </w:divBdr>
    </w:div>
    <w:div w:id="1303923360">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09632643">
      <w:bodyDiv w:val="1"/>
      <w:marLeft w:val="0"/>
      <w:marRight w:val="0"/>
      <w:marTop w:val="0"/>
      <w:marBottom w:val="0"/>
      <w:divBdr>
        <w:top w:val="none" w:sz="0" w:space="0" w:color="auto"/>
        <w:left w:val="none" w:sz="0" w:space="0" w:color="auto"/>
        <w:bottom w:val="none" w:sz="0" w:space="0" w:color="auto"/>
        <w:right w:val="none" w:sz="0" w:space="0" w:color="auto"/>
      </w:divBdr>
    </w:div>
    <w:div w:id="1325820289">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39845899">
      <w:bodyDiv w:val="1"/>
      <w:marLeft w:val="0"/>
      <w:marRight w:val="0"/>
      <w:marTop w:val="0"/>
      <w:marBottom w:val="0"/>
      <w:divBdr>
        <w:top w:val="none" w:sz="0" w:space="0" w:color="auto"/>
        <w:left w:val="none" w:sz="0" w:space="0" w:color="auto"/>
        <w:bottom w:val="none" w:sz="0" w:space="0" w:color="auto"/>
        <w:right w:val="none" w:sz="0" w:space="0" w:color="auto"/>
      </w:divBdr>
    </w:div>
    <w:div w:id="1342925221">
      <w:bodyDiv w:val="1"/>
      <w:marLeft w:val="0"/>
      <w:marRight w:val="0"/>
      <w:marTop w:val="0"/>
      <w:marBottom w:val="0"/>
      <w:divBdr>
        <w:top w:val="none" w:sz="0" w:space="0" w:color="auto"/>
        <w:left w:val="none" w:sz="0" w:space="0" w:color="auto"/>
        <w:bottom w:val="none" w:sz="0" w:space="0" w:color="auto"/>
        <w:right w:val="none" w:sz="0" w:space="0" w:color="auto"/>
      </w:divBdr>
    </w:div>
    <w:div w:id="1360428098">
      <w:bodyDiv w:val="1"/>
      <w:marLeft w:val="0"/>
      <w:marRight w:val="0"/>
      <w:marTop w:val="0"/>
      <w:marBottom w:val="0"/>
      <w:divBdr>
        <w:top w:val="none" w:sz="0" w:space="0" w:color="auto"/>
        <w:left w:val="none" w:sz="0" w:space="0" w:color="auto"/>
        <w:bottom w:val="none" w:sz="0" w:space="0" w:color="auto"/>
        <w:right w:val="none" w:sz="0" w:space="0" w:color="auto"/>
      </w:divBdr>
    </w:div>
    <w:div w:id="1366103184">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04570697">
      <w:bodyDiv w:val="1"/>
      <w:marLeft w:val="0"/>
      <w:marRight w:val="0"/>
      <w:marTop w:val="0"/>
      <w:marBottom w:val="0"/>
      <w:divBdr>
        <w:top w:val="none" w:sz="0" w:space="0" w:color="auto"/>
        <w:left w:val="none" w:sz="0" w:space="0" w:color="auto"/>
        <w:bottom w:val="none" w:sz="0" w:space="0" w:color="auto"/>
        <w:right w:val="none" w:sz="0" w:space="0" w:color="auto"/>
      </w:divBdr>
    </w:div>
    <w:div w:id="1418597014">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43839776">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65736078">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29416687">
      <w:bodyDiv w:val="1"/>
      <w:marLeft w:val="0"/>
      <w:marRight w:val="0"/>
      <w:marTop w:val="0"/>
      <w:marBottom w:val="0"/>
      <w:divBdr>
        <w:top w:val="none" w:sz="0" w:space="0" w:color="auto"/>
        <w:left w:val="none" w:sz="0" w:space="0" w:color="auto"/>
        <w:bottom w:val="none" w:sz="0" w:space="0" w:color="auto"/>
        <w:right w:val="none" w:sz="0" w:space="0" w:color="auto"/>
      </w:divBdr>
    </w:div>
    <w:div w:id="1531722248">
      <w:bodyDiv w:val="1"/>
      <w:marLeft w:val="0"/>
      <w:marRight w:val="0"/>
      <w:marTop w:val="0"/>
      <w:marBottom w:val="0"/>
      <w:divBdr>
        <w:top w:val="none" w:sz="0" w:space="0" w:color="auto"/>
        <w:left w:val="none" w:sz="0" w:space="0" w:color="auto"/>
        <w:bottom w:val="none" w:sz="0" w:space="0" w:color="auto"/>
        <w:right w:val="none" w:sz="0" w:space="0" w:color="auto"/>
      </w:divBdr>
    </w:div>
    <w:div w:id="1534153255">
      <w:bodyDiv w:val="1"/>
      <w:marLeft w:val="0"/>
      <w:marRight w:val="0"/>
      <w:marTop w:val="0"/>
      <w:marBottom w:val="0"/>
      <w:divBdr>
        <w:top w:val="none" w:sz="0" w:space="0" w:color="auto"/>
        <w:left w:val="none" w:sz="0" w:space="0" w:color="auto"/>
        <w:bottom w:val="none" w:sz="0" w:space="0" w:color="auto"/>
        <w:right w:val="none" w:sz="0" w:space="0" w:color="auto"/>
      </w:divBdr>
    </w:div>
    <w:div w:id="1534999678">
      <w:bodyDiv w:val="1"/>
      <w:marLeft w:val="0"/>
      <w:marRight w:val="0"/>
      <w:marTop w:val="0"/>
      <w:marBottom w:val="0"/>
      <w:divBdr>
        <w:top w:val="none" w:sz="0" w:space="0" w:color="auto"/>
        <w:left w:val="none" w:sz="0" w:space="0" w:color="auto"/>
        <w:bottom w:val="none" w:sz="0" w:space="0" w:color="auto"/>
        <w:right w:val="none" w:sz="0" w:space="0" w:color="auto"/>
      </w:divBdr>
    </w:div>
    <w:div w:id="1549880009">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592809184">
      <w:bodyDiv w:val="1"/>
      <w:marLeft w:val="0"/>
      <w:marRight w:val="0"/>
      <w:marTop w:val="0"/>
      <w:marBottom w:val="0"/>
      <w:divBdr>
        <w:top w:val="none" w:sz="0" w:space="0" w:color="auto"/>
        <w:left w:val="none" w:sz="0" w:space="0" w:color="auto"/>
        <w:bottom w:val="none" w:sz="0" w:space="0" w:color="auto"/>
        <w:right w:val="none" w:sz="0" w:space="0" w:color="auto"/>
      </w:divBdr>
    </w:div>
    <w:div w:id="1606034340">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683043441">
      <w:bodyDiv w:val="1"/>
      <w:marLeft w:val="0"/>
      <w:marRight w:val="0"/>
      <w:marTop w:val="0"/>
      <w:marBottom w:val="0"/>
      <w:divBdr>
        <w:top w:val="none" w:sz="0" w:space="0" w:color="auto"/>
        <w:left w:val="none" w:sz="0" w:space="0" w:color="auto"/>
        <w:bottom w:val="none" w:sz="0" w:space="0" w:color="auto"/>
        <w:right w:val="none" w:sz="0" w:space="0" w:color="auto"/>
      </w:divBdr>
    </w:div>
    <w:div w:id="1686593633">
      <w:bodyDiv w:val="1"/>
      <w:marLeft w:val="0"/>
      <w:marRight w:val="0"/>
      <w:marTop w:val="0"/>
      <w:marBottom w:val="0"/>
      <w:divBdr>
        <w:top w:val="none" w:sz="0" w:space="0" w:color="auto"/>
        <w:left w:val="none" w:sz="0" w:space="0" w:color="auto"/>
        <w:bottom w:val="none" w:sz="0" w:space="0" w:color="auto"/>
        <w:right w:val="none" w:sz="0" w:space="0" w:color="auto"/>
      </w:divBdr>
    </w:div>
    <w:div w:id="1689021686">
      <w:bodyDiv w:val="1"/>
      <w:marLeft w:val="0"/>
      <w:marRight w:val="0"/>
      <w:marTop w:val="0"/>
      <w:marBottom w:val="0"/>
      <w:divBdr>
        <w:top w:val="none" w:sz="0" w:space="0" w:color="auto"/>
        <w:left w:val="none" w:sz="0" w:space="0" w:color="auto"/>
        <w:bottom w:val="none" w:sz="0" w:space="0" w:color="auto"/>
        <w:right w:val="none" w:sz="0" w:space="0" w:color="auto"/>
      </w:divBdr>
    </w:div>
    <w:div w:id="1704287270">
      <w:bodyDiv w:val="1"/>
      <w:marLeft w:val="0"/>
      <w:marRight w:val="0"/>
      <w:marTop w:val="0"/>
      <w:marBottom w:val="0"/>
      <w:divBdr>
        <w:top w:val="none" w:sz="0" w:space="0" w:color="auto"/>
        <w:left w:val="none" w:sz="0" w:space="0" w:color="auto"/>
        <w:bottom w:val="none" w:sz="0" w:space="0" w:color="auto"/>
        <w:right w:val="none" w:sz="0" w:space="0" w:color="auto"/>
      </w:divBdr>
    </w:div>
    <w:div w:id="1709335992">
      <w:bodyDiv w:val="1"/>
      <w:marLeft w:val="0"/>
      <w:marRight w:val="0"/>
      <w:marTop w:val="0"/>
      <w:marBottom w:val="0"/>
      <w:divBdr>
        <w:top w:val="none" w:sz="0" w:space="0" w:color="auto"/>
        <w:left w:val="none" w:sz="0" w:space="0" w:color="auto"/>
        <w:bottom w:val="none" w:sz="0" w:space="0" w:color="auto"/>
        <w:right w:val="none" w:sz="0" w:space="0" w:color="auto"/>
      </w:divBdr>
    </w:div>
    <w:div w:id="1727948028">
      <w:bodyDiv w:val="1"/>
      <w:marLeft w:val="0"/>
      <w:marRight w:val="0"/>
      <w:marTop w:val="0"/>
      <w:marBottom w:val="0"/>
      <w:divBdr>
        <w:top w:val="none" w:sz="0" w:space="0" w:color="auto"/>
        <w:left w:val="none" w:sz="0" w:space="0" w:color="auto"/>
        <w:bottom w:val="none" w:sz="0" w:space="0" w:color="auto"/>
        <w:right w:val="none" w:sz="0" w:space="0" w:color="auto"/>
      </w:divBdr>
    </w:div>
    <w:div w:id="1741706287">
      <w:bodyDiv w:val="1"/>
      <w:marLeft w:val="0"/>
      <w:marRight w:val="0"/>
      <w:marTop w:val="0"/>
      <w:marBottom w:val="0"/>
      <w:divBdr>
        <w:top w:val="none" w:sz="0" w:space="0" w:color="auto"/>
        <w:left w:val="none" w:sz="0" w:space="0" w:color="auto"/>
        <w:bottom w:val="none" w:sz="0" w:space="0" w:color="auto"/>
        <w:right w:val="none" w:sz="0" w:space="0" w:color="auto"/>
      </w:divBdr>
    </w:div>
    <w:div w:id="1745444668">
      <w:bodyDiv w:val="1"/>
      <w:marLeft w:val="0"/>
      <w:marRight w:val="0"/>
      <w:marTop w:val="0"/>
      <w:marBottom w:val="0"/>
      <w:divBdr>
        <w:top w:val="none" w:sz="0" w:space="0" w:color="auto"/>
        <w:left w:val="none" w:sz="0" w:space="0" w:color="auto"/>
        <w:bottom w:val="none" w:sz="0" w:space="0" w:color="auto"/>
        <w:right w:val="none" w:sz="0" w:space="0" w:color="auto"/>
      </w:divBdr>
    </w:div>
    <w:div w:id="1753315911">
      <w:bodyDiv w:val="1"/>
      <w:marLeft w:val="0"/>
      <w:marRight w:val="0"/>
      <w:marTop w:val="0"/>
      <w:marBottom w:val="0"/>
      <w:divBdr>
        <w:top w:val="none" w:sz="0" w:space="0" w:color="auto"/>
        <w:left w:val="none" w:sz="0" w:space="0" w:color="auto"/>
        <w:bottom w:val="none" w:sz="0" w:space="0" w:color="auto"/>
        <w:right w:val="none" w:sz="0" w:space="0" w:color="auto"/>
      </w:divBdr>
    </w:div>
    <w:div w:id="1767263332">
      <w:bodyDiv w:val="1"/>
      <w:marLeft w:val="0"/>
      <w:marRight w:val="0"/>
      <w:marTop w:val="0"/>
      <w:marBottom w:val="0"/>
      <w:divBdr>
        <w:top w:val="none" w:sz="0" w:space="0" w:color="auto"/>
        <w:left w:val="none" w:sz="0" w:space="0" w:color="auto"/>
        <w:bottom w:val="none" w:sz="0" w:space="0" w:color="auto"/>
        <w:right w:val="none" w:sz="0" w:space="0" w:color="auto"/>
      </w:divBdr>
    </w:div>
    <w:div w:id="1778209051">
      <w:bodyDiv w:val="1"/>
      <w:marLeft w:val="0"/>
      <w:marRight w:val="0"/>
      <w:marTop w:val="0"/>
      <w:marBottom w:val="0"/>
      <w:divBdr>
        <w:top w:val="none" w:sz="0" w:space="0" w:color="auto"/>
        <w:left w:val="none" w:sz="0" w:space="0" w:color="auto"/>
        <w:bottom w:val="none" w:sz="0" w:space="0" w:color="auto"/>
        <w:right w:val="none" w:sz="0" w:space="0" w:color="auto"/>
      </w:divBdr>
    </w:div>
    <w:div w:id="1784643313">
      <w:bodyDiv w:val="1"/>
      <w:marLeft w:val="0"/>
      <w:marRight w:val="0"/>
      <w:marTop w:val="0"/>
      <w:marBottom w:val="0"/>
      <w:divBdr>
        <w:top w:val="none" w:sz="0" w:space="0" w:color="auto"/>
        <w:left w:val="none" w:sz="0" w:space="0" w:color="auto"/>
        <w:bottom w:val="none" w:sz="0" w:space="0" w:color="auto"/>
        <w:right w:val="none" w:sz="0" w:space="0" w:color="auto"/>
      </w:divBdr>
    </w:div>
    <w:div w:id="1786263741">
      <w:bodyDiv w:val="1"/>
      <w:marLeft w:val="0"/>
      <w:marRight w:val="0"/>
      <w:marTop w:val="0"/>
      <w:marBottom w:val="0"/>
      <w:divBdr>
        <w:top w:val="none" w:sz="0" w:space="0" w:color="auto"/>
        <w:left w:val="none" w:sz="0" w:space="0" w:color="auto"/>
        <w:bottom w:val="none" w:sz="0" w:space="0" w:color="auto"/>
        <w:right w:val="none" w:sz="0" w:space="0" w:color="auto"/>
      </w:divBdr>
    </w:div>
    <w:div w:id="1795364706">
      <w:bodyDiv w:val="1"/>
      <w:marLeft w:val="0"/>
      <w:marRight w:val="0"/>
      <w:marTop w:val="0"/>
      <w:marBottom w:val="0"/>
      <w:divBdr>
        <w:top w:val="none" w:sz="0" w:space="0" w:color="auto"/>
        <w:left w:val="none" w:sz="0" w:space="0" w:color="auto"/>
        <w:bottom w:val="none" w:sz="0" w:space="0" w:color="auto"/>
        <w:right w:val="none" w:sz="0" w:space="0" w:color="auto"/>
      </w:divBdr>
    </w:div>
    <w:div w:id="1795444898">
      <w:bodyDiv w:val="1"/>
      <w:marLeft w:val="0"/>
      <w:marRight w:val="0"/>
      <w:marTop w:val="0"/>
      <w:marBottom w:val="0"/>
      <w:divBdr>
        <w:top w:val="none" w:sz="0" w:space="0" w:color="auto"/>
        <w:left w:val="none" w:sz="0" w:space="0" w:color="auto"/>
        <w:bottom w:val="none" w:sz="0" w:space="0" w:color="auto"/>
        <w:right w:val="none" w:sz="0" w:space="0" w:color="auto"/>
      </w:divBdr>
    </w:div>
    <w:div w:id="1795635541">
      <w:bodyDiv w:val="1"/>
      <w:marLeft w:val="0"/>
      <w:marRight w:val="0"/>
      <w:marTop w:val="0"/>
      <w:marBottom w:val="0"/>
      <w:divBdr>
        <w:top w:val="none" w:sz="0" w:space="0" w:color="auto"/>
        <w:left w:val="none" w:sz="0" w:space="0" w:color="auto"/>
        <w:bottom w:val="none" w:sz="0" w:space="0" w:color="auto"/>
        <w:right w:val="none" w:sz="0" w:space="0" w:color="auto"/>
      </w:divBdr>
    </w:div>
    <w:div w:id="1804811894">
      <w:bodyDiv w:val="1"/>
      <w:marLeft w:val="0"/>
      <w:marRight w:val="0"/>
      <w:marTop w:val="0"/>
      <w:marBottom w:val="0"/>
      <w:divBdr>
        <w:top w:val="none" w:sz="0" w:space="0" w:color="auto"/>
        <w:left w:val="none" w:sz="0" w:space="0" w:color="auto"/>
        <w:bottom w:val="none" w:sz="0" w:space="0" w:color="auto"/>
        <w:right w:val="none" w:sz="0" w:space="0" w:color="auto"/>
      </w:divBdr>
    </w:div>
    <w:div w:id="1808547542">
      <w:bodyDiv w:val="1"/>
      <w:marLeft w:val="0"/>
      <w:marRight w:val="0"/>
      <w:marTop w:val="0"/>
      <w:marBottom w:val="0"/>
      <w:divBdr>
        <w:top w:val="none" w:sz="0" w:space="0" w:color="auto"/>
        <w:left w:val="none" w:sz="0" w:space="0" w:color="auto"/>
        <w:bottom w:val="none" w:sz="0" w:space="0" w:color="auto"/>
        <w:right w:val="none" w:sz="0" w:space="0" w:color="auto"/>
      </w:divBdr>
    </w:div>
    <w:div w:id="1809198989">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823349154">
      <w:bodyDiv w:val="1"/>
      <w:marLeft w:val="0"/>
      <w:marRight w:val="0"/>
      <w:marTop w:val="0"/>
      <w:marBottom w:val="0"/>
      <w:divBdr>
        <w:top w:val="none" w:sz="0" w:space="0" w:color="auto"/>
        <w:left w:val="none" w:sz="0" w:space="0" w:color="auto"/>
        <w:bottom w:val="none" w:sz="0" w:space="0" w:color="auto"/>
        <w:right w:val="none" w:sz="0" w:space="0" w:color="auto"/>
      </w:divBdr>
    </w:div>
    <w:div w:id="1830168711">
      <w:bodyDiv w:val="1"/>
      <w:marLeft w:val="0"/>
      <w:marRight w:val="0"/>
      <w:marTop w:val="0"/>
      <w:marBottom w:val="0"/>
      <w:divBdr>
        <w:top w:val="none" w:sz="0" w:space="0" w:color="auto"/>
        <w:left w:val="none" w:sz="0" w:space="0" w:color="auto"/>
        <w:bottom w:val="none" w:sz="0" w:space="0" w:color="auto"/>
        <w:right w:val="none" w:sz="0" w:space="0" w:color="auto"/>
      </w:divBdr>
    </w:div>
    <w:div w:id="1830635616">
      <w:bodyDiv w:val="1"/>
      <w:marLeft w:val="0"/>
      <w:marRight w:val="0"/>
      <w:marTop w:val="0"/>
      <w:marBottom w:val="0"/>
      <w:divBdr>
        <w:top w:val="none" w:sz="0" w:space="0" w:color="auto"/>
        <w:left w:val="none" w:sz="0" w:space="0" w:color="auto"/>
        <w:bottom w:val="none" w:sz="0" w:space="0" w:color="auto"/>
        <w:right w:val="none" w:sz="0" w:space="0" w:color="auto"/>
      </w:divBdr>
    </w:div>
    <w:div w:id="1832597202">
      <w:bodyDiv w:val="1"/>
      <w:marLeft w:val="0"/>
      <w:marRight w:val="0"/>
      <w:marTop w:val="0"/>
      <w:marBottom w:val="0"/>
      <w:divBdr>
        <w:top w:val="none" w:sz="0" w:space="0" w:color="auto"/>
        <w:left w:val="none" w:sz="0" w:space="0" w:color="auto"/>
        <w:bottom w:val="none" w:sz="0" w:space="0" w:color="auto"/>
        <w:right w:val="none" w:sz="0" w:space="0" w:color="auto"/>
      </w:divBdr>
    </w:div>
    <w:div w:id="1840849137">
      <w:bodyDiv w:val="1"/>
      <w:marLeft w:val="0"/>
      <w:marRight w:val="0"/>
      <w:marTop w:val="0"/>
      <w:marBottom w:val="0"/>
      <w:divBdr>
        <w:top w:val="none" w:sz="0" w:space="0" w:color="auto"/>
        <w:left w:val="none" w:sz="0" w:space="0" w:color="auto"/>
        <w:bottom w:val="none" w:sz="0" w:space="0" w:color="auto"/>
        <w:right w:val="none" w:sz="0" w:space="0" w:color="auto"/>
      </w:divBdr>
    </w:div>
    <w:div w:id="1842350387">
      <w:bodyDiv w:val="1"/>
      <w:marLeft w:val="0"/>
      <w:marRight w:val="0"/>
      <w:marTop w:val="0"/>
      <w:marBottom w:val="0"/>
      <w:divBdr>
        <w:top w:val="none" w:sz="0" w:space="0" w:color="auto"/>
        <w:left w:val="none" w:sz="0" w:space="0" w:color="auto"/>
        <w:bottom w:val="none" w:sz="0" w:space="0" w:color="auto"/>
        <w:right w:val="none" w:sz="0" w:space="0" w:color="auto"/>
      </w:divBdr>
    </w:div>
    <w:div w:id="1855486670">
      <w:bodyDiv w:val="1"/>
      <w:marLeft w:val="0"/>
      <w:marRight w:val="0"/>
      <w:marTop w:val="0"/>
      <w:marBottom w:val="0"/>
      <w:divBdr>
        <w:top w:val="none" w:sz="0" w:space="0" w:color="auto"/>
        <w:left w:val="none" w:sz="0" w:space="0" w:color="auto"/>
        <w:bottom w:val="none" w:sz="0" w:space="0" w:color="auto"/>
        <w:right w:val="none" w:sz="0" w:space="0" w:color="auto"/>
      </w:divBdr>
    </w:div>
    <w:div w:id="1861701878">
      <w:bodyDiv w:val="1"/>
      <w:marLeft w:val="0"/>
      <w:marRight w:val="0"/>
      <w:marTop w:val="0"/>
      <w:marBottom w:val="0"/>
      <w:divBdr>
        <w:top w:val="none" w:sz="0" w:space="0" w:color="auto"/>
        <w:left w:val="none" w:sz="0" w:space="0" w:color="auto"/>
        <w:bottom w:val="none" w:sz="0" w:space="0" w:color="auto"/>
        <w:right w:val="none" w:sz="0" w:space="0" w:color="auto"/>
      </w:divBdr>
    </w:div>
    <w:div w:id="1867979329">
      <w:bodyDiv w:val="1"/>
      <w:marLeft w:val="0"/>
      <w:marRight w:val="0"/>
      <w:marTop w:val="0"/>
      <w:marBottom w:val="0"/>
      <w:divBdr>
        <w:top w:val="none" w:sz="0" w:space="0" w:color="auto"/>
        <w:left w:val="none" w:sz="0" w:space="0" w:color="auto"/>
        <w:bottom w:val="none" w:sz="0" w:space="0" w:color="auto"/>
        <w:right w:val="none" w:sz="0" w:space="0" w:color="auto"/>
      </w:divBdr>
    </w:div>
    <w:div w:id="1881167255">
      <w:bodyDiv w:val="1"/>
      <w:marLeft w:val="0"/>
      <w:marRight w:val="0"/>
      <w:marTop w:val="0"/>
      <w:marBottom w:val="0"/>
      <w:divBdr>
        <w:top w:val="none" w:sz="0" w:space="0" w:color="auto"/>
        <w:left w:val="none" w:sz="0" w:space="0" w:color="auto"/>
        <w:bottom w:val="none" w:sz="0" w:space="0" w:color="auto"/>
        <w:right w:val="none" w:sz="0" w:space="0" w:color="auto"/>
      </w:divBdr>
    </w:div>
    <w:div w:id="1883245970">
      <w:bodyDiv w:val="1"/>
      <w:marLeft w:val="0"/>
      <w:marRight w:val="0"/>
      <w:marTop w:val="0"/>
      <w:marBottom w:val="0"/>
      <w:divBdr>
        <w:top w:val="none" w:sz="0" w:space="0" w:color="auto"/>
        <w:left w:val="none" w:sz="0" w:space="0" w:color="auto"/>
        <w:bottom w:val="none" w:sz="0" w:space="0" w:color="auto"/>
        <w:right w:val="none" w:sz="0" w:space="0" w:color="auto"/>
      </w:divBdr>
    </w:div>
    <w:div w:id="1884782425">
      <w:bodyDiv w:val="1"/>
      <w:marLeft w:val="0"/>
      <w:marRight w:val="0"/>
      <w:marTop w:val="0"/>
      <w:marBottom w:val="0"/>
      <w:divBdr>
        <w:top w:val="none" w:sz="0" w:space="0" w:color="auto"/>
        <w:left w:val="none" w:sz="0" w:space="0" w:color="auto"/>
        <w:bottom w:val="none" w:sz="0" w:space="0" w:color="auto"/>
        <w:right w:val="none" w:sz="0" w:space="0" w:color="auto"/>
      </w:divBdr>
    </w:div>
    <w:div w:id="1886018256">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11495506">
      <w:bodyDiv w:val="1"/>
      <w:marLeft w:val="0"/>
      <w:marRight w:val="0"/>
      <w:marTop w:val="0"/>
      <w:marBottom w:val="0"/>
      <w:divBdr>
        <w:top w:val="none" w:sz="0" w:space="0" w:color="auto"/>
        <w:left w:val="none" w:sz="0" w:space="0" w:color="auto"/>
        <w:bottom w:val="none" w:sz="0" w:space="0" w:color="auto"/>
        <w:right w:val="none" w:sz="0" w:space="0" w:color="auto"/>
      </w:divBdr>
    </w:div>
    <w:div w:id="1913194574">
      <w:bodyDiv w:val="1"/>
      <w:marLeft w:val="0"/>
      <w:marRight w:val="0"/>
      <w:marTop w:val="0"/>
      <w:marBottom w:val="0"/>
      <w:divBdr>
        <w:top w:val="none" w:sz="0" w:space="0" w:color="auto"/>
        <w:left w:val="none" w:sz="0" w:space="0" w:color="auto"/>
        <w:bottom w:val="none" w:sz="0" w:space="0" w:color="auto"/>
        <w:right w:val="none" w:sz="0" w:space="0" w:color="auto"/>
      </w:divBdr>
    </w:div>
    <w:div w:id="1918250167">
      <w:bodyDiv w:val="1"/>
      <w:marLeft w:val="0"/>
      <w:marRight w:val="0"/>
      <w:marTop w:val="0"/>
      <w:marBottom w:val="0"/>
      <w:divBdr>
        <w:top w:val="none" w:sz="0" w:space="0" w:color="auto"/>
        <w:left w:val="none" w:sz="0" w:space="0" w:color="auto"/>
        <w:bottom w:val="none" w:sz="0" w:space="0" w:color="auto"/>
        <w:right w:val="none" w:sz="0" w:space="0" w:color="auto"/>
      </w:divBdr>
    </w:div>
    <w:div w:id="1922450601">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31841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1982533512">
      <w:bodyDiv w:val="1"/>
      <w:marLeft w:val="0"/>
      <w:marRight w:val="0"/>
      <w:marTop w:val="0"/>
      <w:marBottom w:val="0"/>
      <w:divBdr>
        <w:top w:val="none" w:sz="0" w:space="0" w:color="auto"/>
        <w:left w:val="none" w:sz="0" w:space="0" w:color="auto"/>
        <w:bottom w:val="none" w:sz="0" w:space="0" w:color="auto"/>
        <w:right w:val="none" w:sz="0" w:space="0" w:color="auto"/>
      </w:divBdr>
    </w:div>
    <w:div w:id="1985155256">
      <w:bodyDiv w:val="1"/>
      <w:marLeft w:val="0"/>
      <w:marRight w:val="0"/>
      <w:marTop w:val="0"/>
      <w:marBottom w:val="0"/>
      <w:divBdr>
        <w:top w:val="none" w:sz="0" w:space="0" w:color="auto"/>
        <w:left w:val="none" w:sz="0" w:space="0" w:color="auto"/>
        <w:bottom w:val="none" w:sz="0" w:space="0" w:color="auto"/>
        <w:right w:val="none" w:sz="0" w:space="0" w:color="auto"/>
      </w:divBdr>
    </w:div>
    <w:div w:id="2004700655">
      <w:bodyDiv w:val="1"/>
      <w:marLeft w:val="0"/>
      <w:marRight w:val="0"/>
      <w:marTop w:val="0"/>
      <w:marBottom w:val="0"/>
      <w:divBdr>
        <w:top w:val="none" w:sz="0" w:space="0" w:color="auto"/>
        <w:left w:val="none" w:sz="0" w:space="0" w:color="auto"/>
        <w:bottom w:val="none" w:sz="0" w:space="0" w:color="auto"/>
        <w:right w:val="none" w:sz="0" w:space="0" w:color="auto"/>
      </w:divBdr>
    </w:div>
    <w:div w:id="2025934692">
      <w:bodyDiv w:val="1"/>
      <w:marLeft w:val="0"/>
      <w:marRight w:val="0"/>
      <w:marTop w:val="0"/>
      <w:marBottom w:val="0"/>
      <w:divBdr>
        <w:top w:val="none" w:sz="0" w:space="0" w:color="auto"/>
        <w:left w:val="none" w:sz="0" w:space="0" w:color="auto"/>
        <w:bottom w:val="none" w:sz="0" w:space="0" w:color="auto"/>
        <w:right w:val="none" w:sz="0" w:space="0" w:color="auto"/>
      </w:divBdr>
    </w:div>
    <w:div w:id="202736953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46903204">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81294230">
      <w:bodyDiv w:val="1"/>
      <w:marLeft w:val="0"/>
      <w:marRight w:val="0"/>
      <w:marTop w:val="0"/>
      <w:marBottom w:val="0"/>
      <w:divBdr>
        <w:top w:val="none" w:sz="0" w:space="0" w:color="auto"/>
        <w:left w:val="none" w:sz="0" w:space="0" w:color="auto"/>
        <w:bottom w:val="none" w:sz="0" w:space="0" w:color="auto"/>
        <w:right w:val="none" w:sz="0" w:space="0" w:color="auto"/>
      </w:divBdr>
    </w:div>
    <w:div w:id="2094859045">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06654744">
      <w:bodyDiv w:val="1"/>
      <w:marLeft w:val="0"/>
      <w:marRight w:val="0"/>
      <w:marTop w:val="0"/>
      <w:marBottom w:val="0"/>
      <w:divBdr>
        <w:top w:val="none" w:sz="0" w:space="0" w:color="auto"/>
        <w:left w:val="none" w:sz="0" w:space="0" w:color="auto"/>
        <w:bottom w:val="none" w:sz="0" w:space="0" w:color="auto"/>
        <w:right w:val="none" w:sz="0" w:space="0" w:color="auto"/>
      </w:divBdr>
    </w:div>
    <w:div w:id="2115199245">
      <w:bodyDiv w:val="1"/>
      <w:marLeft w:val="0"/>
      <w:marRight w:val="0"/>
      <w:marTop w:val="0"/>
      <w:marBottom w:val="0"/>
      <w:divBdr>
        <w:top w:val="none" w:sz="0" w:space="0" w:color="auto"/>
        <w:left w:val="none" w:sz="0" w:space="0" w:color="auto"/>
        <w:bottom w:val="none" w:sz="0" w:space="0" w:color="auto"/>
        <w:right w:val="none" w:sz="0" w:space="0" w:color="auto"/>
      </w:divBdr>
    </w:div>
    <w:div w:id="2121100609">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ternal-group.com/Product/Detail?level2=60&amp;lang=en&amp;level1=81" TargetMode="External"/><Relationship Id="rId21" Type="http://schemas.openxmlformats.org/officeDocument/2006/relationships/comments" Target="comments.xml"/><Relationship Id="rId42" Type="http://schemas.openxmlformats.org/officeDocument/2006/relationships/chart" Target="charts/chart13.xml"/><Relationship Id="rId63" Type="http://schemas.openxmlformats.org/officeDocument/2006/relationships/chart" Target="charts/chart31.xml"/><Relationship Id="rId84" Type="http://schemas.openxmlformats.org/officeDocument/2006/relationships/chart" Target="charts/chart50.xml"/><Relationship Id="rId138" Type="http://schemas.openxmlformats.org/officeDocument/2006/relationships/hyperlink" Target="https://interplastic.com/category/products/vinyl-ester-resins/" TargetMode="External"/><Relationship Id="rId159" Type="http://schemas.openxmlformats.org/officeDocument/2006/relationships/hyperlink" Target="https://investor.ashland.com/news-releases/news-release-details/ashlands-derakanetm-epoxy-vinyl-ester-resins-continue-delivering" TargetMode="External"/><Relationship Id="rId107" Type="http://schemas.microsoft.com/office/2007/relationships/diagramDrawing" Target="diagrams/drawing1.xml"/><Relationship Id="rId11" Type="http://schemas.openxmlformats.org/officeDocument/2006/relationships/image" Target="media/image4.png"/><Relationship Id="rId32" Type="http://schemas.openxmlformats.org/officeDocument/2006/relationships/chart" Target="charts/chart5.xml"/><Relationship Id="rId53" Type="http://schemas.openxmlformats.org/officeDocument/2006/relationships/chart" Target="charts/chart23.xml"/><Relationship Id="rId74" Type="http://schemas.openxmlformats.org/officeDocument/2006/relationships/chart" Target="charts/chart40.xml"/><Relationship Id="rId128" Type="http://schemas.openxmlformats.org/officeDocument/2006/relationships/hyperlink" Target="https://www.researchgate.net/publication/336435136_Mechanical_Properties_of_Submicron_Glass_Fiber_Reinforced_Vinyl_Ester_Composite" TargetMode="External"/><Relationship Id="rId149" Type="http://schemas.openxmlformats.org/officeDocument/2006/relationships/hyperlink" Target="http://www.sewonchem.co.kr/english/subpage/sub4.asp?id=34" TargetMode="External"/><Relationship Id="rId5" Type="http://schemas.openxmlformats.org/officeDocument/2006/relationships/webSettings" Target="webSettings.xml"/><Relationship Id="rId95" Type="http://schemas.openxmlformats.org/officeDocument/2006/relationships/image" Target="media/image25.png"/><Relationship Id="rId160" Type="http://schemas.openxmlformats.org/officeDocument/2006/relationships/hyperlink" Target="https://ec.europa.eu/competition/mergers/cases/decisions/m9238_127_3.pdf" TargetMode="External"/><Relationship Id="rId22" Type="http://schemas.microsoft.com/office/2011/relationships/commentsExtended" Target="commentsExtended.xml"/><Relationship Id="rId43" Type="http://schemas.openxmlformats.org/officeDocument/2006/relationships/chart" Target="charts/chart14.xml"/><Relationship Id="rId64" Type="http://schemas.openxmlformats.org/officeDocument/2006/relationships/image" Target="media/image17.png"/><Relationship Id="rId118" Type="http://schemas.openxmlformats.org/officeDocument/2006/relationships/hyperlink" Target="http://www.sinopolymer.cn/product/Vinyl/" TargetMode="External"/><Relationship Id="rId139" Type="http://schemas.openxmlformats.org/officeDocument/2006/relationships/hyperlink" Target="https://interplastic.com/novolac-epoxy-based-vinyl-ester-resins-2/" TargetMode="External"/><Relationship Id="rId85" Type="http://schemas.openxmlformats.org/officeDocument/2006/relationships/image" Target="media/image19.png"/><Relationship Id="rId150" Type="http://schemas.openxmlformats.org/officeDocument/2006/relationships/hyperlink" Target="https://www.innovativeresin.com/" TargetMode="External"/><Relationship Id="rId12" Type="http://schemas.openxmlformats.org/officeDocument/2006/relationships/header" Target="header1.xml"/><Relationship Id="rId33" Type="http://schemas.openxmlformats.org/officeDocument/2006/relationships/chart" Target="charts/chart6.xml"/><Relationship Id="rId38" Type="http://schemas.openxmlformats.org/officeDocument/2006/relationships/chart" Target="charts/chart9.xml"/><Relationship Id="rId59" Type="http://schemas.openxmlformats.org/officeDocument/2006/relationships/chart" Target="charts/chart28.xml"/><Relationship Id="rId103" Type="http://schemas.openxmlformats.org/officeDocument/2006/relationships/diagramData" Target="diagrams/data1.xml"/><Relationship Id="rId108" Type="http://schemas.openxmlformats.org/officeDocument/2006/relationships/hyperlink" Target="https://aocresins.com/en-asia/home/" TargetMode="External"/><Relationship Id="rId124" Type="http://schemas.openxmlformats.org/officeDocument/2006/relationships/hyperlink" Target="https://www.businesswire.com/news/home/20150727006094/en/Hexion-Inc.-Announces-Successful-Restart-of-VeoVa%E2%84%A2-Vinyl-Ester-Plant-in-Moerdijk-Netherlands" TargetMode="External"/><Relationship Id="rId129" Type="http://schemas.openxmlformats.org/officeDocument/2006/relationships/hyperlink" Target="https://www.dic.com.cn/pdf/products/catalog/dic_epoxy_en.pdf" TargetMode="External"/><Relationship Id="rId54" Type="http://schemas.openxmlformats.org/officeDocument/2006/relationships/chart" Target="charts/chart24.xml"/><Relationship Id="rId70" Type="http://schemas.openxmlformats.org/officeDocument/2006/relationships/chart" Target="charts/chart37.xml"/><Relationship Id="rId75" Type="http://schemas.openxmlformats.org/officeDocument/2006/relationships/chart" Target="charts/chart41.xml"/><Relationship Id="rId91" Type="http://schemas.openxmlformats.org/officeDocument/2006/relationships/chart" Target="charts/chart54.xml"/><Relationship Id="rId96" Type="http://schemas.openxmlformats.org/officeDocument/2006/relationships/image" Target="media/image26.png"/><Relationship Id="rId140" Type="http://schemas.openxmlformats.org/officeDocument/2006/relationships/hyperlink" Target="https://interplastic.com/wp-content/uploads/2020/10/0040crvinylester2015update.pdf" TargetMode="External"/><Relationship Id="rId145" Type="http://schemas.openxmlformats.org/officeDocument/2006/relationships/hyperlink" Target="http://en.enchuan.com.tw/index.html" TargetMode="External"/><Relationship Id="rId161" Type="http://schemas.openxmlformats.org/officeDocument/2006/relationships/hyperlink" Target="https://www.ineos.com/news/shared-news/ineos-completes-the-acquisition-of-the-ashland-composites-business/"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6/09/relationships/commentsIds" Target="commentsIds.xml"/><Relationship Id="rId28" Type="http://schemas.openxmlformats.org/officeDocument/2006/relationships/chart" Target="charts/chart1.xml"/><Relationship Id="rId49" Type="http://schemas.openxmlformats.org/officeDocument/2006/relationships/chart" Target="charts/chart19.xml"/><Relationship Id="rId114" Type="http://schemas.openxmlformats.org/officeDocument/2006/relationships/hyperlink" Target="https://www.polynt.com/wp-content/uploads/2019/02/Brochure-Polynt-Reichhold-Composites-Resins-EMEA-1.pdf" TargetMode="External"/><Relationship Id="rId119" Type="http://schemas.openxmlformats.org/officeDocument/2006/relationships/hyperlink" Target="https://www.ncbi.nlm.nih.gov/pmc/articles/PMC6473648/" TargetMode="External"/><Relationship Id="rId44" Type="http://schemas.openxmlformats.org/officeDocument/2006/relationships/chart" Target="charts/chart15.xml"/><Relationship Id="rId60" Type="http://schemas.openxmlformats.org/officeDocument/2006/relationships/chart" Target="charts/chart29.xml"/><Relationship Id="rId65" Type="http://schemas.openxmlformats.org/officeDocument/2006/relationships/chart" Target="charts/chart32.xml"/><Relationship Id="rId81" Type="http://schemas.openxmlformats.org/officeDocument/2006/relationships/chart" Target="charts/chart47.xml"/><Relationship Id="rId86" Type="http://schemas.openxmlformats.org/officeDocument/2006/relationships/chart" Target="charts/chart51.xml"/><Relationship Id="rId130" Type="http://schemas.openxmlformats.org/officeDocument/2006/relationships/hyperlink" Target="https://interplastic.com/wp-content/uploads/2020/10/T_HighHeatDistortion.pdf" TargetMode="External"/><Relationship Id="rId135" Type="http://schemas.openxmlformats.org/officeDocument/2006/relationships/hyperlink" Target="https://www.poliya.com/en/rtm-and-infusion" TargetMode="External"/><Relationship Id="rId151" Type="http://schemas.openxmlformats.org/officeDocument/2006/relationships/hyperlink" Target="https://www.innovativeresin.com/company-profile.htm" TargetMode="External"/><Relationship Id="rId156" Type="http://schemas.openxmlformats.org/officeDocument/2006/relationships/hyperlink" Target="https://www.crysticresins.com/resins-gelcoats" TargetMode="External"/><Relationship Id="rId13" Type="http://schemas.openxmlformats.org/officeDocument/2006/relationships/footer" Target="footer1.xml"/><Relationship Id="rId39" Type="http://schemas.openxmlformats.org/officeDocument/2006/relationships/chart" Target="charts/chart10.xml"/><Relationship Id="rId109" Type="http://schemas.openxmlformats.org/officeDocument/2006/relationships/hyperlink" Target="https://www.ineos.com/businesses/ineos-enterprises/businesses/ineos-composites/products/epoxy-vinyl-ester-resins/" TargetMode="External"/><Relationship Id="rId34" Type="http://schemas.openxmlformats.org/officeDocument/2006/relationships/chart" Target="charts/chart7.xml"/><Relationship Id="rId50" Type="http://schemas.openxmlformats.org/officeDocument/2006/relationships/chart" Target="charts/chart20.xml"/><Relationship Id="rId55" Type="http://schemas.openxmlformats.org/officeDocument/2006/relationships/image" Target="media/image16.png"/><Relationship Id="rId76" Type="http://schemas.openxmlformats.org/officeDocument/2006/relationships/chart" Target="charts/chart42.xml"/><Relationship Id="rId97" Type="http://schemas.openxmlformats.org/officeDocument/2006/relationships/image" Target="media/image27.png"/><Relationship Id="rId104" Type="http://schemas.openxmlformats.org/officeDocument/2006/relationships/diagramLayout" Target="diagrams/layout1.xml"/><Relationship Id="rId120" Type="http://schemas.openxmlformats.org/officeDocument/2006/relationships/hyperlink" Target="https://basalt.today/2020/12/46490/" TargetMode="External"/><Relationship Id="rId125" Type="http://schemas.openxmlformats.org/officeDocument/2006/relationships/hyperlink" Target="https://www.dic-global.com/en/products/unsaturated_poly/" TargetMode="External"/><Relationship Id="rId141" Type="http://schemas.openxmlformats.org/officeDocument/2006/relationships/hyperlink" Target="https://allnex.com/en/markets-applications/composites/infrastructure" TargetMode="External"/><Relationship Id="rId146" Type="http://schemas.openxmlformats.org/officeDocument/2006/relationships/hyperlink" Target="http://en.enchuan.com.tw/601.html" TargetMode="External"/><Relationship Id="rId7" Type="http://schemas.openxmlformats.org/officeDocument/2006/relationships/endnotes" Target="endnotes.xml"/><Relationship Id="rId71" Type="http://schemas.openxmlformats.org/officeDocument/2006/relationships/chart" Target="charts/chart38.xml"/><Relationship Id="rId92" Type="http://schemas.openxmlformats.org/officeDocument/2006/relationships/image" Target="media/image22.jpeg"/><Relationship Id="rId162" Type="http://schemas.openxmlformats.org/officeDocument/2006/relationships/hyperlink" Target="https://www.compositesworld.com/news/ineos-composites-and-ashland-after-acquisition" TargetMode="External"/><Relationship Id="rId2" Type="http://schemas.openxmlformats.org/officeDocument/2006/relationships/numbering" Target="numbering.xml"/><Relationship Id="rId29" Type="http://schemas.openxmlformats.org/officeDocument/2006/relationships/chart" Target="charts/chart2.xml"/><Relationship Id="rId24" Type="http://schemas.microsoft.com/office/2018/08/relationships/commentsExtensible" Target="commentsExtensible.xml"/><Relationship Id="rId40" Type="http://schemas.openxmlformats.org/officeDocument/2006/relationships/chart" Target="charts/chart11.xml"/><Relationship Id="rId45" Type="http://schemas.openxmlformats.org/officeDocument/2006/relationships/chart" Target="charts/chart16.xml"/><Relationship Id="rId66" Type="http://schemas.openxmlformats.org/officeDocument/2006/relationships/chart" Target="charts/chart33.xml"/><Relationship Id="rId87" Type="http://schemas.openxmlformats.org/officeDocument/2006/relationships/chart" Target="charts/chart52.xml"/><Relationship Id="rId110" Type="http://schemas.openxmlformats.org/officeDocument/2006/relationships/hyperlink" Target="http://www.swancor.com/en/ir/letter" TargetMode="External"/><Relationship Id="rId115" Type="http://schemas.openxmlformats.org/officeDocument/2006/relationships/hyperlink" Target="https://www.polynt.com/chemical-products/composites/ve-composites-en/vinylester/" TargetMode="External"/><Relationship Id="rId131" Type="http://schemas.openxmlformats.org/officeDocument/2006/relationships/hyperlink" Target="https://www.poliya.com/en/bisphenol-a-based-epoxy-vinyl-ester-resins" TargetMode="External"/><Relationship Id="rId136" Type="http://schemas.openxmlformats.org/officeDocument/2006/relationships/hyperlink" Target="https://www.materialstoday.com/composite-industry/news/poliya-starts-production-in-russia/" TargetMode="External"/><Relationship Id="rId157" Type="http://schemas.openxmlformats.org/officeDocument/2006/relationships/hyperlink" Target="https://mechemco.com/category/corrosion-resistant-resins/" TargetMode="External"/><Relationship Id="rId61" Type="http://schemas.openxmlformats.org/officeDocument/2006/relationships/chart" Target="charts/chart290.xml"/><Relationship Id="rId82" Type="http://schemas.openxmlformats.org/officeDocument/2006/relationships/chart" Target="charts/chart48.xml"/><Relationship Id="rId152" Type="http://schemas.openxmlformats.org/officeDocument/2006/relationships/hyperlink" Target="https://www.innovativeresin.com/corrosion-resistant-resin.htm" TargetMode="External"/><Relationship Id="rId14" Type="http://schemas.openxmlformats.org/officeDocument/2006/relationships/image" Target="media/image7.png"/><Relationship Id="rId30" Type="http://schemas.openxmlformats.org/officeDocument/2006/relationships/chart" Target="charts/chart3.xml"/><Relationship Id="rId35" Type="http://schemas.openxmlformats.org/officeDocument/2006/relationships/chart" Target="charts/chart8.xml"/><Relationship Id="rId56" Type="http://schemas.openxmlformats.org/officeDocument/2006/relationships/chart" Target="charts/chart25.xml"/><Relationship Id="rId77" Type="http://schemas.openxmlformats.org/officeDocument/2006/relationships/chart" Target="charts/chart43.xml"/><Relationship Id="rId100" Type="http://schemas.openxmlformats.org/officeDocument/2006/relationships/image" Target="media/image30.emf"/><Relationship Id="rId105" Type="http://schemas.openxmlformats.org/officeDocument/2006/relationships/diagramQuickStyle" Target="diagrams/quickStyle1.xml"/><Relationship Id="rId126" Type="http://schemas.openxmlformats.org/officeDocument/2006/relationships/hyperlink" Target="https://www.dic-global.com/en/products/resin.html" TargetMode="External"/><Relationship Id="rId147" Type="http://schemas.openxmlformats.org/officeDocument/2006/relationships/hyperlink" Target="http://en.enchuan.com.tw/601-35.html" TargetMode="External"/><Relationship Id="rId8" Type="http://schemas.openxmlformats.org/officeDocument/2006/relationships/image" Target="media/image1.jpeg"/><Relationship Id="rId51" Type="http://schemas.openxmlformats.org/officeDocument/2006/relationships/chart" Target="charts/chart21.xml"/><Relationship Id="rId72" Type="http://schemas.openxmlformats.org/officeDocument/2006/relationships/image" Target="media/image18.png"/><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s://www.hexion.com/en-US/chemistry/versatic-acid-and-derivatives/veova-vinyl-esters" TargetMode="External"/><Relationship Id="rId142" Type="http://schemas.openxmlformats.org/officeDocument/2006/relationships/hyperlink" Target="https://allnex.com/en/product/204f8a8f-d42a-408a-9037-9ece9030accc/ultratec-ve-tie-layer-resins" TargetMode="External"/><Relationship Id="rId163" Type="http://schemas.openxmlformats.org/officeDocument/2006/relationships/hyperlink" Target="http://environmentclearance.nic.in/DownloadPfdFile.aspx?FileName=MQmOThcXtf6zqP0JyNkfUaeh3bmLrUwUiMVgczIWx1Tx1PVW84qyhjIU18VaT3yoHURC6MwzwQLYgniD/4RbEw==&amp;FilePath=93ZZBm8LWEXfg+HAlQix2fE2t8z/pgnoBhDlYdZCxzVPEh4a7F53Cae7tleKGoXIDiA7chYePNgRJpehWx3dLsaLaee8RS5VxBvVdCAnIMg="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chart" Target="charts/chart17.xml"/><Relationship Id="rId67" Type="http://schemas.openxmlformats.org/officeDocument/2006/relationships/chart" Target="charts/chart34.xml"/><Relationship Id="rId116" Type="http://schemas.openxmlformats.org/officeDocument/2006/relationships/hyperlink" Target="https://www.reichhold.com/en/default.aspx" TargetMode="External"/><Relationship Id="rId137" Type="http://schemas.openxmlformats.org/officeDocument/2006/relationships/hyperlink" Target="https://sir-ltd.com/PRODUCTS/tabid/56/Default.aspx" TargetMode="External"/><Relationship Id="rId158" Type="http://schemas.openxmlformats.org/officeDocument/2006/relationships/hyperlink" Target="https://mechemco.com/category/flame-retardant-resins/\" TargetMode="External"/><Relationship Id="rId20" Type="http://schemas.openxmlformats.org/officeDocument/2006/relationships/image" Target="media/image9.png"/><Relationship Id="rId41" Type="http://schemas.openxmlformats.org/officeDocument/2006/relationships/chart" Target="charts/chart12.xml"/><Relationship Id="rId62" Type="http://schemas.openxmlformats.org/officeDocument/2006/relationships/chart" Target="charts/chart30.xml"/><Relationship Id="rId83" Type="http://schemas.openxmlformats.org/officeDocument/2006/relationships/chart" Target="charts/chart49.xml"/><Relationship Id="rId88" Type="http://schemas.openxmlformats.org/officeDocument/2006/relationships/image" Target="media/image20.jpeg"/><Relationship Id="rId111" Type="http://schemas.openxmlformats.org/officeDocument/2006/relationships/hyperlink" Target="https://www.sdk.co.jp/english/products/119/121.html" TargetMode="External"/><Relationship Id="rId132" Type="http://schemas.openxmlformats.org/officeDocument/2006/relationships/hyperlink" Target="https://www.poliya.com/en/novolac-vinyl-ester-resins" TargetMode="External"/><Relationship Id="rId153" Type="http://schemas.openxmlformats.org/officeDocument/2006/relationships/hyperlink" Target="http://www.orsonchemicals.com/product/bisphenol-a-vinyl-ester/" TargetMode="External"/><Relationship Id="rId15" Type="http://schemas.openxmlformats.org/officeDocument/2006/relationships/image" Target="media/image8.svg"/><Relationship Id="rId36" Type="http://schemas.openxmlformats.org/officeDocument/2006/relationships/image" Target="media/image13.jpeg"/><Relationship Id="rId57" Type="http://schemas.openxmlformats.org/officeDocument/2006/relationships/chart" Target="charts/chart26.xml"/><Relationship Id="rId106" Type="http://schemas.openxmlformats.org/officeDocument/2006/relationships/diagramColors" Target="diagrams/colors1.xml"/><Relationship Id="rId127" Type="http://schemas.openxmlformats.org/officeDocument/2006/relationships/hyperlink" Target="https://patents.google.com/patent/US5756600A/en" TargetMode="External"/><Relationship Id="rId10" Type="http://schemas.openxmlformats.org/officeDocument/2006/relationships/image" Target="media/image3.png"/><Relationship Id="rId31" Type="http://schemas.openxmlformats.org/officeDocument/2006/relationships/chart" Target="charts/chart4.xml"/><Relationship Id="rId52" Type="http://schemas.openxmlformats.org/officeDocument/2006/relationships/chart" Target="charts/chart22.xml"/><Relationship Id="rId73" Type="http://schemas.openxmlformats.org/officeDocument/2006/relationships/chart" Target="charts/chart39.xml"/><Relationship Id="rId78" Type="http://schemas.openxmlformats.org/officeDocument/2006/relationships/chart" Target="charts/chart44.xml"/><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emf"/><Relationship Id="rId122" Type="http://schemas.openxmlformats.org/officeDocument/2006/relationships/hyperlink" Target="https://www.hexion.com/en-gb/chemistry/epoxy-resins-curing-agents-modifiers/vinyl-ester-resins" TargetMode="External"/><Relationship Id="rId143" Type="http://schemas.openxmlformats.org/officeDocument/2006/relationships/hyperlink" Target="https://allnex.com/en/product/da649a6c-a2cf-41af-b28e-49e88affdcf8/hetron-922" TargetMode="External"/><Relationship Id="rId148" Type="http://schemas.openxmlformats.org/officeDocument/2006/relationships/hyperlink" Target="http://en.enchuan.com.tw/607.html"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15.png"/><Relationship Id="rId68" Type="http://schemas.openxmlformats.org/officeDocument/2006/relationships/chart" Target="charts/chart35.xml"/><Relationship Id="rId89" Type="http://schemas.openxmlformats.org/officeDocument/2006/relationships/image" Target="media/image21.jpeg"/><Relationship Id="rId112" Type="http://schemas.openxmlformats.org/officeDocument/2006/relationships/hyperlink" Target="https://www.scottbader.com/business/composites/crystic-resin-ve671-03/" TargetMode="External"/><Relationship Id="rId133" Type="http://schemas.openxmlformats.org/officeDocument/2006/relationships/hyperlink" Target="https://www.poliya.com/en/brominated-epoxy-vinyl-ester-resins" TargetMode="External"/><Relationship Id="rId154" Type="http://schemas.openxmlformats.org/officeDocument/2006/relationships/hyperlink" Target="http://www.orsonchemicals.com/products/" TargetMode="External"/><Relationship Id="rId37" Type="http://schemas.openxmlformats.org/officeDocument/2006/relationships/image" Target="media/image14.png"/><Relationship Id="rId58" Type="http://schemas.openxmlformats.org/officeDocument/2006/relationships/chart" Target="charts/chart27.xml"/><Relationship Id="rId79" Type="http://schemas.openxmlformats.org/officeDocument/2006/relationships/chart" Target="charts/chart45.xml"/><Relationship Id="rId102" Type="http://schemas.openxmlformats.org/officeDocument/2006/relationships/image" Target="media/image32.png"/><Relationship Id="rId123" Type="http://schemas.openxmlformats.org/officeDocument/2006/relationships/hyperlink" Target="https://www.hexion.com/en-gb/brand/ecocryl" TargetMode="External"/><Relationship Id="rId144" Type="http://schemas.openxmlformats.org/officeDocument/2006/relationships/hyperlink" Target="https://allnex.com/en/markets-applications/composites/boat-building-and-repair" TargetMode="External"/><Relationship Id="rId90" Type="http://schemas.openxmlformats.org/officeDocument/2006/relationships/chart" Target="charts/chart53.xml"/><Relationship Id="rId165" Type="http://schemas.microsoft.com/office/2011/relationships/people" Target="people.xml"/><Relationship Id="rId27" Type="http://schemas.openxmlformats.org/officeDocument/2006/relationships/image" Target="media/image12.png"/><Relationship Id="rId48" Type="http://schemas.openxmlformats.org/officeDocument/2006/relationships/chart" Target="charts/chart18.xml"/><Relationship Id="rId69" Type="http://schemas.openxmlformats.org/officeDocument/2006/relationships/chart" Target="charts/chart36.xml"/><Relationship Id="rId113" Type="http://schemas.openxmlformats.org/officeDocument/2006/relationships/hyperlink" Target="https://www.polynt.com/vinylester-resin/" TargetMode="External"/><Relationship Id="rId134" Type="http://schemas.openxmlformats.org/officeDocument/2006/relationships/hyperlink" Target="https://www.poliya.com/en/amine-accelerated-vinyl-ester-resins" TargetMode="External"/><Relationship Id="rId80" Type="http://schemas.openxmlformats.org/officeDocument/2006/relationships/chart" Target="charts/chart46.xml"/><Relationship Id="rId155" Type="http://schemas.openxmlformats.org/officeDocument/2006/relationships/hyperlink" Target="https://www.satyenpolymers.com/resins_vinyl_ester.asp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chartUserShapes" Target="../drawings/drawing2.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290.xml.rels><?xml version="1.0" encoding="UTF-8" standalone="yes"?>
<Relationships xmlns="http://schemas.openxmlformats.org/package/2006/relationships"><Relationship Id="rId3" Type="http://schemas.openxmlformats.org/officeDocument/2006/relationships/package" Target="../embeddings/Microsoft_Excel_Worksheet280.xlsx"/><Relationship Id="rId2" Type="http://schemas.microsoft.com/office/2011/relationships/chartColorStyle" Target="colors290.xml"/><Relationship Id="rId1" Type="http://schemas.microsoft.com/office/2011/relationships/chartStyle" Target="style290.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 Id="rId4" Type="http://schemas.openxmlformats.org/officeDocument/2006/relationships/chartUserShapes" Target="../drawings/drawing3.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LCD Smartphone</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Sheet1!$B$2:$B$10</c:f>
              <c:numCache>
                <c:formatCode>0%</c:formatCode>
                <c:ptCount val="9"/>
                <c:pt idx="0">
                  <c:v>0.31</c:v>
                </c:pt>
                <c:pt idx="1">
                  <c:v>0.22</c:v>
                </c:pt>
                <c:pt idx="2">
                  <c:v>0.18</c:v>
                </c:pt>
                <c:pt idx="3">
                  <c:v>0.11</c:v>
                </c:pt>
                <c:pt idx="4">
                  <c:v>0.06</c:v>
                </c:pt>
                <c:pt idx="5">
                  <c:v>0.04</c:v>
                </c:pt>
                <c:pt idx="6">
                  <c:v>0.02</c:v>
                </c:pt>
                <c:pt idx="7">
                  <c:v>0.01</c:v>
                </c:pt>
                <c:pt idx="8">
                  <c:v>0.06</c:v>
                </c:pt>
              </c:numCache>
            </c:numRef>
          </c:val>
          <c:extLst>
            <c:ext xmlns:c16="http://schemas.microsoft.com/office/drawing/2014/chart" uri="{C3380CC4-5D6E-409C-BE32-E72D297353CC}">
              <c16:uniqueId val="{00000000-E7D8-48D2-B6CD-04E3E3F2E1A6}"/>
            </c:ext>
          </c:extLst>
        </c:ser>
        <c:ser>
          <c:idx val="1"/>
          <c:order val="1"/>
          <c:tx>
            <c:strRef>
              <c:f>Sheet1!$C$1</c:f>
              <c:strCache>
                <c:ptCount val="1"/>
                <c:pt idx="0">
                  <c:v>Chip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Sheet1!$C$2:$C$10</c:f>
              <c:numCache>
                <c:formatCode>General</c:formatCode>
                <c:ptCount val="9"/>
              </c:numCache>
            </c:numRef>
          </c:val>
          <c:extLst>
            <c:ext xmlns:c16="http://schemas.microsoft.com/office/drawing/2014/chart" uri="{C3380CC4-5D6E-409C-BE32-E72D297353CC}">
              <c16:uniqueId val="{00000001-E7D8-48D2-B6CD-04E3E3F2E1A6}"/>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Energy(In Exajoules)</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China</c:v>
                </c:pt>
                <c:pt idx="1">
                  <c:v>India</c:v>
                </c:pt>
                <c:pt idx="2">
                  <c:v>Japan</c:v>
                </c:pt>
                <c:pt idx="3">
                  <c:v>Austraila</c:v>
                </c:pt>
                <c:pt idx="4">
                  <c:v>Indonesia</c:v>
                </c:pt>
                <c:pt idx="5">
                  <c:v>South Korea</c:v>
                </c:pt>
                <c:pt idx="6">
                  <c:v>Thailand</c:v>
                </c:pt>
                <c:pt idx="7">
                  <c:v>Vietnam </c:v>
                </c:pt>
                <c:pt idx="8">
                  <c:v>Malayisa</c:v>
                </c:pt>
              </c:strCache>
            </c:strRef>
          </c:cat>
          <c:val>
            <c:numRef>
              <c:f>Sheet1!$B$2:$B$10</c:f>
              <c:numCache>
                <c:formatCode>0.00</c:formatCode>
                <c:ptCount val="9"/>
                <c:pt idx="0">
                  <c:v>7.79</c:v>
                </c:pt>
                <c:pt idx="1">
                  <c:v>1.43</c:v>
                </c:pt>
                <c:pt idx="2">
                  <c:v>1.1299999999999999</c:v>
                </c:pt>
                <c:pt idx="3">
                  <c:v>0.45</c:v>
                </c:pt>
                <c:pt idx="4">
                  <c:v>0.36</c:v>
                </c:pt>
                <c:pt idx="5">
                  <c:v>0.36</c:v>
                </c:pt>
                <c:pt idx="6">
                  <c:v>0.28000000000000003</c:v>
                </c:pt>
                <c:pt idx="7">
                  <c:v>0.08</c:v>
                </c:pt>
                <c:pt idx="8">
                  <c:v>0.04</c:v>
                </c:pt>
              </c:numCache>
            </c:numRef>
          </c:val>
          <c:extLst>
            <c:ext xmlns:c16="http://schemas.microsoft.com/office/drawing/2014/chart" uri="{C3380CC4-5D6E-409C-BE32-E72D297353CC}">
              <c16:uniqueId val="{00000000-0F4B-4EC1-B63D-1D3E987AE685}"/>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0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73.692758943622394</c:v>
                </c:pt>
                <c:pt idx="1">
                  <c:v>76.354789286383223</c:v>
                </c:pt>
                <c:pt idx="2">
                  <c:v>78.857599737778614</c:v>
                </c:pt>
                <c:pt idx="3">
                  <c:v>79.606673534369733</c:v>
                </c:pt>
                <c:pt idx="4">
                  <c:v>80.702159604408479</c:v>
                </c:pt>
                <c:pt idx="5">
                  <c:v>74.025319423812334</c:v>
                </c:pt>
                <c:pt idx="6">
                  <c:v>77.401342093781309</c:v>
                </c:pt>
                <c:pt idx="7">
                  <c:v>79.073904817795665</c:v>
                </c:pt>
                <c:pt idx="8">
                  <c:v>80.344286667576625</c:v>
                </c:pt>
                <c:pt idx="9">
                  <c:v>80.204602575185405</c:v>
                </c:pt>
                <c:pt idx="10">
                  <c:v>82.771017174147516</c:v>
                </c:pt>
                <c:pt idx="11">
                  <c:v>85.547862585409078</c:v>
                </c:pt>
                <c:pt idx="12">
                  <c:v>86.564503643976366</c:v>
                </c:pt>
                <c:pt idx="13">
                  <c:v>88.337856217010398</c:v>
                </c:pt>
                <c:pt idx="14">
                  <c:v>89.313384845225926</c:v>
                </c:pt>
                <c:pt idx="15">
                  <c:v>90.576945169943329</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14.473138227296289</c:v>
                </c:pt>
                <c:pt idx="1">
                  <c:v>14.032499418255284</c:v>
                </c:pt>
                <c:pt idx="2">
                  <c:v>13.922796246669</c:v>
                </c:pt>
                <c:pt idx="3">
                  <c:v>13.831920595444469</c:v>
                </c:pt>
                <c:pt idx="4">
                  <c:v>13.713452808562376</c:v>
                </c:pt>
                <c:pt idx="5">
                  <c:v>13.108199499295491</c:v>
                </c:pt>
                <c:pt idx="6">
                  <c:v>12.786213703530169</c:v>
                </c:pt>
                <c:pt idx="7">
                  <c:v>12.673871781413126</c:v>
                </c:pt>
                <c:pt idx="8">
                  <c:v>12.580158689656207</c:v>
                </c:pt>
                <c:pt idx="9">
                  <c:v>12.487085281968636</c:v>
                </c:pt>
                <c:pt idx="10">
                  <c:v>13.413590301039669</c:v>
                </c:pt>
                <c:pt idx="11">
                  <c:v>13.256803051231714</c:v>
                </c:pt>
                <c:pt idx="12">
                  <c:v>13.09230006531199</c:v>
                </c:pt>
                <c:pt idx="13">
                  <c:v>12.943961079791212</c:v>
                </c:pt>
                <c:pt idx="14">
                  <c:v>12.796183754931235</c:v>
                </c:pt>
                <c:pt idx="15">
                  <c:v>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6.5603659612414722</c:v>
                </c:pt>
                <c:pt idx="1">
                  <c:v>6.6686175338956293</c:v>
                </c:pt>
                <c:pt idx="2">
                  <c:v>6.7462618195892361</c:v>
                </c:pt>
                <c:pt idx="3">
                  <c:v>6.8207464640488853</c:v>
                </c:pt>
                <c:pt idx="4">
                  <c:v>6.730657621341261</c:v>
                </c:pt>
                <c:pt idx="5">
                  <c:v>6.8996071031040618</c:v>
                </c:pt>
                <c:pt idx="6">
                  <c:v>6.7399198370832778</c:v>
                </c:pt>
                <c:pt idx="7">
                  <c:v>6.7570569088756276</c:v>
                </c:pt>
                <c:pt idx="8">
                  <c:v>6.7734129288169065</c:v>
                </c:pt>
                <c:pt idx="9">
                  <c:v>6.7881072351637979</c:v>
                </c:pt>
                <c:pt idx="10">
                  <c:v>6.8044432326744717</c:v>
                </c:pt>
                <c:pt idx="11">
                  <c:v>6.8176051280265364</c:v>
                </c:pt>
                <c:pt idx="12">
                  <c:v>6.8321153266253516</c:v>
                </c:pt>
                <c:pt idx="13">
                  <c:v>6.8440113214197016</c:v>
                </c:pt>
                <c:pt idx="14">
                  <c:v>6.8555763647877797</c:v>
                </c:pt>
                <c:pt idx="15">
                  <c:v>6.8651955247484295</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19.946495811462242</c:v>
                </c:pt>
                <c:pt idx="1">
                  <c:v>20.230726227972699</c:v>
                </c:pt>
                <c:pt idx="2">
                  <c:v>20.271026221398678</c:v>
                </c:pt>
                <c:pt idx="3">
                  <c:v>20.30510248355721</c:v>
                </c:pt>
                <c:pt idx="4">
                  <c:v>20.565556364778846</c:v>
                </c:pt>
                <c:pt idx="5">
                  <c:v>20.542284082835511</c:v>
                </c:pt>
                <c:pt idx="6">
                  <c:v>21.182358943051959</c:v>
                </c:pt>
                <c:pt idx="7">
                  <c:v>21.176183914371407</c:v>
                </c:pt>
                <c:pt idx="8">
                  <c:v>21.163536938077272</c:v>
                </c:pt>
                <c:pt idx="9">
                  <c:v>21.148047831706577</c:v>
                </c:pt>
                <c:pt idx="10">
                  <c:v>20.106654439207862</c:v>
                </c:pt>
                <c:pt idx="11">
                  <c:v>20.149615838383578</c:v>
                </c:pt>
                <c:pt idx="12">
                  <c:v>20.197835159350955</c:v>
                </c:pt>
                <c:pt idx="13">
                  <c:v>20.233234791089885</c:v>
                </c:pt>
                <c:pt idx="14">
                  <c:v>20.263802688029234</c:v>
                </c:pt>
                <c:pt idx="15">
                  <c:v>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59.019999999999996</c:v>
                </c:pt>
                <c:pt idx="1">
                  <c:v>59.068156819876393</c:v>
                </c:pt>
                <c:pt idx="2">
                  <c:v>59.059915712343084</c:v>
                </c:pt>
                <c:pt idx="3">
                  <c:v>59.042230456949426</c:v>
                </c:pt>
                <c:pt idx="4">
                  <c:v>58.990333205317512</c:v>
                </c:pt>
                <c:pt idx="5">
                  <c:v>59.449909314764938</c:v>
                </c:pt>
                <c:pt idx="6">
                  <c:v>59.291507516334597</c:v>
                </c:pt>
                <c:pt idx="7">
                  <c:v>59.392887395339841</c:v>
                </c:pt>
                <c:pt idx="8">
                  <c:v>59.482891443449617</c:v>
                </c:pt>
                <c:pt idx="9">
                  <c:v>59.576759651160984</c:v>
                </c:pt>
                <c:pt idx="10">
                  <c:v>59.675312027078</c:v>
                </c:pt>
                <c:pt idx="11">
                  <c:v>59.775975982358162</c:v>
                </c:pt>
                <c:pt idx="12">
                  <c:v>59.877749448711704</c:v>
                </c:pt>
                <c:pt idx="13">
                  <c:v>59.978792807699207</c:v>
                </c:pt>
                <c:pt idx="14">
                  <c:v>60.084437192251762</c:v>
                </c:pt>
                <c:pt idx="15">
                  <c:v>60.193255693037592</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166026121734782"/>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12.430781622310974</c:v>
                </c:pt>
                <c:pt idx="1">
                  <c:v>12.120111393631191</c:v>
                </c:pt>
                <c:pt idx="2">
                  <c:v>12.223686136729613</c:v>
                </c:pt>
                <c:pt idx="3">
                  <c:v>11.97081137429779</c:v>
                </c:pt>
                <c:pt idx="4">
                  <c:v>12.24721277007774</c:v>
                </c:pt>
                <c:pt idx="5">
                  <c:v>11.927384334084305</c:v>
                </c:pt>
                <c:pt idx="6">
                  <c:v>12.133138080419792</c:v>
                </c:pt>
                <c:pt idx="7">
                  <c:v>12.059740107014758</c:v>
                </c:pt>
                <c:pt idx="8">
                  <c:v>11.985773894536393</c:v>
                </c:pt>
                <c:pt idx="9">
                  <c:v>11.923107474779568</c:v>
                </c:pt>
                <c:pt idx="10">
                  <c:v>11.855747183730434</c:v>
                </c:pt>
                <c:pt idx="11">
                  <c:v>11.803438888759631</c:v>
                </c:pt>
                <c:pt idx="12">
                  <c:v>11.7445739288654</c:v>
                </c:pt>
                <c:pt idx="13">
                  <c:v>11.69600064440775</c:v>
                </c:pt>
                <c:pt idx="14">
                  <c:v>11.649413130159679</c:v>
                </c:pt>
                <c:pt idx="15">
                  <c:v>11.611950668751089</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7.9773131523307743</c:v>
                </c:pt>
                <c:pt idx="1">
                  <c:v>7.8671752028090554</c:v>
                </c:pt>
                <c:pt idx="2">
                  <c:v>7.9109939979505191</c:v>
                </c:pt>
                <c:pt idx="3">
                  <c:v>7.9602710372386625</c:v>
                </c:pt>
                <c:pt idx="4">
                  <c:v>7.9287354413920941</c:v>
                </c:pt>
                <c:pt idx="5">
                  <c:v>8.1137558363535458</c:v>
                </c:pt>
                <c:pt idx="6">
                  <c:v>8.0328268960888369</c:v>
                </c:pt>
                <c:pt idx="7">
                  <c:v>8.0231669312635976</c:v>
                </c:pt>
                <c:pt idx="8">
                  <c:v>8.0091853594331948</c:v>
                </c:pt>
                <c:pt idx="9">
                  <c:v>7.9963989726480795</c:v>
                </c:pt>
                <c:pt idx="10">
                  <c:v>7.9827534642607914</c:v>
                </c:pt>
                <c:pt idx="11">
                  <c:v>7.9806417087414792</c:v>
                </c:pt>
                <c:pt idx="12">
                  <c:v>7.9712342416496984</c:v>
                </c:pt>
                <c:pt idx="13">
                  <c:v>7.9624632486205655</c:v>
                </c:pt>
                <c:pt idx="14">
                  <c:v>7.9597147082498738</c:v>
                </c:pt>
                <c:pt idx="15">
                  <c:v>7.9537953795379552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27.932342182098878</c:v>
                </c:pt>
                <c:pt idx="1">
                  <c:v>28.163215885700449</c:v>
                </c:pt>
                <c:pt idx="2">
                  <c:v>28.186209925340361</c:v>
                </c:pt>
                <c:pt idx="3">
                  <c:v>28.175131754213233</c:v>
                </c:pt>
                <c:pt idx="4">
                  <c:v>28.171079204359973</c:v>
                </c:pt>
                <c:pt idx="5">
                  <c:v>28.226728050413037</c:v>
                </c:pt>
                <c:pt idx="6">
                  <c:v>28.128622856794184</c:v>
                </c:pt>
                <c:pt idx="7">
                  <c:v>28.147233492091495</c:v>
                </c:pt>
                <c:pt idx="8">
                  <c:v>28.174969895544542</c:v>
                </c:pt>
                <c:pt idx="9">
                  <c:v>28.180686843011095</c:v>
                </c:pt>
                <c:pt idx="10">
                  <c:v>28.197587478815667</c:v>
                </c:pt>
                <c:pt idx="11">
                  <c:v>28.197491798320112</c:v>
                </c:pt>
                <c:pt idx="12">
                  <c:v>28.202573322358443</c:v>
                </c:pt>
                <c:pt idx="13">
                  <c:v>28.200894115751751</c:v>
                </c:pt>
                <c:pt idx="14">
                  <c:v>28.19970422508845</c:v>
                </c:pt>
                <c:pt idx="15">
                  <c:v>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51.659563043259404</c:v>
                </c:pt>
                <c:pt idx="1">
                  <c:v>51.849497517859312</c:v>
                </c:pt>
                <c:pt idx="2">
                  <c:v>51.679109939979504</c:v>
                </c:pt>
                <c:pt idx="3">
                  <c:v>51.893785834250295</c:v>
                </c:pt>
                <c:pt idx="4">
                  <c:v>51.652972584170186</c:v>
                </c:pt>
                <c:pt idx="5">
                  <c:v>51.732131779149114</c:v>
                </c:pt>
                <c:pt idx="6">
                  <c:v>51.705412166697172</c:v>
                </c:pt>
                <c:pt idx="7">
                  <c:v>51.769859469630156</c:v>
                </c:pt>
                <c:pt idx="8">
                  <c:v>51.830070850485875</c:v>
                </c:pt>
                <c:pt idx="9">
                  <c:v>51.899806709561261</c:v>
                </c:pt>
                <c:pt idx="10">
                  <c:v>51.963911873193091</c:v>
                </c:pt>
                <c:pt idx="11">
                  <c:v>52.018427604178783</c:v>
                </c:pt>
                <c:pt idx="12">
                  <c:v>52.08161850712645</c:v>
                </c:pt>
                <c:pt idx="13">
                  <c:v>52.140641991219951</c:v>
                </c:pt>
                <c:pt idx="14">
                  <c:v>52.191167936501991</c:v>
                </c:pt>
                <c:pt idx="15">
                  <c:v>52.240750390828559</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18.054463406041069</c:v>
                </c:pt>
                <c:pt idx="1">
                  <c:v>17.92588512612372</c:v>
                </c:pt>
                <c:pt idx="2">
                  <c:v>17.6208574651831</c:v>
                </c:pt>
                <c:pt idx="3">
                  <c:v>15.038248189847378</c:v>
                </c:pt>
                <c:pt idx="4">
                  <c:v>13.391653872209442</c:v>
                </c:pt>
                <c:pt idx="5">
                  <c:v>13.72770151851077</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81.945536593958934</c:v>
                </c:pt>
                <c:pt idx="1">
                  <c:v>82.074114873876283</c:v>
                </c:pt>
                <c:pt idx="2">
                  <c:v>82.379142534816907</c:v>
                </c:pt>
                <c:pt idx="3">
                  <c:v>84.961751810152634</c:v>
                </c:pt>
                <c:pt idx="4">
                  <c:v>86.608346127790568</c:v>
                </c:pt>
                <c:pt idx="5">
                  <c:v>86.27229848148923</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1B90-4061-A868-88416A3D590D}"/>
              </c:ext>
            </c:extLst>
          </c:dPt>
          <c:dPt>
            <c:idx val="5"/>
            <c:invertIfNegative val="0"/>
            <c:bubble3D val="0"/>
            <c:extLst>
              <c:ext xmlns:c16="http://schemas.microsoft.com/office/drawing/2014/chart" uri="{C3380CC4-5D6E-409C-BE32-E72D297353CC}">
                <c16:uniqueId val="{00000001-1B90-4061-A868-88416A3D590D}"/>
              </c:ext>
            </c:extLst>
          </c:dPt>
          <c:dPt>
            <c:idx val="6"/>
            <c:invertIfNegative val="0"/>
            <c:bubble3D val="0"/>
            <c:extLst>
              <c:ext xmlns:c16="http://schemas.microsoft.com/office/drawing/2014/chart" uri="{C3380CC4-5D6E-409C-BE32-E72D297353CC}">
                <c16:uniqueId val="{00000002-1B90-4061-A868-88416A3D590D}"/>
              </c:ext>
            </c:extLst>
          </c:dPt>
          <c:dPt>
            <c:idx val="7"/>
            <c:invertIfNegative val="0"/>
            <c:bubble3D val="0"/>
            <c:extLst>
              <c:ext xmlns:c16="http://schemas.microsoft.com/office/drawing/2014/chart" uri="{C3380CC4-5D6E-409C-BE32-E72D297353CC}">
                <c16:uniqueId val="{00000003-1B90-4061-A868-88416A3D590D}"/>
              </c:ext>
            </c:extLst>
          </c:dPt>
          <c:dPt>
            <c:idx val="8"/>
            <c:invertIfNegative val="0"/>
            <c:bubble3D val="0"/>
            <c:extLst>
              <c:ext xmlns:c16="http://schemas.microsoft.com/office/drawing/2014/chart" uri="{C3380CC4-5D6E-409C-BE32-E72D297353CC}">
                <c16:uniqueId val="{00000004-1B90-4061-A868-88416A3D590D}"/>
              </c:ext>
            </c:extLst>
          </c:dPt>
          <c:dPt>
            <c:idx val="9"/>
            <c:invertIfNegative val="0"/>
            <c:bubble3D val="0"/>
            <c:extLst>
              <c:ext xmlns:c16="http://schemas.microsoft.com/office/drawing/2014/chart" uri="{C3380CC4-5D6E-409C-BE32-E72D297353CC}">
                <c16:uniqueId val="{00000005-1B90-4061-A868-88416A3D590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1B90-4061-A868-88416A3D590D}"/>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1B90-4061-A868-88416A3D590D}"/>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81.540000000000006</c:v>
                </c:pt>
                <c:pt idx="1">
                  <c:v>82.73</c:v>
                </c:pt>
                <c:pt idx="2">
                  <c:v>82.89</c:v>
                </c:pt>
                <c:pt idx="3">
                  <c:v>82.93</c:v>
                </c:pt>
                <c:pt idx="4">
                  <c:v>83.89</c:v>
                </c:pt>
                <c:pt idx="5">
                  <c:v>79.790000000000006</c:v>
                </c:pt>
                <c:pt idx="6">
                  <c:v>82.809999999999988</c:v>
                </c:pt>
                <c:pt idx="7">
                  <c:v>83.41</c:v>
                </c:pt>
                <c:pt idx="8">
                  <c:v>83.850000000000009</c:v>
                </c:pt>
                <c:pt idx="9">
                  <c:v>84.58</c:v>
                </c:pt>
                <c:pt idx="10">
                  <c:v>85.02</c:v>
                </c:pt>
                <c:pt idx="11">
                  <c:v>85.98</c:v>
                </c:pt>
                <c:pt idx="12">
                  <c:v>86.339999999999989</c:v>
                </c:pt>
                <c:pt idx="13">
                  <c:v>87.62</c:v>
                </c:pt>
                <c:pt idx="14">
                  <c:v>88.48</c:v>
                </c:pt>
                <c:pt idx="15">
                  <c:v>89.02</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18.759999999999998</c:v>
                </c:pt>
                <c:pt idx="1">
                  <c:v>18.7</c:v>
                </c:pt>
                <c:pt idx="2">
                  <c:v>18.809999999999999</c:v>
                </c:pt>
                <c:pt idx="3">
                  <c:v>18.829999999999998</c:v>
                </c:pt>
                <c:pt idx="4">
                  <c:v>18.75</c:v>
                </c:pt>
                <c:pt idx="5">
                  <c:v>18.82</c:v>
                </c:pt>
                <c:pt idx="6">
                  <c:v>18.75</c:v>
                </c:pt>
                <c:pt idx="7">
                  <c:v>18.740000000000002</c:v>
                </c:pt>
                <c:pt idx="8">
                  <c:v>18.63</c:v>
                </c:pt>
                <c:pt idx="9">
                  <c:v>18.62</c:v>
                </c:pt>
                <c:pt idx="10">
                  <c:v>18.579999999999998</c:v>
                </c:pt>
                <c:pt idx="11">
                  <c:v>18.579999999999998</c:v>
                </c:pt>
                <c:pt idx="12">
                  <c:v>18.329999999999998</c:v>
                </c:pt>
                <c:pt idx="13">
                  <c:v>18.45</c:v>
                </c:pt>
                <c:pt idx="14">
                  <c:v>18.459999999999997</c:v>
                </c:pt>
                <c:pt idx="15">
                  <c:v>18.34</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c:v>
                </c:pt>
                <c:pt idx="1">
                  <c:v>5.79</c:v>
                </c:pt>
                <c:pt idx="2">
                  <c:v>5.79</c:v>
                </c:pt>
                <c:pt idx="3">
                  <c:v>5.8000000000000007</c:v>
                </c:pt>
                <c:pt idx="4">
                  <c:v>5.8000000000000007</c:v>
                </c:pt>
                <c:pt idx="5">
                  <c:v>5.81</c:v>
                </c:pt>
                <c:pt idx="6">
                  <c:v>5.81</c:v>
                </c:pt>
                <c:pt idx="7">
                  <c:v>5.81</c:v>
                </c:pt>
                <c:pt idx="8">
                  <c:v>5.81</c:v>
                </c:pt>
                <c:pt idx="9">
                  <c:v>5.81</c:v>
                </c:pt>
                <c:pt idx="10">
                  <c:v>5.81</c:v>
                </c:pt>
                <c:pt idx="11">
                  <c:v>5.82</c:v>
                </c:pt>
                <c:pt idx="12">
                  <c:v>5.82</c:v>
                </c:pt>
                <c:pt idx="13">
                  <c:v>5.82</c:v>
                </c:pt>
                <c:pt idx="14">
                  <c:v>5.82</c:v>
                </c:pt>
                <c:pt idx="15">
                  <c:v>5.82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16.75</c:v>
                </c:pt>
                <c:pt idx="1">
                  <c:v>16.79</c:v>
                </c:pt>
                <c:pt idx="2">
                  <c:v>16.739999999999998</c:v>
                </c:pt>
                <c:pt idx="3">
                  <c:v>16.739999999999998</c:v>
                </c:pt>
                <c:pt idx="4">
                  <c:v>16.82</c:v>
                </c:pt>
                <c:pt idx="5">
                  <c:v>16.77</c:v>
                </c:pt>
                <c:pt idx="6">
                  <c:v>16.86</c:v>
                </c:pt>
                <c:pt idx="7">
                  <c:v>16.830000000000002</c:v>
                </c:pt>
                <c:pt idx="8">
                  <c:v>16.850000000000001</c:v>
                </c:pt>
                <c:pt idx="9">
                  <c:v>16.84</c:v>
                </c:pt>
                <c:pt idx="10">
                  <c:v>16.900000000000002</c:v>
                </c:pt>
                <c:pt idx="11">
                  <c:v>16.900000000000002</c:v>
                </c:pt>
                <c:pt idx="12">
                  <c:v>17.07</c:v>
                </c:pt>
                <c:pt idx="13">
                  <c:v>16.89</c:v>
                </c:pt>
                <c:pt idx="14">
                  <c:v>16.900000000000002</c:v>
                </c:pt>
                <c:pt idx="15">
                  <c:v>16.939999999999998</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58.699999999999996</c:v>
                </c:pt>
                <c:pt idx="1">
                  <c:v>58.730000000000004</c:v>
                </c:pt>
                <c:pt idx="2">
                  <c:v>58.650000000000006</c:v>
                </c:pt>
                <c:pt idx="3">
                  <c:v>58.64</c:v>
                </c:pt>
                <c:pt idx="4">
                  <c:v>58.620000000000005</c:v>
                </c:pt>
                <c:pt idx="5">
                  <c:v>58.599999999999994</c:v>
                </c:pt>
                <c:pt idx="6">
                  <c:v>58.57</c:v>
                </c:pt>
                <c:pt idx="7">
                  <c:v>58.620000000000005</c:v>
                </c:pt>
                <c:pt idx="8">
                  <c:v>58.709999999999994</c:v>
                </c:pt>
                <c:pt idx="9">
                  <c:v>58.720000000000006</c:v>
                </c:pt>
                <c:pt idx="10">
                  <c:v>58.709999999999994</c:v>
                </c:pt>
                <c:pt idx="11">
                  <c:v>58.709999999999994</c:v>
                </c:pt>
                <c:pt idx="12">
                  <c:v>58.79</c:v>
                </c:pt>
                <c:pt idx="13">
                  <c:v>58.830000000000005</c:v>
                </c:pt>
                <c:pt idx="14">
                  <c:v>58.819999999999993</c:v>
                </c:pt>
                <c:pt idx="15">
                  <c:v>58.89</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1526374859708193"/>
          <c:w val="0.76583541619183637"/>
          <c:h val="0.52386542591267005"/>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9.6552354181480773</c:v>
                </c:pt>
                <c:pt idx="1">
                  <c:v>10.485654560914293</c:v>
                </c:pt>
                <c:pt idx="2">
                  <c:v>9.8440771377562246</c:v>
                </c:pt>
                <c:pt idx="3">
                  <c:v>10.016005545177098</c:v>
                </c:pt>
                <c:pt idx="4">
                  <c:v>11.01571272637174</c:v>
                </c:pt>
                <c:pt idx="5">
                  <c:v>10.222387198331194</c:v>
                </c:pt>
                <c:pt idx="6">
                  <c:v>10.711934154222879</c:v>
                </c:pt>
                <c:pt idx="7">
                  <c:v>10.660347773976575</c:v>
                </c:pt>
                <c:pt idx="8">
                  <c:v>10.626147807683706</c:v>
                </c:pt>
                <c:pt idx="9">
                  <c:v>10.574436780183504</c:v>
                </c:pt>
                <c:pt idx="10">
                  <c:v>10.546802664308197</c:v>
                </c:pt>
                <c:pt idx="11">
                  <c:v>10.525666276403756</c:v>
                </c:pt>
                <c:pt idx="12">
                  <c:v>10.485236792109099</c:v>
                </c:pt>
                <c:pt idx="13">
                  <c:v>10.449245142542619</c:v>
                </c:pt>
                <c:pt idx="14">
                  <c:v>10.418875544207552</c:v>
                </c:pt>
                <c:pt idx="15">
                  <c:v>10.386148365041748</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9.4712083541244958</c:v>
                </c:pt>
                <c:pt idx="1">
                  <c:v>9.2679040929292267</c:v>
                </c:pt>
                <c:pt idx="2">
                  <c:v>9.1791306411424269</c:v>
                </c:pt>
                <c:pt idx="3">
                  <c:v>8.6327444681602028</c:v>
                </c:pt>
                <c:pt idx="4">
                  <c:v>8.6197488172040568</c:v>
                </c:pt>
                <c:pt idx="5">
                  <c:v>9.0444265917253617</c:v>
                </c:pt>
                <c:pt idx="6">
                  <c:v>8.8259552991721897</c:v>
                </c:pt>
                <c:pt idx="7">
                  <c:v>8.8188557734057049</c:v>
                </c:pt>
                <c:pt idx="8">
                  <c:v>8.7893642836477959</c:v>
                </c:pt>
                <c:pt idx="9">
                  <c:v>8.7791629438616905</c:v>
                </c:pt>
                <c:pt idx="10">
                  <c:v>8.755717380428587</c:v>
                </c:pt>
                <c:pt idx="11">
                  <c:v>8.7336478780329383</c:v>
                </c:pt>
                <c:pt idx="12">
                  <c:v>8.7134310237017747</c:v>
                </c:pt>
                <c:pt idx="13">
                  <c:v>8.7007023075228833</c:v>
                </c:pt>
                <c:pt idx="14">
                  <c:v>8.6810166719191209</c:v>
                </c:pt>
                <c:pt idx="15">
                  <c:v>8.6649552893469295</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27.698990882447898</c:v>
                </c:pt>
                <c:pt idx="1">
                  <c:v>27.6030620757086</c:v>
                </c:pt>
                <c:pt idx="2">
                  <c:v>27.729780564551167</c:v>
                </c:pt>
                <c:pt idx="3">
                  <c:v>27.7190282016408</c:v>
                </c:pt>
                <c:pt idx="4">
                  <c:v>27.227827324953104</c:v>
                </c:pt>
                <c:pt idx="5">
                  <c:v>27.611783898375151</c:v>
                </c:pt>
                <c:pt idx="6">
                  <c:v>26.996681438374132</c:v>
                </c:pt>
                <c:pt idx="7">
                  <c:v>27.083831424220755</c:v>
                </c:pt>
                <c:pt idx="8">
                  <c:v>27.168206054755107</c:v>
                </c:pt>
                <c:pt idx="9">
                  <c:v>27.250751136610507</c:v>
                </c:pt>
                <c:pt idx="10">
                  <c:v>27.325525487593911</c:v>
                </c:pt>
                <c:pt idx="11">
                  <c:v>27.398601863845684</c:v>
                </c:pt>
                <c:pt idx="12">
                  <c:v>27.485005863738195</c:v>
                </c:pt>
                <c:pt idx="13">
                  <c:v>27.558525255339873</c:v>
                </c:pt>
                <c:pt idx="14">
                  <c:v>27.641963815815167</c:v>
                </c:pt>
                <c:pt idx="15">
                  <c:v>27.716607085307409</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53.174565345279525</c:v>
                </c:pt>
                <c:pt idx="1">
                  <c:v>52.643379270447888</c:v>
                </c:pt>
                <c:pt idx="2">
                  <c:v>53.247011656550178</c:v>
                </c:pt>
                <c:pt idx="3">
                  <c:v>53.632221785021905</c:v>
                </c:pt>
                <c:pt idx="4">
                  <c:v>53.136711131471102</c:v>
                </c:pt>
                <c:pt idx="5">
                  <c:v>53.121402311568289</c:v>
                </c:pt>
                <c:pt idx="6">
                  <c:v>53.465429108230786</c:v>
                </c:pt>
                <c:pt idx="7">
                  <c:v>53.436965028396969</c:v>
                </c:pt>
                <c:pt idx="8">
                  <c:v>53.416281853913397</c:v>
                </c:pt>
                <c:pt idx="9">
                  <c:v>53.395649139344293</c:v>
                </c:pt>
                <c:pt idx="10">
                  <c:v>53.371954467669312</c:v>
                </c:pt>
                <c:pt idx="11">
                  <c:v>53.342083981717622</c:v>
                </c:pt>
                <c:pt idx="12">
                  <c:v>53.316326320450926</c:v>
                </c:pt>
                <c:pt idx="13">
                  <c:v>53.291527294594623</c:v>
                </c:pt>
                <c:pt idx="14">
                  <c:v>53.258143968058171</c:v>
                </c:pt>
                <c:pt idx="15">
                  <c:v>53.232289260303908</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17.97</c:v>
                </c:pt>
                <c:pt idx="1">
                  <c:v>18.060000000000002</c:v>
                </c:pt>
                <c:pt idx="2">
                  <c:v>17.849999999999998</c:v>
                </c:pt>
                <c:pt idx="3">
                  <c:v>18.05</c:v>
                </c:pt>
                <c:pt idx="4">
                  <c:v>17.87</c:v>
                </c:pt>
                <c:pt idx="5">
                  <c:v>17.760000000000002</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82.03</c:v>
                </c:pt>
                <c:pt idx="1">
                  <c:v>81.94</c:v>
                </c:pt>
                <c:pt idx="2">
                  <c:v>82.15</c:v>
                </c:pt>
                <c:pt idx="3">
                  <c:v>81.95</c:v>
                </c:pt>
                <c:pt idx="4">
                  <c:v>82.13000000000001</c:v>
                </c:pt>
                <c:pt idx="5">
                  <c:v>82.240000000000009</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9.4757159779806283E-2"/>
                  <c:y val="-4.924619064255193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23.649191408244256</c:v>
                </c:pt>
                <c:pt idx="1">
                  <c:v>21.600495741107213</c:v>
                </c:pt>
                <c:pt idx="2">
                  <c:v>12.876376599724216</c:v>
                </c:pt>
                <c:pt idx="3">
                  <c:v>10.667812398667438</c:v>
                </c:pt>
                <c:pt idx="4">
                  <c:v>8.6336215689274489</c:v>
                </c:pt>
                <c:pt idx="5">
                  <c:v>22.786065743265581</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0D8-4C4E-B880-CCBE84EE0DA4}"/>
              </c:ext>
            </c:extLst>
          </c:dPt>
          <c:dPt>
            <c:idx val="5"/>
            <c:invertIfNegative val="0"/>
            <c:bubble3D val="0"/>
            <c:extLst>
              <c:ext xmlns:c16="http://schemas.microsoft.com/office/drawing/2014/chart" uri="{C3380CC4-5D6E-409C-BE32-E72D297353CC}">
                <c16:uniqueId val="{00000001-80D8-4C4E-B880-CCBE84EE0DA4}"/>
              </c:ext>
            </c:extLst>
          </c:dPt>
          <c:dPt>
            <c:idx val="6"/>
            <c:invertIfNegative val="0"/>
            <c:bubble3D val="0"/>
            <c:extLst>
              <c:ext xmlns:c16="http://schemas.microsoft.com/office/drawing/2014/chart" uri="{C3380CC4-5D6E-409C-BE32-E72D297353CC}">
                <c16:uniqueId val="{00000002-80D8-4C4E-B880-CCBE84EE0DA4}"/>
              </c:ext>
            </c:extLst>
          </c:dPt>
          <c:dPt>
            <c:idx val="7"/>
            <c:invertIfNegative val="0"/>
            <c:bubble3D val="0"/>
            <c:extLst>
              <c:ext xmlns:c16="http://schemas.microsoft.com/office/drawing/2014/chart" uri="{C3380CC4-5D6E-409C-BE32-E72D297353CC}">
                <c16:uniqueId val="{00000003-80D8-4C4E-B880-CCBE84EE0DA4}"/>
              </c:ext>
            </c:extLst>
          </c:dPt>
          <c:dPt>
            <c:idx val="8"/>
            <c:invertIfNegative val="0"/>
            <c:bubble3D val="0"/>
            <c:extLst>
              <c:ext xmlns:c16="http://schemas.microsoft.com/office/drawing/2014/chart" uri="{C3380CC4-5D6E-409C-BE32-E72D297353CC}">
                <c16:uniqueId val="{00000004-80D8-4C4E-B880-CCBE84EE0DA4}"/>
              </c:ext>
            </c:extLst>
          </c:dPt>
          <c:dPt>
            <c:idx val="9"/>
            <c:invertIfNegative val="0"/>
            <c:bubble3D val="0"/>
            <c:extLst>
              <c:ext xmlns:c16="http://schemas.microsoft.com/office/drawing/2014/chart" uri="{C3380CC4-5D6E-409C-BE32-E72D297353CC}">
                <c16:uniqueId val="{00000005-80D8-4C4E-B880-CCBE84EE0DA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80D8-4C4E-B880-CCBE84EE0DA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80D8-4C4E-B880-CCBE84EE0DA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84.89</c:v>
                </c:pt>
                <c:pt idx="1">
                  <c:v>85.22</c:v>
                </c:pt>
                <c:pt idx="2">
                  <c:v>85.06</c:v>
                </c:pt>
                <c:pt idx="3">
                  <c:v>85.61999999999999</c:v>
                </c:pt>
                <c:pt idx="4">
                  <c:v>86.37</c:v>
                </c:pt>
                <c:pt idx="5">
                  <c:v>80.569999999999993</c:v>
                </c:pt>
                <c:pt idx="6">
                  <c:v>79.61</c:v>
                </c:pt>
                <c:pt idx="7">
                  <c:v>86.88</c:v>
                </c:pt>
                <c:pt idx="8">
                  <c:v>87.03</c:v>
                </c:pt>
                <c:pt idx="9">
                  <c:v>87.44</c:v>
                </c:pt>
                <c:pt idx="10">
                  <c:v>87.6</c:v>
                </c:pt>
                <c:pt idx="11">
                  <c:v>87.839999999999989</c:v>
                </c:pt>
                <c:pt idx="12">
                  <c:v>88.12</c:v>
                </c:pt>
                <c:pt idx="13">
                  <c:v>88.36</c:v>
                </c:pt>
                <c:pt idx="14">
                  <c:v>88.7</c:v>
                </c:pt>
                <c:pt idx="15">
                  <c:v>88.990000000000009</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14.17</c:v>
                </c:pt>
                <c:pt idx="1">
                  <c:v>14.09</c:v>
                </c:pt>
                <c:pt idx="2">
                  <c:v>14.02</c:v>
                </c:pt>
                <c:pt idx="3">
                  <c:v>13.950000000000001</c:v>
                </c:pt>
                <c:pt idx="4">
                  <c:v>13.88</c:v>
                </c:pt>
                <c:pt idx="5">
                  <c:v>13.819999999999999</c:v>
                </c:pt>
                <c:pt idx="6">
                  <c:v>13.74</c:v>
                </c:pt>
                <c:pt idx="7">
                  <c:v>13.59</c:v>
                </c:pt>
                <c:pt idx="8">
                  <c:v>13.459999999999999</c:v>
                </c:pt>
                <c:pt idx="9">
                  <c:v>13.320000000000002</c:v>
                </c:pt>
                <c:pt idx="10">
                  <c:v>13.18</c:v>
                </c:pt>
                <c:pt idx="11">
                  <c:v>13.03</c:v>
                </c:pt>
                <c:pt idx="12">
                  <c:v>12.889999999999999</c:v>
                </c:pt>
                <c:pt idx="13">
                  <c:v>12.75</c:v>
                </c:pt>
                <c:pt idx="14">
                  <c:v>12.6</c:v>
                </c:pt>
                <c:pt idx="15">
                  <c:v>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6.3100000000000005</c:v>
                </c:pt>
                <c:pt idx="1">
                  <c:v>6.3299999999999992</c:v>
                </c:pt>
                <c:pt idx="2">
                  <c:v>6.35</c:v>
                </c:pt>
                <c:pt idx="3">
                  <c:v>6.36</c:v>
                </c:pt>
                <c:pt idx="4">
                  <c:v>6.370000000000001</c:v>
                </c:pt>
                <c:pt idx="5">
                  <c:v>6.39</c:v>
                </c:pt>
                <c:pt idx="6">
                  <c:v>6.41</c:v>
                </c:pt>
                <c:pt idx="7">
                  <c:v>6.419999999999999</c:v>
                </c:pt>
                <c:pt idx="8">
                  <c:v>6.43</c:v>
                </c:pt>
                <c:pt idx="9">
                  <c:v>6.4399999999999995</c:v>
                </c:pt>
                <c:pt idx="10">
                  <c:v>6.45</c:v>
                </c:pt>
                <c:pt idx="11">
                  <c:v>6.4600000000000009</c:v>
                </c:pt>
                <c:pt idx="12">
                  <c:v>6.47</c:v>
                </c:pt>
                <c:pt idx="13">
                  <c:v>6.4799999999999995</c:v>
                </c:pt>
                <c:pt idx="14">
                  <c:v>6.49</c:v>
                </c:pt>
                <c:pt idx="15">
                  <c:v>6.5</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20.190000000000001</c:v>
                </c:pt>
                <c:pt idx="1">
                  <c:v>20.200000000000003</c:v>
                </c:pt>
                <c:pt idx="2">
                  <c:v>20.23</c:v>
                </c:pt>
                <c:pt idx="3">
                  <c:v>20.239999999999998</c:v>
                </c:pt>
                <c:pt idx="4">
                  <c:v>20.25</c:v>
                </c:pt>
                <c:pt idx="5">
                  <c:v>20.25</c:v>
                </c:pt>
                <c:pt idx="6">
                  <c:v>20.260000000000002</c:v>
                </c:pt>
                <c:pt idx="7">
                  <c:v>20.28</c:v>
                </c:pt>
                <c:pt idx="8">
                  <c:v>20.29</c:v>
                </c:pt>
                <c:pt idx="9">
                  <c:v>20.3</c:v>
                </c:pt>
                <c:pt idx="10">
                  <c:v>20.309999999999999</c:v>
                </c:pt>
                <c:pt idx="11">
                  <c:v>20.330000000000002</c:v>
                </c:pt>
                <c:pt idx="12">
                  <c:v>20.34</c:v>
                </c:pt>
                <c:pt idx="13">
                  <c:v>20.349999999999998</c:v>
                </c:pt>
                <c:pt idx="14">
                  <c:v>20.369999999999997</c:v>
                </c:pt>
                <c:pt idx="15">
                  <c:v>20.380000000000003</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59.319999999999993</c:v>
                </c:pt>
                <c:pt idx="1">
                  <c:v>59.37</c:v>
                </c:pt>
                <c:pt idx="2">
                  <c:v>59.41</c:v>
                </c:pt>
                <c:pt idx="3">
                  <c:v>59.45</c:v>
                </c:pt>
                <c:pt idx="4">
                  <c:v>59.5</c:v>
                </c:pt>
                <c:pt idx="5">
                  <c:v>59.540000000000006</c:v>
                </c:pt>
                <c:pt idx="6">
                  <c:v>59.589999999999996</c:v>
                </c:pt>
                <c:pt idx="7">
                  <c:v>59.709999999999994</c:v>
                </c:pt>
                <c:pt idx="8">
                  <c:v>59.830000000000005</c:v>
                </c:pt>
                <c:pt idx="9">
                  <c:v>59.940000000000005</c:v>
                </c:pt>
                <c:pt idx="10">
                  <c:v>60.06</c:v>
                </c:pt>
                <c:pt idx="11">
                  <c:v>60.18</c:v>
                </c:pt>
                <c:pt idx="12">
                  <c:v>60.3</c:v>
                </c:pt>
                <c:pt idx="13">
                  <c:v>60.419999999999995</c:v>
                </c:pt>
                <c:pt idx="14">
                  <c:v>60.540000000000006</c:v>
                </c:pt>
                <c:pt idx="15">
                  <c:v>60.660000000000004</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14.540000000000001</c:v>
                </c:pt>
                <c:pt idx="1">
                  <c:v>14.96</c:v>
                </c:pt>
                <c:pt idx="2">
                  <c:v>15.75</c:v>
                </c:pt>
                <c:pt idx="3">
                  <c:v>14.93</c:v>
                </c:pt>
                <c:pt idx="4">
                  <c:v>14.69</c:v>
                </c:pt>
                <c:pt idx="5">
                  <c:v>14.6</c:v>
                </c:pt>
                <c:pt idx="6">
                  <c:v>14.49</c:v>
                </c:pt>
                <c:pt idx="7">
                  <c:v>14.39</c:v>
                </c:pt>
                <c:pt idx="8">
                  <c:v>14.299999999999999</c:v>
                </c:pt>
                <c:pt idx="9">
                  <c:v>14.2</c:v>
                </c:pt>
                <c:pt idx="10">
                  <c:v>14.05</c:v>
                </c:pt>
                <c:pt idx="11">
                  <c:v>13.94</c:v>
                </c:pt>
                <c:pt idx="12">
                  <c:v>13.819999999999999</c:v>
                </c:pt>
                <c:pt idx="13">
                  <c:v>13.71</c:v>
                </c:pt>
                <c:pt idx="14">
                  <c:v>13.600000000000001</c:v>
                </c:pt>
                <c:pt idx="15">
                  <c:v>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c:v>
                </c:pt>
                <c:pt idx="1">
                  <c:v>9.6100000000000012</c:v>
                </c:pt>
                <c:pt idx="2">
                  <c:v>9.08</c:v>
                </c:pt>
                <c:pt idx="3">
                  <c:v>9.2200000000000006</c:v>
                </c:pt>
                <c:pt idx="4">
                  <c:v>9.11</c:v>
                </c:pt>
                <c:pt idx="5">
                  <c:v>9.08</c:v>
                </c:pt>
                <c:pt idx="6">
                  <c:v>9.0499999999999989</c:v>
                </c:pt>
                <c:pt idx="7">
                  <c:v>9.02</c:v>
                </c:pt>
                <c:pt idx="8">
                  <c:v>8.99</c:v>
                </c:pt>
                <c:pt idx="9">
                  <c:v>8.9599999999999991</c:v>
                </c:pt>
                <c:pt idx="10">
                  <c:v>8.91</c:v>
                </c:pt>
                <c:pt idx="11">
                  <c:v>8.870000000000001</c:v>
                </c:pt>
                <c:pt idx="12">
                  <c:v>8.83</c:v>
                </c:pt>
                <c:pt idx="13">
                  <c:v>8.7800000000000011</c:v>
                </c:pt>
                <c:pt idx="14">
                  <c:v>8.75</c:v>
                </c:pt>
                <c:pt idx="15">
                  <c:v>8.7099999999999991</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25.05</c:v>
                </c:pt>
                <c:pt idx="1">
                  <c:v>25.34</c:v>
                </c:pt>
                <c:pt idx="2">
                  <c:v>25.28</c:v>
                </c:pt>
                <c:pt idx="3">
                  <c:v>25.650000000000002</c:v>
                </c:pt>
                <c:pt idx="4">
                  <c:v>25.740000000000002</c:v>
                </c:pt>
                <c:pt idx="5">
                  <c:v>25.8</c:v>
                </c:pt>
                <c:pt idx="6">
                  <c:v>25.86</c:v>
                </c:pt>
                <c:pt idx="7">
                  <c:v>25.919999999999998</c:v>
                </c:pt>
                <c:pt idx="8">
                  <c:v>25.979999999999997</c:v>
                </c:pt>
                <c:pt idx="9">
                  <c:v>26.040000000000003</c:v>
                </c:pt>
                <c:pt idx="10">
                  <c:v>26.11</c:v>
                </c:pt>
                <c:pt idx="11">
                  <c:v>26.179999999999996</c:v>
                </c:pt>
                <c:pt idx="12">
                  <c:v>26.25</c:v>
                </c:pt>
                <c:pt idx="13">
                  <c:v>26.31</c:v>
                </c:pt>
                <c:pt idx="14">
                  <c:v>26.38</c:v>
                </c:pt>
                <c:pt idx="15">
                  <c:v>26.450000000000003</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50.73</c:v>
                </c:pt>
                <c:pt idx="1">
                  <c:v>50.09</c:v>
                </c:pt>
                <c:pt idx="2">
                  <c:v>49.89</c:v>
                </c:pt>
                <c:pt idx="3">
                  <c:v>50.19</c:v>
                </c:pt>
                <c:pt idx="4">
                  <c:v>50.460000000000008</c:v>
                </c:pt>
                <c:pt idx="5">
                  <c:v>50.529999999999994</c:v>
                </c:pt>
                <c:pt idx="6">
                  <c:v>50.6</c:v>
                </c:pt>
                <c:pt idx="7">
                  <c:v>50.660000000000004</c:v>
                </c:pt>
                <c:pt idx="8">
                  <c:v>50.73</c:v>
                </c:pt>
                <c:pt idx="9">
                  <c:v>50.8</c:v>
                </c:pt>
                <c:pt idx="10">
                  <c:v>50.92</c:v>
                </c:pt>
                <c:pt idx="11">
                  <c:v>51.01</c:v>
                </c:pt>
                <c:pt idx="12">
                  <c:v>51.1</c:v>
                </c:pt>
                <c:pt idx="13">
                  <c:v>51.190000000000005</c:v>
                </c:pt>
                <c:pt idx="14">
                  <c:v>51.27</c:v>
                </c:pt>
                <c:pt idx="15">
                  <c:v>51.359999999999992</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14.540000000000001</c:v>
                </c:pt>
                <c:pt idx="1">
                  <c:v>14.96</c:v>
                </c:pt>
                <c:pt idx="2">
                  <c:v>15.75</c:v>
                </c:pt>
                <c:pt idx="3">
                  <c:v>14.93</c:v>
                </c:pt>
                <c:pt idx="4">
                  <c:v>14.69</c:v>
                </c:pt>
                <c:pt idx="5">
                  <c:v>14.6</c:v>
                </c:pt>
                <c:pt idx="6">
                  <c:v>14.49</c:v>
                </c:pt>
                <c:pt idx="7">
                  <c:v>14.39</c:v>
                </c:pt>
                <c:pt idx="8">
                  <c:v>14.299999999999999</c:v>
                </c:pt>
                <c:pt idx="9">
                  <c:v>14.2</c:v>
                </c:pt>
                <c:pt idx="10">
                  <c:v>14.05</c:v>
                </c:pt>
                <c:pt idx="11">
                  <c:v>13.94</c:v>
                </c:pt>
                <c:pt idx="12">
                  <c:v>13.819999999999999</c:v>
                </c:pt>
                <c:pt idx="13">
                  <c:v>13.71</c:v>
                </c:pt>
                <c:pt idx="14">
                  <c:v>13.600000000000001</c:v>
                </c:pt>
                <c:pt idx="15">
                  <c:v>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c:v>
                </c:pt>
                <c:pt idx="1">
                  <c:v>9.6100000000000012</c:v>
                </c:pt>
                <c:pt idx="2">
                  <c:v>9.08</c:v>
                </c:pt>
                <c:pt idx="3">
                  <c:v>9.2200000000000006</c:v>
                </c:pt>
                <c:pt idx="4">
                  <c:v>9.11</c:v>
                </c:pt>
                <c:pt idx="5">
                  <c:v>9.08</c:v>
                </c:pt>
                <c:pt idx="6">
                  <c:v>9.0499999999999989</c:v>
                </c:pt>
                <c:pt idx="7">
                  <c:v>9.02</c:v>
                </c:pt>
                <c:pt idx="8">
                  <c:v>8.99</c:v>
                </c:pt>
                <c:pt idx="9">
                  <c:v>8.9599999999999991</c:v>
                </c:pt>
                <c:pt idx="10">
                  <c:v>8.91</c:v>
                </c:pt>
                <c:pt idx="11">
                  <c:v>8.870000000000001</c:v>
                </c:pt>
                <c:pt idx="12">
                  <c:v>8.83</c:v>
                </c:pt>
                <c:pt idx="13">
                  <c:v>8.7800000000000011</c:v>
                </c:pt>
                <c:pt idx="14">
                  <c:v>8.75</c:v>
                </c:pt>
                <c:pt idx="15">
                  <c:v>8.7099999999999991</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25.05</c:v>
                </c:pt>
                <c:pt idx="1">
                  <c:v>25.34</c:v>
                </c:pt>
                <c:pt idx="2">
                  <c:v>25.28</c:v>
                </c:pt>
                <c:pt idx="3">
                  <c:v>25.650000000000002</c:v>
                </c:pt>
                <c:pt idx="4">
                  <c:v>25.740000000000002</c:v>
                </c:pt>
                <c:pt idx="5">
                  <c:v>25.8</c:v>
                </c:pt>
                <c:pt idx="6">
                  <c:v>25.86</c:v>
                </c:pt>
                <c:pt idx="7">
                  <c:v>25.919999999999998</c:v>
                </c:pt>
                <c:pt idx="8">
                  <c:v>25.979999999999997</c:v>
                </c:pt>
                <c:pt idx="9">
                  <c:v>26.040000000000003</c:v>
                </c:pt>
                <c:pt idx="10">
                  <c:v>26.11</c:v>
                </c:pt>
                <c:pt idx="11">
                  <c:v>26.179999999999996</c:v>
                </c:pt>
                <c:pt idx="12">
                  <c:v>26.25</c:v>
                </c:pt>
                <c:pt idx="13">
                  <c:v>26.31</c:v>
                </c:pt>
                <c:pt idx="14">
                  <c:v>26.38</c:v>
                </c:pt>
                <c:pt idx="15">
                  <c:v>26.450000000000003</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50.73</c:v>
                </c:pt>
                <c:pt idx="1">
                  <c:v>50.09</c:v>
                </c:pt>
                <c:pt idx="2">
                  <c:v>49.89</c:v>
                </c:pt>
                <c:pt idx="3">
                  <c:v>50.19</c:v>
                </c:pt>
                <c:pt idx="4">
                  <c:v>50.460000000000008</c:v>
                </c:pt>
                <c:pt idx="5">
                  <c:v>50.529999999999994</c:v>
                </c:pt>
                <c:pt idx="6">
                  <c:v>50.6</c:v>
                </c:pt>
                <c:pt idx="7">
                  <c:v>50.660000000000004</c:v>
                </c:pt>
                <c:pt idx="8">
                  <c:v>50.73</c:v>
                </c:pt>
                <c:pt idx="9">
                  <c:v>50.8</c:v>
                </c:pt>
                <c:pt idx="10">
                  <c:v>50.92</c:v>
                </c:pt>
                <c:pt idx="11">
                  <c:v>51.01</c:v>
                </c:pt>
                <c:pt idx="12">
                  <c:v>51.1</c:v>
                </c:pt>
                <c:pt idx="13">
                  <c:v>51.190000000000005</c:v>
                </c:pt>
                <c:pt idx="14">
                  <c:v>51.27</c:v>
                </c:pt>
                <c:pt idx="15">
                  <c:v>51.359999999999992</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20.169999999999998</c:v>
                </c:pt>
                <c:pt idx="1">
                  <c:v>20.49</c:v>
                </c:pt>
                <c:pt idx="2">
                  <c:v>20.150000000000002</c:v>
                </c:pt>
                <c:pt idx="3">
                  <c:v>20.43</c:v>
                </c:pt>
                <c:pt idx="4">
                  <c:v>19.96</c:v>
                </c:pt>
                <c:pt idx="5">
                  <c:v>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79.83</c:v>
                </c:pt>
                <c:pt idx="1">
                  <c:v>79.510000000000005</c:v>
                </c:pt>
                <c:pt idx="2">
                  <c:v>79.849999999999994</c:v>
                </c:pt>
                <c:pt idx="3">
                  <c:v>79.569999999999993</c:v>
                </c:pt>
                <c:pt idx="4">
                  <c:v>80.040000000000006</c:v>
                </c:pt>
                <c:pt idx="5">
                  <c:v>79.790000000000006</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0194721235066855E-2"/>
                  <c:y val="1.2740642104810238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8.0110561401064168E-3"/>
                  <c:y val="-1.735227445145726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Sheet1!$A$2:$A$6</c:f>
              <c:strCache>
                <c:ptCount val="5"/>
                <c:pt idx="0">
                  <c:v>AOC, LLC</c:v>
                </c:pt>
                <c:pt idx="1">
                  <c:v>Polynt-Reichhold</c:v>
                </c:pt>
                <c:pt idx="2">
                  <c:v>INEOS Composites</c:v>
                </c:pt>
                <c:pt idx="3">
                  <c:v>Interplastic Corporation</c:v>
                </c:pt>
                <c:pt idx="4">
                  <c:v>Others</c:v>
                </c:pt>
              </c:strCache>
            </c:strRef>
          </c:cat>
          <c:val>
            <c:numRef>
              <c:f>Sheet1!$B$2:$B$6</c:f>
              <c:numCache>
                <c:formatCode>0.00</c:formatCode>
                <c:ptCount val="5"/>
                <c:pt idx="0">
                  <c:v>29.450628990088685</c:v>
                </c:pt>
                <c:pt idx="1">
                  <c:v>17.262525548080525</c:v>
                </c:pt>
                <c:pt idx="2">
                  <c:v>14.253925972783538</c:v>
                </c:pt>
                <c:pt idx="3">
                  <c:v>7.0702897191606411</c:v>
                </c:pt>
                <c:pt idx="4">
                  <c:v>31.962629769886618</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CCB4-4508-A11D-218CFB96212A}"/>
              </c:ext>
            </c:extLst>
          </c:dPt>
          <c:dPt>
            <c:idx val="5"/>
            <c:invertIfNegative val="0"/>
            <c:bubble3D val="0"/>
            <c:extLst>
              <c:ext xmlns:c16="http://schemas.microsoft.com/office/drawing/2014/chart" uri="{C3380CC4-5D6E-409C-BE32-E72D297353CC}">
                <c16:uniqueId val="{00000001-CCB4-4508-A11D-218CFB96212A}"/>
              </c:ext>
            </c:extLst>
          </c:dPt>
          <c:dPt>
            <c:idx val="6"/>
            <c:invertIfNegative val="0"/>
            <c:bubble3D val="0"/>
            <c:extLst>
              <c:ext xmlns:c16="http://schemas.microsoft.com/office/drawing/2014/chart" uri="{C3380CC4-5D6E-409C-BE32-E72D297353CC}">
                <c16:uniqueId val="{00000002-CCB4-4508-A11D-218CFB96212A}"/>
              </c:ext>
            </c:extLst>
          </c:dPt>
          <c:dPt>
            <c:idx val="7"/>
            <c:invertIfNegative val="0"/>
            <c:bubble3D val="0"/>
            <c:extLst>
              <c:ext xmlns:c16="http://schemas.microsoft.com/office/drawing/2014/chart" uri="{C3380CC4-5D6E-409C-BE32-E72D297353CC}">
                <c16:uniqueId val="{00000003-CCB4-4508-A11D-218CFB96212A}"/>
              </c:ext>
            </c:extLst>
          </c:dPt>
          <c:dPt>
            <c:idx val="8"/>
            <c:invertIfNegative val="0"/>
            <c:bubble3D val="0"/>
            <c:extLst>
              <c:ext xmlns:c16="http://schemas.microsoft.com/office/drawing/2014/chart" uri="{C3380CC4-5D6E-409C-BE32-E72D297353CC}">
                <c16:uniqueId val="{00000004-CCB4-4508-A11D-218CFB96212A}"/>
              </c:ext>
            </c:extLst>
          </c:dPt>
          <c:dPt>
            <c:idx val="9"/>
            <c:invertIfNegative val="0"/>
            <c:bubble3D val="0"/>
            <c:extLst>
              <c:ext xmlns:c16="http://schemas.microsoft.com/office/drawing/2014/chart" uri="{C3380CC4-5D6E-409C-BE32-E72D297353CC}">
                <c16:uniqueId val="{00000005-CCB4-4508-A11D-218CFB96212A}"/>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CCB4-4508-A11D-218CFB96212A}"/>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CCB4-4508-A11D-218CFB96212A}"/>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703312530004802"/>
          <c:y val="0.15440837793467418"/>
          <c:w val="0.42912133672931341"/>
          <c:h val="0.67741797908464818"/>
        </c:manualLayout>
      </c:layout>
      <c:doughnutChart>
        <c:varyColors val="1"/>
        <c:ser>
          <c:idx val="0"/>
          <c:order val="0"/>
          <c:tx>
            <c:strRef>
              <c:f>Sheet1!$B$1</c:f>
              <c:strCache>
                <c:ptCount val="1"/>
                <c:pt idx="0">
                  <c:v>2020</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A78-4288-9DFB-4218A14AB85B}"/>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A78-4288-9DFB-4218A14AB85B}"/>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A78-4288-9DFB-4218A14AB85B}"/>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A78-4288-9DFB-4218A14AB85B}"/>
              </c:ext>
            </c:extLst>
          </c:dPt>
          <c:dPt>
            <c:idx val="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0A78-4288-9DFB-4218A14AB85B}"/>
              </c:ext>
            </c:extLst>
          </c:dPt>
          <c:dPt>
            <c:idx val="5"/>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0A78-4288-9DFB-4218A14AB85B}"/>
              </c:ext>
            </c:extLst>
          </c:dPt>
          <c:dPt>
            <c:idx val="6"/>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0A78-4288-9DFB-4218A14AB85B}"/>
              </c:ext>
            </c:extLst>
          </c:dPt>
          <c:dPt>
            <c:idx val="7"/>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0A78-4288-9DFB-4218A14AB85B}"/>
              </c:ext>
            </c:extLst>
          </c:dPt>
          <c:dPt>
            <c:idx val="8"/>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0A78-4288-9DFB-4218A14AB85B}"/>
              </c:ext>
            </c:extLst>
          </c:dPt>
          <c:dPt>
            <c:idx val="9"/>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0A78-4288-9DFB-4218A14AB85B}"/>
              </c:ext>
            </c:extLst>
          </c:dPt>
          <c:dLbls>
            <c:dLbl>
              <c:idx val="0"/>
              <c:layout>
                <c:manualLayout>
                  <c:x val="0.23652233036741452"/>
                  <c:y val="-6.490932836211026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78-4288-9DFB-4218A14AB85B}"/>
                </c:ext>
              </c:extLst>
            </c:dLbl>
            <c:dLbl>
              <c:idx val="1"/>
              <c:layout>
                <c:manualLayout>
                  <c:x val="-9.0597836210975308E-2"/>
                  <c:y val="0.30341212467514994"/>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A78-4288-9DFB-4218A14AB85B}"/>
                </c:ext>
              </c:extLst>
            </c:dLbl>
            <c:dLbl>
              <c:idx val="2"/>
              <c:layout>
                <c:manualLayout>
                  <c:x val="-0.22197984973606991"/>
                  <c:y val="-5.041159418708732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A78-4288-9DFB-4218A14AB85B}"/>
                </c:ext>
              </c:extLst>
            </c:dLbl>
            <c:dLbl>
              <c:idx val="3"/>
              <c:layout>
                <c:manualLayout>
                  <c:x val="-0.14665134869048529"/>
                  <c:y val="-0.1866242912620388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A78-4288-9DFB-4218A14AB85B}"/>
                </c:ext>
              </c:extLst>
            </c:dLbl>
            <c:dLbl>
              <c:idx val="4"/>
              <c:layout>
                <c:manualLayout>
                  <c:x val="-0.21966689289303737"/>
                  <c:y val="-0.1371502175648927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A78-4288-9DFB-4218A14AB85B}"/>
                </c:ext>
              </c:extLst>
            </c:dLbl>
            <c:dLbl>
              <c:idx val="5"/>
              <c:layout>
                <c:manualLayout>
                  <c:x val="-0.22239465268344788"/>
                  <c:y val="-0.1782863634834799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A78-4288-9DFB-4218A14AB85B}"/>
                </c:ext>
              </c:extLst>
            </c:dLbl>
            <c:dLbl>
              <c:idx val="6"/>
              <c:layout>
                <c:manualLayout>
                  <c:x val="-0.21429119289444093"/>
                  <c:y val="-0.1670594419924534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0A78-4288-9DFB-4218A14AB85B}"/>
                </c:ext>
              </c:extLst>
            </c:dLbl>
            <c:dLbl>
              <c:idx val="7"/>
              <c:layout>
                <c:manualLayout>
                  <c:x val="-0.17285263703058679"/>
                  <c:y val="-0.1993400178636161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0A78-4288-9DFB-4218A14AB85B}"/>
                </c:ext>
              </c:extLst>
            </c:dLbl>
            <c:dLbl>
              <c:idx val="8"/>
              <c:layout>
                <c:manualLayout>
                  <c:x val="-1.8349430282415292E-2"/>
                  <c:y val="-0.176687108921966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0A78-4288-9DFB-4218A14AB85B}"/>
                </c:ext>
              </c:extLst>
            </c:dLbl>
            <c:dLbl>
              <c:idx val="9"/>
              <c:layout>
                <c:manualLayout>
                  <c:x val="0.14885388011779266"/>
                  <c:y val="-0.1763333246132975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3-0A78-4288-9DFB-4218A14AB85B}"/>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Hydro / Marine</c:v>
                </c:pt>
                <c:pt idx="1">
                  <c:v>Wind</c:v>
                </c:pt>
                <c:pt idx="2">
                  <c:v>Bioenergy</c:v>
                </c:pt>
                <c:pt idx="3">
                  <c:v>Solar</c:v>
                </c:pt>
              </c:strCache>
            </c:strRef>
          </c:cat>
          <c:val>
            <c:numRef>
              <c:f>Sheet1!$B$2:$B$5</c:f>
              <c:numCache>
                <c:formatCode>0.00</c:formatCode>
                <c:ptCount val="4"/>
                <c:pt idx="0">
                  <c:v>72.86</c:v>
                </c:pt>
                <c:pt idx="1">
                  <c:v>11.459999999999999</c:v>
                </c:pt>
                <c:pt idx="2">
                  <c:v>10.43</c:v>
                </c:pt>
                <c:pt idx="3">
                  <c:v>5.25</c:v>
                </c:pt>
              </c:numCache>
            </c:numRef>
          </c:val>
          <c:extLst>
            <c:ext xmlns:c16="http://schemas.microsoft.com/office/drawing/2014/chart" uri="{C3380CC4-5D6E-409C-BE32-E72D297353CC}">
              <c16:uniqueId val="{00000014-0A78-4288-9DFB-4218A14AB85B}"/>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80.23</c:v>
                </c:pt>
                <c:pt idx="1">
                  <c:v>84.05</c:v>
                </c:pt>
                <c:pt idx="2">
                  <c:v>85.28</c:v>
                </c:pt>
                <c:pt idx="3">
                  <c:v>83.289999999999992</c:v>
                </c:pt>
                <c:pt idx="4">
                  <c:v>84.52</c:v>
                </c:pt>
                <c:pt idx="5">
                  <c:v>74.69</c:v>
                </c:pt>
                <c:pt idx="6">
                  <c:v>79.290000000000006</c:v>
                </c:pt>
                <c:pt idx="7">
                  <c:v>80.72</c:v>
                </c:pt>
                <c:pt idx="8">
                  <c:v>80.89</c:v>
                </c:pt>
                <c:pt idx="9">
                  <c:v>81.99</c:v>
                </c:pt>
                <c:pt idx="10">
                  <c:v>82</c:v>
                </c:pt>
                <c:pt idx="11">
                  <c:v>83.03</c:v>
                </c:pt>
                <c:pt idx="12">
                  <c:v>83.91</c:v>
                </c:pt>
                <c:pt idx="13">
                  <c:v>86.61</c:v>
                </c:pt>
                <c:pt idx="14">
                  <c:v>87.26</c:v>
                </c:pt>
                <c:pt idx="15">
                  <c:v>89.95</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14.879999999999999</c:v>
                </c:pt>
                <c:pt idx="1">
                  <c:v>14.89</c:v>
                </c:pt>
                <c:pt idx="2">
                  <c:v>14.879999999999999</c:v>
                </c:pt>
                <c:pt idx="3">
                  <c:v>15.040000000000001</c:v>
                </c:pt>
                <c:pt idx="4">
                  <c:v>15.06</c:v>
                </c:pt>
                <c:pt idx="5">
                  <c:v>15.049999999999999</c:v>
                </c:pt>
                <c:pt idx="6">
                  <c:v>15.06</c:v>
                </c:pt>
                <c:pt idx="7">
                  <c:v>15.040000000000001</c:v>
                </c:pt>
                <c:pt idx="8">
                  <c:v>15.02</c:v>
                </c:pt>
                <c:pt idx="9">
                  <c:v>14.99</c:v>
                </c:pt>
                <c:pt idx="10">
                  <c:v>14.97</c:v>
                </c:pt>
                <c:pt idx="11">
                  <c:v>14.940000000000001</c:v>
                </c:pt>
                <c:pt idx="12">
                  <c:v>14.92</c:v>
                </c:pt>
                <c:pt idx="13">
                  <c:v>14.89</c:v>
                </c:pt>
                <c:pt idx="14">
                  <c:v>14.860000000000001</c:v>
                </c:pt>
                <c:pt idx="15">
                  <c:v>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c:v>
                </c:pt>
                <c:pt idx="1">
                  <c:v>7.22</c:v>
                </c:pt>
                <c:pt idx="2">
                  <c:v>7.23</c:v>
                </c:pt>
                <c:pt idx="3">
                  <c:v>7.1499999999999995</c:v>
                </c:pt>
                <c:pt idx="4">
                  <c:v>7.1400000000000006</c:v>
                </c:pt>
                <c:pt idx="5">
                  <c:v>7.1499999999999995</c:v>
                </c:pt>
                <c:pt idx="6">
                  <c:v>7.1499999999999995</c:v>
                </c:pt>
                <c:pt idx="7">
                  <c:v>7.1499999999999995</c:v>
                </c:pt>
                <c:pt idx="8">
                  <c:v>7.1400000000000006</c:v>
                </c:pt>
                <c:pt idx="9">
                  <c:v>7.1400000000000006</c:v>
                </c:pt>
                <c:pt idx="10">
                  <c:v>7.1400000000000006</c:v>
                </c:pt>
                <c:pt idx="11">
                  <c:v>7.1400000000000006</c:v>
                </c:pt>
                <c:pt idx="12">
                  <c:v>7.13</c:v>
                </c:pt>
                <c:pt idx="13">
                  <c:v>7.13</c:v>
                </c:pt>
                <c:pt idx="14">
                  <c:v>7.13</c:v>
                </c:pt>
                <c:pt idx="15">
                  <c:v>7.1400000000000006</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16.850000000000001</c:v>
                </c:pt>
                <c:pt idx="1">
                  <c:v>16.84</c:v>
                </c:pt>
                <c:pt idx="2">
                  <c:v>16.82</c:v>
                </c:pt>
                <c:pt idx="3">
                  <c:v>17.07</c:v>
                </c:pt>
                <c:pt idx="4">
                  <c:v>17.07</c:v>
                </c:pt>
                <c:pt idx="5">
                  <c:v>17.07</c:v>
                </c:pt>
                <c:pt idx="6">
                  <c:v>17.07</c:v>
                </c:pt>
                <c:pt idx="7">
                  <c:v>17.05</c:v>
                </c:pt>
                <c:pt idx="8">
                  <c:v>17.03</c:v>
                </c:pt>
                <c:pt idx="9">
                  <c:v>17.02</c:v>
                </c:pt>
                <c:pt idx="10">
                  <c:v>17</c:v>
                </c:pt>
                <c:pt idx="11">
                  <c:v>16.98</c:v>
                </c:pt>
                <c:pt idx="12">
                  <c:v>16.97</c:v>
                </c:pt>
                <c:pt idx="13">
                  <c:v>16.950000000000003</c:v>
                </c:pt>
                <c:pt idx="14">
                  <c:v>16.93</c:v>
                </c:pt>
                <c:pt idx="15">
                  <c:v>16.919999999999998</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61.050000000000004</c:v>
                </c:pt>
                <c:pt idx="1">
                  <c:v>61.050000000000004</c:v>
                </c:pt>
                <c:pt idx="2">
                  <c:v>61.07</c:v>
                </c:pt>
                <c:pt idx="3">
                  <c:v>60.74</c:v>
                </c:pt>
                <c:pt idx="4">
                  <c:v>60.73</c:v>
                </c:pt>
                <c:pt idx="5">
                  <c:v>60.73</c:v>
                </c:pt>
                <c:pt idx="6">
                  <c:v>60.72</c:v>
                </c:pt>
                <c:pt idx="7">
                  <c:v>60.760000000000005</c:v>
                </c:pt>
                <c:pt idx="8">
                  <c:v>60.809999999999995</c:v>
                </c:pt>
                <c:pt idx="9">
                  <c:v>60.85</c:v>
                </c:pt>
                <c:pt idx="10">
                  <c:v>60.89</c:v>
                </c:pt>
                <c:pt idx="11">
                  <c:v>60.940000000000005</c:v>
                </c:pt>
                <c:pt idx="12">
                  <c:v>60.980000000000004</c:v>
                </c:pt>
                <c:pt idx="13">
                  <c:v>61.019999999999996</c:v>
                </c:pt>
                <c:pt idx="14">
                  <c:v>61.07</c:v>
                </c:pt>
                <c:pt idx="15">
                  <c:v>61.11</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16.25</c:v>
                </c:pt>
                <c:pt idx="1">
                  <c:v>16.5</c:v>
                </c:pt>
                <c:pt idx="2">
                  <c:v>15.86</c:v>
                </c:pt>
                <c:pt idx="3">
                  <c:v>16.079999999999998</c:v>
                </c:pt>
                <c:pt idx="4">
                  <c:v>15.989999999999998</c:v>
                </c:pt>
                <c:pt idx="5">
                  <c:v>15.590000000000002</c:v>
                </c:pt>
                <c:pt idx="6">
                  <c:v>15.39</c:v>
                </c:pt>
                <c:pt idx="7">
                  <c:v>15.2</c:v>
                </c:pt>
                <c:pt idx="8">
                  <c:v>15.040000000000001</c:v>
                </c:pt>
                <c:pt idx="9">
                  <c:v>14.91</c:v>
                </c:pt>
                <c:pt idx="10">
                  <c:v>14.719999999999999</c:v>
                </c:pt>
                <c:pt idx="11">
                  <c:v>14.56</c:v>
                </c:pt>
                <c:pt idx="12">
                  <c:v>14.38</c:v>
                </c:pt>
                <c:pt idx="13">
                  <c:v>14.24</c:v>
                </c:pt>
                <c:pt idx="14">
                  <c:v>14.06</c:v>
                </c:pt>
                <c:pt idx="15">
                  <c:v>13.889999999999999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9.2299999999999986</c:v>
                </c:pt>
                <c:pt idx="1">
                  <c:v>9.0300000000000011</c:v>
                </c:pt>
                <c:pt idx="2">
                  <c:v>9.36</c:v>
                </c:pt>
                <c:pt idx="3">
                  <c:v>9.0300000000000011</c:v>
                </c:pt>
                <c:pt idx="4">
                  <c:v>9.2100000000000009</c:v>
                </c:pt>
                <c:pt idx="5">
                  <c:v>9.16</c:v>
                </c:pt>
                <c:pt idx="6">
                  <c:v>9.1999999999999993</c:v>
                </c:pt>
                <c:pt idx="7">
                  <c:v>9.19</c:v>
                </c:pt>
                <c:pt idx="8">
                  <c:v>9.1800000000000015</c:v>
                </c:pt>
                <c:pt idx="9">
                  <c:v>9.1399999999999988</c:v>
                </c:pt>
                <c:pt idx="10">
                  <c:v>9.17</c:v>
                </c:pt>
                <c:pt idx="11">
                  <c:v>9.1399999999999988</c:v>
                </c:pt>
                <c:pt idx="12">
                  <c:v>9.1300000000000008</c:v>
                </c:pt>
                <c:pt idx="13">
                  <c:v>9.15</c:v>
                </c:pt>
                <c:pt idx="14">
                  <c:v>9.11</c:v>
                </c:pt>
                <c:pt idx="15">
                  <c:v>9.09</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24.88</c:v>
                </c:pt>
                <c:pt idx="1">
                  <c:v>24.779999999999998</c:v>
                </c:pt>
                <c:pt idx="2">
                  <c:v>24.64</c:v>
                </c:pt>
                <c:pt idx="3">
                  <c:v>25.05</c:v>
                </c:pt>
                <c:pt idx="4">
                  <c:v>25.09</c:v>
                </c:pt>
                <c:pt idx="5">
                  <c:v>25.34</c:v>
                </c:pt>
                <c:pt idx="6">
                  <c:v>25.290000000000003</c:v>
                </c:pt>
                <c:pt idx="7">
                  <c:v>25.430000000000003</c:v>
                </c:pt>
                <c:pt idx="8">
                  <c:v>25.46</c:v>
                </c:pt>
                <c:pt idx="9">
                  <c:v>25.629999999999995</c:v>
                </c:pt>
                <c:pt idx="10">
                  <c:v>25.72</c:v>
                </c:pt>
                <c:pt idx="11">
                  <c:v>25.85</c:v>
                </c:pt>
                <c:pt idx="12">
                  <c:v>25.91</c:v>
                </c:pt>
                <c:pt idx="13">
                  <c:v>26.029999999999998</c:v>
                </c:pt>
                <c:pt idx="14">
                  <c:v>26.13</c:v>
                </c:pt>
                <c:pt idx="15">
                  <c:v>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49.7</c:v>
                </c:pt>
                <c:pt idx="1">
                  <c:v>49.74</c:v>
                </c:pt>
                <c:pt idx="2">
                  <c:v>50.09</c:v>
                </c:pt>
                <c:pt idx="3">
                  <c:v>49.79</c:v>
                </c:pt>
                <c:pt idx="4">
                  <c:v>49.71</c:v>
                </c:pt>
                <c:pt idx="5">
                  <c:v>49.91</c:v>
                </c:pt>
                <c:pt idx="6">
                  <c:v>50.06</c:v>
                </c:pt>
                <c:pt idx="7">
                  <c:v>50.17</c:v>
                </c:pt>
                <c:pt idx="8">
                  <c:v>50.249999999999993</c:v>
                </c:pt>
                <c:pt idx="9">
                  <c:v>50.33</c:v>
                </c:pt>
                <c:pt idx="10">
                  <c:v>50.39</c:v>
                </c:pt>
                <c:pt idx="11">
                  <c:v>50.449999999999996</c:v>
                </c:pt>
                <c:pt idx="12">
                  <c:v>50.529999999999994</c:v>
                </c:pt>
                <c:pt idx="13">
                  <c:v>50.62</c:v>
                </c:pt>
                <c:pt idx="14">
                  <c:v>50.71</c:v>
                </c:pt>
                <c:pt idx="15">
                  <c:v>50.72</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436-4712-A122-5386A0404A84}"/>
              </c:ext>
            </c:extLst>
          </c:dPt>
          <c:dPt>
            <c:idx val="5"/>
            <c:invertIfNegative val="0"/>
            <c:bubble3D val="0"/>
            <c:extLst>
              <c:ext xmlns:c16="http://schemas.microsoft.com/office/drawing/2014/chart" uri="{C3380CC4-5D6E-409C-BE32-E72D297353CC}">
                <c16:uniqueId val="{00000001-8436-4712-A122-5386A0404A84}"/>
              </c:ext>
            </c:extLst>
          </c:dPt>
          <c:dPt>
            <c:idx val="6"/>
            <c:invertIfNegative val="0"/>
            <c:bubble3D val="0"/>
            <c:extLst>
              <c:ext xmlns:c16="http://schemas.microsoft.com/office/drawing/2014/chart" uri="{C3380CC4-5D6E-409C-BE32-E72D297353CC}">
                <c16:uniqueId val="{00000002-8436-4712-A122-5386A0404A84}"/>
              </c:ext>
            </c:extLst>
          </c:dPt>
          <c:dPt>
            <c:idx val="7"/>
            <c:invertIfNegative val="0"/>
            <c:bubble3D val="0"/>
            <c:extLst>
              <c:ext xmlns:c16="http://schemas.microsoft.com/office/drawing/2014/chart" uri="{C3380CC4-5D6E-409C-BE32-E72D297353CC}">
                <c16:uniqueId val="{00000003-8436-4712-A122-5386A0404A84}"/>
              </c:ext>
            </c:extLst>
          </c:dPt>
          <c:dPt>
            <c:idx val="8"/>
            <c:invertIfNegative val="0"/>
            <c:bubble3D val="0"/>
            <c:extLst>
              <c:ext xmlns:c16="http://schemas.microsoft.com/office/drawing/2014/chart" uri="{C3380CC4-5D6E-409C-BE32-E72D297353CC}">
                <c16:uniqueId val="{00000004-8436-4712-A122-5386A0404A84}"/>
              </c:ext>
            </c:extLst>
          </c:dPt>
          <c:dPt>
            <c:idx val="9"/>
            <c:invertIfNegative val="0"/>
            <c:bubble3D val="0"/>
            <c:extLst>
              <c:ext xmlns:c16="http://schemas.microsoft.com/office/drawing/2014/chart" uri="{C3380CC4-5D6E-409C-BE32-E72D297353CC}">
                <c16:uniqueId val="{00000005-8436-4712-A122-5386A0404A8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8436-4712-A122-5386A0404A8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6"/>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extLst>
                <c:ext xmlns:c16="http://schemas.microsoft.com/office/drawing/2014/chart" uri="{C3380CC4-5D6E-409C-BE32-E72D297353CC}">
                  <c16:uniqueId val="{00000008-8436-4712-A122-5386A0404A84}"/>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8436-4712-A122-5386A0404A8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0.29082632061999503</c:v>
                </c:pt>
                <c:pt idx="1">
                  <c:v>0.30154423458186902</c:v>
                </c:pt>
                <c:pt idx="2">
                  <c:v>0.27135110342116597</c:v>
                </c:pt>
                <c:pt idx="3">
                  <c:v>6.0337354964058003E-2</c:v>
                </c:pt>
                <c:pt idx="4">
                  <c:v>7.5940986412911915E-2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76.09</c:v>
                </c:pt>
                <c:pt idx="1">
                  <c:v>78.349999999999994</c:v>
                </c:pt>
                <c:pt idx="2">
                  <c:v>80.040000000000006</c:v>
                </c:pt>
                <c:pt idx="3">
                  <c:v>80.33</c:v>
                </c:pt>
                <c:pt idx="4">
                  <c:v>82.06</c:v>
                </c:pt>
                <c:pt idx="5">
                  <c:v>76.94</c:v>
                </c:pt>
                <c:pt idx="6">
                  <c:v>79.59</c:v>
                </c:pt>
                <c:pt idx="7">
                  <c:v>81.2</c:v>
                </c:pt>
                <c:pt idx="8">
                  <c:v>82.14</c:v>
                </c:pt>
                <c:pt idx="9">
                  <c:v>85.13</c:v>
                </c:pt>
                <c:pt idx="10">
                  <c:v>85.72</c:v>
                </c:pt>
                <c:pt idx="11">
                  <c:v>87.44</c:v>
                </c:pt>
                <c:pt idx="12">
                  <c:v>88.32</c:v>
                </c:pt>
                <c:pt idx="13">
                  <c:v>90.28</c:v>
                </c:pt>
                <c:pt idx="14">
                  <c:v>91.56</c:v>
                </c:pt>
                <c:pt idx="15">
                  <c:v>93.64</c:v>
                </c:pt>
              </c:numCache>
            </c:numRef>
          </c:val>
          <c:extLst>
            <c:ext xmlns:c16="http://schemas.microsoft.com/office/drawing/2014/chart" uri="{C3380CC4-5D6E-409C-BE32-E72D297353CC}">
              <c16:uniqueId val="{00000000-EB2F-40A6-8204-40F7C1A57F49}"/>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19.600000000000001</c:v>
                </c:pt>
                <c:pt idx="1">
                  <c:v>19.52</c:v>
                </c:pt>
                <c:pt idx="2">
                  <c:v>19.89</c:v>
                </c:pt>
                <c:pt idx="3">
                  <c:v>19.41</c:v>
                </c:pt>
                <c:pt idx="4">
                  <c:v>19.98</c:v>
                </c:pt>
                <c:pt idx="5">
                  <c:v>20.010000000000002</c:v>
                </c:pt>
                <c:pt idx="6">
                  <c:v>19.5</c:v>
                </c:pt>
                <c:pt idx="7">
                  <c:v>20.03</c:v>
                </c:pt>
                <c:pt idx="8">
                  <c:v>19.46</c:v>
                </c:pt>
                <c:pt idx="9">
                  <c:v>19.52</c:v>
                </c:pt>
                <c:pt idx="10">
                  <c:v>19.61</c:v>
                </c:pt>
                <c:pt idx="11">
                  <c:v>19.170000000000002</c:v>
                </c:pt>
                <c:pt idx="12">
                  <c:v>19.350000000000001</c:v>
                </c:pt>
                <c:pt idx="13">
                  <c:v>19.41</c:v>
                </c:pt>
                <c:pt idx="14">
                  <c:v>19.7</c:v>
                </c:pt>
                <c:pt idx="15">
                  <c:v>19.420000000000002</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6.0699999999999994</c:v>
                </c:pt>
                <c:pt idx="1">
                  <c:v>6.08</c:v>
                </c:pt>
                <c:pt idx="2">
                  <c:v>6.08</c:v>
                </c:pt>
                <c:pt idx="3">
                  <c:v>6.09</c:v>
                </c:pt>
                <c:pt idx="4">
                  <c:v>6.09</c:v>
                </c:pt>
                <c:pt idx="5">
                  <c:v>6.09</c:v>
                </c:pt>
                <c:pt idx="6">
                  <c:v>6.09</c:v>
                </c:pt>
                <c:pt idx="7">
                  <c:v>6.1</c:v>
                </c:pt>
                <c:pt idx="8">
                  <c:v>6.1</c:v>
                </c:pt>
                <c:pt idx="9">
                  <c:v>6.11</c:v>
                </c:pt>
                <c:pt idx="10">
                  <c:v>6.11</c:v>
                </c:pt>
                <c:pt idx="11">
                  <c:v>6.11</c:v>
                </c:pt>
                <c:pt idx="12">
                  <c:v>6.11</c:v>
                </c:pt>
                <c:pt idx="13">
                  <c:v>6.11</c:v>
                </c:pt>
                <c:pt idx="14">
                  <c:v>6.12</c:v>
                </c:pt>
                <c:pt idx="15">
                  <c:v>6.12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17.37</c:v>
                </c:pt>
                <c:pt idx="1">
                  <c:v>17.299999999999997</c:v>
                </c:pt>
                <c:pt idx="2">
                  <c:v>17.25</c:v>
                </c:pt>
                <c:pt idx="3">
                  <c:v>17.399999999999999</c:v>
                </c:pt>
                <c:pt idx="4">
                  <c:v>17.18</c:v>
                </c:pt>
                <c:pt idx="5">
                  <c:v>17.14</c:v>
                </c:pt>
                <c:pt idx="6">
                  <c:v>17.61</c:v>
                </c:pt>
                <c:pt idx="7">
                  <c:v>17.119999999999997</c:v>
                </c:pt>
                <c:pt idx="8">
                  <c:v>17.7</c:v>
                </c:pt>
                <c:pt idx="9">
                  <c:v>17.66</c:v>
                </c:pt>
                <c:pt idx="10">
                  <c:v>17.43</c:v>
                </c:pt>
                <c:pt idx="11">
                  <c:v>17.47</c:v>
                </c:pt>
                <c:pt idx="12">
                  <c:v>17.380000000000003</c:v>
                </c:pt>
                <c:pt idx="13">
                  <c:v>17.61</c:v>
                </c:pt>
                <c:pt idx="14">
                  <c:v>17.489999999999998</c:v>
                </c:pt>
                <c:pt idx="15">
                  <c:v>17.309999999999999</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56.96</c:v>
                </c:pt>
                <c:pt idx="1">
                  <c:v>57.110000000000007</c:v>
                </c:pt>
                <c:pt idx="2">
                  <c:v>56.779999999999994</c:v>
                </c:pt>
                <c:pt idx="3">
                  <c:v>57.110000000000007</c:v>
                </c:pt>
                <c:pt idx="4">
                  <c:v>56.74</c:v>
                </c:pt>
                <c:pt idx="5">
                  <c:v>56.76</c:v>
                </c:pt>
                <c:pt idx="6">
                  <c:v>56.79</c:v>
                </c:pt>
                <c:pt idx="7">
                  <c:v>56.75</c:v>
                </c:pt>
                <c:pt idx="8">
                  <c:v>56.730000000000004</c:v>
                </c:pt>
                <c:pt idx="9">
                  <c:v>56.710000000000008</c:v>
                </c:pt>
                <c:pt idx="10">
                  <c:v>56.85</c:v>
                </c:pt>
                <c:pt idx="11">
                  <c:v>57.24</c:v>
                </c:pt>
                <c:pt idx="12">
                  <c:v>57.16</c:v>
                </c:pt>
                <c:pt idx="13">
                  <c:v>56.86</c:v>
                </c:pt>
                <c:pt idx="14">
                  <c:v>56.69</c:v>
                </c:pt>
                <c:pt idx="15">
                  <c:v>57.15</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11</c:v>
                </c:pt>
                <c:pt idx="1">
                  <c:v>10.27</c:v>
                </c:pt>
                <c:pt idx="2">
                  <c:v>10.77</c:v>
                </c:pt>
                <c:pt idx="3">
                  <c:v>10.99</c:v>
                </c:pt>
                <c:pt idx="4">
                  <c:v>10.74</c:v>
                </c:pt>
                <c:pt idx="5">
                  <c:v>10.47</c:v>
                </c:pt>
                <c:pt idx="6">
                  <c:v>10.549999999999999</c:v>
                </c:pt>
                <c:pt idx="7">
                  <c:v>10.489999999999998</c:v>
                </c:pt>
                <c:pt idx="8">
                  <c:v>10.220000000000001</c:v>
                </c:pt>
                <c:pt idx="9">
                  <c:v>10.08</c:v>
                </c:pt>
                <c:pt idx="10">
                  <c:v>9.9500000000000011</c:v>
                </c:pt>
                <c:pt idx="11">
                  <c:v>9.81</c:v>
                </c:pt>
                <c:pt idx="12">
                  <c:v>9.67</c:v>
                </c:pt>
                <c:pt idx="13">
                  <c:v>9.5299999999999994</c:v>
                </c:pt>
                <c:pt idx="14">
                  <c:v>9.4</c:v>
                </c:pt>
                <c:pt idx="15">
                  <c:v>9.2799999999999994</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c:v>
                </c:pt>
                <c:pt idx="1">
                  <c:v>9.11</c:v>
                </c:pt>
                <c:pt idx="2">
                  <c:v>9.15</c:v>
                </c:pt>
                <c:pt idx="3">
                  <c:v>8.92</c:v>
                </c:pt>
                <c:pt idx="4">
                  <c:v>8.9599999999999991</c:v>
                </c:pt>
                <c:pt idx="5">
                  <c:v>9</c:v>
                </c:pt>
                <c:pt idx="6">
                  <c:v>8.92</c:v>
                </c:pt>
                <c:pt idx="7">
                  <c:v>8.9</c:v>
                </c:pt>
                <c:pt idx="8">
                  <c:v>8.870000000000001</c:v>
                </c:pt>
                <c:pt idx="9">
                  <c:v>8.84</c:v>
                </c:pt>
                <c:pt idx="10">
                  <c:v>8.7999999999999989</c:v>
                </c:pt>
                <c:pt idx="11">
                  <c:v>8.77</c:v>
                </c:pt>
                <c:pt idx="12">
                  <c:v>8.75</c:v>
                </c:pt>
                <c:pt idx="13">
                  <c:v>8.73</c:v>
                </c:pt>
                <c:pt idx="14">
                  <c:v>8.6900000000000013</c:v>
                </c:pt>
                <c:pt idx="15">
                  <c:v>8.6499999999999986</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28.050000000000004</c:v>
                </c:pt>
                <c:pt idx="1">
                  <c:v>28.62</c:v>
                </c:pt>
                <c:pt idx="2">
                  <c:v>28.24</c:v>
                </c:pt>
                <c:pt idx="3">
                  <c:v>28.21</c:v>
                </c:pt>
                <c:pt idx="4">
                  <c:v>28.310000000000002</c:v>
                </c:pt>
                <c:pt idx="5">
                  <c:v>28.42</c:v>
                </c:pt>
                <c:pt idx="6">
                  <c:v>28.33</c:v>
                </c:pt>
                <c:pt idx="7">
                  <c:v>28.32</c:v>
                </c:pt>
                <c:pt idx="8">
                  <c:v>28.54</c:v>
                </c:pt>
                <c:pt idx="9">
                  <c:v>28.610000000000003</c:v>
                </c:pt>
                <c:pt idx="10">
                  <c:v>28.68</c:v>
                </c:pt>
                <c:pt idx="11">
                  <c:v>28.76</c:v>
                </c:pt>
                <c:pt idx="12">
                  <c:v>28.83</c:v>
                </c:pt>
                <c:pt idx="13">
                  <c:v>28.910000000000004</c:v>
                </c:pt>
                <c:pt idx="14">
                  <c:v>28.98</c:v>
                </c:pt>
                <c:pt idx="15">
                  <c:v>29.049999999999997</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51.94</c:v>
                </c:pt>
                <c:pt idx="1">
                  <c:v>52.01</c:v>
                </c:pt>
                <c:pt idx="2">
                  <c:v>51.849999999999994</c:v>
                </c:pt>
                <c:pt idx="3">
                  <c:v>51.870000000000005</c:v>
                </c:pt>
                <c:pt idx="4">
                  <c:v>52.01</c:v>
                </c:pt>
                <c:pt idx="5">
                  <c:v>52.11</c:v>
                </c:pt>
                <c:pt idx="6">
                  <c:v>52.180000000000007</c:v>
                </c:pt>
                <c:pt idx="7">
                  <c:v>52.290000000000006</c:v>
                </c:pt>
                <c:pt idx="8">
                  <c:v>52.370000000000005</c:v>
                </c:pt>
                <c:pt idx="9">
                  <c:v>52.470000000000006</c:v>
                </c:pt>
                <c:pt idx="10">
                  <c:v>52.55</c:v>
                </c:pt>
                <c:pt idx="11">
                  <c:v>52.65</c:v>
                </c:pt>
                <c:pt idx="12">
                  <c:v>52.73</c:v>
                </c:pt>
                <c:pt idx="13">
                  <c:v>52.849999999999994</c:v>
                </c:pt>
                <c:pt idx="14">
                  <c:v>52.93</c:v>
                </c:pt>
                <c:pt idx="15">
                  <c:v>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19.900000000000002</c:v>
                </c:pt>
                <c:pt idx="1">
                  <c:v>19.830000000000002</c:v>
                </c:pt>
                <c:pt idx="2">
                  <c:v>19.830000000000002</c:v>
                </c:pt>
                <c:pt idx="3">
                  <c:v>19.939999999999998</c:v>
                </c:pt>
                <c:pt idx="4">
                  <c:v>20.03</c:v>
                </c:pt>
                <c:pt idx="5">
                  <c:v>19.64</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80.100000000000009</c:v>
                </c:pt>
                <c:pt idx="1">
                  <c:v>80.17</c:v>
                </c:pt>
                <c:pt idx="2">
                  <c:v>80.17</c:v>
                </c:pt>
                <c:pt idx="3">
                  <c:v>80.06</c:v>
                </c:pt>
                <c:pt idx="4">
                  <c:v>79.97</c:v>
                </c:pt>
                <c:pt idx="5">
                  <c:v>80.36</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22.509259008327913</c:v>
                </c:pt>
                <c:pt idx="1">
                  <c:v>22.167992372834089</c:v>
                </c:pt>
                <c:pt idx="2">
                  <c:v>17.97242020705708</c:v>
                </c:pt>
                <c:pt idx="3">
                  <c:v>37.350328411780922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FY 2016</c:v>
                </c:pt>
                <c:pt idx="1">
                  <c:v>FY 2017</c:v>
                </c:pt>
                <c:pt idx="2">
                  <c:v>FY 2018</c:v>
                </c:pt>
                <c:pt idx="3">
                  <c:v>FY 2019</c:v>
                </c:pt>
                <c:pt idx="4">
                  <c:v>FY 2020</c:v>
                </c:pt>
                <c:pt idx="5">
                  <c:v>FY 2021</c:v>
                </c:pt>
                <c:pt idx="6">
                  <c:v>FY 2022</c:v>
                </c:pt>
                <c:pt idx="7">
                  <c:v>FY 2023E</c:v>
                </c:pt>
                <c:pt idx="8">
                  <c:v>FY 2024F</c:v>
                </c:pt>
                <c:pt idx="9">
                  <c:v>FY 2025F</c:v>
                </c:pt>
                <c:pt idx="10">
                  <c:v>FY 2026F</c:v>
                </c:pt>
                <c:pt idx="11">
                  <c:v>FY 2027F</c:v>
                </c:pt>
                <c:pt idx="12">
                  <c:v>FY 2028F</c:v>
                </c:pt>
                <c:pt idx="13">
                  <c:v>FY 2029F</c:v>
                </c:pt>
                <c:pt idx="14">
                  <c:v>FY 2030F</c:v>
                </c:pt>
                <c:pt idx="15">
                  <c:v>FY 2031F</c:v>
                </c:pt>
              </c:strCache>
            </c:strRef>
          </c:cat>
          <c:val>
            <c:numRef>
              <c:f>Sheet1!$B$2:$B$17</c:f>
              <c:numCache>
                <c:formatCode>0.0</c:formatCode>
                <c:ptCount val="16"/>
                <c:pt idx="0">
                  <c:v>9.44</c:v>
                </c:pt>
                <c:pt idx="1">
                  <c:v>7.34</c:v>
                </c:pt>
                <c:pt idx="2">
                  <c:v>7.4399999999999995</c:v>
                </c:pt>
                <c:pt idx="3">
                  <c:v>7.4399999999999995</c:v>
                </c:pt>
                <c:pt idx="4">
                  <c:v>7.64</c:v>
                </c:pt>
                <c:pt idx="5">
                  <c:v>7.64</c:v>
                </c:pt>
                <c:pt idx="6">
                  <c:v>7.64</c:v>
                </c:pt>
                <c:pt idx="7">
                  <c:v>7.64</c:v>
                </c:pt>
                <c:pt idx="8">
                  <c:v>7.64</c:v>
                </c:pt>
                <c:pt idx="9">
                  <c:v>7.64</c:v>
                </c:pt>
                <c:pt idx="10">
                  <c:v>7.64</c:v>
                </c:pt>
                <c:pt idx="11">
                  <c:v>7.64</c:v>
                </c:pt>
                <c:pt idx="12">
                  <c:v>7.64</c:v>
                </c:pt>
                <c:pt idx="13">
                  <c:v>7.64</c:v>
                </c:pt>
                <c:pt idx="14">
                  <c:v>7.64</c:v>
                </c:pt>
                <c:pt idx="15">
                  <c:v>7.64</c:v>
                </c:pt>
              </c:numCache>
            </c:numRef>
          </c:val>
          <c:extLst>
            <c:ext xmlns:c16="http://schemas.microsoft.com/office/drawing/2014/chart" uri="{C3380CC4-5D6E-409C-BE32-E72D297353CC}">
              <c16:uniqueId val="{00000000-6699-4985-89CD-793F24C493D5}"/>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FY 2016</c:v>
                </c:pt>
                <c:pt idx="1">
                  <c:v>FY 2017</c:v>
                </c:pt>
                <c:pt idx="2">
                  <c:v>FY 2018</c:v>
                </c:pt>
                <c:pt idx="3">
                  <c:v>FY 2019</c:v>
                </c:pt>
                <c:pt idx="4">
                  <c:v>FY 2020</c:v>
                </c:pt>
                <c:pt idx="5">
                  <c:v>FY 2021</c:v>
                </c:pt>
                <c:pt idx="6">
                  <c:v>FY 2022</c:v>
                </c:pt>
                <c:pt idx="7">
                  <c:v>FY 2023E</c:v>
                </c:pt>
                <c:pt idx="8">
                  <c:v>FY 2024F</c:v>
                </c:pt>
                <c:pt idx="9">
                  <c:v>FY 2025F</c:v>
                </c:pt>
                <c:pt idx="10">
                  <c:v>FY 2026F</c:v>
                </c:pt>
                <c:pt idx="11">
                  <c:v>FY 2027F</c:v>
                </c:pt>
                <c:pt idx="12">
                  <c:v>FY 2028F</c:v>
                </c:pt>
                <c:pt idx="13">
                  <c:v>FY 2029F</c:v>
                </c:pt>
                <c:pt idx="14">
                  <c:v>FY 2030F</c:v>
                </c:pt>
                <c:pt idx="15">
                  <c:v>FY 2031F</c:v>
                </c:pt>
              </c:strCache>
            </c:strRef>
          </c:cat>
          <c:val>
            <c:numRef>
              <c:f>Sheet1!$C$2:$C$17</c:f>
              <c:numCache>
                <c:formatCode>0.0</c:formatCode>
                <c:ptCount val="16"/>
                <c:pt idx="0">
                  <c:v>4.1531479999999998</c:v>
                </c:pt>
                <c:pt idx="1">
                  <c:v>4.0642200000000006</c:v>
                </c:pt>
                <c:pt idx="2">
                  <c:v>4.3017440000000002</c:v>
                </c:pt>
                <c:pt idx="3">
                  <c:v>4.4869000000000003</c:v>
                </c:pt>
                <c:pt idx="4">
                  <c:v>4.571644</c:v>
                </c:pt>
                <c:pt idx="5">
                  <c:v>3.7995360000000002</c:v>
                </c:pt>
                <c:pt idx="6">
                  <c:v>4.2242639999999998</c:v>
                </c:pt>
                <c:pt idx="7">
                  <c:v>4.5526160000000004</c:v>
                </c:pt>
                <c:pt idx="8">
                  <c:v>4.6667359999999993</c:v>
                </c:pt>
                <c:pt idx="9">
                  <c:v>4.7749759999999997</c:v>
                </c:pt>
                <c:pt idx="10">
                  <c:v>4.8384640000000001</c:v>
                </c:pt>
                <c:pt idx="11">
                  <c:v>4.9077040000000007</c:v>
                </c:pt>
                <c:pt idx="12">
                  <c:v>4.9472560000000003</c:v>
                </c:pt>
                <c:pt idx="13">
                  <c:v>4.9819120000000012</c:v>
                </c:pt>
                <c:pt idx="14">
                  <c:v>5.0435600000000012</c:v>
                </c:pt>
                <c:pt idx="15">
                  <c:v>5.1184160000000007</c:v>
                </c:pt>
              </c:numCache>
            </c:numRef>
          </c:val>
          <c:extLst>
            <c:ext xmlns:c16="http://schemas.microsoft.com/office/drawing/2014/chart" uri="{C3380CC4-5D6E-409C-BE32-E72D297353CC}">
              <c16:uniqueId val="{00000001-6699-4985-89CD-793F24C493D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FY 2016</c:v>
                </c:pt>
                <c:pt idx="1">
                  <c:v>FY 2017</c:v>
                </c:pt>
                <c:pt idx="2">
                  <c:v>FY 2018</c:v>
                </c:pt>
                <c:pt idx="3">
                  <c:v>FY 2019</c:v>
                </c:pt>
                <c:pt idx="4">
                  <c:v>FY 2020</c:v>
                </c:pt>
                <c:pt idx="5">
                  <c:v>FY 2021</c:v>
                </c:pt>
                <c:pt idx="6">
                  <c:v>FY 2022</c:v>
                </c:pt>
                <c:pt idx="7">
                  <c:v>FY 2023</c:v>
                </c:pt>
                <c:pt idx="8">
                  <c:v>FY 2024F</c:v>
                </c:pt>
                <c:pt idx="9">
                  <c:v>FY 2025F</c:v>
                </c:pt>
                <c:pt idx="10">
                  <c:v>FY 2026F</c:v>
                </c:pt>
                <c:pt idx="11">
                  <c:v>FY 2027F</c:v>
                </c:pt>
                <c:pt idx="12">
                  <c:v>FY 2028F</c:v>
                </c:pt>
                <c:pt idx="13">
                  <c:v>FY 2029F</c:v>
                </c:pt>
                <c:pt idx="14">
                  <c:v>FY 2030F</c:v>
                </c:pt>
                <c:pt idx="15">
                  <c:v>FY 2031F</c:v>
                </c:pt>
              </c:strCache>
            </c:strRef>
          </c:cat>
          <c:val>
            <c:numRef>
              <c:f>Sheet1!$B$2:$B$17</c:f>
              <c:numCache>
                <c:formatCode>0.0</c:formatCode>
                <c:ptCount val="16"/>
                <c:pt idx="0">
                  <c:v>43.995211864406784</c:v>
                </c:pt>
                <c:pt idx="1">
                  <c:v>55.37</c:v>
                </c:pt>
                <c:pt idx="2">
                  <c:v>57.820000000000007</c:v>
                </c:pt>
                <c:pt idx="3">
                  <c:v>60.309999999999995</c:v>
                </c:pt>
                <c:pt idx="4">
                  <c:v>59.84</c:v>
                </c:pt>
                <c:pt idx="5">
                  <c:v>49.730000000000004</c:v>
                </c:pt>
                <c:pt idx="6">
                  <c:v>55.289999999999992</c:v>
                </c:pt>
                <c:pt idx="7">
                  <c:v>59.589999999999996</c:v>
                </c:pt>
                <c:pt idx="8">
                  <c:v>61.08</c:v>
                </c:pt>
                <c:pt idx="9">
                  <c:v>62.5</c:v>
                </c:pt>
                <c:pt idx="10">
                  <c:v>63.33</c:v>
                </c:pt>
                <c:pt idx="11">
                  <c:v>64.239999999999995</c:v>
                </c:pt>
                <c:pt idx="12">
                  <c:v>64.75</c:v>
                </c:pt>
                <c:pt idx="13">
                  <c:v>65.210000000000008</c:v>
                </c:pt>
                <c:pt idx="14">
                  <c:v>66.02</c:v>
                </c:pt>
                <c:pt idx="15">
                  <c:v>66.990000000000009</c:v>
                </c:pt>
              </c:numCache>
            </c:numRef>
          </c:val>
          <c:extLst>
            <c:ext xmlns:c16="http://schemas.microsoft.com/office/drawing/2014/chart" uri="{C3380CC4-5D6E-409C-BE32-E72D297353CC}">
              <c16:uniqueId val="{00000000-9E72-4B84-A982-DBDE2D2072D5}"/>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8885-41AD-B109-7936430F086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8885-41AD-B109-7936430F086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8885-41AD-B109-7936430F086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8885-41AD-B109-7936430F0865}"/>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8885-41AD-B109-7936430F0865}"/>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885-41AD-B109-7936430F0865}"/>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885-41AD-B109-7936430F0865}"/>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885-41AD-B109-7936430F0865}"/>
                </c:ext>
              </c:extLst>
            </c:dLbl>
            <c:spPr>
              <a:noFill/>
              <a:ln>
                <a:noFill/>
              </a:ln>
              <a:effectLst/>
            </c:spPr>
            <c:txPr>
              <a:bodyPr rot="0" spcFirstLastPara="1" vertOverflow="ellipsis" vert="horz" wrap="square" anchor="ctr" anchorCtr="1"/>
              <a:lstStyle/>
              <a:p>
                <a:pPr>
                  <a:defRPr sz="7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FY 2016</c:v>
                </c:pt>
                <c:pt idx="1">
                  <c:v>FY 2017</c:v>
                </c:pt>
                <c:pt idx="2">
                  <c:v>FY 2018</c:v>
                </c:pt>
                <c:pt idx="3">
                  <c:v>FY 2019</c:v>
                </c:pt>
                <c:pt idx="4">
                  <c:v>FY 2020</c:v>
                </c:pt>
                <c:pt idx="5">
                  <c:v>FY 2021</c:v>
                </c:pt>
                <c:pt idx="6">
                  <c:v>FY 2022</c:v>
                </c:pt>
                <c:pt idx="7">
                  <c:v>FY 2023E</c:v>
                </c:pt>
                <c:pt idx="8">
                  <c:v>FY 2024F</c:v>
                </c:pt>
                <c:pt idx="9">
                  <c:v>FY 2025F</c:v>
                </c:pt>
                <c:pt idx="10">
                  <c:v>FY 2026F</c:v>
                </c:pt>
                <c:pt idx="11">
                  <c:v>FY 2027F</c:v>
                </c:pt>
                <c:pt idx="12">
                  <c:v>FY 2028F</c:v>
                </c:pt>
                <c:pt idx="13">
                  <c:v>FY 2029F</c:v>
                </c:pt>
                <c:pt idx="14">
                  <c:v>FY 2030F</c:v>
                </c:pt>
                <c:pt idx="15">
                  <c:v>FY 2031F</c:v>
                </c:pt>
              </c:strCache>
            </c:strRef>
          </c:cat>
          <c:val>
            <c:numRef>
              <c:f>Sheet1!$B$2:$B$17</c:f>
              <c:numCache>
                <c:formatCode>0.0</c:formatCode>
                <c:ptCount val="16"/>
                <c:pt idx="0">
                  <c:v>9.0856087599999995</c:v>
                </c:pt>
                <c:pt idx="1">
                  <c:v>9.5755991800000011</c:v>
                </c:pt>
                <c:pt idx="2">
                  <c:v>10.42998916</c:v>
                </c:pt>
                <c:pt idx="3">
                  <c:v>11.03099012</c:v>
                </c:pt>
                <c:pt idx="4">
                  <c:v>11.761772160000001</c:v>
                </c:pt>
                <c:pt idx="5">
                  <c:v>10.04888528</c:v>
                </c:pt>
                <c:pt idx="6">
                  <c:v>11.724264</c:v>
                </c:pt>
                <c:pt idx="7">
                  <c:v>12.949449588</c:v>
                </c:pt>
                <c:pt idx="8">
                  <c:v>14.432161565826</c:v>
                </c:pt>
                <c:pt idx="9">
                  <c:v>16.050006877355095</c:v>
                </c:pt>
                <c:pt idx="10">
                  <c:v>17.793037624235858</c:v>
                </c:pt>
                <c:pt idx="11">
                  <c:v>20.026063846077456</c:v>
                </c:pt>
                <c:pt idx="12">
                  <c:v>22.775642412143892</c:v>
                </c:pt>
                <c:pt idx="13">
                  <c:v>25.622597713661879</c:v>
                </c:pt>
                <c:pt idx="14">
                  <c:v>28.543573853019332</c:v>
                </c:pt>
                <c:pt idx="15">
                  <c:v>31.743308481942798</c:v>
                </c:pt>
              </c:numCache>
            </c:numRef>
          </c:val>
          <c:extLst>
            <c:ext xmlns:c16="http://schemas.microsoft.com/office/drawing/2014/chart" uri="{C3380CC4-5D6E-409C-BE32-E72D297353CC}">
              <c16:uniqueId val="{0000000D-8885-41AD-B109-7936430F0865}"/>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7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0" sourceLinked="1"/>
        <c:majorTickMark val="out"/>
        <c:minorTickMark val="none"/>
        <c:tickLblPos val="none"/>
        <c:spPr>
          <a:noFill/>
          <a:ln>
            <a:noFill/>
          </a:ln>
          <a:effectLst/>
        </c:spPr>
        <c:txPr>
          <a:bodyPr rot="-60000000" spcFirstLastPara="1" vertOverflow="ellipsis" vert="horz" wrap="square" anchor="ctr" anchorCtr="1"/>
          <a:lstStyle/>
          <a:p>
            <a:pPr>
              <a:defRPr sz="7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b="1">
          <a:latin typeface="Arial" panose="020B0604020202020204" pitchFamily="34" charset="0"/>
          <a:cs typeface="Arial" panose="020B060402020202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c:v>
                </c:pt>
                <c:pt idx="7">
                  <c:v>FY 2023</c:v>
                </c:pt>
                <c:pt idx="8">
                  <c:v>FY 2024</c:v>
                </c:pt>
                <c:pt idx="9">
                  <c:v>FY 2025</c:v>
                </c:pt>
                <c:pt idx="10">
                  <c:v>FY 2026</c:v>
                </c:pt>
                <c:pt idx="11">
                  <c:v>FY 2027</c:v>
                </c:pt>
                <c:pt idx="12">
                  <c:v>FY 2028</c:v>
                </c:pt>
                <c:pt idx="13">
                  <c:v>FY 2029</c:v>
                </c:pt>
                <c:pt idx="14">
                  <c:v>FY 2030</c:v>
                </c:pt>
                <c:pt idx="15">
                  <c:v>FY 2031</c:v>
                </c:pt>
              </c:strCache>
            </c:strRef>
          </c:cat>
          <c:val>
            <c:numRef>
              <c:f>Sheet1!$E$2:$E$17</c:f>
              <c:numCache>
                <c:formatCode>0.00</c:formatCode>
                <c:ptCount val="16"/>
                <c:pt idx="0">
                  <c:v>10.84</c:v>
                </c:pt>
                <c:pt idx="1">
                  <c:v>10.79</c:v>
                </c:pt>
                <c:pt idx="2">
                  <c:v>10.84</c:v>
                </c:pt>
                <c:pt idx="3">
                  <c:v>10.77</c:v>
                </c:pt>
                <c:pt idx="4">
                  <c:v>10.72</c:v>
                </c:pt>
                <c:pt idx="5">
                  <c:v>11.66</c:v>
                </c:pt>
                <c:pt idx="6">
                  <c:v>11.53</c:v>
                </c:pt>
                <c:pt idx="7">
                  <c:v>11.56</c:v>
                </c:pt>
                <c:pt idx="8">
                  <c:v>11.57</c:v>
                </c:pt>
                <c:pt idx="9">
                  <c:v>11.54</c:v>
                </c:pt>
                <c:pt idx="10">
                  <c:v>11.36</c:v>
                </c:pt>
                <c:pt idx="11">
                  <c:v>11.24</c:v>
                </c:pt>
                <c:pt idx="12">
                  <c:v>11.2</c:v>
                </c:pt>
                <c:pt idx="13">
                  <c:v>11.11</c:v>
                </c:pt>
                <c:pt idx="14">
                  <c:v>10.99</c:v>
                </c:pt>
                <c:pt idx="15">
                  <c:v>10.9</c:v>
                </c:pt>
              </c:numCache>
            </c:numRef>
          </c:val>
          <c:extLst>
            <c:ext xmlns:c16="http://schemas.microsoft.com/office/drawing/2014/chart" uri="{C3380CC4-5D6E-409C-BE32-E72D297353CC}">
              <c16:uniqueId val="{00000000-2ED6-433C-80F9-1FA2C677CD4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c:v>
                </c:pt>
                <c:pt idx="7">
                  <c:v>FY 2023</c:v>
                </c:pt>
                <c:pt idx="8">
                  <c:v>FY 2024</c:v>
                </c:pt>
                <c:pt idx="9">
                  <c:v>FY 2025</c:v>
                </c:pt>
                <c:pt idx="10">
                  <c:v>FY 2026</c:v>
                </c:pt>
                <c:pt idx="11">
                  <c:v>FY 2027</c:v>
                </c:pt>
                <c:pt idx="12">
                  <c:v>FY 2028</c:v>
                </c:pt>
                <c:pt idx="13">
                  <c:v>FY 2029</c:v>
                </c:pt>
                <c:pt idx="14">
                  <c:v>FY 2030</c:v>
                </c:pt>
                <c:pt idx="15">
                  <c:v>FY 2031</c:v>
                </c:pt>
              </c:strCache>
            </c:strRef>
          </c:cat>
          <c:val>
            <c:numRef>
              <c:f>Sheet1!$D$2:$D$17</c:f>
              <c:numCache>
                <c:formatCode>0.00</c:formatCode>
                <c:ptCount val="16"/>
                <c:pt idx="0">
                  <c:v>7.41</c:v>
                </c:pt>
                <c:pt idx="1">
                  <c:v>7.46</c:v>
                </c:pt>
                <c:pt idx="2">
                  <c:v>7.41</c:v>
                </c:pt>
                <c:pt idx="3">
                  <c:v>7.48</c:v>
                </c:pt>
                <c:pt idx="4">
                  <c:v>7.53</c:v>
                </c:pt>
                <c:pt idx="5">
                  <c:v>7.5600000000000005</c:v>
                </c:pt>
                <c:pt idx="6">
                  <c:v>7.580000000000001</c:v>
                </c:pt>
                <c:pt idx="7">
                  <c:v>7.59</c:v>
                </c:pt>
                <c:pt idx="8">
                  <c:v>7.6</c:v>
                </c:pt>
                <c:pt idx="9">
                  <c:v>7.61</c:v>
                </c:pt>
                <c:pt idx="10">
                  <c:v>7.62</c:v>
                </c:pt>
                <c:pt idx="11">
                  <c:v>7.629999999999999</c:v>
                </c:pt>
                <c:pt idx="12">
                  <c:v>7.64</c:v>
                </c:pt>
                <c:pt idx="13">
                  <c:v>7.6499999999999995</c:v>
                </c:pt>
                <c:pt idx="14">
                  <c:v>7.66</c:v>
                </c:pt>
                <c:pt idx="15">
                  <c:v>7.6700000000000008</c:v>
                </c:pt>
              </c:numCache>
            </c:numRef>
          </c:val>
          <c:extLst>
            <c:ext xmlns:c16="http://schemas.microsoft.com/office/drawing/2014/chart" uri="{C3380CC4-5D6E-409C-BE32-E72D297353CC}">
              <c16:uniqueId val="{00000001-2ED6-433C-80F9-1FA2C677CD4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c:v>
                </c:pt>
                <c:pt idx="7">
                  <c:v>FY 2023</c:v>
                </c:pt>
                <c:pt idx="8">
                  <c:v>FY 2024</c:v>
                </c:pt>
                <c:pt idx="9">
                  <c:v>FY 2025</c:v>
                </c:pt>
                <c:pt idx="10">
                  <c:v>FY 2026</c:v>
                </c:pt>
                <c:pt idx="11">
                  <c:v>FY 2027</c:v>
                </c:pt>
                <c:pt idx="12">
                  <c:v>FY 2028</c:v>
                </c:pt>
                <c:pt idx="13">
                  <c:v>FY 2029</c:v>
                </c:pt>
                <c:pt idx="14">
                  <c:v>FY 2030</c:v>
                </c:pt>
                <c:pt idx="15">
                  <c:v>FY 2031</c:v>
                </c:pt>
              </c:strCache>
            </c:strRef>
          </c:cat>
          <c:val>
            <c:numRef>
              <c:f>Sheet1!$C$2:$C$17</c:f>
              <c:numCache>
                <c:formatCode>0.00</c:formatCode>
                <c:ptCount val="16"/>
                <c:pt idx="0">
                  <c:v>29.99</c:v>
                </c:pt>
                <c:pt idx="1">
                  <c:v>29.79</c:v>
                </c:pt>
                <c:pt idx="2">
                  <c:v>29.909999999999997</c:v>
                </c:pt>
                <c:pt idx="3">
                  <c:v>29.95</c:v>
                </c:pt>
                <c:pt idx="4">
                  <c:v>30.210000000000004</c:v>
                </c:pt>
                <c:pt idx="5">
                  <c:v>29.65</c:v>
                </c:pt>
                <c:pt idx="6">
                  <c:v>30.18</c:v>
                </c:pt>
                <c:pt idx="7">
                  <c:v>30.070000000000004</c:v>
                </c:pt>
                <c:pt idx="8">
                  <c:v>29.98</c:v>
                </c:pt>
                <c:pt idx="9">
                  <c:v>29.93</c:v>
                </c:pt>
                <c:pt idx="10">
                  <c:v>30.03</c:v>
                </c:pt>
                <c:pt idx="11">
                  <c:v>30.070000000000004</c:v>
                </c:pt>
                <c:pt idx="12">
                  <c:v>30.03</c:v>
                </c:pt>
                <c:pt idx="13">
                  <c:v>30.04</c:v>
                </c:pt>
                <c:pt idx="14">
                  <c:v>30.079999999999995</c:v>
                </c:pt>
                <c:pt idx="15">
                  <c:v>30.09</c:v>
                </c:pt>
              </c:numCache>
            </c:numRef>
          </c:val>
          <c:extLst>
            <c:ext xmlns:c16="http://schemas.microsoft.com/office/drawing/2014/chart" uri="{C3380CC4-5D6E-409C-BE32-E72D297353CC}">
              <c16:uniqueId val="{00000002-2ED6-433C-80F9-1FA2C677CD4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c:v>
                </c:pt>
                <c:pt idx="7">
                  <c:v>FY 2023</c:v>
                </c:pt>
                <c:pt idx="8">
                  <c:v>FY 2024</c:v>
                </c:pt>
                <c:pt idx="9">
                  <c:v>FY 2025</c:v>
                </c:pt>
                <c:pt idx="10">
                  <c:v>FY 2026</c:v>
                </c:pt>
                <c:pt idx="11">
                  <c:v>FY 2027</c:v>
                </c:pt>
                <c:pt idx="12">
                  <c:v>FY 2028</c:v>
                </c:pt>
                <c:pt idx="13">
                  <c:v>FY 2029</c:v>
                </c:pt>
                <c:pt idx="14">
                  <c:v>FY 2030</c:v>
                </c:pt>
                <c:pt idx="15">
                  <c:v>FY 2031</c:v>
                </c:pt>
              </c:strCache>
            </c:strRef>
          </c:cat>
          <c:val>
            <c:numRef>
              <c:f>Sheet1!$B$2:$B$17</c:f>
              <c:numCache>
                <c:formatCode>0.00</c:formatCode>
                <c:ptCount val="16"/>
                <c:pt idx="0">
                  <c:v>51.76</c:v>
                </c:pt>
                <c:pt idx="1">
                  <c:v>51.960000000000008</c:v>
                </c:pt>
                <c:pt idx="2">
                  <c:v>51.840000000000011</c:v>
                </c:pt>
                <c:pt idx="3">
                  <c:v>51.800000000000004</c:v>
                </c:pt>
                <c:pt idx="4">
                  <c:v>51.54</c:v>
                </c:pt>
                <c:pt idx="5">
                  <c:v>51.129999999999995</c:v>
                </c:pt>
                <c:pt idx="6">
                  <c:v>50.71</c:v>
                </c:pt>
                <c:pt idx="7">
                  <c:v>50.78</c:v>
                </c:pt>
                <c:pt idx="8">
                  <c:v>50.850000000000009</c:v>
                </c:pt>
                <c:pt idx="9">
                  <c:v>50.92</c:v>
                </c:pt>
                <c:pt idx="10">
                  <c:v>50.99</c:v>
                </c:pt>
                <c:pt idx="11">
                  <c:v>51.06</c:v>
                </c:pt>
                <c:pt idx="12">
                  <c:v>51.129999999999995</c:v>
                </c:pt>
                <c:pt idx="13">
                  <c:v>51.2</c:v>
                </c:pt>
                <c:pt idx="14">
                  <c:v>51.27</c:v>
                </c:pt>
                <c:pt idx="15">
                  <c:v>51.340000000000011</c:v>
                </c:pt>
              </c:numCache>
            </c:numRef>
          </c:val>
          <c:extLst>
            <c:ext xmlns:c16="http://schemas.microsoft.com/office/drawing/2014/chart" uri="{C3380CC4-5D6E-409C-BE32-E72D297353CC}">
              <c16:uniqueId val="{00000003-2ED6-433C-80F9-1FA2C677CD4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15.884474710274279</c:v>
                </c:pt>
                <c:pt idx="1">
                  <c:v>15.641375595939856</c:v>
                </c:pt>
                <c:pt idx="2">
                  <c:v>15.613165679258637</c:v>
                </c:pt>
                <c:pt idx="3">
                  <c:v>15.525428553927172</c:v>
                </c:pt>
                <c:pt idx="4">
                  <c:v>15.468857244680029</c:v>
                </c:pt>
                <c:pt idx="5">
                  <c:v>15.210903230816752</c:v>
                </c:pt>
                <c:pt idx="6">
                  <c:v>14.971309245583816</c:v>
                </c:pt>
                <c:pt idx="7">
                  <c:v>14.887691602605679</c:v>
                </c:pt>
                <c:pt idx="8">
                  <c:v>14.718664879485019</c:v>
                </c:pt>
                <c:pt idx="9">
                  <c:v>14.620458641939079</c:v>
                </c:pt>
                <c:pt idx="10">
                  <c:v>14.994485166440583</c:v>
                </c:pt>
                <c:pt idx="11">
                  <c:v>14.83488632364458</c:v>
                </c:pt>
                <c:pt idx="12">
                  <c:v>14.659901077437294</c:v>
                </c:pt>
                <c:pt idx="13">
                  <c:v>14.566268373579474</c:v>
                </c:pt>
                <c:pt idx="14">
                  <c:v>14.457443617554627</c:v>
                </c:pt>
                <c:pt idx="15">
                  <c:v>13.913418701343922</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6.2919318527762638</c:v>
                </c:pt>
                <c:pt idx="1">
                  <c:v>6.347332976142221</c:v>
                </c:pt>
                <c:pt idx="2">
                  <c:v>6.3891915980839613</c:v>
                </c:pt>
                <c:pt idx="3">
                  <c:v>6.4248987974236433</c:v>
                </c:pt>
                <c:pt idx="4">
                  <c:v>6.3934124099940259</c:v>
                </c:pt>
                <c:pt idx="5">
                  <c:v>6.470555836182676</c:v>
                </c:pt>
                <c:pt idx="6">
                  <c:v>6.4096766356091486</c:v>
                </c:pt>
                <c:pt idx="7">
                  <c:v>6.4261975342749729</c:v>
                </c:pt>
                <c:pt idx="8">
                  <c:v>6.4401509831631136</c:v>
                </c:pt>
                <c:pt idx="9">
                  <c:v>6.4538850111601151</c:v>
                </c:pt>
                <c:pt idx="10">
                  <c:v>6.4684904891770731</c:v>
                </c:pt>
                <c:pt idx="11">
                  <c:v>6.4818704221207293</c:v>
                </c:pt>
                <c:pt idx="12">
                  <c:v>6.4947601962571477</c:v>
                </c:pt>
                <c:pt idx="13">
                  <c:v>6.5081826414874335</c:v>
                </c:pt>
                <c:pt idx="14">
                  <c:v>6.5213488570504072</c:v>
                </c:pt>
                <c:pt idx="15">
                  <c:v>6.81</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18.910863393305043</c:v>
                </c:pt>
                <c:pt idx="1">
                  <c:v>19.05005264341764</c:v>
                </c:pt>
                <c:pt idx="2">
                  <c:v>19.074639721633719</c:v>
                </c:pt>
                <c:pt idx="3">
                  <c:v>19.115212546061098</c:v>
                </c:pt>
                <c:pt idx="4">
                  <c:v>19.247209410185363</c:v>
                </c:pt>
                <c:pt idx="5">
                  <c:v>19.218675333308603</c:v>
                </c:pt>
                <c:pt idx="6">
                  <c:v>19.58061495739182</c:v>
                </c:pt>
                <c:pt idx="7">
                  <c:v>19.564603637139381</c:v>
                </c:pt>
                <c:pt idx="8">
                  <c:v>19.629862693072216</c:v>
                </c:pt>
                <c:pt idx="9">
                  <c:v>19.639970614948655</c:v>
                </c:pt>
                <c:pt idx="10">
                  <c:v>19.168202955061677</c:v>
                </c:pt>
                <c:pt idx="11">
                  <c:v>19.207876159033642</c:v>
                </c:pt>
                <c:pt idx="12">
                  <c:v>19.277989326456936</c:v>
                </c:pt>
                <c:pt idx="13">
                  <c:v>19.290140675203364</c:v>
                </c:pt>
                <c:pt idx="14">
                  <c:v>19.317509835915899</c:v>
                </c:pt>
                <c:pt idx="15">
                  <c:v>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58.912730043644402</c:v>
                </c:pt>
                <c:pt idx="1">
                  <c:v>58.961238784500303</c:v>
                </c:pt>
                <c:pt idx="2">
                  <c:v>58.92300300102368</c:v>
                </c:pt>
                <c:pt idx="3">
                  <c:v>58.934460102588091</c:v>
                </c:pt>
                <c:pt idx="4">
                  <c:v>58.890520935140586</c:v>
                </c:pt>
                <c:pt idx="5">
                  <c:v>59.099865599691967</c:v>
                </c:pt>
                <c:pt idx="6">
                  <c:v>59.038399161415221</c:v>
                </c:pt>
                <c:pt idx="7">
                  <c:v>59.121507225979975</c:v>
                </c:pt>
                <c:pt idx="8">
                  <c:v>59.211321444279655</c:v>
                </c:pt>
                <c:pt idx="9">
                  <c:v>59.285685731952142</c:v>
                </c:pt>
                <c:pt idx="10">
                  <c:v>59.368821389320672</c:v>
                </c:pt>
                <c:pt idx="11">
                  <c:v>59.475367095201037</c:v>
                </c:pt>
                <c:pt idx="12">
                  <c:v>59.567349399848624</c:v>
                </c:pt>
                <c:pt idx="13">
                  <c:v>59.63540830972974</c:v>
                </c:pt>
                <c:pt idx="14">
                  <c:v>59.703697689479064</c:v>
                </c:pt>
                <c:pt idx="15">
                  <c:v>59.83550237141403</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c:v>
                </c:pt>
                <c:pt idx="7">
                  <c:v>FY 2023</c:v>
                </c:pt>
                <c:pt idx="8">
                  <c:v>FY 2024</c:v>
                </c:pt>
                <c:pt idx="9">
                  <c:v>FY 2025</c:v>
                </c:pt>
                <c:pt idx="10">
                  <c:v>FY 2026</c:v>
                </c:pt>
                <c:pt idx="11">
                  <c:v>FY 2027</c:v>
                </c:pt>
                <c:pt idx="12">
                  <c:v>FY 2028</c:v>
                </c:pt>
                <c:pt idx="13">
                  <c:v>FY 2029</c:v>
                </c:pt>
                <c:pt idx="14">
                  <c:v>FY 2030</c:v>
                </c:pt>
                <c:pt idx="15">
                  <c:v>FY 2031</c:v>
                </c:pt>
              </c:strCache>
            </c:strRef>
          </c:cat>
          <c:val>
            <c:numRef>
              <c:f>Sheet1!$E$2:$E$17</c:f>
              <c:numCache>
                <c:formatCode>0.00</c:formatCode>
                <c:ptCount val="16"/>
                <c:pt idx="0">
                  <c:v>11.570000000000002</c:v>
                </c:pt>
                <c:pt idx="1">
                  <c:v>11.504666666666674</c:v>
                </c:pt>
                <c:pt idx="2">
                  <c:v>11.439333333333334</c:v>
                </c:pt>
                <c:pt idx="3">
                  <c:v>11.383999999999993</c:v>
                </c:pt>
                <c:pt idx="4">
                  <c:v>11.318666666666676</c:v>
                </c:pt>
                <c:pt idx="5">
                  <c:v>11.343333333333327</c:v>
                </c:pt>
                <c:pt idx="6">
                  <c:v>11.138000000000003</c:v>
                </c:pt>
                <c:pt idx="7">
                  <c:v>11.049333333333323</c:v>
                </c:pt>
                <c:pt idx="8">
                  <c:v>10.920666666666667</c:v>
                </c:pt>
                <c:pt idx="9">
                  <c:v>10.791999999999991</c:v>
                </c:pt>
                <c:pt idx="10">
                  <c:v>10.70000000000001</c:v>
                </c:pt>
                <c:pt idx="11">
                  <c:v>10.608000000000006</c:v>
                </c:pt>
                <c:pt idx="12">
                  <c:v>10.515999999999991</c:v>
                </c:pt>
                <c:pt idx="13">
                  <c:v>10.423999999999999</c:v>
                </c:pt>
                <c:pt idx="14">
                  <c:v>10.331999999999997</c:v>
                </c:pt>
                <c:pt idx="15">
                  <c:v>10.130000000000006</c:v>
                </c:pt>
              </c:numCache>
            </c:numRef>
          </c:val>
          <c:extLst>
            <c:ext xmlns:c16="http://schemas.microsoft.com/office/drawing/2014/chart" uri="{C3380CC4-5D6E-409C-BE32-E72D297353CC}">
              <c16:uniqueId val="{00000000-BCF2-44ED-8AEA-3BA3F5B3ADDF}"/>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c:v>
                </c:pt>
                <c:pt idx="7">
                  <c:v>FY 2023</c:v>
                </c:pt>
                <c:pt idx="8">
                  <c:v>FY 2024</c:v>
                </c:pt>
                <c:pt idx="9">
                  <c:v>FY 2025</c:v>
                </c:pt>
                <c:pt idx="10">
                  <c:v>FY 2026</c:v>
                </c:pt>
                <c:pt idx="11">
                  <c:v>FY 2027</c:v>
                </c:pt>
                <c:pt idx="12">
                  <c:v>FY 2028</c:v>
                </c:pt>
                <c:pt idx="13">
                  <c:v>FY 2029</c:v>
                </c:pt>
                <c:pt idx="14">
                  <c:v>FY 2030</c:v>
                </c:pt>
                <c:pt idx="15">
                  <c:v>FY 2031</c:v>
                </c:pt>
              </c:strCache>
            </c:strRef>
          </c:cat>
          <c:val>
            <c:numRef>
              <c:f>Sheet1!$D$2:$D$17</c:f>
              <c:numCache>
                <c:formatCode>0.00</c:formatCode>
                <c:ptCount val="16"/>
                <c:pt idx="0">
                  <c:v>7.3499999999999979</c:v>
                </c:pt>
                <c:pt idx="1">
                  <c:v>7.3253333333333321</c:v>
                </c:pt>
                <c:pt idx="2">
                  <c:v>7.3006666666666646</c:v>
                </c:pt>
                <c:pt idx="3">
                  <c:v>7.2759999999999989</c:v>
                </c:pt>
                <c:pt idx="4">
                  <c:v>7.2513333333333314</c:v>
                </c:pt>
                <c:pt idx="5">
                  <c:v>7.2266666666666657</c:v>
                </c:pt>
                <c:pt idx="6">
                  <c:v>7.2019999999999991</c:v>
                </c:pt>
                <c:pt idx="7">
                  <c:v>7.1773333333333325</c:v>
                </c:pt>
                <c:pt idx="8">
                  <c:v>7.1526666666666658</c:v>
                </c:pt>
                <c:pt idx="9">
                  <c:v>7.1279999999999992</c:v>
                </c:pt>
                <c:pt idx="10">
                  <c:v>7.1033333333333326</c:v>
                </c:pt>
                <c:pt idx="11">
                  <c:v>7.0786666666666669</c:v>
                </c:pt>
                <c:pt idx="12">
                  <c:v>7.0539999999999994</c:v>
                </c:pt>
                <c:pt idx="13">
                  <c:v>7.0293333333333319</c:v>
                </c:pt>
                <c:pt idx="14">
                  <c:v>7.0046666666666662</c:v>
                </c:pt>
                <c:pt idx="15">
                  <c:v>6.9799999999999986</c:v>
                </c:pt>
              </c:numCache>
            </c:numRef>
          </c:val>
          <c:extLst>
            <c:ext xmlns:c16="http://schemas.microsoft.com/office/drawing/2014/chart" uri="{C3380CC4-5D6E-409C-BE32-E72D297353CC}">
              <c16:uniqueId val="{00000001-BCF2-44ED-8AEA-3BA3F5B3ADDF}"/>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c:v>
                </c:pt>
                <c:pt idx="7">
                  <c:v>FY 2023</c:v>
                </c:pt>
                <c:pt idx="8">
                  <c:v>FY 2024</c:v>
                </c:pt>
                <c:pt idx="9">
                  <c:v>FY 2025</c:v>
                </c:pt>
                <c:pt idx="10">
                  <c:v>FY 2026</c:v>
                </c:pt>
                <c:pt idx="11">
                  <c:v>FY 2027</c:v>
                </c:pt>
                <c:pt idx="12">
                  <c:v>FY 2028</c:v>
                </c:pt>
                <c:pt idx="13">
                  <c:v>FY 2029</c:v>
                </c:pt>
                <c:pt idx="14">
                  <c:v>FY 2030</c:v>
                </c:pt>
                <c:pt idx="15">
                  <c:v>FY 2031</c:v>
                </c:pt>
              </c:strCache>
            </c:strRef>
          </c:cat>
          <c:val>
            <c:numRef>
              <c:f>Sheet1!$C$2:$C$17</c:f>
              <c:numCache>
                <c:formatCode>0.00</c:formatCode>
                <c:ptCount val="16"/>
                <c:pt idx="0">
                  <c:v>20.399999999999999</c:v>
                </c:pt>
                <c:pt idx="1">
                  <c:v>20.399999999999999</c:v>
                </c:pt>
                <c:pt idx="2">
                  <c:v>20.399999999999999</c:v>
                </c:pt>
                <c:pt idx="3">
                  <c:v>20.399999999999999</c:v>
                </c:pt>
                <c:pt idx="4">
                  <c:v>20.399999999999999</c:v>
                </c:pt>
                <c:pt idx="5">
                  <c:v>20.34</c:v>
                </c:pt>
                <c:pt idx="6">
                  <c:v>20.5</c:v>
                </c:pt>
                <c:pt idx="7">
                  <c:v>20.52</c:v>
                </c:pt>
                <c:pt idx="8">
                  <c:v>20.580000000000002</c:v>
                </c:pt>
                <c:pt idx="9">
                  <c:v>20.64</c:v>
                </c:pt>
                <c:pt idx="10">
                  <c:v>20.663333333333334</c:v>
                </c:pt>
                <c:pt idx="11">
                  <c:v>20.686666666666667</c:v>
                </c:pt>
                <c:pt idx="12">
                  <c:v>20.71</c:v>
                </c:pt>
                <c:pt idx="13">
                  <c:v>20.733333333333334</c:v>
                </c:pt>
                <c:pt idx="14">
                  <c:v>20.756666666666668</c:v>
                </c:pt>
                <c:pt idx="15">
                  <c:v>20.78</c:v>
                </c:pt>
              </c:numCache>
            </c:numRef>
          </c:val>
          <c:extLst>
            <c:ext xmlns:c16="http://schemas.microsoft.com/office/drawing/2014/chart" uri="{C3380CC4-5D6E-409C-BE32-E72D297353CC}">
              <c16:uniqueId val="{00000002-BCF2-44ED-8AEA-3BA3F5B3ADDF}"/>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FY 2016</c:v>
                </c:pt>
                <c:pt idx="1">
                  <c:v>FY 2017</c:v>
                </c:pt>
                <c:pt idx="2">
                  <c:v>FY 2018</c:v>
                </c:pt>
                <c:pt idx="3">
                  <c:v>FY 2019</c:v>
                </c:pt>
                <c:pt idx="4">
                  <c:v>FY 2020</c:v>
                </c:pt>
                <c:pt idx="5">
                  <c:v>FY 2021</c:v>
                </c:pt>
                <c:pt idx="6">
                  <c:v>FY 2022</c:v>
                </c:pt>
                <c:pt idx="7">
                  <c:v>FY 2023</c:v>
                </c:pt>
                <c:pt idx="8">
                  <c:v>FY 2024</c:v>
                </c:pt>
                <c:pt idx="9">
                  <c:v>FY 2025</c:v>
                </c:pt>
                <c:pt idx="10">
                  <c:v>FY 2026</c:v>
                </c:pt>
                <c:pt idx="11">
                  <c:v>FY 2027</c:v>
                </c:pt>
                <c:pt idx="12">
                  <c:v>FY 2028</c:v>
                </c:pt>
                <c:pt idx="13">
                  <c:v>FY 2029</c:v>
                </c:pt>
                <c:pt idx="14">
                  <c:v>FY 2030</c:v>
                </c:pt>
                <c:pt idx="15">
                  <c:v>FY 2031</c:v>
                </c:pt>
              </c:strCache>
            </c:strRef>
          </c:cat>
          <c:val>
            <c:numRef>
              <c:f>Sheet1!$B$2:$B$17</c:f>
              <c:numCache>
                <c:formatCode>0.00</c:formatCode>
                <c:ptCount val="16"/>
                <c:pt idx="0">
                  <c:v>60.68</c:v>
                </c:pt>
                <c:pt idx="1">
                  <c:v>60.77</c:v>
                </c:pt>
                <c:pt idx="2">
                  <c:v>60.86</c:v>
                </c:pt>
                <c:pt idx="3">
                  <c:v>60.940000000000005</c:v>
                </c:pt>
                <c:pt idx="4">
                  <c:v>61.029999999999994</c:v>
                </c:pt>
                <c:pt idx="5">
                  <c:v>61.09</c:v>
                </c:pt>
                <c:pt idx="6">
                  <c:v>61.160000000000004</c:v>
                </c:pt>
                <c:pt idx="7">
                  <c:v>61.253333333333337</c:v>
                </c:pt>
                <c:pt idx="8">
                  <c:v>61.346666666666671</c:v>
                </c:pt>
                <c:pt idx="9">
                  <c:v>61.440000000000005</c:v>
                </c:pt>
                <c:pt idx="10">
                  <c:v>61.533333333333331</c:v>
                </c:pt>
                <c:pt idx="11">
                  <c:v>61.626666666666665</c:v>
                </c:pt>
                <c:pt idx="12">
                  <c:v>61.72</c:v>
                </c:pt>
                <c:pt idx="13">
                  <c:v>61.813333333333333</c:v>
                </c:pt>
                <c:pt idx="14">
                  <c:v>61.906666666666666</c:v>
                </c:pt>
                <c:pt idx="15">
                  <c:v>62.11</c:v>
                </c:pt>
              </c:numCache>
            </c:numRef>
          </c:val>
          <c:extLst>
            <c:ext xmlns:c16="http://schemas.microsoft.com/office/drawing/2014/chart" uri="{C3380CC4-5D6E-409C-BE32-E72D297353CC}">
              <c16:uniqueId val="{00000003-BCF2-44ED-8AEA-3BA3F5B3ADD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Sheet1!$A$2:$A$8</c:f>
              <c:strCache>
                <c:ptCount val="7"/>
                <c:pt idx="0">
                  <c:v>FY2017</c:v>
                </c:pt>
                <c:pt idx="1">
                  <c:v>FY2018</c:v>
                </c:pt>
                <c:pt idx="2">
                  <c:v>FY2019</c:v>
                </c:pt>
                <c:pt idx="3">
                  <c:v>FY2020</c:v>
                </c:pt>
                <c:pt idx="4">
                  <c:v>FY2021</c:v>
                </c:pt>
                <c:pt idx="5">
                  <c:v>FY2022</c:v>
                </c:pt>
                <c:pt idx="6">
                  <c:v>FY2023E</c:v>
                </c:pt>
              </c:strCache>
            </c:strRef>
          </c:cat>
          <c:val>
            <c:numRef>
              <c:f>Sheet1!$B$2:$B$8</c:f>
              <c:numCache>
                <c:formatCode>0</c:formatCode>
                <c:ptCount val="7"/>
                <c:pt idx="0">
                  <c:v>2916</c:v>
                </c:pt>
                <c:pt idx="1">
                  <c:v>3116</c:v>
                </c:pt>
                <c:pt idx="2">
                  <c:v>3185</c:v>
                </c:pt>
                <c:pt idx="3">
                  <c:v>2800</c:v>
                </c:pt>
                <c:pt idx="4">
                  <c:v>3969</c:v>
                </c:pt>
                <c:pt idx="5">
                  <c:v>4340</c:v>
                </c:pt>
                <c:pt idx="6">
                  <c:v>4402</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Sheet1!$A$2:$A$8</c:f>
              <c:strCache>
                <c:ptCount val="7"/>
                <c:pt idx="0">
                  <c:v>FY2017</c:v>
                </c:pt>
                <c:pt idx="1">
                  <c:v>FY2018</c:v>
                </c:pt>
                <c:pt idx="2">
                  <c:v>FY2019</c:v>
                </c:pt>
                <c:pt idx="3">
                  <c:v>FY2020</c:v>
                </c:pt>
                <c:pt idx="4">
                  <c:v>FY2021</c:v>
                </c:pt>
                <c:pt idx="5">
                  <c:v>FY2022</c:v>
                </c:pt>
                <c:pt idx="6">
                  <c:v>FY2023E</c:v>
                </c:pt>
              </c:strCache>
            </c:strRef>
          </c:cat>
          <c:val>
            <c:numRef>
              <c:f>Sheet1!$C$2:$C$8</c:f>
              <c:numCache>
                <c:formatCode>General</c:formatCode>
                <c:ptCount val="7"/>
                <c:pt idx="0">
                  <c:v>888</c:v>
                </c:pt>
                <c:pt idx="1">
                  <c:v>787</c:v>
                </c:pt>
                <c:pt idx="2">
                  <c:v>785</c:v>
                </c:pt>
                <c:pt idx="3">
                  <c:v>1028</c:v>
                </c:pt>
                <c:pt idx="4">
                  <c:v>1273</c:v>
                </c:pt>
                <c:pt idx="5" formatCode="0">
                  <c:v>808</c:v>
                </c:pt>
                <c:pt idx="6" formatCode="0">
                  <c:v>860</c:v>
                </c:pt>
              </c:numCache>
            </c:numRef>
          </c:val>
          <c:smooth val="0"/>
          <c:extLst>
            <c:ext xmlns:c16="http://schemas.microsoft.com/office/drawing/2014/chart" uri="{C3380CC4-5D6E-409C-BE32-E72D297353CC}">
              <c16:uniqueId val="{00000003-2F81-4AA6-97F6-DFDEDB7A1637}"/>
            </c:ext>
          </c:extLst>
        </c:ser>
        <c:ser>
          <c:idx val="2"/>
          <c:order val="2"/>
          <c:tx>
            <c:strRef>
              <c:f>Sheet1!$D$1</c:f>
              <c:strCache>
                <c:ptCount val="1"/>
                <c:pt idx="0">
                  <c:v>Methacrylic Acid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Sheet1!$A$2:$A$8</c:f>
              <c:strCache>
                <c:ptCount val="7"/>
                <c:pt idx="0">
                  <c:v>FY2017</c:v>
                </c:pt>
                <c:pt idx="1">
                  <c:v>FY2018</c:v>
                </c:pt>
                <c:pt idx="2">
                  <c:v>FY2019</c:v>
                </c:pt>
                <c:pt idx="3">
                  <c:v>FY2020</c:v>
                </c:pt>
                <c:pt idx="4">
                  <c:v>FY2021</c:v>
                </c:pt>
                <c:pt idx="5">
                  <c:v>FY2022</c:v>
                </c:pt>
                <c:pt idx="6">
                  <c:v>FY2023E</c:v>
                </c:pt>
              </c:strCache>
            </c:strRef>
          </c:cat>
          <c:val>
            <c:numRef>
              <c:f>Sheet1!$D$2:$D$8</c:f>
              <c:numCache>
                <c:formatCode>0</c:formatCode>
                <c:ptCount val="7"/>
                <c:pt idx="0">
                  <c:v>1933</c:v>
                </c:pt>
                <c:pt idx="1">
                  <c:v>3181</c:v>
                </c:pt>
                <c:pt idx="2">
                  <c:v>3103</c:v>
                </c:pt>
                <c:pt idx="3">
                  <c:v>1922</c:v>
                </c:pt>
                <c:pt idx="4">
                  <c:v>1820</c:v>
                </c:pt>
                <c:pt idx="5">
                  <c:v>3055</c:v>
                </c:pt>
                <c:pt idx="6">
                  <c:v>2790</c:v>
                </c:pt>
              </c:numCache>
            </c:numRef>
          </c:val>
          <c:smooth val="0"/>
          <c:extLst>
            <c:ext xmlns:c16="http://schemas.microsoft.com/office/drawing/2014/chart" uri="{C3380CC4-5D6E-409C-BE32-E72D297353CC}">
              <c16:uniqueId val="{00000008-4B20-441F-990C-8CB46E7C04C9}"/>
            </c:ext>
          </c:extLst>
        </c:ser>
        <c:ser>
          <c:idx val="3"/>
          <c:order val="3"/>
          <c:tx>
            <c:strRef>
              <c:f>Sheet1!$E$1</c:f>
              <c:strCache>
                <c:ptCount val="1"/>
                <c:pt idx="0">
                  <c:v>Bisphenol A</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Sheet1!$A$2:$A$8</c:f>
              <c:strCache>
                <c:ptCount val="7"/>
                <c:pt idx="0">
                  <c:v>FY2017</c:v>
                </c:pt>
                <c:pt idx="1">
                  <c:v>FY2018</c:v>
                </c:pt>
                <c:pt idx="2">
                  <c:v>FY2019</c:v>
                </c:pt>
                <c:pt idx="3">
                  <c:v>FY2020</c:v>
                </c:pt>
                <c:pt idx="4">
                  <c:v>FY2021</c:v>
                </c:pt>
                <c:pt idx="5">
                  <c:v>FY2022</c:v>
                </c:pt>
                <c:pt idx="6">
                  <c:v>FY2023E</c:v>
                </c:pt>
              </c:strCache>
            </c:strRef>
          </c:cat>
          <c:val>
            <c:numRef>
              <c:f>Sheet1!$E$2:$E$8</c:f>
              <c:numCache>
                <c:formatCode>0</c:formatCode>
                <c:ptCount val="7"/>
                <c:pt idx="0">
                  <c:v>1139</c:v>
                </c:pt>
                <c:pt idx="1">
                  <c:v>1250</c:v>
                </c:pt>
                <c:pt idx="2">
                  <c:v>1338</c:v>
                </c:pt>
                <c:pt idx="3">
                  <c:v>1227</c:v>
                </c:pt>
                <c:pt idx="4">
                  <c:v>1423</c:v>
                </c:pt>
                <c:pt idx="5">
                  <c:v>3135</c:v>
                </c:pt>
                <c:pt idx="6">
                  <c:v>2974</c:v>
                </c:pt>
              </c:numCache>
            </c:numRef>
          </c:val>
          <c:smooth val="0"/>
          <c:extLst>
            <c:ext xmlns:c16="http://schemas.microsoft.com/office/drawing/2014/chart" uri="{C3380CC4-5D6E-409C-BE32-E72D297353CC}">
              <c16:uniqueId val="{00000001-44E9-4DC7-BA2A-0499390F0F33}"/>
            </c:ext>
          </c:extLst>
        </c:ser>
        <c:ser>
          <c:idx val="4"/>
          <c:order val="4"/>
          <c:tx>
            <c:strRef>
              <c:f>Sheet1!$F$1</c:f>
              <c:strCache>
                <c:ptCount val="1"/>
                <c:pt idx="0">
                  <c:v>Maleic Anhydride</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Ref>
              <c:f>Sheet1!$A$2:$A$8</c:f>
              <c:strCache>
                <c:ptCount val="7"/>
                <c:pt idx="0">
                  <c:v>FY2017</c:v>
                </c:pt>
                <c:pt idx="1">
                  <c:v>FY2018</c:v>
                </c:pt>
                <c:pt idx="2">
                  <c:v>FY2019</c:v>
                </c:pt>
                <c:pt idx="3">
                  <c:v>FY2020</c:v>
                </c:pt>
                <c:pt idx="4">
                  <c:v>FY2021</c:v>
                </c:pt>
                <c:pt idx="5">
                  <c:v>FY2022</c:v>
                </c:pt>
                <c:pt idx="6">
                  <c:v>FY2023E</c:v>
                </c:pt>
              </c:strCache>
            </c:strRef>
          </c:cat>
          <c:val>
            <c:numRef>
              <c:f>Sheet1!$F$2:$F$8</c:f>
              <c:numCache>
                <c:formatCode>0</c:formatCode>
                <c:ptCount val="7"/>
                <c:pt idx="0">
                  <c:v>839</c:v>
                </c:pt>
                <c:pt idx="1">
                  <c:v>835</c:v>
                </c:pt>
                <c:pt idx="2">
                  <c:v>912</c:v>
                </c:pt>
                <c:pt idx="3">
                  <c:v>926</c:v>
                </c:pt>
                <c:pt idx="4">
                  <c:v>1199</c:v>
                </c:pt>
                <c:pt idx="5">
                  <c:v>1820</c:v>
                </c:pt>
                <c:pt idx="6">
                  <c:v>1978</c:v>
                </c:pt>
              </c:numCache>
            </c:numRef>
          </c:val>
          <c:smooth val="0"/>
          <c:extLst>
            <c:ext xmlns:c16="http://schemas.microsoft.com/office/drawing/2014/chart" uri="{C3380CC4-5D6E-409C-BE32-E72D297353CC}">
              <c16:uniqueId val="{00000001-22C2-4B32-BE73-D7A0E04A01A6}"/>
            </c:ext>
          </c:extLst>
        </c:ser>
        <c:dLbls>
          <c:showLegendKey val="0"/>
          <c:showVal val="0"/>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barChart>
        <c:barDir val="col"/>
        <c:grouping val="stacked"/>
        <c:varyColors val="0"/>
        <c:ser>
          <c:idx val="0"/>
          <c:order val="0"/>
          <c:tx>
            <c:strRef>
              <c:f>Sheet1!$B$1</c:f>
              <c:strCache>
                <c:ptCount val="1"/>
                <c:pt idx="0">
                  <c:v>Vinyl Ester Resin-Novalac Based Ex 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3802</c:v>
                </c:pt>
                <c:pt idx="1">
                  <c:v>3869</c:v>
                </c:pt>
                <c:pt idx="2">
                  <c:v>3633</c:v>
                </c:pt>
                <c:pt idx="3">
                  <c:v>3531</c:v>
                </c:pt>
                <c:pt idx="4">
                  <c:v>3375</c:v>
                </c:pt>
                <c:pt idx="5">
                  <c:v>2705</c:v>
                </c:pt>
                <c:pt idx="6">
                  <c:v>3990</c:v>
                </c:pt>
                <c:pt idx="7">
                  <c:v>4070</c:v>
                </c:pt>
                <c:pt idx="8">
                  <c:v>4131</c:v>
                </c:pt>
                <c:pt idx="9">
                  <c:v>4181</c:v>
                </c:pt>
                <c:pt idx="10">
                  <c:v>4269</c:v>
                </c:pt>
                <c:pt idx="11">
                  <c:v>4333</c:v>
                </c:pt>
                <c:pt idx="12">
                  <c:v>4385</c:v>
                </c:pt>
                <c:pt idx="13">
                  <c:v>4477</c:v>
                </c:pt>
                <c:pt idx="14">
                  <c:v>4544</c:v>
                </c:pt>
                <c:pt idx="15">
                  <c:v>4599</c:v>
                </c:pt>
              </c:numCache>
            </c:numRef>
          </c:val>
          <c:extLst>
            <c:ext xmlns:c16="http://schemas.microsoft.com/office/drawing/2014/chart" uri="{C3380CC4-5D6E-409C-BE32-E72D297353CC}">
              <c16:uniqueId val="{00000000-BA59-48DC-9E14-98DD1A414430}"/>
            </c:ext>
          </c:extLst>
        </c:ser>
        <c:ser>
          <c:idx val="1"/>
          <c:order val="1"/>
          <c:tx>
            <c:strRef>
              <c:f>Sheet1!$C$1</c:f>
              <c:strCache>
                <c:ptCount val="1"/>
                <c:pt idx="0">
                  <c:v>Vinyl Ester Resin-Novalac Based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2543</c:v>
                </c:pt>
                <c:pt idx="1">
                  <c:v>2354</c:v>
                </c:pt>
                <c:pt idx="2">
                  <c:v>2970</c:v>
                </c:pt>
                <c:pt idx="3">
                  <c:v>2883</c:v>
                </c:pt>
                <c:pt idx="4">
                  <c:v>2746</c:v>
                </c:pt>
                <c:pt idx="5">
                  <c:v>3110</c:v>
                </c:pt>
                <c:pt idx="6">
                  <c:v>4085</c:v>
                </c:pt>
                <c:pt idx="7">
                  <c:v>4142</c:v>
                </c:pt>
                <c:pt idx="8">
                  <c:v>4208</c:v>
                </c:pt>
                <c:pt idx="9">
                  <c:v>4261</c:v>
                </c:pt>
                <c:pt idx="10">
                  <c:v>4338</c:v>
                </c:pt>
                <c:pt idx="11">
                  <c:v>4403</c:v>
                </c:pt>
                <c:pt idx="12">
                  <c:v>4495</c:v>
                </c:pt>
                <c:pt idx="13">
                  <c:v>4590</c:v>
                </c:pt>
                <c:pt idx="14">
                  <c:v>4695</c:v>
                </c:pt>
                <c:pt idx="15">
                  <c:v>4771</c:v>
                </c:pt>
              </c:numCache>
            </c:numRef>
          </c:val>
          <c:extLst>
            <c:ext xmlns:c16="http://schemas.microsoft.com/office/drawing/2014/chart" uri="{C3380CC4-5D6E-409C-BE32-E72D297353CC}">
              <c16:uniqueId val="{00000001-BA59-48DC-9E14-98DD1A414430}"/>
            </c:ext>
          </c:extLst>
        </c:ser>
        <c:ser>
          <c:idx val="2"/>
          <c:order val="2"/>
          <c:tx>
            <c:strRef>
              <c:f>Sheet1!$D$1</c:f>
              <c:strCache>
                <c:ptCount val="1"/>
                <c:pt idx="0">
                  <c:v>Vinyl Ester Resin-Novalac Based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2540</c:v>
                </c:pt>
                <c:pt idx="1">
                  <c:v>2091</c:v>
                </c:pt>
                <c:pt idx="2">
                  <c:v>2546</c:v>
                </c:pt>
                <c:pt idx="3">
                  <c:v>2730</c:v>
                </c:pt>
                <c:pt idx="4">
                  <c:v>2559</c:v>
                </c:pt>
                <c:pt idx="5">
                  <c:v>2473</c:v>
                </c:pt>
                <c:pt idx="6">
                  <c:v>3877</c:v>
                </c:pt>
                <c:pt idx="7">
                  <c:v>3955</c:v>
                </c:pt>
                <c:pt idx="8">
                  <c:v>4014</c:v>
                </c:pt>
                <c:pt idx="9">
                  <c:v>4062</c:v>
                </c:pt>
                <c:pt idx="10">
                  <c:v>4148</c:v>
                </c:pt>
                <c:pt idx="11">
                  <c:v>4210</c:v>
                </c:pt>
                <c:pt idx="12">
                  <c:v>4261</c:v>
                </c:pt>
                <c:pt idx="13">
                  <c:v>4350</c:v>
                </c:pt>
                <c:pt idx="14">
                  <c:v>4416</c:v>
                </c:pt>
                <c:pt idx="15">
                  <c:v>4469</c:v>
                </c:pt>
              </c:numCache>
            </c:numRef>
          </c:val>
          <c:extLst>
            <c:ext xmlns:c16="http://schemas.microsoft.com/office/drawing/2014/chart" uri="{C3380CC4-5D6E-409C-BE32-E72D297353CC}">
              <c16:uniqueId val="{00000002-BA59-48DC-9E14-98DD1A414430}"/>
            </c:ext>
          </c:extLst>
        </c:ser>
        <c:ser>
          <c:idx val="3"/>
          <c:order val="3"/>
          <c:tx>
            <c:strRef>
              <c:f>Sheet1!$E$1</c:f>
              <c:strCache>
                <c:ptCount val="1"/>
                <c:pt idx="0">
                  <c:v>Vinyl Ester Resin-Novalac Based FOB Qingdao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2400</c:v>
                </c:pt>
                <c:pt idx="1">
                  <c:v>1950</c:v>
                </c:pt>
                <c:pt idx="2">
                  <c:v>2220</c:v>
                </c:pt>
                <c:pt idx="3">
                  <c:v>2921</c:v>
                </c:pt>
                <c:pt idx="4">
                  <c:v>2749</c:v>
                </c:pt>
                <c:pt idx="5">
                  <c:v>2474</c:v>
                </c:pt>
                <c:pt idx="6">
                  <c:v>4000</c:v>
                </c:pt>
                <c:pt idx="7">
                  <c:v>4056</c:v>
                </c:pt>
                <c:pt idx="8">
                  <c:v>4121</c:v>
                </c:pt>
                <c:pt idx="9">
                  <c:v>4172</c:v>
                </c:pt>
                <c:pt idx="10">
                  <c:v>4248</c:v>
                </c:pt>
                <c:pt idx="11">
                  <c:v>4311</c:v>
                </c:pt>
                <c:pt idx="12">
                  <c:v>4402</c:v>
                </c:pt>
                <c:pt idx="13">
                  <c:v>4494</c:v>
                </c:pt>
                <c:pt idx="14">
                  <c:v>4598</c:v>
                </c:pt>
                <c:pt idx="15">
                  <c:v>4672</c:v>
                </c:pt>
              </c:numCache>
            </c:numRef>
          </c:val>
          <c:extLst>
            <c:ext xmlns:c16="http://schemas.microsoft.com/office/drawing/2014/chart" uri="{C3380CC4-5D6E-409C-BE32-E72D297353CC}">
              <c16:uniqueId val="{00000003-BA59-48DC-9E14-98DD1A414430}"/>
            </c:ext>
          </c:extLst>
        </c:ser>
        <c:ser>
          <c:idx val="4"/>
          <c:order val="4"/>
          <c:tx>
            <c:strRef>
              <c:f>Sheet1!$F$1</c:f>
              <c:strCache>
                <c:ptCount val="1"/>
                <c:pt idx="0">
                  <c:v>Vinyl Ester Resin-Novalac Based FOB Hamburg</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2625</c:v>
                </c:pt>
                <c:pt idx="1">
                  <c:v>2580</c:v>
                </c:pt>
                <c:pt idx="2">
                  <c:v>2783</c:v>
                </c:pt>
                <c:pt idx="3">
                  <c:v>2774</c:v>
                </c:pt>
                <c:pt idx="4">
                  <c:v>2745</c:v>
                </c:pt>
                <c:pt idx="5">
                  <c:v>2959</c:v>
                </c:pt>
                <c:pt idx="6">
                  <c:v>4319</c:v>
                </c:pt>
                <c:pt idx="7">
                  <c:v>4379</c:v>
                </c:pt>
                <c:pt idx="8">
                  <c:v>4450</c:v>
                </c:pt>
                <c:pt idx="9">
                  <c:v>4505</c:v>
                </c:pt>
                <c:pt idx="10">
                  <c:v>4586</c:v>
                </c:pt>
                <c:pt idx="11">
                  <c:v>4655</c:v>
                </c:pt>
                <c:pt idx="12">
                  <c:v>4753</c:v>
                </c:pt>
                <c:pt idx="13">
                  <c:v>4853</c:v>
                </c:pt>
                <c:pt idx="14">
                  <c:v>4964</c:v>
                </c:pt>
                <c:pt idx="15">
                  <c:v>5044</c:v>
                </c:pt>
              </c:numCache>
            </c:numRef>
          </c:val>
          <c:extLst>
            <c:ext xmlns:c16="http://schemas.microsoft.com/office/drawing/2014/chart" uri="{C3380CC4-5D6E-409C-BE32-E72D297353CC}">
              <c16:uniqueId val="{00000004-BA59-48DC-9E14-98DD1A414430}"/>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barChart>
        <c:barDir val="col"/>
        <c:grouping val="stacked"/>
        <c:varyColors val="0"/>
        <c:ser>
          <c:idx val="0"/>
          <c:order val="0"/>
          <c:tx>
            <c:strRef>
              <c:f>Sheet1!$B$1</c:f>
              <c:strCache>
                <c:ptCount val="1"/>
                <c:pt idx="0">
                  <c:v>Vinyl Ester Resin-Epoxy Based Ex 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4863</c:v>
                </c:pt>
                <c:pt idx="1">
                  <c:v>4938</c:v>
                </c:pt>
                <c:pt idx="2">
                  <c:v>4602</c:v>
                </c:pt>
                <c:pt idx="3">
                  <c:v>4243</c:v>
                </c:pt>
                <c:pt idx="4">
                  <c:v>4139</c:v>
                </c:pt>
                <c:pt idx="5">
                  <c:v>3311</c:v>
                </c:pt>
                <c:pt idx="6">
                  <c:v>4792</c:v>
                </c:pt>
                <c:pt idx="7">
                  <c:v>4888</c:v>
                </c:pt>
                <c:pt idx="8">
                  <c:v>4961</c:v>
                </c:pt>
                <c:pt idx="9">
                  <c:v>5021</c:v>
                </c:pt>
                <c:pt idx="10">
                  <c:v>5127</c:v>
                </c:pt>
                <c:pt idx="11">
                  <c:v>5204</c:v>
                </c:pt>
                <c:pt idx="12">
                  <c:v>5266</c:v>
                </c:pt>
                <c:pt idx="13">
                  <c:v>5377</c:v>
                </c:pt>
                <c:pt idx="14">
                  <c:v>5458</c:v>
                </c:pt>
                <c:pt idx="15">
                  <c:v>5524</c:v>
                </c:pt>
              </c:numCache>
            </c:numRef>
          </c:val>
          <c:extLst>
            <c:ext xmlns:c16="http://schemas.microsoft.com/office/drawing/2014/chart" uri="{C3380CC4-5D6E-409C-BE32-E72D297353CC}">
              <c16:uniqueId val="{00000000-F87A-4764-9471-EC6FADD2ECAA}"/>
            </c:ext>
          </c:extLst>
        </c:ser>
        <c:ser>
          <c:idx val="1"/>
          <c:order val="1"/>
          <c:tx>
            <c:strRef>
              <c:f>Sheet1!$C$1</c:f>
              <c:strCache>
                <c:ptCount val="1"/>
                <c:pt idx="0">
                  <c:v>Vinyl Ester Resin-Epoxy Based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3604</c:v>
                </c:pt>
                <c:pt idx="1">
                  <c:v>3423</c:v>
                </c:pt>
                <c:pt idx="2">
                  <c:v>5265</c:v>
                </c:pt>
                <c:pt idx="3">
                  <c:v>3737</c:v>
                </c:pt>
                <c:pt idx="4">
                  <c:v>3384</c:v>
                </c:pt>
                <c:pt idx="5">
                  <c:v>3088</c:v>
                </c:pt>
                <c:pt idx="6">
                  <c:v>3477</c:v>
                </c:pt>
                <c:pt idx="7">
                  <c:v>3526</c:v>
                </c:pt>
                <c:pt idx="8">
                  <c:v>3582</c:v>
                </c:pt>
                <c:pt idx="9">
                  <c:v>3627</c:v>
                </c:pt>
                <c:pt idx="10">
                  <c:v>3692</c:v>
                </c:pt>
                <c:pt idx="11">
                  <c:v>3748</c:v>
                </c:pt>
                <c:pt idx="12">
                  <c:v>3826</c:v>
                </c:pt>
                <c:pt idx="13">
                  <c:v>3907</c:v>
                </c:pt>
                <c:pt idx="14">
                  <c:v>3996</c:v>
                </c:pt>
                <c:pt idx="15">
                  <c:v>4061</c:v>
                </c:pt>
              </c:numCache>
            </c:numRef>
          </c:val>
          <c:extLst>
            <c:ext xmlns:c16="http://schemas.microsoft.com/office/drawing/2014/chart" uri="{C3380CC4-5D6E-409C-BE32-E72D297353CC}">
              <c16:uniqueId val="{00000001-F87A-4764-9471-EC6FADD2ECAA}"/>
            </c:ext>
          </c:extLst>
        </c:ser>
        <c:ser>
          <c:idx val="2"/>
          <c:order val="2"/>
          <c:tx>
            <c:strRef>
              <c:f>Sheet1!$D$1</c:f>
              <c:strCache>
                <c:ptCount val="1"/>
                <c:pt idx="0">
                  <c:v>Vinyl Ester Resin-Epoxy Based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3613</c:v>
                </c:pt>
                <c:pt idx="1">
                  <c:v>3160</c:v>
                </c:pt>
                <c:pt idx="2">
                  <c:v>3515</c:v>
                </c:pt>
                <c:pt idx="3">
                  <c:v>4902</c:v>
                </c:pt>
                <c:pt idx="4">
                  <c:v>3197</c:v>
                </c:pt>
                <c:pt idx="5">
                  <c:v>2451</c:v>
                </c:pt>
                <c:pt idx="6">
                  <c:v>3685</c:v>
                </c:pt>
                <c:pt idx="7">
                  <c:v>3759</c:v>
                </c:pt>
                <c:pt idx="8">
                  <c:v>3815</c:v>
                </c:pt>
                <c:pt idx="9">
                  <c:v>3861</c:v>
                </c:pt>
                <c:pt idx="10">
                  <c:v>3942</c:v>
                </c:pt>
                <c:pt idx="11">
                  <c:v>4001</c:v>
                </c:pt>
                <c:pt idx="12">
                  <c:v>4050</c:v>
                </c:pt>
                <c:pt idx="13">
                  <c:v>4135</c:v>
                </c:pt>
                <c:pt idx="14">
                  <c:v>4197</c:v>
                </c:pt>
                <c:pt idx="15">
                  <c:v>4248</c:v>
                </c:pt>
              </c:numCache>
            </c:numRef>
          </c:val>
          <c:extLst>
            <c:ext xmlns:c16="http://schemas.microsoft.com/office/drawing/2014/chart" uri="{C3380CC4-5D6E-409C-BE32-E72D297353CC}">
              <c16:uniqueId val="{00000002-F87A-4764-9471-EC6FADD2ECAA}"/>
            </c:ext>
          </c:extLst>
        </c:ser>
        <c:ser>
          <c:idx val="3"/>
          <c:order val="3"/>
          <c:tx>
            <c:strRef>
              <c:f>Sheet1!$E$1</c:f>
              <c:strCache>
                <c:ptCount val="1"/>
                <c:pt idx="0">
                  <c:v>Vinyl Ester Resin-Epoxy Based FOB Qingdao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3461</c:v>
                </c:pt>
                <c:pt idx="1">
                  <c:v>3019</c:v>
                </c:pt>
                <c:pt idx="2">
                  <c:v>3189</c:v>
                </c:pt>
                <c:pt idx="3">
                  <c:v>4711</c:v>
                </c:pt>
                <c:pt idx="4">
                  <c:v>3387</c:v>
                </c:pt>
                <c:pt idx="5">
                  <c:v>2452</c:v>
                </c:pt>
                <c:pt idx="6">
                  <c:v>3562</c:v>
                </c:pt>
                <c:pt idx="7">
                  <c:v>3612</c:v>
                </c:pt>
                <c:pt idx="8">
                  <c:v>3670</c:v>
                </c:pt>
                <c:pt idx="9">
                  <c:v>3716</c:v>
                </c:pt>
                <c:pt idx="10">
                  <c:v>3782</c:v>
                </c:pt>
                <c:pt idx="11">
                  <c:v>3881</c:v>
                </c:pt>
                <c:pt idx="12">
                  <c:v>3962</c:v>
                </c:pt>
                <c:pt idx="13">
                  <c:v>4045</c:v>
                </c:pt>
                <c:pt idx="14">
                  <c:v>4138</c:v>
                </c:pt>
                <c:pt idx="15">
                  <c:v>4205</c:v>
                </c:pt>
              </c:numCache>
            </c:numRef>
          </c:val>
          <c:extLst>
            <c:ext xmlns:c16="http://schemas.microsoft.com/office/drawing/2014/chart" uri="{C3380CC4-5D6E-409C-BE32-E72D297353CC}">
              <c16:uniqueId val="{00000003-F87A-4764-9471-EC6FADD2ECAA}"/>
            </c:ext>
          </c:extLst>
        </c:ser>
        <c:ser>
          <c:idx val="4"/>
          <c:order val="4"/>
          <c:tx>
            <c:strRef>
              <c:f>Sheet1!$F$1</c:f>
              <c:strCache>
                <c:ptCount val="1"/>
                <c:pt idx="0">
                  <c:v>Vinyl Ester Resin-Epoxy Based FOB Hamburg</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3686</c:v>
                </c:pt>
                <c:pt idx="1">
                  <c:v>3649</c:v>
                </c:pt>
                <c:pt idx="2">
                  <c:v>5452</c:v>
                </c:pt>
                <c:pt idx="3">
                  <c:v>3628</c:v>
                </c:pt>
                <c:pt idx="4">
                  <c:v>3383</c:v>
                </c:pt>
                <c:pt idx="5">
                  <c:v>2937</c:v>
                </c:pt>
                <c:pt idx="6">
                  <c:v>3243</c:v>
                </c:pt>
                <c:pt idx="7">
                  <c:v>3288</c:v>
                </c:pt>
                <c:pt idx="8">
                  <c:v>3341</c:v>
                </c:pt>
                <c:pt idx="9">
                  <c:v>3415</c:v>
                </c:pt>
                <c:pt idx="10">
                  <c:v>3476</c:v>
                </c:pt>
                <c:pt idx="11">
                  <c:v>3563</c:v>
                </c:pt>
                <c:pt idx="12">
                  <c:v>3638</c:v>
                </c:pt>
                <c:pt idx="13">
                  <c:v>3732</c:v>
                </c:pt>
                <c:pt idx="14">
                  <c:v>3818</c:v>
                </c:pt>
                <c:pt idx="15">
                  <c:v>3880</c:v>
                </c:pt>
              </c:numCache>
            </c:numRef>
          </c:val>
          <c:extLst>
            <c:ext xmlns:c16="http://schemas.microsoft.com/office/drawing/2014/chart" uri="{C3380CC4-5D6E-409C-BE32-E72D297353CC}">
              <c16:uniqueId val="{00000004-F87A-4764-9471-EC6FADD2ECAA}"/>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12.204218724555894</c:v>
                </c:pt>
                <c:pt idx="1">
                  <c:v>12.330951439996385</c:v>
                </c:pt>
                <c:pt idx="2">
                  <c:v>12.414540663362573</c:v>
                </c:pt>
                <c:pt idx="3">
                  <c:v>12.195783625748858</c:v>
                </c:pt>
                <c:pt idx="4">
                  <c:v>12.476496696455385</c:v>
                </c:pt>
                <c:pt idx="5">
                  <c:v>12.098330484310083</c:v>
                </c:pt>
                <c:pt idx="6">
                  <c:v>12.285781307020628</c:v>
                </c:pt>
                <c:pt idx="7">
                  <c:v>12.205236667684371</c:v>
                </c:pt>
                <c:pt idx="8">
                  <c:v>12.117791930701859</c:v>
                </c:pt>
                <c:pt idx="9">
                  <c:v>12.040694694754862</c:v>
                </c:pt>
                <c:pt idx="10">
                  <c:v>11.959868304051913</c:v>
                </c:pt>
                <c:pt idx="11">
                  <c:v>11.890755699436994</c:v>
                </c:pt>
                <c:pt idx="12">
                  <c:v>11.819004716944626</c:v>
                </c:pt>
                <c:pt idx="13">
                  <c:v>11.749485642487612</c:v>
                </c:pt>
                <c:pt idx="14">
                  <c:v>11.688040680095547</c:v>
                </c:pt>
                <c:pt idx="15">
                  <c:v>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8.8538472355545501</c:v>
                </c:pt>
                <c:pt idx="1">
                  <c:v>8.7308416250063434</c:v>
                </c:pt>
                <c:pt idx="2">
                  <c:v>8.6125419199632365</c:v>
                </c:pt>
                <c:pt idx="3">
                  <c:v>8.5035007125352493</c:v>
                </c:pt>
                <c:pt idx="4">
                  <c:v>8.4685268591520195</c:v>
                </c:pt>
                <c:pt idx="5">
                  <c:v>8.6471892486215314</c:v>
                </c:pt>
                <c:pt idx="6">
                  <c:v>8.5399411704180466</c:v>
                </c:pt>
                <c:pt idx="7">
                  <c:v>8.5190760707879321</c:v>
                </c:pt>
                <c:pt idx="8">
                  <c:v>8.4911525592608434</c:v>
                </c:pt>
                <c:pt idx="9">
                  <c:v>8.4657152247182879</c:v>
                </c:pt>
                <c:pt idx="10">
                  <c:v>8.4360574939526067</c:v>
                </c:pt>
                <c:pt idx="11">
                  <c:v>8.4135336454607934</c:v>
                </c:pt>
                <c:pt idx="12">
                  <c:v>8.3897392121154653</c:v>
                </c:pt>
                <c:pt idx="13">
                  <c:v>8.3676557102700091</c:v>
                </c:pt>
                <c:pt idx="14">
                  <c:v>8.3456769371254484</c:v>
                </c:pt>
                <c:pt idx="15">
                  <c:v>8.3243925335978179</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27.144923316708674</c:v>
                </c:pt>
                <c:pt idx="1">
                  <c:v>27.33219021888636</c:v>
                </c:pt>
                <c:pt idx="2">
                  <c:v>27.337728960456577</c:v>
                </c:pt>
                <c:pt idx="3">
                  <c:v>27.422700562171197</c:v>
                </c:pt>
                <c:pt idx="4">
                  <c:v>27.33698805962025</c:v>
                </c:pt>
                <c:pt idx="5">
                  <c:v>27.476560881304639</c:v>
                </c:pt>
                <c:pt idx="6">
                  <c:v>27.302790863787578</c:v>
                </c:pt>
                <c:pt idx="7">
                  <c:v>27.360958696273496</c:v>
                </c:pt>
                <c:pt idx="8">
                  <c:v>27.433536912265755</c:v>
                </c:pt>
                <c:pt idx="9">
                  <c:v>27.485820079135191</c:v>
                </c:pt>
                <c:pt idx="10">
                  <c:v>27.541670147465634</c:v>
                </c:pt>
                <c:pt idx="11">
                  <c:v>27.58809099321261</c:v>
                </c:pt>
                <c:pt idx="12">
                  <c:v>27.635996795481489</c:v>
                </c:pt>
                <c:pt idx="13">
                  <c:v>27.677752733336764</c:v>
                </c:pt>
                <c:pt idx="14">
                  <c:v>27.720999914707544</c:v>
                </c:pt>
                <c:pt idx="15">
                  <c:v>27.758921400986448</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51.79701072318089</c:v>
                </c:pt>
                <c:pt idx="1">
                  <c:v>51.606016716110901</c:v>
                </c:pt>
                <c:pt idx="2">
                  <c:v>51.63518845621762</c:v>
                </c:pt>
                <c:pt idx="3">
                  <c:v>51.878015099544697</c:v>
                </c:pt>
                <c:pt idx="4">
                  <c:v>51.71798838477234</c:v>
                </c:pt>
                <c:pt idx="5">
                  <c:v>51.777919385763752</c:v>
                </c:pt>
                <c:pt idx="6">
                  <c:v>51.871486658773733</c:v>
                </c:pt>
                <c:pt idx="7">
                  <c:v>51.914728565254201</c:v>
                </c:pt>
                <c:pt idx="8">
                  <c:v>51.957518597771546</c:v>
                </c:pt>
                <c:pt idx="9">
                  <c:v>52.007770001391663</c:v>
                </c:pt>
                <c:pt idx="10">
                  <c:v>52.062404054529843</c:v>
                </c:pt>
                <c:pt idx="11">
                  <c:v>52.107619661889601</c:v>
                </c:pt>
                <c:pt idx="12">
                  <c:v>52.15525927545842</c:v>
                </c:pt>
                <c:pt idx="13">
                  <c:v>52.205105913905626</c:v>
                </c:pt>
                <c:pt idx="14">
                  <c:v>52.245282468071466</c:v>
                </c:pt>
                <c:pt idx="15">
                  <c:v>52.286723482368238</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18.668521692880287</c:v>
                </c:pt>
                <c:pt idx="1">
                  <c:v>18.702286622101237</c:v>
                </c:pt>
                <c:pt idx="2">
                  <c:v>18.429144704556794</c:v>
                </c:pt>
                <c:pt idx="3">
                  <c:v>17.440358455564269</c:v>
                </c:pt>
                <c:pt idx="4">
                  <c:v>16.559826288560412</c:v>
                </c:pt>
                <c:pt idx="5">
                  <c:v>16.713737743866101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81.331478307119738</c:v>
                </c:pt>
                <c:pt idx="1">
                  <c:v>81.297713377898774</c:v>
                </c:pt>
                <c:pt idx="2">
                  <c:v>81.570855295443224</c:v>
                </c:pt>
                <c:pt idx="3">
                  <c:v>82.559641544435721</c:v>
                </c:pt>
                <c:pt idx="4">
                  <c:v>83.440173711439598</c:v>
                </c:pt>
                <c:pt idx="5">
                  <c:v>83.286262256133909</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15.133067895553728</c:v>
                </c:pt>
                <c:pt idx="1">
                  <c:v>10.96600845622711</c:v>
                </c:pt>
                <c:pt idx="2">
                  <c:v>7.5330378526327664</c:v>
                </c:pt>
                <c:pt idx="3">
                  <c:v>6.0950181684892835</c:v>
                </c:pt>
                <c:pt idx="4">
                  <c:v>6.0637398204600945</c:v>
                </c:pt>
                <c:pt idx="5">
                  <c:v>5.3867606135273416</c:v>
                </c:pt>
                <c:pt idx="6">
                  <c:v>4.6290738026855003</c:v>
                </c:pt>
                <c:pt idx="7">
                  <c:v>3.9358114637039345</c:v>
                </c:pt>
                <c:pt idx="8">
                  <c:v>40.257481926720239</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241C-4966-9070-F125AC2EBC07}"/>
              </c:ext>
            </c:extLst>
          </c:dPt>
          <c:dPt>
            <c:idx val="5"/>
            <c:invertIfNegative val="0"/>
            <c:bubble3D val="0"/>
            <c:extLst>
              <c:ext xmlns:c16="http://schemas.microsoft.com/office/drawing/2014/chart" uri="{C3380CC4-5D6E-409C-BE32-E72D297353CC}">
                <c16:uniqueId val="{00000001-241C-4966-9070-F125AC2EBC07}"/>
              </c:ext>
            </c:extLst>
          </c:dPt>
          <c:dPt>
            <c:idx val="6"/>
            <c:invertIfNegative val="0"/>
            <c:bubble3D val="0"/>
            <c:extLst>
              <c:ext xmlns:c16="http://schemas.microsoft.com/office/drawing/2014/chart" uri="{C3380CC4-5D6E-409C-BE32-E72D297353CC}">
                <c16:uniqueId val="{00000002-241C-4966-9070-F125AC2EBC07}"/>
              </c:ext>
            </c:extLst>
          </c:dPt>
          <c:dPt>
            <c:idx val="7"/>
            <c:invertIfNegative val="0"/>
            <c:bubble3D val="0"/>
            <c:extLst>
              <c:ext xmlns:c16="http://schemas.microsoft.com/office/drawing/2014/chart" uri="{C3380CC4-5D6E-409C-BE32-E72D297353CC}">
                <c16:uniqueId val="{00000003-241C-4966-9070-F125AC2EBC07}"/>
              </c:ext>
            </c:extLst>
          </c:dPt>
          <c:dPt>
            <c:idx val="8"/>
            <c:invertIfNegative val="0"/>
            <c:bubble3D val="0"/>
            <c:extLst>
              <c:ext xmlns:c16="http://schemas.microsoft.com/office/drawing/2014/chart" uri="{C3380CC4-5D6E-409C-BE32-E72D297353CC}">
                <c16:uniqueId val="{00000004-241C-4966-9070-F125AC2EBC07}"/>
              </c:ext>
            </c:extLst>
          </c:dPt>
          <c:dPt>
            <c:idx val="9"/>
            <c:invertIfNegative val="0"/>
            <c:bubble3D val="0"/>
            <c:extLst>
              <c:ext xmlns:c16="http://schemas.microsoft.com/office/drawing/2014/chart" uri="{C3380CC4-5D6E-409C-BE32-E72D297353CC}">
                <c16:uniqueId val="{00000005-241C-4966-9070-F125AC2EBC07}"/>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241C-4966-9070-F125AC2EBC0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241C-4966-9070-F125AC2EBC0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F1A62D-1C77-4F5F-89E4-3D4B1247408D}" type="doc">
      <dgm:prSet loTypeId="urn:microsoft.com/office/officeart/2005/8/layout/process2" loCatId="process" qsTypeId="urn:microsoft.com/office/officeart/2005/8/quickstyle/simple1" qsCatId="simple" csTypeId="urn:microsoft.com/office/officeart/2005/8/colors/accent1_2" csCatId="accent1" phldr="1"/>
      <dgm:spPr/>
    </dgm:pt>
    <dgm:pt modelId="{7B430881-09B4-41FF-BB95-9A32F557ECF6}">
      <dgm:prSet phldrT="[Text]" custT="1"/>
      <dgm:spPr/>
      <dgm:t>
        <a:bodyPr/>
        <a:lstStyle/>
        <a:p>
          <a:pPr algn="ctr"/>
          <a:r>
            <a:rPr lang="en-US" sz="1200">
              <a:latin typeface="Arial" panose="020B0604020202020204" pitchFamily="34" charset="0"/>
              <a:cs typeface="Arial" panose="020B0604020202020204" pitchFamily="34" charset="0"/>
            </a:rPr>
            <a:t>Reactor Charged Epoxy</a:t>
          </a:r>
        </a:p>
      </dgm:t>
    </dgm:pt>
    <dgm:pt modelId="{4D07A954-FDA8-47D2-AE8B-3B93814DEF89}" type="parTrans" cxnId="{F409A935-12A0-4D99-B1D1-EFCDE8015ACB}">
      <dgm:prSet/>
      <dgm:spPr/>
      <dgm:t>
        <a:bodyPr/>
        <a:lstStyle/>
        <a:p>
          <a:pPr algn="ctr"/>
          <a:endParaRPr lang="en-US"/>
        </a:p>
      </dgm:t>
    </dgm:pt>
    <dgm:pt modelId="{4346684F-5B3A-4298-864B-CB686C5DD363}" type="sibTrans" cxnId="{F409A935-12A0-4D99-B1D1-EFCDE8015ACB}">
      <dgm:prSet/>
      <dgm:spPr/>
      <dgm:t>
        <a:bodyPr/>
        <a:lstStyle/>
        <a:p>
          <a:pPr algn="ctr"/>
          <a:endParaRPr lang="en-US"/>
        </a:p>
      </dgm:t>
    </dgm:pt>
    <dgm:pt modelId="{0F20D737-EA8F-48FA-A4BC-F45D9BCDFF8D}">
      <dgm:prSet phldrT="[Text]" custT="1"/>
      <dgm:spPr/>
      <dgm:t>
        <a:bodyPr/>
        <a:lstStyle/>
        <a:p>
          <a:pPr algn="ctr"/>
          <a:r>
            <a:rPr lang="en-US" sz="1200">
              <a:latin typeface="Arial" panose="020B0604020202020204" pitchFamily="34" charset="0"/>
              <a:cs typeface="Arial" panose="020B0604020202020204" pitchFamily="34" charset="0"/>
            </a:rPr>
            <a:t>Reactor Add Metha Acrylic Acid</a:t>
          </a:r>
        </a:p>
      </dgm:t>
    </dgm:pt>
    <dgm:pt modelId="{1B5B0122-A17F-4234-A73E-751C6E2B5E49}" type="parTrans" cxnId="{7365472E-79C1-48AA-BAF2-E71E86397451}">
      <dgm:prSet/>
      <dgm:spPr/>
      <dgm:t>
        <a:bodyPr/>
        <a:lstStyle/>
        <a:p>
          <a:pPr algn="ctr"/>
          <a:endParaRPr lang="en-US"/>
        </a:p>
      </dgm:t>
    </dgm:pt>
    <dgm:pt modelId="{D7907FAA-CDE6-4206-8F4F-33CA4AA2A9D8}" type="sibTrans" cxnId="{7365472E-79C1-48AA-BAF2-E71E86397451}">
      <dgm:prSet/>
      <dgm:spPr/>
      <dgm:t>
        <a:bodyPr/>
        <a:lstStyle/>
        <a:p>
          <a:pPr algn="ctr"/>
          <a:endParaRPr lang="en-US"/>
        </a:p>
      </dgm:t>
    </dgm:pt>
    <dgm:pt modelId="{F8DD82D6-0388-4D98-B982-7E70C9DE962D}">
      <dgm:prSet phldrT="[Text]" custT="1"/>
      <dgm:spPr/>
      <dgm:t>
        <a:bodyPr/>
        <a:lstStyle/>
        <a:p>
          <a:pPr algn="ctr"/>
          <a:r>
            <a:rPr lang="en-US" sz="1200">
              <a:latin typeface="Arial" panose="020B0604020202020204" pitchFamily="34" charset="0"/>
              <a:cs typeface="Arial" panose="020B0604020202020204" pitchFamily="34" charset="0"/>
            </a:rPr>
            <a:t>Drop Tank Charge Styrene (Blend up to the uniform materials)</a:t>
          </a:r>
        </a:p>
      </dgm:t>
    </dgm:pt>
    <dgm:pt modelId="{927B979B-5737-4E2E-AEFC-1C872F894091}" type="parTrans" cxnId="{2B525418-E3FA-410A-ACD0-DF59E43A5308}">
      <dgm:prSet/>
      <dgm:spPr/>
      <dgm:t>
        <a:bodyPr/>
        <a:lstStyle/>
        <a:p>
          <a:pPr algn="ctr"/>
          <a:endParaRPr lang="en-US"/>
        </a:p>
      </dgm:t>
    </dgm:pt>
    <dgm:pt modelId="{07295610-344A-4491-9517-57A917AAD07D}" type="sibTrans" cxnId="{2B525418-E3FA-410A-ACD0-DF59E43A5308}">
      <dgm:prSet/>
      <dgm:spPr/>
      <dgm:t>
        <a:bodyPr/>
        <a:lstStyle/>
        <a:p>
          <a:pPr algn="ctr"/>
          <a:endParaRPr lang="en-US"/>
        </a:p>
      </dgm:t>
    </dgm:pt>
    <dgm:pt modelId="{C41E1870-2294-401A-BE68-F84858741234}">
      <dgm:prSet custT="1"/>
      <dgm:spPr/>
      <dgm:t>
        <a:bodyPr/>
        <a:lstStyle/>
        <a:p>
          <a:pPr algn="ctr"/>
          <a:r>
            <a:rPr lang="en-US" sz="1200">
              <a:latin typeface="Arial" panose="020B0604020202020204" pitchFamily="34" charset="0"/>
              <a:cs typeface="Arial" panose="020B0604020202020204" pitchFamily="34" charset="0"/>
            </a:rPr>
            <a:t>Packing Vinly Ester Resin</a:t>
          </a:r>
        </a:p>
      </dgm:t>
    </dgm:pt>
    <dgm:pt modelId="{3C1AE0EB-BFA5-40A6-BDD9-0EE3C892081F}" type="parTrans" cxnId="{EE693547-AFCE-4642-9AE8-55B0C227836C}">
      <dgm:prSet/>
      <dgm:spPr/>
      <dgm:t>
        <a:bodyPr/>
        <a:lstStyle/>
        <a:p>
          <a:pPr algn="ctr"/>
          <a:endParaRPr lang="en-US"/>
        </a:p>
      </dgm:t>
    </dgm:pt>
    <dgm:pt modelId="{6C93C0F2-1366-4078-B2CE-ECF545004C19}" type="sibTrans" cxnId="{EE693547-AFCE-4642-9AE8-55B0C227836C}">
      <dgm:prSet/>
      <dgm:spPr/>
      <dgm:t>
        <a:bodyPr/>
        <a:lstStyle/>
        <a:p>
          <a:pPr algn="ctr"/>
          <a:endParaRPr lang="en-US"/>
        </a:p>
      </dgm:t>
    </dgm:pt>
    <dgm:pt modelId="{0C20CF32-3E00-4194-B226-D9C31142E94B}" type="pres">
      <dgm:prSet presAssocID="{5BF1A62D-1C77-4F5F-89E4-3D4B1247408D}" presName="linearFlow" presStyleCnt="0">
        <dgm:presLayoutVars>
          <dgm:resizeHandles val="exact"/>
        </dgm:presLayoutVars>
      </dgm:prSet>
      <dgm:spPr/>
    </dgm:pt>
    <dgm:pt modelId="{9F32015A-7A8D-48AA-A894-320A37196575}" type="pres">
      <dgm:prSet presAssocID="{7B430881-09B4-41FF-BB95-9A32F557ECF6}" presName="node" presStyleLbl="node1" presStyleIdx="0" presStyleCnt="4" custScaleX="173942" custScaleY="54381">
        <dgm:presLayoutVars>
          <dgm:bulletEnabled val="1"/>
        </dgm:presLayoutVars>
      </dgm:prSet>
      <dgm:spPr/>
    </dgm:pt>
    <dgm:pt modelId="{F8D3000E-DBB2-46C6-9A70-A52AA8E3A890}" type="pres">
      <dgm:prSet presAssocID="{4346684F-5B3A-4298-864B-CB686C5DD363}" presName="sibTrans" presStyleLbl="sibTrans2D1" presStyleIdx="0" presStyleCnt="3"/>
      <dgm:spPr/>
    </dgm:pt>
    <dgm:pt modelId="{05791DA3-0C5A-4312-9499-EEC2E12F1CE2}" type="pres">
      <dgm:prSet presAssocID="{4346684F-5B3A-4298-864B-CB686C5DD363}" presName="connectorText" presStyleLbl="sibTrans2D1" presStyleIdx="0" presStyleCnt="3"/>
      <dgm:spPr/>
    </dgm:pt>
    <dgm:pt modelId="{A51E7E5D-9C9D-4A0D-AA83-249E946D51B2}" type="pres">
      <dgm:prSet presAssocID="{0F20D737-EA8F-48FA-A4BC-F45D9BCDFF8D}" presName="node" presStyleLbl="node1" presStyleIdx="1" presStyleCnt="4" custScaleX="175964" custScaleY="53994">
        <dgm:presLayoutVars>
          <dgm:bulletEnabled val="1"/>
        </dgm:presLayoutVars>
      </dgm:prSet>
      <dgm:spPr/>
    </dgm:pt>
    <dgm:pt modelId="{19E2037C-5322-4D1A-AFA8-22E3CCC7742D}" type="pres">
      <dgm:prSet presAssocID="{D7907FAA-CDE6-4206-8F4F-33CA4AA2A9D8}" presName="sibTrans" presStyleLbl="sibTrans2D1" presStyleIdx="1" presStyleCnt="3"/>
      <dgm:spPr/>
    </dgm:pt>
    <dgm:pt modelId="{A61BBFED-EB86-4EFA-BD2E-83B5C0A87739}" type="pres">
      <dgm:prSet presAssocID="{D7907FAA-CDE6-4206-8F4F-33CA4AA2A9D8}" presName="connectorText" presStyleLbl="sibTrans2D1" presStyleIdx="1" presStyleCnt="3"/>
      <dgm:spPr/>
    </dgm:pt>
    <dgm:pt modelId="{57F8677B-4B2F-4D96-B669-650E0F570902}" type="pres">
      <dgm:prSet presAssocID="{F8DD82D6-0388-4D98-B982-7E70C9DE962D}" presName="node" presStyleLbl="node1" presStyleIdx="2" presStyleCnt="4" custScaleX="179483" custScaleY="54972">
        <dgm:presLayoutVars>
          <dgm:bulletEnabled val="1"/>
        </dgm:presLayoutVars>
      </dgm:prSet>
      <dgm:spPr/>
    </dgm:pt>
    <dgm:pt modelId="{5EF301FB-12DB-4448-A623-7F504C05AC11}" type="pres">
      <dgm:prSet presAssocID="{07295610-344A-4491-9517-57A917AAD07D}" presName="sibTrans" presStyleLbl="sibTrans2D1" presStyleIdx="2" presStyleCnt="3"/>
      <dgm:spPr/>
    </dgm:pt>
    <dgm:pt modelId="{DCAC2576-C688-4860-AB28-F1D6D0966337}" type="pres">
      <dgm:prSet presAssocID="{07295610-344A-4491-9517-57A917AAD07D}" presName="connectorText" presStyleLbl="sibTrans2D1" presStyleIdx="2" presStyleCnt="3"/>
      <dgm:spPr/>
    </dgm:pt>
    <dgm:pt modelId="{892777FC-C98C-4391-BB68-E1E56DA87461}" type="pres">
      <dgm:prSet presAssocID="{C41E1870-2294-401A-BE68-F84858741234}" presName="node" presStyleLbl="node1" presStyleIdx="3" presStyleCnt="4" custScaleX="182079" custScaleY="56043">
        <dgm:presLayoutVars>
          <dgm:bulletEnabled val="1"/>
        </dgm:presLayoutVars>
      </dgm:prSet>
      <dgm:spPr/>
    </dgm:pt>
  </dgm:ptLst>
  <dgm:cxnLst>
    <dgm:cxn modelId="{2B525418-E3FA-410A-ACD0-DF59E43A5308}" srcId="{5BF1A62D-1C77-4F5F-89E4-3D4B1247408D}" destId="{F8DD82D6-0388-4D98-B982-7E70C9DE962D}" srcOrd="2" destOrd="0" parTransId="{927B979B-5737-4E2E-AEFC-1C872F894091}" sibTransId="{07295610-344A-4491-9517-57A917AAD07D}"/>
    <dgm:cxn modelId="{2658122D-F104-4A80-9FB3-3E9D3822EFFB}" type="presOf" srcId="{07295610-344A-4491-9517-57A917AAD07D}" destId="{5EF301FB-12DB-4448-A623-7F504C05AC11}" srcOrd="0" destOrd="0" presId="urn:microsoft.com/office/officeart/2005/8/layout/process2"/>
    <dgm:cxn modelId="{7365472E-79C1-48AA-BAF2-E71E86397451}" srcId="{5BF1A62D-1C77-4F5F-89E4-3D4B1247408D}" destId="{0F20D737-EA8F-48FA-A4BC-F45D9BCDFF8D}" srcOrd="1" destOrd="0" parTransId="{1B5B0122-A17F-4234-A73E-751C6E2B5E49}" sibTransId="{D7907FAA-CDE6-4206-8F4F-33CA4AA2A9D8}"/>
    <dgm:cxn modelId="{F409A935-12A0-4D99-B1D1-EFCDE8015ACB}" srcId="{5BF1A62D-1C77-4F5F-89E4-3D4B1247408D}" destId="{7B430881-09B4-41FF-BB95-9A32F557ECF6}" srcOrd="0" destOrd="0" parTransId="{4D07A954-FDA8-47D2-AE8B-3B93814DEF89}" sibTransId="{4346684F-5B3A-4298-864B-CB686C5DD363}"/>
    <dgm:cxn modelId="{462DE863-408F-4E26-B8B5-F51EB16FB25B}" type="presOf" srcId="{7B430881-09B4-41FF-BB95-9A32F557ECF6}" destId="{9F32015A-7A8D-48AA-A894-320A37196575}" srcOrd="0" destOrd="0" presId="urn:microsoft.com/office/officeart/2005/8/layout/process2"/>
    <dgm:cxn modelId="{EE693547-AFCE-4642-9AE8-55B0C227836C}" srcId="{5BF1A62D-1C77-4F5F-89E4-3D4B1247408D}" destId="{C41E1870-2294-401A-BE68-F84858741234}" srcOrd="3" destOrd="0" parTransId="{3C1AE0EB-BFA5-40A6-BDD9-0EE3C892081F}" sibTransId="{6C93C0F2-1366-4078-B2CE-ECF545004C19}"/>
    <dgm:cxn modelId="{674BD568-8625-45DE-87F8-F2E3897BA3E6}" type="presOf" srcId="{4346684F-5B3A-4298-864B-CB686C5DD363}" destId="{05791DA3-0C5A-4312-9499-EEC2E12F1CE2}" srcOrd="1" destOrd="0" presId="urn:microsoft.com/office/officeart/2005/8/layout/process2"/>
    <dgm:cxn modelId="{4C1C3D54-C205-44EF-B751-C0CCB0297061}" type="presOf" srcId="{4346684F-5B3A-4298-864B-CB686C5DD363}" destId="{F8D3000E-DBB2-46C6-9A70-A52AA8E3A890}" srcOrd="0" destOrd="0" presId="urn:microsoft.com/office/officeart/2005/8/layout/process2"/>
    <dgm:cxn modelId="{66FCDE8B-1785-45F4-A3EC-CDCA027741BB}" type="presOf" srcId="{F8DD82D6-0388-4D98-B982-7E70C9DE962D}" destId="{57F8677B-4B2F-4D96-B669-650E0F570902}" srcOrd="0" destOrd="0" presId="urn:microsoft.com/office/officeart/2005/8/layout/process2"/>
    <dgm:cxn modelId="{7E09BAA1-E0BD-4A79-AE37-A9FD0DBFF5EE}" type="presOf" srcId="{5BF1A62D-1C77-4F5F-89E4-3D4B1247408D}" destId="{0C20CF32-3E00-4194-B226-D9C31142E94B}" srcOrd="0" destOrd="0" presId="urn:microsoft.com/office/officeart/2005/8/layout/process2"/>
    <dgm:cxn modelId="{71887AAE-9FF8-434F-B118-CFF548E8CAEC}" type="presOf" srcId="{0F20D737-EA8F-48FA-A4BC-F45D9BCDFF8D}" destId="{A51E7E5D-9C9D-4A0D-AA83-249E946D51B2}" srcOrd="0" destOrd="0" presId="urn:microsoft.com/office/officeart/2005/8/layout/process2"/>
    <dgm:cxn modelId="{35D7EEBC-C533-440C-A425-A1C4F90F9901}" type="presOf" srcId="{D7907FAA-CDE6-4206-8F4F-33CA4AA2A9D8}" destId="{19E2037C-5322-4D1A-AFA8-22E3CCC7742D}" srcOrd="0" destOrd="0" presId="urn:microsoft.com/office/officeart/2005/8/layout/process2"/>
    <dgm:cxn modelId="{9E73BEC3-D1B9-43D9-8B85-ED1B13EE8442}" type="presOf" srcId="{C41E1870-2294-401A-BE68-F84858741234}" destId="{892777FC-C98C-4391-BB68-E1E56DA87461}" srcOrd="0" destOrd="0" presId="urn:microsoft.com/office/officeart/2005/8/layout/process2"/>
    <dgm:cxn modelId="{C9A7ABE9-FDF5-4507-B872-42631011E784}" type="presOf" srcId="{07295610-344A-4491-9517-57A917AAD07D}" destId="{DCAC2576-C688-4860-AB28-F1D6D0966337}" srcOrd="1" destOrd="0" presId="urn:microsoft.com/office/officeart/2005/8/layout/process2"/>
    <dgm:cxn modelId="{55EBACF8-3210-4B6C-A10F-71AC3A2F1F72}" type="presOf" srcId="{D7907FAA-CDE6-4206-8F4F-33CA4AA2A9D8}" destId="{A61BBFED-EB86-4EFA-BD2E-83B5C0A87739}" srcOrd="1" destOrd="0" presId="urn:microsoft.com/office/officeart/2005/8/layout/process2"/>
    <dgm:cxn modelId="{F4FE0BD7-7F00-44CB-8B56-3599C9ADB4FA}" type="presParOf" srcId="{0C20CF32-3E00-4194-B226-D9C31142E94B}" destId="{9F32015A-7A8D-48AA-A894-320A37196575}" srcOrd="0" destOrd="0" presId="urn:microsoft.com/office/officeart/2005/8/layout/process2"/>
    <dgm:cxn modelId="{DCE9EFD8-0166-4E46-8447-936E10C71DBF}" type="presParOf" srcId="{0C20CF32-3E00-4194-B226-D9C31142E94B}" destId="{F8D3000E-DBB2-46C6-9A70-A52AA8E3A890}" srcOrd="1" destOrd="0" presId="urn:microsoft.com/office/officeart/2005/8/layout/process2"/>
    <dgm:cxn modelId="{261BDB6D-2088-4E52-8340-7C55551ED778}" type="presParOf" srcId="{F8D3000E-DBB2-46C6-9A70-A52AA8E3A890}" destId="{05791DA3-0C5A-4312-9499-EEC2E12F1CE2}" srcOrd="0" destOrd="0" presId="urn:microsoft.com/office/officeart/2005/8/layout/process2"/>
    <dgm:cxn modelId="{6C03BB05-680A-4D69-BB38-E58A7D780D83}" type="presParOf" srcId="{0C20CF32-3E00-4194-B226-D9C31142E94B}" destId="{A51E7E5D-9C9D-4A0D-AA83-249E946D51B2}" srcOrd="2" destOrd="0" presId="urn:microsoft.com/office/officeart/2005/8/layout/process2"/>
    <dgm:cxn modelId="{A84260E5-BFCA-4A17-BC13-118AC2EE8013}" type="presParOf" srcId="{0C20CF32-3E00-4194-B226-D9C31142E94B}" destId="{19E2037C-5322-4D1A-AFA8-22E3CCC7742D}" srcOrd="3" destOrd="0" presId="urn:microsoft.com/office/officeart/2005/8/layout/process2"/>
    <dgm:cxn modelId="{FFF6EBC8-97FD-4D46-B285-53AA4952A966}" type="presParOf" srcId="{19E2037C-5322-4D1A-AFA8-22E3CCC7742D}" destId="{A61BBFED-EB86-4EFA-BD2E-83B5C0A87739}" srcOrd="0" destOrd="0" presId="urn:microsoft.com/office/officeart/2005/8/layout/process2"/>
    <dgm:cxn modelId="{1D68E11D-59C7-47DA-A965-2797D5FA57B0}" type="presParOf" srcId="{0C20CF32-3E00-4194-B226-D9C31142E94B}" destId="{57F8677B-4B2F-4D96-B669-650E0F570902}" srcOrd="4" destOrd="0" presId="urn:microsoft.com/office/officeart/2005/8/layout/process2"/>
    <dgm:cxn modelId="{A920050E-C058-46B5-811D-D1AB576180EF}" type="presParOf" srcId="{0C20CF32-3E00-4194-B226-D9C31142E94B}" destId="{5EF301FB-12DB-4448-A623-7F504C05AC11}" srcOrd="5" destOrd="0" presId="urn:microsoft.com/office/officeart/2005/8/layout/process2"/>
    <dgm:cxn modelId="{8F1A2636-CE0E-4250-950B-1ABC3B353D71}" type="presParOf" srcId="{5EF301FB-12DB-4448-A623-7F504C05AC11}" destId="{DCAC2576-C688-4860-AB28-F1D6D0966337}" srcOrd="0" destOrd="0" presId="urn:microsoft.com/office/officeart/2005/8/layout/process2"/>
    <dgm:cxn modelId="{1B35472B-64EC-40C2-BB5C-BA57FF0B4F49}" type="presParOf" srcId="{0C20CF32-3E00-4194-B226-D9C31142E94B}" destId="{892777FC-C98C-4391-BB68-E1E56DA87461}" srcOrd="6" destOrd="0" presId="urn:microsoft.com/office/officeart/2005/8/layout/process2"/>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2015A-7A8D-48AA-A894-320A37196575}">
      <dsp:nvSpPr>
        <dsp:cNvPr id="0" name=""/>
        <dsp:cNvSpPr/>
      </dsp:nvSpPr>
      <dsp:spPr>
        <a:xfrm>
          <a:off x="1851772" y="1171"/>
          <a:ext cx="2573430" cy="44697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Charged Epoxy</a:t>
          </a:r>
        </a:p>
      </dsp:txBody>
      <dsp:txXfrm>
        <a:off x="1864863" y="14262"/>
        <a:ext cx="2547248" cy="420792"/>
      </dsp:txXfrm>
    </dsp:sp>
    <dsp:sp modelId="{F8D3000E-DBB2-46C6-9A70-A52AA8E3A890}">
      <dsp:nvSpPr>
        <dsp:cNvPr id="0" name=""/>
        <dsp:cNvSpPr/>
      </dsp:nvSpPr>
      <dsp:spPr>
        <a:xfrm rot="5400000">
          <a:off x="2984375" y="468694"/>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499517"/>
        <a:ext cx="221921" cy="215757"/>
      </dsp:txXfrm>
    </dsp:sp>
    <dsp:sp modelId="{A51E7E5D-9C9D-4A0D-AA83-249E946D51B2}">
      <dsp:nvSpPr>
        <dsp:cNvPr id="0" name=""/>
        <dsp:cNvSpPr/>
      </dsp:nvSpPr>
      <dsp:spPr>
        <a:xfrm>
          <a:off x="1836814" y="859111"/>
          <a:ext cx="2603345" cy="4437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Add Metha Acrylic Acid</a:t>
          </a:r>
        </a:p>
      </dsp:txBody>
      <dsp:txXfrm>
        <a:off x="1849812" y="872109"/>
        <a:ext cx="2577349" cy="417797"/>
      </dsp:txXfrm>
    </dsp:sp>
    <dsp:sp modelId="{19E2037C-5322-4D1A-AFA8-22E3CCC7742D}">
      <dsp:nvSpPr>
        <dsp:cNvPr id="0" name=""/>
        <dsp:cNvSpPr/>
      </dsp:nvSpPr>
      <dsp:spPr>
        <a:xfrm rot="5400000">
          <a:off x="2984375" y="1323453"/>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1354276"/>
        <a:ext cx="221921" cy="215757"/>
      </dsp:txXfrm>
    </dsp:sp>
    <dsp:sp modelId="{57F8677B-4B2F-4D96-B669-650E0F570902}">
      <dsp:nvSpPr>
        <dsp:cNvPr id="0" name=""/>
        <dsp:cNvSpPr/>
      </dsp:nvSpPr>
      <dsp:spPr>
        <a:xfrm>
          <a:off x="1810783" y="1713870"/>
          <a:ext cx="2655408" cy="4518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Drop Tank Charge Styrene (Blend up to the uniform materials)</a:t>
          </a:r>
        </a:p>
      </dsp:txBody>
      <dsp:txXfrm>
        <a:off x="1824017" y="1727104"/>
        <a:ext cx="2628940" cy="425364"/>
      </dsp:txXfrm>
    </dsp:sp>
    <dsp:sp modelId="{5EF301FB-12DB-4448-A623-7F504C05AC11}">
      <dsp:nvSpPr>
        <dsp:cNvPr id="0" name=""/>
        <dsp:cNvSpPr/>
      </dsp:nvSpPr>
      <dsp:spPr>
        <a:xfrm rot="5400000">
          <a:off x="2984375" y="2186251"/>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2217074"/>
        <a:ext cx="221921" cy="215757"/>
      </dsp:txXfrm>
    </dsp:sp>
    <dsp:sp modelId="{892777FC-C98C-4391-BB68-E1E56DA87461}">
      <dsp:nvSpPr>
        <dsp:cNvPr id="0" name=""/>
        <dsp:cNvSpPr/>
      </dsp:nvSpPr>
      <dsp:spPr>
        <a:xfrm>
          <a:off x="1791579" y="2576668"/>
          <a:ext cx="2693815" cy="46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Packing Vinly Ester Resin</a:t>
          </a:r>
        </a:p>
      </dsp:txBody>
      <dsp:txXfrm>
        <a:off x="1805071" y="2590160"/>
        <a:ext cx="2666831" cy="4336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6.30% By Volume</a:t>
          </a:r>
        </a:p>
      </cdr:txBody>
    </cdr:sp>
  </cdr:relSizeAnchor>
</c:userShapes>
</file>

<file path=word/drawings/drawing2.xml><?xml version="1.0" encoding="utf-8"?>
<c:userShapes xmlns:c="http://schemas.openxmlformats.org/drawingml/2006/chart">
  <cdr:relSizeAnchor xmlns:cdr="http://schemas.openxmlformats.org/drawingml/2006/chartDrawing">
    <cdr:from>
      <cdr:x>0.10359</cdr:x>
      <cdr:y>0.70925</cdr:y>
    </cdr:from>
    <cdr:to>
      <cdr:x>0.34175</cdr:x>
      <cdr:y>1</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64061" y="1587567"/>
          <a:ext cx="1526683" cy="650808"/>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1.40% By Volume</a:t>
          </a:r>
        </a:p>
      </cdr:txBody>
    </cdr:sp>
  </cdr:relSizeAnchor>
  <cdr:relSizeAnchor xmlns:cdr="http://schemas.openxmlformats.org/drawingml/2006/chartDrawing">
    <cdr:from>
      <cdr:x>0.72868</cdr:x>
      <cdr:y>0.73627</cdr:y>
    </cdr:from>
    <cdr:to>
      <cdr:x>0.97325</cdr:x>
      <cdr:y>0.96596</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71083" y="1648043"/>
          <a:ext cx="1567773" cy="51413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5.30% By Volume</a:t>
          </a:r>
        </a:p>
      </cdr:txBody>
    </cdr:sp>
  </cdr:relSizeAnchor>
</c:userShapes>
</file>

<file path=word/drawings/drawing3.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140</Pages>
  <Words>22303</Words>
  <Characters>127133</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14</cp:revision>
  <cp:lastPrinted>2021-09-27T17:25:00Z</cp:lastPrinted>
  <dcterms:created xsi:type="dcterms:W3CDTF">2021-12-27T05:32:00Z</dcterms:created>
  <dcterms:modified xsi:type="dcterms:W3CDTF">2022-03-11T06:09:00Z</dcterms:modified>
</cp:coreProperties>
</file>